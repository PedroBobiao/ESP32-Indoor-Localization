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footer5.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E298AB" w14:textId="1057D53B" w:rsidR="008F0733" w:rsidRDefault="008F0733" w:rsidP="008F0733">
      <w:pPr>
        <w:spacing w:before="100"/>
        <w:ind w:left="3180"/>
        <w:jc w:val="left"/>
        <w:rPr>
          <w:rFonts w:ascii="NewsGotT" w:hAnsi="NewsGotT"/>
          <w:color w:val="767070"/>
          <w:w w:val="75"/>
          <w:sz w:val="34"/>
        </w:rPr>
      </w:pPr>
      <w:bookmarkStart w:id="1" w:name="_Hlk113388431"/>
      <w:bookmarkStart w:id="2" w:name="_Hlk95467726"/>
      <w:bookmarkEnd w:id="1"/>
    </w:p>
    <w:p w14:paraId="4349EBA8" w14:textId="77777777" w:rsidR="008F0733" w:rsidRPr="008F0733" w:rsidRDefault="008F0733" w:rsidP="008F0733">
      <w:pPr>
        <w:spacing w:line="240" w:lineRule="auto"/>
        <w:ind w:left="3183"/>
        <w:jc w:val="left"/>
        <w:rPr>
          <w:rFonts w:ascii="NewsGotT" w:hAnsi="NewsGotT"/>
          <w:sz w:val="20"/>
          <w:szCs w:val="24"/>
        </w:rPr>
      </w:pPr>
      <w:r w:rsidRPr="008F0733">
        <w:rPr>
          <w:rFonts w:ascii="NewsGotT" w:hAnsi="NewsGotT"/>
          <w:noProof/>
          <w:sz w:val="20"/>
          <w:szCs w:val="24"/>
        </w:rPr>
        <w:drawing>
          <wp:inline distT="0" distB="0" distL="0" distR="0" wp14:anchorId="6A456C0C" wp14:editId="044EF1F0">
            <wp:extent cx="2286000" cy="2055708"/>
            <wp:effectExtent l="0" t="0" r="0" b="0"/>
            <wp:docPr id="2" name="Picture 2"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con&#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2286000" cy="2055708"/>
                    </a:xfrm>
                    <a:prstGeom prst="rect">
                      <a:avLst/>
                    </a:prstGeom>
                  </pic:spPr>
                </pic:pic>
              </a:graphicData>
            </a:graphic>
          </wp:inline>
        </w:drawing>
      </w:r>
    </w:p>
    <w:p w14:paraId="05E25637" w14:textId="77777777" w:rsidR="008F0733" w:rsidRPr="008F0733" w:rsidRDefault="008F0733" w:rsidP="008F0733">
      <w:pPr>
        <w:spacing w:line="240" w:lineRule="auto"/>
        <w:jc w:val="left"/>
        <w:rPr>
          <w:rFonts w:ascii="NewsGotT" w:hAnsi="NewsGotT"/>
          <w:sz w:val="20"/>
          <w:szCs w:val="24"/>
        </w:rPr>
      </w:pPr>
    </w:p>
    <w:p w14:paraId="571228B6" w14:textId="77777777" w:rsidR="008F0733" w:rsidRPr="008F0733" w:rsidRDefault="008F0733" w:rsidP="008F0733">
      <w:pPr>
        <w:spacing w:line="240" w:lineRule="auto"/>
        <w:jc w:val="left"/>
        <w:rPr>
          <w:rFonts w:ascii="NewsGotT" w:hAnsi="NewsGotT"/>
          <w:sz w:val="20"/>
          <w:szCs w:val="24"/>
        </w:rPr>
      </w:pPr>
    </w:p>
    <w:p w14:paraId="6EB0B8D0" w14:textId="77777777" w:rsidR="008F0733" w:rsidRPr="008F0733" w:rsidRDefault="008F0733" w:rsidP="008F0733">
      <w:pPr>
        <w:spacing w:line="240" w:lineRule="auto"/>
        <w:jc w:val="left"/>
        <w:rPr>
          <w:rFonts w:ascii="NewsGotT" w:hAnsi="NewsGotT"/>
          <w:sz w:val="20"/>
          <w:szCs w:val="24"/>
        </w:rPr>
      </w:pPr>
    </w:p>
    <w:p w14:paraId="0CAEF695" w14:textId="77777777" w:rsidR="008F0733" w:rsidRPr="008F0733" w:rsidRDefault="008F0733" w:rsidP="008F0733">
      <w:pPr>
        <w:spacing w:line="240" w:lineRule="auto"/>
        <w:jc w:val="left"/>
        <w:rPr>
          <w:rFonts w:ascii="NewsGotT" w:hAnsi="NewsGotT"/>
          <w:sz w:val="20"/>
          <w:szCs w:val="24"/>
        </w:rPr>
      </w:pPr>
    </w:p>
    <w:p w14:paraId="2F365EB6" w14:textId="77777777" w:rsidR="008F0733" w:rsidRPr="008F0733" w:rsidRDefault="008F0733" w:rsidP="008F0733">
      <w:pPr>
        <w:spacing w:line="240" w:lineRule="auto"/>
        <w:jc w:val="left"/>
        <w:rPr>
          <w:rFonts w:ascii="NewsGotT" w:hAnsi="NewsGotT"/>
          <w:sz w:val="20"/>
          <w:szCs w:val="24"/>
        </w:rPr>
      </w:pPr>
    </w:p>
    <w:p w14:paraId="53DC48E1" w14:textId="77777777" w:rsidR="008F0733" w:rsidRPr="008F0733" w:rsidRDefault="008F0733" w:rsidP="008F0733">
      <w:pPr>
        <w:spacing w:line="240" w:lineRule="auto"/>
        <w:jc w:val="left"/>
        <w:rPr>
          <w:rFonts w:ascii="NewsGotT" w:hAnsi="NewsGotT"/>
          <w:sz w:val="20"/>
          <w:szCs w:val="24"/>
        </w:rPr>
      </w:pPr>
    </w:p>
    <w:p w14:paraId="44E4B4A2" w14:textId="77777777" w:rsidR="008F0733" w:rsidRPr="008F0733" w:rsidRDefault="008F0733" w:rsidP="008F0733">
      <w:pPr>
        <w:spacing w:line="240" w:lineRule="auto"/>
        <w:jc w:val="left"/>
        <w:rPr>
          <w:rFonts w:ascii="NewsGotT" w:hAnsi="NewsGotT"/>
          <w:sz w:val="20"/>
          <w:szCs w:val="24"/>
        </w:rPr>
      </w:pPr>
    </w:p>
    <w:p w14:paraId="14F27CFA" w14:textId="77777777" w:rsidR="008F0733" w:rsidRPr="008F0733" w:rsidRDefault="008F0733" w:rsidP="008F0733">
      <w:pPr>
        <w:spacing w:line="240" w:lineRule="auto"/>
        <w:ind w:left="3119"/>
        <w:jc w:val="left"/>
        <w:rPr>
          <w:rFonts w:ascii="NewsGotT" w:hAnsi="NewsGotT"/>
          <w:sz w:val="20"/>
          <w:szCs w:val="24"/>
        </w:rPr>
      </w:pPr>
    </w:p>
    <w:p w14:paraId="35B1394B" w14:textId="77777777" w:rsidR="008F0733" w:rsidRPr="008F0733" w:rsidRDefault="008F0733" w:rsidP="008F0733">
      <w:pPr>
        <w:spacing w:before="10" w:line="240" w:lineRule="auto"/>
        <w:jc w:val="left"/>
        <w:rPr>
          <w:rFonts w:ascii="NewsGotT" w:hAnsi="NewsGotT"/>
          <w:sz w:val="25"/>
          <w:szCs w:val="24"/>
        </w:rPr>
      </w:pPr>
    </w:p>
    <w:p w14:paraId="0524183D" w14:textId="19830F29" w:rsidR="008F0733" w:rsidRPr="00262EDC" w:rsidRDefault="006D15A9" w:rsidP="008F0733">
      <w:pPr>
        <w:spacing w:before="100"/>
        <w:ind w:left="3180"/>
        <w:rPr>
          <w:rFonts w:ascii="NewsGotT" w:hAnsi="NewsGotT"/>
          <w:sz w:val="34"/>
        </w:rPr>
      </w:pPr>
      <w:r>
        <w:rPr>
          <w:rFonts w:ascii="NewsGotT" w:hAnsi="NewsGotT"/>
          <w:color w:val="767070"/>
          <w:w w:val="85"/>
          <w:sz w:val="34"/>
        </w:rPr>
        <w:t>Pedro Bobião Costa</w:t>
      </w:r>
    </w:p>
    <w:p w14:paraId="0CC2D62D" w14:textId="77777777" w:rsidR="008F0733" w:rsidRPr="008F0733" w:rsidRDefault="008F0733" w:rsidP="008F0733">
      <w:pPr>
        <w:spacing w:line="240" w:lineRule="auto"/>
        <w:jc w:val="left"/>
        <w:rPr>
          <w:rFonts w:ascii="NewsGotT" w:hAnsi="NewsGotT"/>
          <w:sz w:val="40"/>
          <w:szCs w:val="24"/>
        </w:rPr>
      </w:pPr>
    </w:p>
    <w:p w14:paraId="4891406D" w14:textId="50066DA9" w:rsidR="008F0733" w:rsidRPr="00262EDC" w:rsidRDefault="009F494F" w:rsidP="008F0733">
      <w:pPr>
        <w:spacing w:before="100"/>
        <w:ind w:left="3180"/>
        <w:rPr>
          <w:rFonts w:ascii="NewsGotT" w:hAnsi="NewsGotT"/>
          <w:b/>
          <w:sz w:val="51"/>
        </w:rPr>
      </w:pPr>
      <w:bookmarkStart w:id="3" w:name="_Hlk100148939"/>
      <w:r w:rsidRPr="009F494F">
        <w:rPr>
          <w:rFonts w:ascii="NewsGotT" w:hAnsi="NewsGotT"/>
          <w:b/>
          <w:bCs/>
          <w:color w:val="767070"/>
          <w:w w:val="85"/>
          <w:sz w:val="34"/>
          <w:szCs w:val="34"/>
        </w:rPr>
        <w:t>RTLS Tag – Dispositivo móvel de posicionamento em espaços interiores</w:t>
      </w:r>
    </w:p>
    <w:bookmarkEnd w:id="3"/>
    <w:p w14:paraId="5B7EBD60" w14:textId="77777777" w:rsidR="008F0733" w:rsidRPr="008F0733" w:rsidRDefault="008F0733" w:rsidP="008F0733">
      <w:pPr>
        <w:spacing w:line="355" w:lineRule="auto"/>
        <w:ind w:left="3180"/>
        <w:jc w:val="left"/>
        <w:rPr>
          <w:rFonts w:ascii="NewsGotT" w:hAnsi="NewsGotT"/>
          <w:color w:val="767070"/>
          <w:w w:val="75"/>
          <w:sz w:val="34"/>
        </w:rPr>
      </w:pPr>
    </w:p>
    <w:p w14:paraId="149BEE63" w14:textId="1B75A5D7" w:rsidR="008F0733" w:rsidRPr="008F0733" w:rsidRDefault="009F494F" w:rsidP="008F0733">
      <w:pPr>
        <w:spacing w:before="100"/>
        <w:ind w:left="3180"/>
        <w:jc w:val="left"/>
        <w:rPr>
          <w:rFonts w:ascii="NewsGotT" w:hAnsi="NewsGotT"/>
          <w:color w:val="767070"/>
          <w:w w:val="75"/>
          <w:sz w:val="34"/>
          <w:lang w:val="en-US"/>
        </w:rPr>
      </w:pPr>
      <w:r w:rsidRPr="009F494F">
        <w:rPr>
          <w:rFonts w:ascii="NewsGotT" w:hAnsi="NewsGotT"/>
          <w:color w:val="767070"/>
          <w:w w:val="75"/>
          <w:sz w:val="34"/>
          <w:lang w:val="en-US"/>
        </w:rPr>
        <w:t>RTLS Tag – Indoor mobile positioning device</w:t>
      </w:r>
    </w:p>
    <w:p w14:paraId="204E9321" w14:textId="3B6A6647" w:rsidR="008F0733" w:rsidRPr="008F0733" w:rsidRDefault="008F0733" w:rsidP="008F0733">
      <w:pPr>
        <w:spacing w:before="100"/>
        <w:ind w:left="3180"/>
        <w:jc w:val="left"/>
        <w:rPr>
          <w:rFonts w:ascii="NewsGotT" w:hAnsi="NewsGotT"/>
          <w:sz w:val="34"/>
          <w:lang w:val="en-US"/>
        </w:rPr>
        <w:sectPr w:rsidR="008F0733" w:rsidRPr="008F0733" w:rsidSect="0095383B">
          <w:footerReference w:type="default" r:id="rId9"/>
          <w:type w:val="continuous"/>
          <w:pgSz w:w="11910" w:h="16840" w:code="9"/>
          <w:pgMar w:top="0" w:right="1418" w:bottom="1418" w:left="1418" w:header="0" w:footer="1134" w:gutter="0"/>
          <w:cols w:space="720"/>
          <w:docGrid w:linePitch="299"/>
        </w:sectPr>
      </w:pPr>
    </w:p>
    <w:bookmarkEnd w:id="2"/>
    <w:p w14:paraId="2B80BC42" w14:textId="776462D3" w:rsidR="006556AD" w:rsidRPr="0046078A" w:rsidRDefault="006556AD" w:rsidP="009F2809">
      <w:pPr>
        <w:spacing w:before="1" w:line="388" w:lineRule="auto"/>
        <w:ind w:left="3180" w:right="3040"/>
        <w:rPr>
          <w:rFonts w:ascii="NewsGotT" w:hAnsi="NewsGotT"/>
          <w:b/>
          <w:bCs/>
          <w:color w:val="767070"/>
          <w:w w:val="75"/>
          <w:szCs w:val="24"/>
          <w:lang w:val="en-US"/>
        </w:rPr>
      </w:pPr>
    </w:p>
    <w:p w14:paraId="02711E46" w14:textId="77777777" w:rsidR="008F0733" w:rsidRPr="008F0733" w:rsidRDefault="008F0733" w:rsidP="008F0733">
      <w:pPr>
        <w:spacing w:line="240" w:lineRule="auto"/>
        <w:ind w:left="3179"/>
        <w:jc w:val="left"/>
        <w:rPr>
          <w:rFonts w:ascii="NewsGotT" w:hAnsi="NewsGotT"/>
          <w:sz w:val="20"/>
          <w:szCs w:val="24"/>
        </w:rPr>
      </w:pPr>
      <w:r w:rsidRPr="008F0733">
        <w:rPr>
          <w:rFonts w:ascii="NewsGotT" w:hAnsi="NewsGotT"/>
          <w:noProof/>
          <w:sz w:val="20"/>
          <w:szCs w:val="24"/>
        </w:rPr>
        <w:drawing>
          <wp:inline distT="0" distB="0" distL="0" distR="0" wp14:anchorId="7CB67819" wp14:editId="7F2A52C9">
            <wp:extent cx="2286000" cy="2055708"/>
            <wp:effectExtent l="0" t="0" r="0" b="0"/>
            <wp:docPr id="6" name="Picture 6"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con&#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2286000" cy="2055708"/>
                    </a:xfrm>
                    <a:prstGeom prst="rect">
                      <a:avLst/>
                    </a:prstGeom>
                  </pic:spPr>
                </pic:pic>
              </a:graphicData>
            </a:graphic>
          </wp:inline>
        </w:drawing>
      </w:r>
    </w:p>
    <w:p w14:paraId="48A318B4" w14:textId="77777777" w:rsidR="008F0733" w:rsidRPr="008F0733" w:rsidRDefault="008F0733" w:rsidP="008F0733">
      <w:pPr>
        <w:spacing w:line="240" w:lineRule="auto"/>
        <w:jc w:val="left"/>
        <w:rPr>
          <w:rFonts w:ascii="NewsGotT" w:hAnsi="NewsGotT"/>
          <w:sz w:val="20"/>
          <w:szCs w:val="24"/>
        </w:rPr>
      </w:pPr>
    </w:p>
    <w:p w14:paraId="33F790DA" w14:textId="77777777" w:rsidR="008F0733" w:rsidRPr="008F0733" w:rsidRDefault="008F0733" w:rsidP="008F0733">
      <w:pPr>
        <w:spacing w:line="240" w:lineRule="auto"/>
        <w:jc w:val="center"/>
        <w:rPr>
          <w:rFonts w:ascii="NewsGotT" w:hAnsi="NewsGotT"/>
          <w:sz w:val="20"/>
          <w:szCs w:val="24"/>
        </w:rPr>
      </w:pPr>
    </w:p>
    <w:p w14:paraId="3B7CD569" w14:textId="77777777" w:rsidR="008F0733" w:rsidRPr="008F0733" w:rsidRDefault="008F0733" w:rsidP="008F0733">
      <w:pPr>
        <w:spacing w:line="240" w:lineRule="auto"/>
        <w:jc w:val="left"/>
        <w:rPr>
          <w:rFonts w:ascii="NewsGotT" w:hAnsi="NewsGotT"/>
          <w:sz w:val="20"/>
          <w:szCs w:val="24"/>
        </w:rPr>
      </w:pPr>
    </w:p>
    <w:p w14:paraId="3F13EB4C" w14:textId="77777777" w:rsidR="008F0733" w:rsidRPr="008F0733" w:rsidRDefault="008F0733" w:rsidP="008F0733">
      <w:pPr>
        <w:spacing w:line="240" w:lineRule="auto"/>
        <w:jc w:val="left"/>
        <w:rPr>
          <w:rFonts w:ascii="NewsGotT" w:hAnsi="NewsGotT"/>
          <w:sz w:val="20"/>
          <w:szCs w:val="24"/>
        </w:rPr>
      </w:pPr>
    </w:p>
    <w:p w14:paraId="7B0FE57A" w14:textId="77CAA398" w:rsidR="008F0733" w:rsidRPr="00262EDC" w:rsidRDefault="006D15A9" w:rsidP="008F0733">
      <w:pPr>
        <w:spacing w:before="100"/>
        <w:ind w:left="3180"/>
        <w:rPr>
          <w:rFonts w:ascii="NewsGotT" w:hAnsi="NewsGotT"/>
          <w:sz w:val="34"/>
        </w:rPr>
      </w:pPr>
      <w:r>
        <w:rPr>
          <w:rFonts w:ascii="NewsGotT" w:hAnsi="NewsGotT"/>
          <w:color w:val="767070"/>
          <w:w w:val="85"/>
          <w:sz w:val="34"/>
        </w:rPr>
        <w:t>Pedro Bobião Costa</w:t>
      </w:r>
    </w:p>
    <w:p w14:paraId="18F4FDCB" w14:textId="77777777" w:rsidR="008F0733" w:rsidRPr="008F0733" w:rsidRDefault="008F0733" w:rsidP="008F0733">
      <w:pPr>
        <w:spacing w:line="240" w:lineRule="auto"/>
        <w:jc w:val="left"/>
        <w:rPr>
          <w:rFonts w:ascii="NewsGotT" w:hAnsi="NewsGotT"/>
          <w:sz w:val="40"/>
          <w:szCs w:val="24"/>
        </w:rPr>
      </w:pPr>
    </w:p>
    <w:p w14:paraId="1B7FF8BE" w14:textId="20E2CA9B" w:rsidR="008F0733" w:rsidRDefault="009F494F" w:rsidP="008F0733">
      <w:pPr>
        <w:spacing w:line="355" w:lineRule="auto"/>
        <w:ind w:left="3180"/>
        <w:jc w:val="left"/>
        <w:rPr>
          <w:rFonts w:ascii="NewsGotT" w:hAnsi="NewsGotT"/>
          <w:b/>
          <w:bCs/>
          <w:color w:val="767070"/>
          <w:w w:val="85"/>
          <w:sz w:val="34"/>
          <w:szCs w:val="34"/>
        </w:rPr>
      </w:pPr>
      <w:r w:rsidRPr="009F494F">
        <w:rPr>
          <w:rFonts w:ascii="NewsGotT" w:hAnsi="NewsGotT"/>
          <w:b/>
          <w:bCs/>
          <w:color w:val="767070"/>
          <w:w w:val="85"/>
          <w:sz w:val="34"/>
          <w:szCs w:val="34"/>
        </w:rPr>
        <w:t>RTLS Tag – Dispositivo móvel de posicionamento em espaços interiores</w:t>
      </w:r>
    </w:p>
    <w:p w14:paraId="37837087" w14:textId="77777777" w:rsidR="009F494F" w:rsidRPr="008F0733" w:rsidRDefault="009F494F" w:rsidP="008F0733">
      <w:pPr>
        <w:spacing w:line="355" w:lineRule="auto"/>
        <w:ind w:left="3180"/>
        <w:jc w:val="left"/>
        <w:rPr>
          <w:rFonts w:ascii="NewsGotT" w:hAnsi="NewsGotT"/>
          <w:color w:val="767070"/>
          <w:w w:val="75"/>
          <w:sz w:val="34"/>
        </w:rPr>
      </w:pPr>
    </w:p>
    <w:p w14:paraId="2DE0C8C4" w14:textId="2AD08531" w:rsidR="008F0733" w:rsidRPr="00A628B3" w:rsidRDefault="009F494F" w:rsidP="008F0733">
      <w:pPr>
        <w:spacing w:before="100"/>
        <w:ind w:left="3180"/>
        <w:rPr>
          <w:rFonts w:ascii="NewsGotT" w:hAnsi="NewsGotT"/>
          <w:lang w:val="en-US"/>
        </w:rPr>
      </w:pPr>
      <w:r w:rsidRPr="009F494F">
        <w:rPr>
          <w:rFonts w:ascii="NewsGotT" w:hAnsi="NewsGotT"/>
          <w:color w:val="767070"/>
          <w:w w:val="75"/>
          <w:sz w:val="34"/>
          <w:lang w:val="en-US"/>
        </w:rPr>
        <w:t>RTLS Tag – Indoor mobile positioning device</w:t>
      </w:r>
    </w:p>
    <w:p w14:paraId="31061EF7" w14:textId="77777777" w:rsidR="008F0733" w:rsidRPr="008F0733" w:rsidRDefault="008F0733" w:rsidP="008F0733">
      <w:pPr>
        <w:spacing w:line="240" w:lineRule="auto"/>
        <w:jc w:val="left"/>
        <w:rPr>
          <w:rFonts w:ascii="NewsGotT" w:hAnsi="NewsGotT"/>
          <w:szCs w:val="24"/>
          <w:lang w:val="en-US"/>
        </w:rPr>
      </w:pPr>
    </w:p>
    <w:p w14:paraId="52DEAB71" w14:textId="77777777" w:rsidR="008F0733" w:rsidRPr="008F0733" w:rsidRDefault="008F0733" w:rsidP="008F0733">
      <w:pPr>
        <w:spacing w:line="240" w:lineRule="auto"/>
        <w:jc w:val="left"/>
        <w:rPr>
          <w:rFonts w:ascii="NewsGotT" w:hAnsi="NewsGotT"/>
          <w:szCs w:val="24"/>
          <w:lang w:val="en-US"/>
        </w:rPr>
      </w:pPr>
    </w:p>
    <w:p w14:paraId="4363F35B" w14:textId="77777777" w:rsidR="008F0733" w:rsidRPr="008F0733" w:rsidRDefault="008F0733" w:rsidP="008F0733">
      <w:pPr>
        <w:spacing w:line="240" w:lineRule="auto"/>
        <w:jc w:val="left"/>
        <w:rPr>
          <w:rFonts w:ascii="NewsGotT" w:hAnsi="NewsGotT"/>
          <w:szCs w:val="24"/>
          <w:lang w:val="en-US"/>
        </w:rPr>
      </w:pPr>
    </w:p>
    <w:p w14:paraId="6C7BB3B6" w14:textId="77777777" w:rsidR="008F0733" w:rsidRPr="008F0733" w:rsidRDefault="008F0733" w:rsidP="008F0733">
      <w:pPr>
        <w:spacing w:before="6" w:line="240" w:lineRule="auto"/>
        <w:jc w:val="left"/>
        <w:rPr>
          <w:rFonts w:ascii="NewsGotT" w:hAnsi="NewsGotT"/>
          <w:sz w:val="28"/>
          <w:szCs w:val="24"/>
          <w:lang w:val="en-US"/>
        </w:rPr>
      </w:pPr>
    </w:p>
    <w:p w14:paraId="60AA3C29" w14:textId="77777777" w:rsidR="008F0733" w:rsidRPr="008F0733" w:rsidRDefault="008F0733" w:rsidP="008F0733">
      <w:pPr>
        <w:spacing w:line="396" w:lineRule="auto"/>
        <w:ind w:left="3180" w:right="3496"/>
        <w:jc w:val="left"/>
        <w:rPr>
          <w:rFonts w:ascii="NewsGotT" w:hAnsi="NewsGotT"/>
          <w:color w:val="767070"/>
          <w:w w:val="75"/>
          <w:szCs w:val="24"/>
        </w:rPr>
      </w:pPr>
      <w:r w:rsidRPr="008F0733">
        <w:rPr>
          <w:rFonts w:ascii="NewsGotT" w:hAnsi="NewsGotT"/>
          <w:color w:val="767070"/>
          <w:w w:val="75"/>
          <w:szCs w:val="24"/>
        </w:rPr>
        <w:t>Dissertação de Mestrado</w:t>
      </w:r>
    </w:p>
    <w:p w14:paraId="7DD2D239" w14:textId="73706854" w:rsidR="008F0733" w:rsidRPr="008F0733" w:rsidRDefault="008F0733" w:rsidP="008F0733">
      <w:pPr>
        <w:spacing w:line="396" w:lineRule="auto"/>
        <w:ind w:left="3180" w:right="94"/>
        <w:jc w:val="left"/>
        <w:rPr>
          <w:rFonts w:ascii="NewsGotT" w:hAnsi="NewsGotT"/>
          <w:szCs w:val="24"/>
        </w:rPr>
      </w:pPr>
      <w:proofErr w:type="gramStart"/>
      <w:r w:rsidRPr="008F0733">
        <w:rPr>
          <w:rFonts w:ascii="NewsGotT" w:hAnsi="NewsGotT"/>
          <w:color w:val="767070"/>
          <w:w w:val="75"/>
          <w:szCs w:val="24"/>
        </w:rPr>
        <w:t>Mestrado</w:t>
      </w:r>
      <w:r w:rsidR="006D15A9">
        <w:rPr>
          <w:rFonts w:ascii="NewsGotT" w:hAnsi="NewsGotT"/>
          <w:color w:val="767070"/>
          <w:w w:val="75"/>
          <w:szCs w:val="24"/>
        </w:rPr>
        <w:t xml:space="preserve"> </w:t>
      </w:r>
      <w:r w:rsidRPr="008F0733">
        <w:rPr>
          <w:rFonts w:ascii="NewsGotT" w:hAnsi="NewsGotT"/>
          <w:color w:val="767070"/>
          <w:spacing w:val="-33"/>
          <w:w w:val="75"/>
          <w:szCs w:val="24"/>
        </w:rPr>
        <w:t xml:space="preserve"> </w:t>
      </w:r>
      <w:r w:rsidRPr="008F0733">
        <w:rPr>
          <w:rFonts w:ascii="NewsGotT" w:hAnsi="NewsGotT"/>
          <w:color w:val="767070"/>
          <w:w w:val="75"/>
          <w:szCs w:val="24"/>
        </w:rPr>
        <w:t>Integrado</w:t>
      </w:r>
      <w:proofErr w:type="gramEnd"/>
      <w:r w:rsidRPr="008F0733">
        <w:rPr>
          <w:rFonts w:ascii="NewsGotT" w:hAnsi="NewsGotT"/>
          <w:color w:val="767070"/>
          <w:w w:val="75"/>
          <w:szCs w:val="24"/>
        </w:rPr>
        <w:t xml:space="preserve"> em Engenharia e Gestão de Sistemas de Informação</w:t>
      </w:r>
    </w:p>
    <w:p w14:paraId="1BD7D30A" w14:textId="77777777" w:rsidR="008F0733" w:rsidRPr="008F0733" w:rsidRDefault="008F0733" w:rsidP="008F0733">
      <w:pPr>
        <w:spacing w:line="391" w:lineRule="auto"/>
        <w:ind w:left="3180" w:right="2301"/>
        <w:jc w:val="left"/>
        <w:rPr>
          <w:rFonts w:ascii="NewsGotT" w:hAnsi="NewsGotT"/>
          <w:szCs w:val="24"/>
        </w:rPr>
      </w:pPr>
      <w:r w:rsidRPr="008F0733">
        <w:rPr>
          <w:rFonts w:ascii="NewsGotT" w:hAnsi="NewsGotT"/>
          <w:color w:val="767070"/>
          <w:w w:val="80"/>
          <w:szCs w:val="24"/>
        </w:rPr>
        <w:t xml:space="preserve">Ano Letivo 2021/2022 – 5º Ano Curricular </w:t>
      </w:r>
    </w:p>
    <w:p w14:paraId="41C7E3B3" w14:textId="77777777" w:rsidR="008F0733" w:rsidRPr="008F0733" w:rsidRDefault="008F0733" w:rsidP="008F0733">
      <w:pPr>
        <w:spacing w:before="6" w:line="240" w:lineRule="auto"/>
        <w:jc w:val="left"/>
        <w:rPr>
          <w:rFonts w:ascii="NewsGotT" w:hAnsi="NewsGotT"/>
          <w:szCs w:val="24"/>
        </w:rPr>
      </w:pPr>
    </w:p>
    <w:p w14:paraId="2C77254B" w14:textId="6969F330" w:rsidR="008F0733" w:rsidRPr="008F0733" w:rsidRDefault="008F0733" w:rsidP="008F0733">
      <w:pPr>
        <w:spacing w:before="1" w:line="388" w:lineRule="auto"/>
        <w:ind w:left="3180" w:right="3040"/>
        <w:jc w:val="left"/>
        <w:rPr>
          <w:rFonts w:ascii="NewsGotT" w:hAnsi="NewsGotT"/>
          <w:color w:val="767070"/>
          <w:w w:val="75"/>
          <w:szCs w:val="24"/>
        </w:rPr>
      </w:pPr>
      <w:r w:rsidRPr="008F0733">
        <w:rPr>
          <w:rFonts w:ascii="NewsGotT" w:hAnsi="NewsGotT"/>
          <w:color w:val="767070"/>
          <w:w w:val="75"/>
          <w:szCs w:val="24"/>
        </w:rPr>
        <w:t>Trabalho efetuado</w:t>
      </w:r>
      <w:r w:rsidRPr="008F0733">
        <w:rPr>
          <w:rFonts w:ascii="NewsGotT" w:hAnsi="NewsGotT"/>
          <w:color w:val="767070"/>
          <w:spacing w:val="-26"/>
          <w:w w:val="75"/>
          <w:szCs w:val="24"/>
        </w:rPr>
        <w:t xml:space="preserve"> </w:t>
      </w:r>
      <w:r w:rsidRPr="008F0733">
        <w:rPr>
          <w:rFonts w:ascii="NewsGotT" w:hAnsi="NewsGotT"/>
          <w:color w:val="767070"/>
          <w:w w:val="75"/>
          <w:szCs w:val="24"/>
        </w:rPr>
        <w:t>sob</w:t>
      </w:r>
      <w:r w:rsidRPr="008F0733">
        <w:rPr>
          <w:rFonts w:ascii="NewsGotT" w:hAnsi="NewsGotT"/>
          <w:color w:val="767070"/>
          <w:spacing w:val="-27"/>
          <w:w w:val="75"/>
          <w:szCs w:val="24"/>
        </w:rPr>
        <w:t xml:space="preserve"> </w:t>
      </w:r>
      <w:r w:rsidRPr="008F0733">
        <w:rPr>
          <w:rFonts w:ascii="NewsGotT" w:hAnsi="NewsGotT"/>
          <w:color w:val="767070"/>
          <w:w w:val="75"/>
          <w:szCs w:val="24"/>
        </w:rPr>
        <w:t>a</w:t>
      </w:r>
      <w:r w:rsidRPr="008F0733">
        <w:rPr>
          <w:rFonts w:ascii="NewsGotT" w:hAnsi="NewsGotT"/>
          <w:color w:val="767070"/>
          <w:spacing w:val="-26"/>
          <w:w w:val="75"/>
          <w:szCs w:val="24"/>
        </w:rPr>
        <w:t xml:space="preserve"> </w:t>
      </w:r>
      <w:r w:rsidRPr="008F0733">
        <w:rPr>
          <w:rFonts w:ascii="NewsGotT" w:hAnsi="NewsGotT"/>
          <w:color w:val="767070"/>
          <w:w w:val="75"/>
          <w:szCs w:val="24"/>
        </w:rPr>
        <w:t>orientação</w:t>
      </w:r>
      <w:r w:rsidRPr="008F0733">
        <w:rPr>
          <w:rFonts w:ascii="NewsGotT" w:hAnsi="NewsGotT"/>
          <w:color w:val="767070"/>
          <w:spacing w:val="-26"/>
          <w:w w:val="75"/>
          <w:szCs w:val="24"/>
        </w:rPr>
        <w:t xml:space="preserve"> </w:t>
      </w:r>
      <w:r w:rsidRPr="008F0733">
        <w:rPr>
          <w:rFonts w:ascii="NewsGotT" w:hAnsi="NewsGotT"/>
          <w:color w:val="767070"/>
          <w:w w:val="75"/>
          <w:szCs w:val="24"/>
        </w:rPr>
        <w:t>do</w:t>
      </w:r>
      <w:r w:rsidR="00DD60AF">
        <w:rPr>
          <w:rFonts w:ascii="NewsGotT" w:hAnsi="NewsGotT"/>
          <w:color w:val="767070"/>
          <w:w w:val="75"/>
          <w:szCs w:val="24"/>
        </w:rPr>
        <w:t>s</w:t>
      </w:r>
    </w:p>
    <w:p w14:paraId="71DE6ADC" w14:textId="1329B2DA" w:rsidR="008F0733" w:rsidRDefault="008F0733" w:rsidP="008F0733">
      <w:pPr>
        <w:spacing w:before="1" w:line="388" w:lineRule="auto"/>
        <w:ind w:left="3180" w:right="3040"/>
        <w:jc w:val="left"/>
        <w:rPr>
          <w:rFonts w:ascii="NewsGotT" w:hAnsi="NewsGotT"/>
          <w:b/>
          <w:bCs/>
          <w:color w:val="767070"/>
          <w:w w:val="75"/>
          <w:szCs w:val="24"/>
        </w:rPr>
      </w:pPr>
      <w:r w:rsidRPr="008F0733">
        <w:rPr>
          <w:rFonts w:ascii="NewsGotT" w:hAnsi="NewsGotT"/>
          <w:b/>
          <w:bCs/>
          <w:color w:val="767070"/>
          <w:w w:val="75"/>
          <w:szCs w:val="24"/>
        </w:rPr>
        <w:t>Professo</w:t>
      </w:r>
      <w:r>
        <w:rPr>
          <w:rFonts w:ascii="NewsGotT" w:hAnsi="NewsGotT"/>
          <w:b/>
          <w:bCs/>
          <w:color w:val="767070"/>
          <w:w w:val="75"/>
          <w:szCs w:val="24"/>
        </w:rPr>
        <w:t xml:space="preserve">r </w:t>
      </w:r>
      <w:r w:rsidR="006D15A9">
        <w:rPr>
          <w:rFonts w:ascii="NewsGotT" w:hAnsi="NewsGotT"/>
          <w:b/>
          <w:bCs/>
          <w:color w:val="767070"/>
          <w:w w:val="75"/>
          <w:szCs w:val="24"/>
        </w:rPr>
        <w:t>Adriano Moreira</w:t>
      </w:r>
    </w:p>
    <w:p w14:paraId="41BF1DF3" w14:textId="2895C488" w:rsidR="00823EB3" w:rsidRPr="008F0733" w:rsidRDefault="00823EB3" w:rsidP="008F0733">
      <w:pPr>
        <w:spacing w:before="1" w:line="388" w:lineRule="auto"/>
        <w:ind w:left="3180" w:right="3040"/>
        <w:jc w:val="left"/>
        <w:rPr>
          <w:rFonts w:ascii="NewsGotT" w:hAnsi="NewsGotT"/>
          <w:b/>
          <w:bCs/>
          <w:color w:val="767070"/>
          <w:w w:val="75"/>
          <w:szCs w:val="24"/>
        </w:rPr>
      </w:pPr>
      <w:r>
        <w:rPr>
          <w:rFonts w:ascii="NewsGotT" w:hAnsi="NewsGotT"/>
          <w:b/>
          <w:bCs/>
          <w:color w:val="767070"/>
          <w:w w:val="75"/>
          <w:szCs w:val="24"/>
        </w:rPr>
        <w:t>Professor Filipe Meneses</w:t>
      </w:r>
    </w:p>
    <w:p w14:paraId="61302034" w14:textId="77777777" w:rsidR="008F0733" w:rsidRDefault="008F0733" w:rsidP="009F2809">
      <w:pPr>
        <w:spacing w:before="1" w:line="388" w:lineRule="auto"/>
        <w:ind w:left="3180" w:right="3040"/>
        <w:rPr>
          <w:rFonts w:ascii="NewsGotT" w:hAnsi="NewsGotT"/>
          <w:b/>
          <w:bCs/>
          <w:color w:val="767070"/>
          <w:w w:val="75"/>
          <w:szCs w:val="24"/>
        </w:rPr>
      </w:pPr>
    </w:p>
    <w:p w14:paraId="44602205" w14:textId="77777777" w:rsidR="006556AD" w:rsidRDefault="006556AD" w:rsidP="009F2809">
      <w:pPr>
        <w:spacing w:before="1" w:line="388" w:lineRule="auto"/>
        <w:ind w:left="3180" w:right="3040"/>
        <w:rPr>
          <w:rFonts w:ascii="NewsGotT" w:hAnsi="NewsGotT"/>
          <w:b/>
          <w:bCs/>
          <w:color w:val="767070"/>
          <w:w w:val="75"/>
          <w:szCs w:val="24"/>
        </w:rPr>
      </w:pPr>
    </w:p>
    <w:p w14:paraId="788F9AA7" w14:textId="77777777" w:rsidR="006556AD" w:rsidRDefault="006556AD" w:rsidP="009F2809">
      <w:pPr>
        <w:spacing w:before="1" w:line="388" w:lineRule="auto"/>
        <w:ind w:left="3180" w:right="3040"/>
        <w:rPr>
          <w:rFonts w:ascii="NewsGotT" w:hAnsi="NewsGotT"/>
          <w:b/>
          <w:bCs/>
          <w:color w:val="767070"/>
          <w:w w:val="75"/>
          <w:szCs w:val="24"/>
        </w:rPr>
      </w:pPr>
    </w:p>
    <w:p w14:paraId="2CD37D1C" w14:textId="77777777" w:rsidR="006556AD" w:rsidRDefault="006556AD" w:rsidP="009F2809">
      <w:pPr>
        <w:spacing w:before="1" w:line="388" w:lineRule="auto"/>
        <w:ind w:left="3180" w:right="3040"/>
        <w:rPr>
          <w:rFonts w:ascii="NewsGotT" w:hAnsi="NewsGotT"/>
          <w:b/>
          <w:bCs/>
          <w:color w:val="767070"/>
          <w:w w:val="75"/>
          <w:szCs w:val="24"/>
        </w:rPr>
      </w:pPr>
    </w:p>
    <w:p w14:paraId="0E8DFA96" w14:textId="77777777" w:rsidR="006556AD" w:rsidRDefault="006556AD" w:rsidP="009F2809">
      <w:pPr>
        <w:spacing w:before="1" w:line="388" w:lineRule="auto"/>
        <w:ind w:left="3180" w:right="3040"/>
        <w:rPr>
          <w:rFonts w:ascii="NewsGotT" w:hAnsi="NewsGotT"/>
          <w:b/>
          <w:bCs/>
          <w:color w:val="767070"/>
          <w:w w:val="75"/>
          <w:szCs w:val="24"/>
        </w:rPr>
      </w:pPr>
    </w:p>
    <w:p w14:paraId="76536C03" w14:textId="77777777" w:rsidR="006556AD" w:rsidRDefault="006556AD" w:rsidP="009F2809">
      <w:pPr>
        <w:spacing w:before="1" w:line="388" w:lineRule="auto"/>
        <w:ind w:left="3180" w:right="3040"/>
        <w:rPr>
          <w:rFonts w:ascii="NewsGotT" w:hAnsi="NewsGotT"/>
          <w:b/>
          <w:bCs/>
          <w:color w:val="767070"/>
          <w:w w:val="75"/>
          <w:szCs w:val="24"/>
        </w:rPr>
      </w:pPr>
    </w:p>
    <w:p w14:paraId="7CEA48CA" w14:textId="77777777" w:rsidR="006556AD" w:rsidRDefault="006556AD" w:rsidP="009F2809">
      <w:pPr>
        <w:spacing w:before="1" w:line="388" w:lineRule="auto"/>
        <w:ind w:left="3180" w:right="3040"/>
        <w:rPr>
          <w:rFonts w:ascii="NewsGotT" w:hAnsi="NewsGotT"/>
          <w:b/>
          <w:bCs/>
          <w:color w:val="767070"/>
          <w:w w:val="75"/>
          <w:szCs w:val="24"/>
        </w:rPr>
      </w:pPr>
    </w:p>
    <w:p w14:paraId="2562D7F2" w14:textId="796398CF" w:rsidR="006556AD" w:rsidRPr="009F2809" w:rsidRDefault="006556AD" w:rsidP="009F2809">
      <w:pPr>
        <w:spacing w:before="1" w:line="388" w:lineRule="auto"/>
        <w:ind w:left="3180" w:right="3040"/>
        <w:rPr>
          <w:rFonts w:ascii="NewsGotT" w:hAnsi="NewsGotT"/>
          <w:b/>
          <w:bCs/>
          <w:szCs w:val="24"/>
        </w:rPr>
        <w:sectPr w:rsidR="006556AD" w:rsidRPr="009F2809" w:rsidSect="0050646B">
          <w:footerReference w:type="default" r:id="rId10"/>
          <w:pgSz w:w="11910" w:h="16840"/>
          <w:pgMar w:top="0" w:right="1562" w:bottom="1680" w:left="1300" w:header="0" w:footer="1134" w:gutter="0"/>
          <w:cols w:space="720"/>
          <w:docGrid w:linePitch="299"/>
        </w:sectPr>
      </w:pPr>
    </w:p>
    <w:p w14:paraId="5972091F" w14:textId="77777777" w:rsidR="00B338E7" w:rsidRPr="005C63EB" w:rsidRDefault="00B338E7" w:rsidP="00B338E7">
      <w:pPr>
        <w:pStyle w:val="SemIndice"/>
      </w:pPr>
      <w:bookmarkStart w:id="4" w:name="_bookmark0"/>
      <w:bookmarkEnd w:id="4"/>
      <w:r>
        <w:lastRenderedPageBreak/>
        <w:t>DIREITOS DE AUTOR E CONDIÇÕES DE UTILIZAÇÃO DO TRABALHO POR TERCEIROS</w:t>
      </w:r>
    </w:p>
    <w:p w14:paraId="0571A675" w14:textId="77777777" w:rsidR="00B338E7" w:rsidRPr="00B338E7" w:rsidRDefault="00B338E7" w:rsidP="00B338E7">
      <w:pPr>
        <w:pStyle w:val="Corpodetexto"/>
      </w:pPr>
      <w:r w:rsidRPr="00B338E7">
        <w:t>Este é um trabalho académico que pode ser utilizado por terceiros desde que respeitadas as regras e boas práticas internacionalmente aceites, no que concerne aos direitos de autor e direitos conexos.</w:t>
      </w:r>
    </w:p>
    <w:p w14:paraId="740B8329" w14:textId="77777777" w:rsidR="00B338E7" w:rsidRPr="00B338E7" w:rsidRDefault="00B338E7" w:rsidP="00B338E7">
      <w:pPr>
        <w:pStyle w:val="Corpodetexto"/>
      </w:pPr>
      <w:r w:rsidRPr="00B338E7">
        <w:t>Assim, o presente trabalho pode ser utilizado nos termos previstos na licença abaixo indicada.</w:t>
      </w:r>
    </w:p>
    <w:p w14:paraId="78B39F9F" w14:textId="5E090B03" w:rsidR="00B338E7" w:rsidRDefault="00B338E7" w:rsidP="00B338E7">
      <w:pPr>
        <w:pStyle w:val="Corpodetexto"/>
      </w:pPr>
      <w:r w:rsidRPr="00B338E7">
        <w:t xml:space="preserve">Caso o utilizador necessite de permissão para poder fazer um uso do trabalho em condições não previstas no licenciamento indicado, deverá contactar o autor, através do </w:t>
      </w:r>
      <w:proofErr w:type="spellStart"/>
      <w:r w:rsidRPr="00B338E7">
        <w:t>RepositóriUM</w:t>
      </w:r>
      <w:proofErr w:type="spellEnd"/>
      <w:r w:rsidRPr="00B338E7">
        <w:t xml:space="preserve"> da Universidade do Minho.</w:t>
      </w:r>
    </w:p>
    <w:p w14:paraId="1BF86A34" w14:textId="240F06E3" w:rsidR="00B338E7" w:rsidRDefault="00B338E7" w:rsidP="00B338E7">
      <w:pPr>
        <w:pStyle w:val="Corpodetexto"/>
      </w:pPr>
    </w:p>
    <w:p w14:paraId="6F87FC91" w14:textId="4EF1392A" w:rsidR="00B338E7" w:rsidRDefault="00B338E7" w:rsidP="00B338E7">
      <w:pPr>
        <w:pStyle w:val="Corpodetexto"/>
      </w:pPr>
    </w:p>
    <w:p w14:paraId="172AEF14" w14:textId="359E61BE" w:rsidR="00B338E7" w:rsidRDefault="00B338E7" w:rsidP="00B338E7">
      <w:pPr>
        <w:pStyle w:val="Corpodetexto"/>
      </w:pPr>
      <w:r w:rsidRPr="00AE13B9">
        <w:rPr>
          <w:rFonts w:ascii="Arial" w:eastAsia="Times New Roman" w:hAnsi="Arial" w:cs="Arial"/>
          <w:noProof/>
          <w:sz w:val="15"/>
          <w:szCs w:val="15"/>
          <w:lang w:val="en-US"/>
        </w:rPr>
        <w:drawing>
          <wp:inline distT="0" distB="0" distL="0" distR="0" wp14:anchorId="0E0967F5" wp14:editId="19E5CFF0">
            <wp:extent cx="839470" cy="295275"/>
            <wp:effectExtent l="0" t="0" r="0" b="9525"/>
            <wp:docPr id="20" name="Imagem 4" descr="https://licensebuttons.net/l/by-nc/3.0/88x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icensebuttons.net/l/by-nc/3.0/88x31.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839470" cy="295275"/>
                    </a:xfrm>
                    <a:prstGeom prst="rect">
                      <a:avLst/>
                    </a:prstGeom>
                    <a:noFill/>
                    <a:ln>
                      <a:noFill/>
                    </a:ln>
                  </pic:spPr>
                </pic:pic>
              </a:graphicData>
            </a:graphic>
          </wp:inline>
        </w:drawing>
      </w:r>
    </w:p>
    <w:p w14:paraId="554716A0" w14:textId="77777777" w:rsidR="00B338E7" w:rsidRPr="006A5BBF" w:rsidRDefault="00B338E7" w:rsidP="00B338E7">
      <w:pPr>
        <w:shd w:val="clear" w:color="auto" w:fill="FFFFFF"/>
        <w:spacing w:after="120" w:line="240" w:lineRule="auto"/>
        <w:rPr>
          <w:rFonts w:ascii="NewsGotT" w:eastAsia="Times New Roman" w:hAnsi="NewsGotT" w:cs="Arial"/>
          <w:b/>
          <w:bCs/>
          <w:sz w:val="20"/>
          <w:szCs w:val="20"/>
          <w:lang w:eastAsia="pt-PT"/>
        </w:rPr>
      </w:pPr>
      <w:r w:rsidRPr="006A5BBF">
        <w:rPr>
          <w:rFonts w:ascii="NewsGotT" w:eastAsia="Times New Roman" w:hAnsi="NewsGotT" w:cs="Arial"/>
          <w:b/>
          <w:bCs/>
          <w:sz w:val="20"/>
          <w:szCs w:val="20"/>
          <w:lang w:eastAsia="pt-PT"/>
        </w:rPr>
        <w:t>Atribuição-</w:t>
      </w:r>
      <w:proofErr w:type="spellStart"/>
      <w:r w:rsidRPr="006A5BBF">
        <w:rPr>
          <w:rFonts w:ascii="NewsGotT" w:eastAsia="Times New Roman" w:hAnsi="NewsGotT" w:cs="Arial"/>
          <w:b/>
          <w:bCs/>
          <w:sz w:val="20"/>
          <w:szCs w:val="20"/>
          <w:lang w:eastAsia="pt-PT"/>
        </w:rPr>
        <w:t>NãoComercial</w:t>
      </w:r>
      <w:proofErr w:type="spellEnd"/>
      <w:r w:rsidRPr="006A5BBF">
        <w:rPr>
          <w:rFonts w:ascii="NewsGotT" w:eastAsia="Times New Roman" w:hAnsi="NewsGotT" w:cs="Arial"/>
          <w:b/>
          <w:bCs/>
          <w:sz w:val="20"/>
          <w:szCs w:val="20"/>
          <w:lang w:eastAsia="pt-PT"/>
        </w:rPr>
        <w:t xml:space="preserve"> </w:t>
      </w:r>
      <w:r w:rsidRPr="006A5BBF">
        <w:rPr>
          <w:rFonts w:ascii="NewsGotT" w:eastAsia="Times New Roman" w:hAnsi="NewsGotT" w:cs="Arial"/>
          <w:b/>
          <w:bCs/>
          <w:sz w:val="20"/>
          <w:szCs w:val="20"/>
          <w:lang w:eastAsia="pt-PT"/>
        </w:rPr>
        <w:br/>
        <w:t xml:space="preserve">CC BY-NC </w:t>
      </w:r>
    </w:p>
    <w:p w14:paraId="233BE526" w14:textId="77777777" w:rsidR="00B338E7" w:rsidRPr="006A5BBF" w:rsidRDefault="00B338E7" w:rsidP="00B338E7">
      <w:pPr>
        <w:shd w:val="clear" w:color="auto" w:fill="FFFFFF"/>
        <w:spacing w:after="240" w:line="240" w:lineRule="auto"/>
        <w:rPr>
          <w:rFonts w:ascii="NewsGotT" w:eastAsia="Times New Roman" w:hAnsi="NewsGotT" w:cs="Arial"/>
          <w:sz w:val="20"/>
          <w:szCs w:val="20"/>
          <w:lang w:eastAsia="pt-PT"/>
        </w:rPr>
      </w:pPr>
      <w:r w:rsidRPr="006A5BBF">
        <w:rPr>
          <w:rFonts w:ascii="NewsGotT" w:eastAsia="Times New Roman" w:hAnsi="NewsGotT" w:cs="Arial"/>
          <w:sz w:val="20"/>
          <w:szCs w:val="20"/>
          <w:lang w:eastAsia="pt-PT"/>
        </w:rPr>
        <w:t>https://creativecommons.org/licenses/by-nc/4.0/</w:t>
      </w:r>
    </w:p>
    <w:p w14:paraId="4BD2A14B" w14:textId="77777777" w:rsidR="00B338E7" w:rsidRPr="003168B2" w:rsidRDefault="00B338E7" w:rsidP="00B338E7">
      <w:pPr>
        <w:pStyle w:val="Corpodetexto"/>
      </w:pPr>
    </w:p>
    <w:p w14:paraId="6A82A6D1" w14:textId="77777777" w:rsidR="00B338E7" w:rsidRDefault="00B338E7" w:rsidP="00B338E7">
      <w:pPr>
        <w:pStyle w:val="SemIndice"/>
        <w:jc w:val="both"/>
      </w:pPr>
    </w:p>
    <w:p w14:paraId="18187E8F" w14:textId="77777777" w:rsidR="00B338E7" w:rsidRPr="00B338E7" w:rsidRDefault="00B338E7" w:rsidP="00B338E7">
      <w:pPr>
        <w:pStyle w:val="Corpodetexto"/>
      </w:pPr>
    </w:p>
    <w:p w14:paraId="60ED104E" w14:textId="77777777" w:rsidR="00B338E7" w:rsidRDefault="00B338E7" w:rsidP="006A6C7C">
      <w:pPr>
        <w:pStyle w:val="SemIndice"/>
      </w:pPr>
    </w:p>
    <w:p w14:paraId="27B5D326" w14:textId="057224A3" w:rsidR="00B338E7" w:rsidRDefault="00B338E7">
      <w:pPr>
        <w:spacing w:line="240" w:lineRule="auto"/>
        <w:jc w:val="left"/>
        <w:rPr>
          <w:rFonts w:ascii="NewsGotT" w:hAnsi="NewsGotT"/>
          <w:w w:val="75"/>
        </w:rPr>
      </w:pPr>
      <w:r>
        <w:rPr>
          <w:w w:val="75"/>
        </w:rPr>
        <w:br w:type="page"/>
      </w:r>
    </w:p>
    <w:p w14:paraId="56AC0065" w14:textId="2AB26AA7" w:rsidR="00B338E7" w:rsidRPr="00B338E7" w:rsidRDefault="00B338E7" w:rsidP="00B338E7">
      <w:pPr>
        <w:pStyle w:val="SemIndice"/>
        <w:rPr>
          <w:lang w:val="en-GB"/>
        </w:rPr>
      </w:pPr>
      <w:r>
        <w:rPr>
          <w:lang w:val="en-GB"/>
        </w:rPr>
        <w:lastRenderedPageBreak/>
        <w:t>ACKNOWLEDGEMENT</w:t>
      </w:r>
    </w:p>
    <w:p w14:paraId="1EC8E17D" w14:textId="77777777" w:rsidR="00B338E7" w:rsidRPr="00B338E7" w:rsidRDefault="00B338E7" w:rsidP="00B338E7">
      <w:pPr>
        <w:pStyle w:val="Corpodetexto"/>
        <w:rPr>
          <w:lang w:val="en-GB"/>
        </w:rPr>
      </w:pPr>
      <w:r w:rsidRPr="00B338E7">
        <w:rPr>
          <w:lang w:val="en-GB"/>
        </w:rPr>
        <w:t>I would like to give my parents and sister endless thanks for their constant love and for promoting the value of education.</w:t>
      </w:r>
    </w:p>
    <w:p w14:paraId="1B7F3DDF" w14:textId="77777777" w:rsidR="00B338E7" w:rsidRPr="00B338E7" w:rsidRDefault="00B338E7" w:rsidP="00B338E7">
      <w:pPr>
        <w:pStyle w:val="Corpodetexto"/>
        <w:rPr>
          <w:lang w:val="en-GB"/>
        </w:rPr>
      </w:pPr>
      <w:r w:rsidRPr="00B338E7">
        <w:rPr>
          <w:lang w:val="en-GB"/>
        </w:rPr>
        <w:t>I would like to thank Francisca Barros for her presence, understanding and unconditional love throughout this journey. Without her, I would have encountered far greater difficulties.</w:t>
      </w:r>
    </w:p>
    <w:p w14:paraId="7B755618" w14:textId="77777777" w:rsidR="00B338E7" w:rsidRPr="00B338E7" w:rsidRDefault="00B338E7" w:rsidP="00B338E7">
      <w:pPr>
        <w:pStyle w:val="Corpodetexto"/>
        <w:rPr>
          <w:lang w:val="en-GB"/>
        </w:rPr>
      </w:pPr>
      <w:r w:rsidRPr="00B338E7">
        <w:rPr>
          <w:lang w:val="en-GB"/>
        </w:rPr>
        <w:t xml:space="preserve">Throughout this development process, I acknowledge professors Adriano Moreira and Filipe </w:t>
      </w:r>
      <w:proofErr w:type="spellStart"/>
      <w:r w:rsidRPr="00B338E7">
        <w:rPr>
          <w:lang w:val="en-GB"/>
        </w:rPr>
        <w:t>Meneses</w:t>
      </w:r>
      <w:proofErr w:type="spellEnd"/>
      <w:r w:rsidRPr="00B338E7">
        <w:rPr>
          <w:lang w:val="en-GB"/>
        </w:rPr>
        <w:t xml:space="preserve"> for their invaluable suggestions and support.</w:t>
      </w:r>
    </w:p>
    <w:p w14:paraId="5F74DEDD" w14:textId="77777777" w:rsidR="00B338E7" w:rsidRPr="00B338E7" w:rsidRDefault="00B338E7" w:rsidP="00B338E7">
      <w:pPr>
        <w:pStyle w:val="Corpodetexto"/>
        <w:rPr>
          <w:lang w:val="en-GB"/>
        </w:rPr>
      </w:pPr>
      <w:r w:rsidRPr="00B338E7">
        <w:rPr>
          <w:lang w:val="en-GB"/>
        </w:rPr>
        <w:t>“</w:t>
      </w:r>
      <w:proofErr w:type="spellStart"/>
      <w:r w:rsidRPr="00B338E7">
        <w:rPr>
          <w:lang w:val="en-GB"/>
        </w:rPr>
        <w:t>Velha</w:t>
      </w:r>
      <w:proofErr w:type="spellEnd"/>
      <w:r w:rsidRPr="00B338E7">
        <w:rPr>
          <w:lang w:val="en-GB"/>
        </w:rPr>
        <w:t xml:space="preserve"> </w:t>
      </w:r>
      <w:proofErr w:type="spellStart"/>
      <w:r w:rsidRPr="00B338E7">
        <w:rPr>
          <w:lang w:val="en-GB"/>
        </w:rPr>
        <w:t>Guarda</w:t>
      </w:r>
      <w:proofErr w:type="spellEnd"/>
      <w:r w:rsidRPr="00B338E7">
        <w:rPr>
          <w:lang w:val="en-GB"/>
        </w:rPr>
        <w:t xml:space="preserve">” is a group of friends who have offered me friendship and encouragement over the past five years. We have truly made </w:t>
      </w:r>
      <w:proofErr w:type="spellStart"/>
      <w:r w:rsidRPr="00B338E7">
        <w:rPr>
          <w:lang w:val="en-GB"/>
        </w:rPr>
        <w:t>Universidade</w:t>
      </w:r>
      <w:proofErr w:type="spellEnd"/>
      <w:r w:rsidRPr="00B338E7">
        <w:rPr>
          <w:lang w:val="en-GB"/>
        </w:rPr>
        <w:t xml:space="preserve"> do Minho a home.</w:t>
      </w:r>
    </w:p>
    <w:p w14:paraId="21969FC6" w14:textId="77777777" w:rsidR="00B338E7" w:rsidRPr="00A821C7" w:rsidRDefault="00B338E7" w:rsidP="00B338E7">
      <w:pPr>
        <w:pStyle w:val="Corpodetexto"/>
        <w:rPr>
          <w:lang w:val="en-GB"/>
        </w:rPr>
      </w:pPr>
      <w:r w:rsidRPr="00B338E7">
        <w:rPr>
          <w:lang w:val="en-GB"/>
        </w:rPr>
        <w:t xml:space="preserve">The ERASMUS+ friends I have made throughout our months abroad have always been a source of love and support to me. </w:t>
      </w:r>
      <w:r w:rsidRPr="00A821C7">
        <w:rPr>
          <w:lang w:val="en-GB"/>
        </w:rPr>
        <w:t>I will always cherish these memories</w:t>
      </w:r>
    </w:p>
    <w:p w14:paraId="1B2F7084" w14:textId="77777777" w:rsidR="00B338E7" w:rsidRPr="00A821C7" w:rsidRDefault="00B338E7" w:rsidP="006A6C7C">
      <w:pPr>
        <w:pStyle w:val="SemIndice"/>
        <w:rPr>
          <w:lang w:val="en-GB"/>
        </w:rPr>
      </w:pPr>
    </w:p>
    <w:p w14:paraId="3956C763" w14:textId="512BFCC0" w:rsidR="00B338E7" w:rsidRPr="00A821C7" w:rsidRDefault="00B338E7">
      <w:pPr>
        <w:spacing w:line="240" w:lineRule="auto"/>
        <w:jc w:val="left"/>
        <w:rPr>
          <w:rFonts w:ascii="NewsGotT" w:hAnsi="NewsGotT"/>
          <w:w w:val="75"/>
          <w:lang w:val="en-GB"/>
        </w:rPr>
      </w:pPr>
      <w:r w:rsidRPr="00A821C7">
        <w:rPr>
          <w:w w:val="75"/>
          <w:lang w:val="en-GB"/>
        </w:rPr>
        <w:br w:type="page"/>
      </w:r>
    </w:p>
    <w:p w14:paraId="66C85CF4" w14:textId="3B7B8C09" w:rsidR="00B338E7" w:rsidRPr="00A821C7" w:rsidRDefault="005A7B06" w:rsidP="00B338E7">
      <w:pPr>
        <w:pStyle w:val="SemIndice"/>
        <w:rPr>
          <w:lang w:val="en-GB"/>
        </w:rPr>
      </w:pPr>
      <w:r w:rsidRPr="00A821C7">
        <w:rPr>
          <w:lang w:val="en-GB"/>
        </w:rPr>
        <w:lastRenderedPageBreak/>
        <w:t>STATEMENT OF INTEGRITY</w:t>
      </w:r>
    </w:p>
    <w:p w14:paraId="6A20C8AC" w14:textId="77777777" w:rsidR="005A7B06" w:rsidRPr="005A7B06" w:rsidRDefault="005A7B06" w:rsidP="005A7B06">
      <w:pPr>
        <w:pStyle w:val="Corpodetexto"/>
        <w:rPr>
          <w:lang w:val="en-GB"/>
        </w:rPr>
      </w:pPr>
      <w:r w:rsidRPr="005A7B06">
        <w:rPr>
          <w:lang w:val="en-GB"/>
        </w:rPr>
        <w:t xml:space="preserve">I hereby declare having conducted this academic work with integrity. I confirm that I have not used plagiarism or any form of undue use of information or falsification of results along the process leading to its elaboration. </w:t>
      </w:r>
    </w:p>
    <w:p w14:paraId="073A7818" w14:textId="06BF6F71" w:rsidR="00B338E7" w:rsidRPr="005A7B06" w:rsidRDefault="005A7B06" w:rsidP="005A7B06">
      <w:pPr>
        <w:pStyle w:val="Corpodetexto"/>
        <w:rPr>
          <w:lang w:val="en-GB"/>
        </w:rPr>
      </w:pPr>
      <w:r w:rsidRPr="005A7B06">
        <w:rPr>
          <w:lang w:val="en-GB"/>
        </w:rPr>
        <w:t>I further declare that I have fully acknowledged the Code of Ethical Conduct of the University of Minho.</w:t>
      </w:r>
    </w:p>
    <w:p w14:paraId="1A29C363" w14:textId="4F396097" w:rsidR="00B338E7" w:rsidRPr="005A7B06" w:rsidRDefault="00B338E7">
      <w:pPr>
        <w:spacing w:line="240" w:lineRule="auto"/>
        <w:jc w:val="left"/>
        <w:rPr>
          <w:rFonts w:ascii="NewsGotT" w:hAnsi="NewsGotT"/>
          <w:w w:val="75"/>
          <w:lang w:val="en-GB"/>
        </w:rPr>
      </w:pPr>
      <w:r w:rsidRPr="005A7B06">
        <w:rPr>
          <w:w w:val="75"/>
          <w:lang w:val="en-GB"/>
        </w:rPr>
        <w:br w:type="page"/>
      </w:r>
    </w:p>
    <w:p w14:paraId="2EAFFF4E" w14:textId="2FA2F8A6" w:rsidR="000F4B63" w:rsidRPr="009F494F" w:rsidRDefault="009F494F" w:rsidP="006A6C7C">
      <w:pPr>
        <w:pStyle w:val="SemIndice"/>
      </w:pPr>
      <w:r w:rsidRPr="009F494F">
        <w:lastRenderedPageBreak/>
        <w:t>RTLS T</w:t>
      </w:r>
      <w:r>
        <w:t>AG</w:t>
      </w:r>
      <w:r w:rsidRPr="009F494F">
        <w:t xml:space="preserve"> – </w:t>
      </w:r>
      <w:r>
        <w:t>DISPOSITIVO MÓVEL DE POSICIONAMENTO EM ESPAÇOS INTEREIORES</w:t>
      </w:r>
    </w:p>
    <w:p w14:paraId="30E21CB1" w14:textId="37A79CE2" w:rsidR="000F4B63" w:rsidRDefault="00A01027" w:rsidP="006412CC">
      <w:pPr>
        <w:pStyle w:val="Corpodetexto"/>
        <w:rPr>
          <w:w w:val="85"/>
        </w:rPr>
      </w:pPr>
      <w:bookmarkStart w:id="5" w:name="_bookmark3"/>
      <w:bookmarkEnd w:id="5"/>
      <w:r w:rsidRPr="005F7216">
        <w:rPr>
          <w:w w:val="85"/>
        </w:rPr>
        <w:t>RESUMO</w:t>
      </w:r>
    </w:p>
    <w:p w14:paraId="682FEED2" w14:textId="1EC7D8ED" w:rsidR="00527154" w:rsidRDefault="00527154" w:rsidP="00863116">
      <w:pPr>
        <w:pStyle w:val="Corpodetexto"/>
      </w:pPr>
      <w:r w:rsidRPr="00527154">
        <w:t xml:space="preserve">Quando se refere o conceito de serviços móveis, umas das classes mais populares são os serviços baseados </w:t>
      </w:r>
      <w:r w:rsidR="003A6EF2">
        <w:t>na</w:t>
      </w:r>
      <w:r w:rsidR="003A6EF2" w:rsidRPr="00527154">
        <w:t xml:space="preserve"> </w:t>
      </w:r>
      <w:r w:rsidRPr="00527154">
        <w:t xml:space="preserve">localização (LBS), uma vez que </w:t>
      </w:r>
      <w:r w:rsidR="00B55FF1" w:rsidRPr="00527154">
        <w:t>este</w:t>
      </w:r>
      <w:r w:rsidR="00DD60AF">
        <w:t>s</w:t>
      </w:r>
      <w:r w:rsidR="00B55FF1">
        <w:t xml:space="preserve"> t</w:t>
      </w:r>
      <w:r w:rsidR="00DD60AF">
        <w:t>ê</w:t>
      </w:r>
      <w:r w:rsidR="00B55FF1">
        <w:t>m</w:t>
      </w:r>
      <w:r w:rsidRPr="00527154">
        <w:t xml:space="preserve"> um grande impacto nas vidas quotidianas</w:t>
      </w:r>
      <w:r w:rsidR="00DD60AF">
        <w:t>, p</w:t>
      </w:r>
      <w:r w:rsidRPr="00527154">
        <w:t>or exemplo quando é necessário encontrar a posição ex</w:t>
      </w:r>
      <w:r w:rsidR="00DD60AF">
        <w:t>a</w:t>
      </w:r>
      <w:r w:rsidRPr="00527154">
        <w:t>ta de uma pessoa ou objeto no mundo real.</w:t>
      </w:r>
      <w:r>
        <w:t xml:space="preserve"> </w:t>
      </w:r>
      <w:r w:rsidRPr="00527154">
        <w:t xml:space="preserve">Esses serviços estão disponíveis, na sua maioria, em espaços ao ar livre, normalmente utilizando o </w:t>
      </w:r>
      <w:r w:rsidRPr="00B226B6">
        <w:rPr>
          <w:i/>
          <w:iCs/>
        </w:rPr>
        <w:t xml:space="preserve">Global </w:t>
      </w:r>
      <w:proofErr w:type="spellStart"/>
      <w:r w:rsidR="00DD60AF" w:rsidRPr="00B226B6">
        <w:rPr>
          <w:i/>
          <w:iCs/>
        </w:rPr>
        <w:t>Positioning</w:t>
      </w:r>
      <w:proofErr w:type="spellEnd"/>
      <w:r w:rsidR="00DD60AF" w:rsidRPr="00B226B6">
        <w:rPr>
          <w:i/>
          <w:iCs/>
        </w:rPr>
        <w:t xml:space="preserve"> </w:t>
      </w:r>
      <w:proofErr w:type="spellStart"/>
      <w:r w:rsidR="00DD60AF" w:rsidRPr="00B226B6">
        <w:rPr>
          <w:i/>
          <w:iCs/>
        </w:rPr>
        <w:t>System</w:t>
      </w:r>
      <w:proofErr w:type="spellEnd"/>
      <w:r w:rsidR="00DD60AF">
        <w:t xml:space="preserve"> </w:t>
      </w:r>
      <w:r w:rsidRPr="00527154">
        <w:t xml:space="preserve">(GPS). O GPS apresenta benefícios diariamente, contudo, e apesar de apresentar </w:t>
      </w:r>
      <w:r w:rsidR="003A6EF2">
        <w:t>níveis</w:t>
      </w:r>
      <w:r w:rsidRPr="00527154">
        <w:t xml:space="preserve"> de exatidão e precisão alt</w:t>
      </w:r>
      <w:r w:rsidR="003A6EF2">
        <w:t>os</w:t>
      </w:r>
      <w:r w:rsidRPr="00527154">
        <w:t>, estes sistemas requerem acesso de linha de vis</w:t>
      </w:r>
      <w:r w:rsidR="00DD60AF">
        <w:t>ta</w:t>
      </w:r>
      <w:r w:rsidRPr="00527154">
        <w:t xml:space="preserve"> </w:t>
      </w:r>
      <w:r w:rsidR="00DD60AF">
        <w:t>com os</w:t>
      </w:r>
      <w:r w:rsidR="00DD60AF" w:rsidRPr="00527154">
        <w:t xml:space="preserve"> </w:t>
      </w:r>
      <w:r w:rsidRPr="00527154">
        <w:t xml:space="preserve">satélites em órbita, </w:t>
      </w:r>
      <w:r w:rsidR="00DD60AF">
        <w:t>pelo que</w:t>
      </w:r>
      <w:r w:rsidRPr="00527154">
        <w:t xml:space="preserve"> em espaços interiores o sinal fica comprometido. </w:t>
      </w:r>
      <w:r w:rsidR="00DD60AF">
        <w:t>Desta forma</w:t>
      </w:r>
      <w:r w:rsidRPr="00527154">
        <w:t>, as técnicas de posicionamento para ambientes interiores estão a tornar-se num segmento de mercado que proporciona novas oportunidades de negócios.</w:t>
      </w:r>
    </w:p>
    <w:p w14:paraId="2B62387F" w14:textId="73D9B15E" w:rsidR="00BA5D68" w:rsidRPr="005F7216" w:rsidRDefault="00863116" w:rsidP="00863116">
      <w:pPr>
        <w:pStyle w:val="Corpodetexto"/>
      </w:pPr>
      <w:r w:rsidRPr="005F7216">
        <w:t xml:space="preserve">O objetivo deste estudo é desenvolver </w:t>
      </w:r>
      <w:r w:rsidR="00E47097">
        <w:t>um pequeno dispositivo (designado por</w:t>
      </w:r>
      <w:r w:rsidR="00E47097" w:rsidRPr="005F7216">
        <w:t xml:space="preserve"> </w:t>
      </w:r>
      <w:r w:rsidRPr="00B226B6">
        <w:rPr>
          <w:i/>
          <w:iCs/>
        </w:rPr>
        <w:t>tag</w:t>
      </w:r>
      <w:r w:rsidR="00E47097">
        <w:t>)</w:t>
      </w:r>
      <w:r w:rsidRPr="005F7216">
        <w:t xml:space="preserve">, que incorpore as tecnologias Wi-Fi e BLE e traga uma solução para o problema de Localização </w:t>
      </w:r>
      <w:r w:rsidRPr="00B226B6">
        <w:rPr>
          <w:i/>
          <w:iCs/>
        </w:rPr>
        <w:t>Indoor</w:t>
      </w:r>
      <w:r w:rsidRPr="005F7216">
        <w:t xml:space="preserve">. Entre outros, o trabalho inclui uma revisão de literatura sobre a localização </w:t>
      </w:r>
      <w:r w:rsidRPr="00B226B6">
        <w:rPr>
          <w:i/>
          <w:iCs/>
        </w:rPr>
        <w:t>indoor</w:t>
      </w:r>
      <w:r w:rsidRPr="005F7216">
        <w:t xml:space="preserve">, sobre as diferentes técnicas existentes, uma análise comparativa de algoritmos, uma análise de tecnologias, a exploração de soluções no mercado e análises comparativas de desempenho e aplicações, e a proposta de uma nova </w:t>
      </w:r>
      <w:r w:rsidRPr="00B226B6">
        <w:rPr>
          <w:i/>
          <w:iCs/>
        </w:rPr>
        <w:t>tag</w:t>
      </w:r>
      <w:r w:rsidRPr="005F7216">
        <w:t xml:space="preserve"> e a sua avaliação. Para tanto, seguiram-se as orientações de um método de pesquisa, contemplando quatro etapas: familiarização com a área de posicionamento e navegação em espaços </w:t>
      </w:r>
      <w:r w:rsidR="00DD60AF">
        <w:t>interiores</w:t>
      </w:r>
      <w:r w:rsidRPr="005F7216">
        <w:t xml:space="preserve">, identificação de características desejáveis (ótimas) para a </w:t>
      </w:r>
      <w:r w:rsidRPr="00B226B6">
        <w:rPr>
          <w:i/>
          <w:iCs/>
        </w:rPr>
        <w:t>tag</w:t>
      </w:r>
      <w:r w:rsidRPr="005F7216">
        <w:t xml:space="preserve"> e possíveis soluções de </w:t>
      </w:r>
      <w:r w:rsidRPr="00B226B6">
        <w:rPr>
          <w:i/>
          <w:iCs/>
        </w:rPr>
        <w:t>hardware</w:t>
      </w:r>
      <w:r w:rsidRPr="005F7216">
        <w:t xml:space="preserve">, desenvolvimento da </w:t>
      </w:r>
      <w:r w:rsidRPr="00B226B6">
        <w:rPr>
          <w:i/>
          <w:iCs/>
        </w:rPr>
        <w:t>tag</w:t>
      </w:r>
      <w:r w:rsidRPr="005F7216">
        <w:t xml:space="preserve"> (</w:t>
      </w:r>
      <w:r w:rsidRPr="00B226B6">
        <w:rPr>
          <w:i/>
          <w:iCs/>
        </w:rPr>
        <w:t>hardware</w:t>
      </w:r>
      <w:r w:rsidRPr="005F7216">
        <w:t xml:space="preserve"> e programação) e avaliação do desempenho da solução desenvolvida. Espera-se que esta nova </w:t>
      </w:r>
      <w:r w:rsidRPr="00B226B6">
        <w:rPr>
          <w:i/>
          <w:iCs/>
        </w:rPr>
        <w:t>tag</w:t>
      </w:r>
      <w:r w:rsidRPr="005F7216">
        <w:t xml:space="preserve"> permita um melhor desenvolvimento da localização </w:t>
      </w:r>
      <w:r w:rsidRPr="00B226B6">
        <w:rPr>
          <w:i/>
          <w:iCs/>
        </w:rPr>
        <w:t>indoor</w:t>
      </w:r>
      <w:r w:rsidRPr="005F7216">
        <w:t xml:space="preserve">, ultrapassando a dificuldade sentida em outras soluções e respondendo à necessidade de um produto de localização </w:t>
      </w:r>
      <w:r w:rsidRPr="00B226B6">
        <w:rPr>
          <w:i/>
          <w:iCs/>
        </w:rPr>
        <w:t>indoor</w:t>
      </w:r>
      <w:r w:rsidRPr="005F7216">
        <w:t>, potenciando uma maior capacidade.</w:t>
      </w:r>
    </w:p>
    <w:p w14:paraId="68CADDD3" w14:textId="77777777" w:rsidR="00863116" w:rsidRPr="005F7216" w:rsidRDefault="00863116" w:rsidP="00863116">
      <w:pPr>
        <w:pStyle w:val="Corpodetexto"/>
      </w:pPr>
    </w:p>
    <w:p w14:paraId="547DC583" w14:textId="310869FE" w:rsidR="00863116" w:rsidRPr="005F7216" w:rsidRDefault="00863116" w:rsidP="00863116">
      <w:pPr>
        <w:pStyle w:val="Corpodetexto"/>
        <w:rPr>
          <w:lang w:val="en-GB"/>
        </w:rPr>
      </w:pPr>
      <w:proofErr w:type="spellStart"/>
      <w:r w:rsidRPr="005F7216">
        <w:rPr>
          <w:b/>
          <w:bCs/>
          <w:lang w:val="en-GB"/>
        </w:rPr>
        <w:t>Palavras-chave</w:t>
      </w:r>
      <w:proofErr w:type="spellEnd"/>
      <w:r w:rsidRPr="005F7216">
        <w:rPr>
          <w:lang w:val="en-GB"/>
        </w:rPr>
        <w:t xml:space="preserve">: </w:t>
      </w:r>
      <w:r w:rsidRPr="00B226B6">
        <w:rPr>
          <w:i/>
          <w:iCs/>
          <w:lang w:val="en-GB"/>
        </w:rPr>
        <w:t>Fingerprinting</w:t>
      </w:r>
      <w:r w:rsidRPr="005F7216">
        <w:rPr>
          <w:lang w:val="en-GB"/>
        </w:rPr>
        <w:t xml:space="preserve">; </w:t>
      </w:r>
      <w:proofErr w:type="spellStart"/>
      <w:r w:rsidRPr="005F7216">
        <w:rPr>
          <w:lang w:val="en-GB"/>
        </w:rPr>
        <w:t>Localização</w:t>
      </w:r>
      <w:proofErr w:type="spellEnd"/>
      <w:r w:rsidRPr="005F7216">
        <w:rPr>
          <w:lang w:val="en-GB"/>
        </w:rPr>
        <w:t xml:space="preserve"> </w:t>
      </w:r>
      <w:r w:rsidRPr="00B226B6">
        <w:rPr>
          <w:i/>
          <w:iCs/>
          <w:lang w:val="en-GB"/>
        </w:rPr>
        <w:t>Indoor</w:t>
      </w:r>
      <w:r w:rsidRPr="005F7216">
        <w:rPr>
          <w:lang w:val="en-GB"/>
        </w:rPr>
        <w:t xml:space="preserve">, </w:t>
      </w:r>
      <w:r w:rsidRPr="00B226B6">
        <w:rPr>
          <w:i/>
          <w:iCs/>
          <w:lang w:val="en-GB"/>
        </w:rPr>
        <w:t>Bluetooth Low Energy</w:t>
      </w:r>
      <w:r w:rsidRPr="005F7216">
        <w:rPr>
          <w:lang w:val="en-GB"/>
        </w:rPr>
        <w:t xml:space="preserve"> e Wi-Fi</w:t>
      </w:r>
    </w:p>
    <w:p w14:paraId="05D33A05" w14:textId="77777777" w:rsidR="00863116" w:rsidRPr="005F7216" w:rsidRDefault="00863116" w:rsidP="00863116">
      <w:pPr>
        <w:pStyle w:val="Corpodetexto"/>
        <w:rPr>
          <w:lang w:val="en-GB"/>
        </w:rPr>
      </w:pPr>
    </w:p>
    <w:p w14:paraId="0C3B8227" w14:textId="77777777" w:rsidR="006D15A9" w:rsidRPr="005F7216" w:rsidRDefault="006D15A9" w:rsidP="006412CC">
      <w:pPr>
        <w:pStyle w:val="Corpodetexto"/>
        <w:rPr>
          <w:lang w:val="en-GB"/>
        </w:rPr>
      </w:pPr>
    </w:p>
    <w:p w14:paraId="386825ED" w14:textId="77777777" w:rsidR="006D15A9" w:rsidRPr="005F7216" w:rsidRDefault="006D15A9" w:rsidP="006412CC">
      <w:pPr>
        <w:pStyle w:val="Corpodetexto"/>
        <w:rPr>
          <w:lang w:val="en-GB"/>
        </w:rPr>
      </w:pPr>
    </w:p>
    <w:p w14:paraId="2B923FB7" w14:textId="61FCC03F" w:rsidR="006D15A9" w:rsidRPr="005F7216" w:rsidRDefault="006D15A9" w:rsidP="006412CC">
      <w:pPr>
        <w:pStyle w:val="Corpodetexto"/>
        <w:rPr>
          <w:lang w:val="en-GB"/>
        </w:rPr>
        <w:sectPr w:rsidR="006D15A9" w:rsidRPr="005F7216">
          <w:footerReference w:type="default" r:id="rId12"/>
          <w:pgSz w:w="11910" w:h="16840"/>
          <w:pgMar w:top="1320" w:right="1160" w:bottom="1180" w:left="1300" w:header="0" w:footer="998" w:gutter="0"/>
          <w:cols w:space="720"/>
        </w:sectPr>
      </w:pPr>
    </w:p>
    <w:p w14:paraId="24A313E4" w14:textId="32911621" w:rsidR="000F4B63" w:rsidRPr="00B52AF7" w:rsidRDefault="00B52AF7" w:rsidP="006A6C7C">
      <w:pPr>
        <w:pStyle w:val="SemIndice"/>
        <w:rPr>
          <w:lang w:val="en-US"/>
        </w:rPr>
      </w:pPr>
      <w:r w:rsidRPr="00B52AF7">
        <w:rPr>
          <w:lang w:val="en-US"/>
        </w:rPr>
        <w:lastRenderedPageBreak/>
        <w:t>RTLS TAG – INDOOR MOBILE P</w:t>
      </w:r>
      <w:r>
        <w:rPr>
          <w:lang w:val="en-US"/>
        </w:rPr>
        <w:t>OSITIONING DEVICE</w:t>
      </w:r>
    </w:p>
    <w:p w14:paraId="1F3EE573" w14:textId="77777777" w:rsidR="000F4B63" w:rsidRPr="005D0F1F" w:rsidRDefault="00A01027" w:rsidP="006412CC">
      <w:pPr>
        <w:pStyle w:val="Corpodetexto"/>
        <w:rPr>
          <w:lang w:val="en-GB"/>
        </w:rPr>
      </w:pPr>
      <w:bookmarkStart w:id="6" w:name="_bookmark4"/>
      <w:bookmarkEnd w:id="6"/>
      <w:r w:rsidRPr="005D0F1F">
        <w:rPr>
          <w:w w:val="85"/>
          <w:lang w:val="en-GB"/>
        </w:rPr>
        <w:t>ABSTRACT</w:t>
      </w:r>
    </w:p>
    <w:p w14:paraId="7ECBAACC" w14:textId="7F074ECC" w:rsidR="00527154" w:rsidRPr="00026BDF" w:rsidRDefault="00B71A7D" w:rsidP="00026BDF">
      <w:pPr>
        <w:pStyle w:val="Corpodetexto"/>
        <w:rPr>
          <w:lang w:val="en-GB"/>
        </w:rPr>
      </w:pPr>
      <w:r>
        <w:rPr>
          <w:lang w:val="en-US"/>
        </w:rPr>
        <w:t>Regarding</w:t>
      </w:r>
      <w:r w:rsidR="00527154" w:rsidRPr="00527154">
        <w:rPr>
          <w:lang w:val="en-US"/>
        </w:rPr>
        <w:t xml:space="preserve"> mobile services, one of the most popular classes is location-based services (LBS), as </w:t>
      </w:r>
      <w:r w:rsidR="00E47097">
        <w:rPr>
          <w:lang w:val="en-US"/>
        </w:rPr>
        <w:t xml:space="preserve">they </w:t>
      </w:r>
      <w:r>
        <w:rPr>
          <w:lang w:val="en-US"/>
        </w:rPr>
        <w:t>significantly impact</w:t>
      </w:r>
      <w:r w:rsidR="00527154" w:rsidRPr="00527154">
        <w:rPr>
          <w:lang w:val="en-US"/>
        </w:rPr>
        <w:t xml:space="preserve"> everyday lives</w:t>
      </w:r>
      <w:r w:rsidR="00184F1B">
        <w:rPr>
          <w:lang w:val="en-US"/>
        </w:rPr>
        <w:t>, f</w:t>
      </w:r>
      <w:r w:rsidR="00527154" w:rsidRPr="00527154">
        <w:rPr>
          <w:lang w:val="en-US"/>
        </w:rPr>
        <w:t>or example</w:t>
      </w:r>
      <w:r w:rsidR="00F32110">
        <w:rPr>
          <w:lang w:val="en-US"/>
        </w:rPr>
        <w:t>,</w:t>
      </w:r>
      <w:r w:rsidR="00527154" w:rsidRPr="00527154">
        <w:rPr>
          <w:lang w:val="en-US"/>
        </w:rPr>
        <w:t xml:space="preserve"> when it is necessary to find the exact position of a person or object in the real world.</w:t>
      </w:r>
      <w:r w:rsidR="00527154">
        <w:rPr>
          <w:lang w:val="en-US"/>
        </w:rPr>
        <w:t xml:space="preserve"> </w:t>
      </w:r>
      <w:r w:rsidR="00527154" w:rsidRPr="00527154">
        <w:rPr>
          <w:lang w:val="en-US"/>
        </w:rPr>
        <w:t xml:space="preserve">These services are </w:t>
      </w:r>
      <w:r>
        <w:rPr>
          <w:lang w:val="en-US"/>
        </w:rPr>
        <w:t>primari</w:t>
      </w:r>
      <w:r w:rsidR="00527154" w:rsidRPr="00527154">
        <w:rPr>
          <w:lang w:val="en-US"/>
        </w:rPr>
        <w:t>ly available outdoors, typically using the Global Positioning System (GPS).</w:t>
      </w:r>
      <w:r w:rsidR="00527154">
        <w:rPr>
          <w:lang w:val="en-US"/>
        </w:rPr>
        <w:t xml:space="preserve"> </w:t>
      </w:r>
      <w:r w:rsidR="00527154" w:rsidRPr="00527154">
        <w:rPr>
          <w:lang w:val="en-US"/>
        </w:rPr>
        <w:t>GPS has benefits daily, however, and despite h</w:t>
      </w:r>
      <w:r>
        <w:rPr>
          <w:lang w:val="en-US"/>
        </w:rPr>
        <w:t>igh accuracy and precision, these systems require line-of-sight access to orbiting satellites, and</w:t>
      </w:r>
      <w:r w:rsidR="00527154" w:rsidRPr="00527154">
        <w:rPr>
          <w:lang w:val="en-US"/>
        </w:rPr>
        <w:t xml:space="preserve"> </w:t>
      </w:r>
      <w:r w:rsidR="008F49A5">
        <w:rPr>
          <w:lang w:val="en-US"/>
        </w:rPr>
        <w:t xml:space="preserve">therefore, </w:t>
      </w:r>
      <w:r w:rsidR="00527154" w:rsidRPr="00527154">
        <w:rPr>
          <w:lang w:val="en-US"/>
        </w:rPr>
        <w:t>indoors, the signal is compromised.</w:t>
      </w:r>
      <w:r w:rsidR="00527154">
        <w:rPr>
          <w:lang w:val="en-US"/>
        </w:rPr>
        <w:t xml:space="preserve"> </w:t>
      </w:r>
      <w:r w:rsidR="00F32110">
        <w:rPr>
          <w:lang w:val="en-US"/>
        </w:rPr>
        <w:t>Consequently</w:t>
      </w:r>
      <w:r w:rsidR="00527154" w:rsidRPr="00527154">
        <w:rPr>
          <w:lang w:val="en-US"/>
        </w:rPr>
        <w:t xml:space="preserve">, positioning techniques for indoor environments are becoming a market segment that provides </w:t>
      </w:r>
      <w:r w:rsidR="00527154" w:rsidRPr="00026BDF">
        <w:rPr>
          <w:lang w:val="en-GB"/>
        </w:rPr>
        <w:t>new business opportunities.</w:t>
      </w:r>
    </w:p>
    <w:p w14:paraId="6E7073B9" w14:textId="4A97E42E" w:rsidR="00B52AF7" w:rsidRPr="00B52AF7" w:rsidRDefault="00B52AF7" w:rsidP="00026BDF">
      <w:pPr>
        <w:pStyle w:val="Corpodetexto"/>
        <w:rPr>
          <w:lang w:val="en-US"/>
        </w:rPr>
      </w:pPr>
      <w:r w:rsidRPr="00026BDF">
        <w:rPr>
          <w:lang w:val="en-GB"/>
        </w:rPr>
        <w:t>Th</w:t>
      </w:r>
      <w:r w:rsidR="00B71A7D">
        <w:rPr>
          <w:lang w:val="en-GB"/>
        </w:rPr>
        <w:t>is study aims to develop a small device (named tag)</w:t>
      </w:r>
      <w:r w:rsidRPr="00026BDF">
        <w:rPr>
          <w:lang w:val="en-GB"/>
        </w:rPr>
        <w:t xml:space="preserve"> that incorporates the Wi-Fi and BLE technologies and brings a solution to the problem of Indoor </w:t>
      </w:r>
      <w:r w:rsidR="00B71A7D">
        <w:rPr>
          <w:lang w:val="en-GB"/>
        </w:rPr>
        <w:t>Localisation</w:t>
      </w:r>
      <w:r w:rsidRPr="00026BDF">
        <w:rPr>
          <w:lang w:val="en-GB"/>
        </w:rPr>
        <w:t>. Among others, the work includes a literature review about indoor locali</w:t>
      </w:r>
      <w:r w:rsidR="00B71A7D">
        <w:rPr>
          <w:lang w:val="en-GB"/>
        </w:rPr>
        <w:t>s</w:t>
      </w:r>
      <w:r w:rsidRPr="00026BDF">
        <w:rPr>
          <w:lang w:val="en-GB"/>
        </w:rPr>
        <w:t xml:space="preserve">ation, the different existing techniques, a comparative analysis of algorithms, an analysis of technologies, the exploration of solutions on the market and </w:t>
      </w:r>
      <w:r w:rsidR="00F32110">
        <w:rPr>
          <w:lang w:val="en-GB"/>
        </w:rPr>
        <w:t xml:space="preserve">a </w:t>
      </w:r>
      <w:r w:rsidRPr="00026BDF">
        <w:rPr>
          <w:lang w:val="en-GB"/>
        </w:rPr>
        <w:t>comparative analysis concerning performance and applications</w:t>
      </w:r>
      <w:r w:rsidRPr="00B52AF7">
        <w:rPr>
          <w:lang w:val="en-US"/>
        </w:rPr>
        <w:t xml:space="preserve">, and the proposal of a new tag and its evaluation. To this end, the orientations of a research method were followed, contemplating four steps: </w:t>
      </w:r>
      <w:proofErr w:type="spellStart"/>
      <w:r w:rsidRPr="00B52AF7">
        <w:rPr>
          <w:lang w:val="en-US"/>
        </w:rPr>
        <w:t>familiari</w:t>
      </w:r>
      <w:r w:rsidR="00B71A7D">
        <w:rPr>
          <w:lang w:val="en-US"/>
        </w:rPr>
        <w:t>s</w:t>
      </w:r>
      <w:r w:rsidRPr="00B52AF7">
        <w:rPr>
          <w:lang w:val="en-US"/>
        </w:rPr>
        <w:t>ation</w:t>
      </w:r>
      <w:proofErr w:type="spellEnd"/>
      <w:r w:rsidRPr="00B52AF7">
        <w:rPr>
          <w:lang w:val="en-US"/>
        </w:rPr>
        <w:t xml:space="preserve"> with the area of positioning and navigation in indoor spaces</w:t>
      </w:r>
      <w:r w:rsidR="00880BA9">
        <w:rPr>
          <w:lang w:val="en-US"/>
        </w:rPr>
        <w:t>;</w:t>
      </w:r>
      <w:r w:rsidRPr="00B52AF7">
        <w:rPr>
          <w:lang w:val="en-US"/>
        </w:rPr>
        <w:t xml:space="preserve"> identification of desirable (optimal) characteristics for the tag and possible hardware solutions</w:t>
      </w:r>
      <w:r w:rsidR="00880BA9">
        <w:rPr>
          <w:lang w:val="en-US"/>
        </w:rPr>
        <w:t>;</w:t>
      </w:r>
      <w:r w:rsidRPr="00B52AF7">
        <w:rPr>
          <w:lang w:val="en-US"/>
        </w:rPr>
        <w:t xml:space="preserve"> tag development (hardware and programming) and </w:t>
      </w:r>
      <w:r w:rsidR="00E47097" w:rsidRPr="00B52AF7">
        <w:rPr>
          <w:lang w:val="en-US"/>
        </w:rPr>
        <w:t xml:space="preserve">performance </w:t>
      </w:r>
      <w:r w:rsidRPr="00B52AF7">
        <w:rPr>
          <w:lang w:val="en-US"/>
        </w:rPr>
        <w:t xml:space="preserve">evaluation of the developed solution. </w:t>
      </w:r>
      <w:r w:rsidR="00B626BA">
        <w:rPr>
          <w:lang w:val="en-US"/>
        </w:rPr>
        <w:t xml:space="preserve">It is expected </w:t>
      </w:r>
      <w:r w:rsidR="00F32110">
        <w:rPr>
          <w:lang w:val="en-US"/>
        </w:rPr>
        <w:t>that</w:t>
      </w:r>
      <w:r w:rsidR="00B626BA">
        <w:rPr>
          <w:lang w:val="en-US"/>
        </w:rPr>
        <w:t xml:space="preserve"> this</w:t>
      </w:r>
      <w:r w:rsidR="00B71A7D">
        <w:rPr>
          <w:lang w:val="en-US"/>
        </w:rPr>
        <w:t xml:space="preserve"> new tag</w:t>
      </w:r>
      <w:r w:rsidR="00B626BA">
        <w:rPr>
          <w:lang w:val="en-US"/>
        </w:rPr>
        <w:t xml:space="preserve"> </w:t>
      </w:r>
      <w:r w:rsidR="00B71A7D">
        <w:rPr>
          <w:lang w:val="en-US"/>
        </w:rPr>
        <w:t>to</w:t>
      </w:r>
      <w:r w:rsidRPr="00B52AF7">
        <w:rPr>
          <w:lang w:val="en-US"/>
        </w:rPr>
        <w:t xml:space="preserve"> allow better development of indoor </w:t>
      </w:r>
      <w:r w:rsidR="008F49A5">
        <w:rPr>
          <w:lang w:val="en-US"/>
        </w:rPr>
        <w:t>locali</w:t>
      </w:r>
      <w:r w:rsidR="00F32110">
        <w:rPr>
          <w:lang w:val="en-US"/>
        </w:rPr>
        <w:t>s</w:t>
      </w:r>
      <w:r w:rsidR="008F49A5">
        <w:rPr>
          <w:lang w:val="en-US"/>
        </w:rPr>
        <w:t>ation systems</w:t>
      </w:r>
      <w:r w:rsidRPr="00B52AF7">
        <w:rPr>
          <w:lang w:val="en-US"/>
        </w:rPr>
        <w:t>, overcoming the difficulty felt in other solutions and responding to the need for an indoor locali</w:t>
      </w:r>
      <w:r w:rsidR="00B71A7D">
        <w:rPr>
          <w:lang w:val="en-US"/>
        </w:rPr>
        <w:t>s</w:t>
      </w:r>
      <w:r w:rsidRPr="00B52AF7">
        <w:rPr>
          <w:lang w:val="en-US"/>
        </w:rPr>
        <w:t xml:space="preserve">ation product, enhancing </w:t>
      </w:r>
      <w:r w:rsidR="00B71A7D">
        <w:rPr>
          <w:lang w:val="en-US"/>
        </w:rPr>
        <w:t>more excellent</w:t>
      </w:r>
      <w:r w:rsidRPr="00B52AF7">
        <w:rPr>
          <w:lang w:val="en-US"/>
        </w:rPr>
        <w:t xml:space="preserve"> capability.</w:t>
      </w:r>
    </w:p>
    <w:p w14:paraId="6B147445" w14:textId="77777777" w:rsidR="00B52AF7" w:rsidRPr="00B52AF7" w:rsidRDefault="00B52AF7" w:rsidP="00B52AF7">
      <w:pPr>
        <w:pStyle w:val="Corpodetexto"/>
        <w:rPr>
          <w:lang w:val="en-US"/>
        </w:rPr>
      </w:pPr>
    </w:p>
    <w:p w14:paraId="4AF53B87" w14:textId="29B6BA4A" w:rsidR="000F4B63" w:rsidRPr="00B52AF7" w:rsidRDefault="00B52AF7" w:rsidP="00B52AF7">
      <w:pPr>
        <w:pStyle w:val="Corpodetexto"/>
        <w:rPr>
          <w:lang w:val="en-US"/>
        </w:rPr>
      </w:pPr>
      <w:r w:rsidRPr="00B52AF7">
        <w:rPr>
          <w:b/>
          <w:bCs/>
          <w:lang w:val="en-US"/>
        </w:rPr>
        <w:t>Keywords</w:t>
      </w:r>
      <w:r w:rsidRPr="00B52AF7">
        <w:rPr>
          <w:lang w:val="en-US"/>
        </w:rPr>
        <w:t xml:space="preserve">: </w:t>
      </w:r>
      <w:r w:rsidR="00863116">
        <w:rPr>
          <w:lang w:val="en-US"/>
        </w:rPr>
        <w:t>F</w:t>
      </w:r>
      <w:r w:rsidRPr="00B52AF7">
        <w:rPr>
          <w:lang w:val="en-US"/>
        </w:rPr>
        <w:t xml:space="preserve">ingerprinting; </w:t>
      </w:r>
      <w:r w:rsidR="00863116">
        <w:rPr>
          <w:lang w:val="en-US"/>
        </w:rPr>
        <w:t>I</w:t>
      </w:r>
      <w:r w:rsidRPr="00B52AF7">
        <w:rPr>
          <w:lang w:val="en-US"/>
        </w:rPr>
        <w:t xml:space="preserve">ndoor </w:t>
      </w:r>
      <w:r w:rsidR="00B71A7D">
        <w:rPr>
          <w:lang w:val="en-US"/>
        </w:rPr>
        <w:t>Localisation</w:t>
      </w:r>
      <w:r w:rsidRPr="00B52AF7">
        <w:rPr>
          <w:lang w:val="en-US"/>
        </w:rPr>
        <w:t>, Bluetooth Low Energy and Wi-Fi</w:t>
      </w:r>
    </w:p>
    <w:p w14:paraId="5F19B740" w14:textId="77777777" w:rsidR="000F4B63" w:rsidRPr="00B52AF7" w:rsidRDefault="000F4B63">
      <w:pPr>
        <w:rPr>
          <w:rFonts w:ascii="NewsGotT" w:hAnsi="NewsGotT"/>
          <w:szCs w:val="24"/>
          <w:lang w:val="en-US"/>
        </w:rPr>
      </w:pPr>
    </w:p>
    <w:p w14:paraId="1F1AA3B7" w14:textId="4D1CA604" w:rsidR="00B52AF7" w:rsidRPr="00B52AF7" w:rsidRDefault="00B52AF7">
      <w:pPr>
        <w:rPr>
          <w:rFonts w:ascii="NewsGotT" w:hAnsi="NewsGotT"/>
          <w:szCs w:val="24"/>
          <w:lang w:val="en-US"/>
        </w:rPr>
        <w:sectPr w:rsidR="00B52AF7" w:rsidRPr="00B52AF7">
          <w:pgSz w:w="11910" w:h="16840"/>
          <w:pgMar w:top="1320" w:right="1160" w:bottom="1180" w:left="1300" w:header="0" w:footer="998" w:gutter="0"/>
          <w:cols w:space="720"/>
        </w:sectPr>
      </w:pPr>
    </w:p>
    <w:p w14:paraId="5C076976" w14:textId="5B5751D5" w:rsidR="000F4B63" w:rsidRPr="00B52AF7" w:rsidRDefault="00B52AF7" w:rsidP="006A6C7C">
      <w:pPr>
        <w:pStyle w:val="SemIndice"/>
      </w:pPr>
      <w:r>
        <w:lastRenderedPageBreak/>
        <w:t>Í</w:t>
      </w:r>
      <w:r w:rsidR="00EA4577" w:rsidRPr="00B52AF7">
        <w:t>N</w:t>
      </w:r>
      <w:r>
        <w:t>DEX</w:t>
      </w:r>
    </w:p>
    <w:p w14:paraId="36373511" w14:textId="77777777" w:rsidR="000F4B63" w:rsidRPr="00B52AF7" w:rsidRDefault="000F4B63">
      <w:pPr>
        <w:jc w:val="center"/>
        <w:rPr>
          <w:rFonts w:ascii="NewsGotT" w:hAnsi="NewsGotT"/>
          <w:szCs w:val="24"/>
        </w:rPr>
      </w:pPr>
    </w:p>
    <w:p w14:paraId="2365C6BC" w14:textId="59D407AC" w:rsidR="006A6C7C" w:rsidRPr="00B52AF7" w:rsidRDefault="006A6C7C" w:rsidP="006A6C7C">
      <w:pPr>
        <w:rPr>
          <w:rFonts w:ascii="NewsGotT" w:hAnsi="NewsGotT"/>
          <w:szCs w:val="24"/>
        </w:rPr>
        <w:sectPr w:rsidR="006A6C7C" w:rsidRPr="00B52AF7">
          <w:pgSz w:w="11910" w:h="16840"/>
          <w:pgMar w:top="1320" w:right="1160" w:bottom="1461" w:left="1300" w:header="0" w:footer="998" w:gutter="0"/>
          <w:cols w:space="720"/>
        </w:sectPr>
      </w:pPr>
    </w:p>
    <w:sdt>
      <w:sdtPr>
        <w:rPr>
          <w:szCs w:val="22"/>
        </w:rPr>
        <w:id w:val="-1071956060"/>
        <w:docPartObj>
          <w:docPartGallery w:val="Table of Contents"/>
          <w:docPartUnique/>
        </w:docPartObj>
      </w:sdtPr>
      <w:sdtEndPr>
        <w:rPr>
          <w:b w:val="0"/>
          <w:bCs/>
          <w:szCs w:val="24"/>
        </w:rPr>
      </w:sdtEndPr>
      <w:sdtContent>
        <w:p w14:paraId="70433608" w14:textId="28482887" w:rsidR="00035CD1" w:rsidRDefault="003E55C3">
          <w:pPr>
            <w:pStyle w:val="ndice1"/>
            <w:tabs>
              <w:tab w:val="left" w:pos="720"/>
              <w:tab w:val="right" w:leader="dot" w:pos="9440"/>
            </w:tabs>
            <w:rPr>
              <w:rFonts w:asciiTheme="minorHAnsi" w:eastAsiaTheme="minorEastAsia" w:hAnsiTheme="minorHAnsi" w:cstheme="minorBidi"/>
              <w:b w:val="0"/>
              <w:noProof/>
              <w:sz w:val="22"/>
              <w:szCs w:val="22"/>
              <w:lang w:val="en-GB" w:eastAsia="en-GB"/>
            </w:rPr>
          </w:pPr>
          <w:r>
            <w:fldChar w:fldCharType="begin"/>
          </w:r>
          <w:r>
            <w:instrText xml:space="preserve"> TOC \o "1-5" \h \z \u </w:instrText>
          </w:r>
          <w:r>
            <w:fldChar w:fldCharType="separate"/>
          </w:r>
          <w:hyperlink w:anchor="_Toc117467153" w:history="1">
            <w:r w:rsidR="00035CD1" w:rsidRPr="00795533">
              <w:rPr>
                <w:rStyle w:val="Hiperligao"/>
                <w:noProof/>
              </w:rPr>
              <w:t>1.</w:t>
            </w:r>
            <w:r w:rsidR="00035CD1">
              <w:rPr>
                <w:rFonts w:asciiTheme="minorHAnsi" w:eastAsiaTheme="minorEastAsia" w:hAnsiTheme="minorHAnsi" w:cstheme="minorBidi"/>
                <w:b w:val="0"/>
                <w:noProof/>
                <w:sz w:val="22"/>
                <w:szCs w:val="22"/>
                <w:lang w:val="en-GB" w:eastAsia="en-GB"/>
              </w:rPr>
              <w:tab/>
            </w:r>
            <w:r w:rsidR="00035CD1" w:rsidRPr="00795533">
              <w:rPr>
                <w:rStyle w:val="Hiperligao"/>
                <w:noProof/>
              </w:rPr>
              <w:t>Introduction</w:t>
            </w:r>
            <w:r w:rsidR="00035CD1">
              <w:rPr>
                <w:noProof/>
                <w:webHidden/>
              </w:rPr>
              <w:tab/>
            </w:r>
            <w:r w:rsidR="00035CD1">
              <w:rPr>
                <w:noProof/>
                <w:webHidden/>
              </w:rPr>
              <w:fldChar w:fldCharType="begin"/>
            </w:r>
            <w:r w:rsidR="00035CD1">
              <w:rPr>
                <w:noProof/>
                <w:webHidden/>
              </w:rPr>
              <w:instrText xml:space="preserve"> PAGEREF _Toc117467153 \h </w:instrText>
            </w:r>
            <w:r w:rsidR="00035CD1">
              <w:rPr>
                <w:noProof/>
                <w:webHidden/>
              </w:rPr>
            </w:r>
            <w:r w:rsidR="00035CD1">
              <w:rPr>
                <w:noProof/>
                <w:webHidden/>
              </w:rPr>
              <w:fldChar w:fldCharType="separate"/>
            </w:r>
            <w:r w:rsidR="00035CD1">
              <w:rPr>
                <w:noProof/>
                <w:webHidden/>
              </w:rPr>
              <w:t>1</w:t>
            </w:r>
            <w:r w:rsidR="00035CD1">
              <w:rPr>
                <w:noProof/>
                <w:webHidden/>
              </w:rPr>
              <w:fldChar w:fldCharType="end"/>
            </w:r>
          </w:hyperlink>
        </w:p>
        <w:p w14:paraId="5D7CBF46" w14:textId="7436B69C" w:rsidR="00035CD1" w:rsidRDefault="00000000">
          <w:pPr>
            <w:pStyle w:val="ndice2"/>
            <w:tabs>
              <w:tab w:val="left" w:pos="1100"/>
              <w:tab w:val="right" w:leader="dot" w:pos="9440"/>
            </w:tabs>
            <w:rPr>
              <w:rFonts w:asciiTheme="minorHAnsi" w:eastAsiaTheme="minorEastAsia" w:hAnsiTheme="minorHAnsi" w:cstheme="minorBidi"/>
              <w:noProof/>
              <w:sz w:val="22"/>
              <w:szCs w:val="22"/>
              <w:lang w:val="en-GB" w:eastAsia="en-GB"/>
            </w:rPr>
          </w:pPr>
          <w:hyperlink w:anchor="_Toc117467154" w:history="1">
            <w:r w:rsidR="00035CD1" w:rsidRPr="00795533">
              <w:rPr>
                <w:rStyle w:val="Hiperligao"/>
                <w:noProof/>
                <w:lang w:val="en-GB"/>
              </w:rPr>
              <w:t>1.1.</w:t>
            </w:r>
            <w:r w:rsidR="00035CD1">
              <w:rPr>
                <w:rFonts w:asciiTheme="minorHAnsi" w:eastAsiaTheme="minorEastAsia" w:hAnsiTheme="minorHAnsi" w:cstheme="minorBidi"/>
                <w:noProof/>
                <w:sz w:val="22"/>
                <w:szCs w:val="22"/>
                <w:lang w:val="en-GB" w:eastAsia="en-GB"/>
              </w:rPr>
              <w:tab/>
            </w:r>
            <w:r w:rsidR="00035CD1" w:rsidRPr="00795533">
              <w:rPr>
                <w:rStyle w:val="Hiperligao"/>
                <w:noProof/>
                <w:lang w:val="en-GB"/>
              </w:rPr>
              <w:t>Project Context and Motivation</w:t>
            </w:r>
            <w:r w:rsidR="00035CD1">
              <w:rPr>
                <w:noProof/>
                <w:webHidden/>
              </w:rPr>
              <w:tab/>
            </w:r>
            <w:r w:rsidR="00035CD1">
              <w:rPr>
                <w:noProof/>
                <w:webHidden/>
              </w:rPr>
              <w:fldChar w:fldCharType="begin"/>
            </w:r>
            <w:r w:rsidR="00035CD1">
              <w:rPr>
                <w:noProof/>
                <w:webHidden/>
              </w:rPr>
              <w:instrText xml:space="preserve"> PAGEREF _Toc117467154 \h </w:instrText>
            </w:r>
            <w:r w:rsidR="00035CD1">
              <w:rPr>
                <w:noProof/>
                <w:webHidden/>
              </w:rPr>
            </w:r>
            <w:r w:rsidR="00035CD1">
              <w:rPr>
                <w:noProof/>
                <w:webHidden/>
              </w:rPr>
              <w:fldChar w:fldCharType="separate"/>
            </w:r>
            <w:r w:rsidR="00035CD1">
              <w:rPr>
                <w:noProof/>
                <w:webHidden/>
              </w:rPr>
              <w:t>1</w:t>
            </w:r>
            <w:r w:rsidR="00035CD1">
              <w:rPr>
                <w:noProof/>
                <w:webHidden/>
              </w:rPr>
              <w:fldChar w:fldCharType="end"/>
            </w:r>
          </w:hyperlink>
        </w:p>
        <w:p w14:paraId="15C2DB3D" w14:textId="72E9BF1F" w:rsidR="00035CD1" w:rsidRDefault="00000000">
          <w:pPr>
            <w:pStyle w:val="ndice2"/>
            <w:tabs>
              <w:tab w:val="left" w:pos="1100"/>
              <w:tab w:val="right" w:leader="dot" w:pos="9440"/>
            </w:tabs>
            <w:rPr>
              <w:rFonts w:asciiTheme="minorHAnsi" w:eastAsiaTheme="minorEastAsia" w:hAnsiTheme="minorHAnsi" w:cstheme="minorBidi"/>
              <w:noProof/>
              <w:sz w:val="22"/>
              <w:szCs w:val="22"/>
              <w:lang w:val="en-GB" w:eastAsia="en-GB"/>
            </w:rPr>
          </w:pPr>
          <w:hyperlink w:anchor="_Toc117467155" w:history="1">
            <w:r w:rsidR="00035CD1" w:rsidRPr="00795533">
              <w:rPr>
                <w:rStyle w:val="Hiperligao"/>
                <w:noProof/>
                <w:lang w:val="en-US"/>
              </w:rPr>
              <w:t>1.2.</w:t>
            </w:r>
            <w:r w:rsidR="00035CD1">
              <w:rPr>
                <w:rFonts w:asciiTheme="minorHAnsi" w:eastAsiaTheme="minorEastAsia" w:hAnsiTheme="minorHAnsi" w:cstheme="minorBidi"/>
                <w:noProof/>
                <w:sz w:val="22"/>
                <w:szCs w:val="22"/>
                <w:lang w:val="en-GB" w:eastAsia="en-GB"/>
              </w:rPr>
              <w:tab/>
            </w:r>
            <w:r w:rsidR="00035CD1" w:rsidRPr="00795533">
              <w:rPr>
                <w:rStyle w:val="Hiperligao"/>
                <w:noProof/>
                <w:lang w:val="en-US"/>
              </w:rPr>
              <w:t>Project Objectives</w:t>
            </w:r>
            <w:r w:rsidR="00035CD1">
              <w:rPr>
                <w:noProof/>
                <w:webHidden/>
              </w:rPr>
              <w:tab/>
            </w:r>
            <w:r w:rsidR="00035CD1">
              <w:rPr>
                <w:noProof/>
                <w:webHidden/>
              </w:rPr>
              <w:fldChar w:fldCharType="begin"/>
            </w:r>
            <w:r w:rsidR="00035CD1">
              <w:rPr>
                <w:noProof/>
                <w:webHidden/>
              </w:rPr>
              <w:instrText xml:space="preserve"> PAGEREF _Toc117467155 \h </w:instrText>
            </w:r>
            <w:r w:rsidR="00035CD1">
              <w:rPr>
                <w:noProof/>
                <w:webHidden/>
              </w:rPr>
            </w:r>
            <w:r w:rsidR="00035CD1">
              <w:rPr>
                <w:noProof/>
                <w:webHidden/>
              </w:rPr>
              <w:fldChar w:fldCharType="separate"/>
            </w:r>
            <w:r w:rsidR="00035CD1">
              <w:rPr>
                <w:noProof/>
                <w:webHidden/>
              </w:rPr>
              <w:t>1</w:t>
            </w:r>
            <w:r w:rsidR="00035CD1">
              <w:rPr>
                <w:noProof/>
                <w:webHidden/>
              </w:rPr>
              <w:fldChar w:fldCharType="end"/>
            </w:r>
          </w:hyperlink>
        </w:p>
        <w:p w14:paraId="6F6181D5" w14:textId="510DD431" w:rsidR="00035CD1" w:rsidRDefault="00000000">
          <w:pPr>
            <w:pStyle w:val="ndice2"/>
            <w:tabs>
              <w:tab w:val="left" w:pos="1100"/>
              <w:tab w:val="right" w:leader="dot" w:pos="9440"/>
            </w:tabs>
            <w:rPr>
              <w:rFonts w:asciiTheme="minorHAnsi" w:eastAsiaTheme="minorEastAsia" w:hAnsiTheme="minorHAnsi" w:cstheme="minorBidi"/>
              <w:noProof/>
              <w:sz w:val="22"/>
              <w:szCs w:val="22"/>
              <w:lang w:val="en-GB" w:eastAsia="en-GB"/>
            </w:rPr>
          </w:pPr>
          <w:hyperlink w:anchor="_Toc117467156" w:history="1">
            <w:r w:rsidR="00035CD1" w:rsidRPr="00795533">
              <w:rPr>
                <w:rStyle w:val="Hiperligao"/>
                <w:noProof/>
                <w:lang w:val="en-GB"/>
              </w:rPr>
              <w:t>1.3.</w:t>
            </w:r>
            <w:r w:rsidR="00035CD1">
              <w:rPr>
                <w:rFonts w:asciiTheme="minorHAnsi" w:eastAsiaTheme="minorEastAsia" w:hAnsiTheme="minorHAnsi" w:cstheme="minorBidi"/>
                <w:noProof/>
                <w:sz w:val="22"/>
                <w:szCs w:val="22"/>
                <w:lang w:val="en-GB" w:eastAsia="en-GB"/>
              </w:rPr>
              <w:tab/>
            </w:r>
            <w:r w:rsidR="00035CD1" w:rsidRPr="00795533">
              <w:rPr>
                <w:rStyle w:val="Hiperligao"/>
                <w:noProof/>
                <w:lang w:val="en-GB"/>
              </w:rPr>
              <w:t>Document Structure</w:t>
            </w:r>
            <w:r w:rsidR="00035CD1">
              <w:rPr>
                <w:noProof/>
                <w:webHidden/>
              </w:rPr>
              <w:tab/>
            </w:r>
            <w:r w:rsidR="00035CD1">
              <w:rPr>
                <w:noProof/>
                <w:webHidden/>
              </w:rPr>
              <w:fldChar w:fldCharType="begin"/>
            </w:r>
            <w:r w:rsidR="00035CD1">
              <w:rPr>
                <w:noProof/>
                <w:webHidden/>
              </w:rPr>
              <w:instrText xml:space="preserve"> PAGEREF _Toc117467156 \h </w:instrText>
            </w:r>
            <w:r w:rsidR="00035CD1">
              <w:rPr>
                <w:noProof/>
                <w:webHidden/>
              </w:rPr>
            </w:r>
            <w:r w:rsidR="00035CD1">
              <w:rPr>
                <w:noProof/>
                <w:webHidden/>
              </w:rPr>
              <w:fldChar w:fldCharType="separate"/>
            </w:r>
            <w:r w:rsidR="00035CD1">
              <w:rPr>
                <w:noProof/>
                <w:webHidden/>
              </w:rPr>
              <w:t>1</w:t>
            </w:r>
            <w:r w:rsidR="00035CD1">
              <w:rPr>
                <w:noProof/>
                <w:webHidden/>
              </w:rPr>
              <w:fldChar w:fldCharType="end"/>
            </w:r>
          </w:hyperlink>
        </w:p>
        <w:p w14:paraId="0ABEBDF2" w14:textId="41B24737" w:rsidR="00035CD1" w:rsidRDefault="00000000">
          <w:pPr>
            <w:pStyle w:val="ndice1"/>
            <w:tabs>
              <w:tab w:val="left" w:pos="720"/>
              <w:tab w:val="right" w:leader="dot" w:pos="9440"/>
            </w:tabs>
            <w:rPr>
              <w:rFonts w:asciiTheme="minorHAnsi" w:eastAsiaTheme="minorEastAsia" w:hAnsiTheme="minorHAnsi" w:cstheme="minorBidi"/>
              <w:b w:val="0"/>
              <w:noProof/>
              <w:sz w:val="22"/>
              <w:szCs w:val="22"/>
              <w:lang w:val="en-GB" w:eastAsia="en-GB"/>
            </w:rPr>
          </w:pPr>
          <w:hyperlink w:anchor="_Toc117467157" w:history="1">
            <w:r w:rsidR="00035CD1" w:rsidRPr="00795533">
              <w:rPr>
                <w:rStyle w:val="Hiperligao"/>
                <w:noProof/>
              </w:rPr>
              <w:t>2.</w:t>
            </w:r>
            <w:r w:rsidR="00035CD1">
              <w:rPr>
                <w:rFonts w:asciiTheme="minorHAnsi" w:eastAsiaTheme="minorEastAsia" w:hAnsiTheme="minorHAnsi" w:cstheme="minorBidi"/>
                <w:b w:val="0"/>
                <w:noProof/>
                <w:sz w:val="22"/>
                <w:szCs w:val="22"/>
                <w:lang w:val="en-GB" w:eastAsia="en-GB"/>
              </w:rPr>
              <w:tab/>
            </w:r>
            <w:r w:rsidR="00035CD1" w:rsidRPr="00795533">
              <w:rPr>
                <w:rStyle w:val="Hiperligao"/>
                <w:noProof/>
              </w:rPr>
              <w:t>Literature Review</w:t>
            </w:r>
            <w:r w:rsidR="00035CD1">
              <w:rPr>
                <w:noProof/>
                <w:webHidden/>
              </w:rPr>
              <w:tab/>
            </w:r>
            <w:r w:rsidR="00035CD1">
              <w:rPr>
                <w:noProof/>
                <w:webHidden/>
              </w:rPr>
              <w:fldChar w:fldCharType="begin"/>
            </w:r>
            <w:r w:rsidR="00035CD1">
              <w:rPr>
                <w:noProof/>
                <w:webHidden/>
              </w:rPr>
              <w:instrText xml:space="preserve"> PAGEREF _Toc117467157 \h </w:instrText>
            </w:r>
            <w:r w:rsidR="00035CD1">
              <w:rPr>
                <w:noProof/>
                <w:webHidden/>
              </w:rPr>
            </w:r>
            <w:r w:rsidR="00035CD1">
              <w:rPr>
                <w:noProof/>
                <w:webHidden/>
              </w:rPr>
              <w:fldChar w:fldCharType="separate"/>
            </w:r>
            <w:r w:rsidR="00035CD1">
              <w:rPr>
                <w:noProof/>
                <w:webHidden/>
              </w:rPr>
              <w:t>3</w:t>
            </w:r>
            <w:r w:rsidR="00035CD1">
              <w:rPr>
                <w:noProof/>
                <w:webHidden/>
              </w:rPr>
              <w:fldChar w:fldCharType="end"/>
            </w:r>
          </w:hyperlink>
        </w:p>
        <w:p w14:paraId="5289A03D" w14:textId="3A8084A4" w:rsidR="00035CD1" w:rsidRDefault="00000000">
          <w:pPr>
            <w:pStyle w:val="ndice2"/>
            <w:tabs>
              <w:tab w:val="left" w:pos="1100"/>
              <w:tab w:val="right" w:leader="dot" w:pos="9440"/>
            </w:tabs>
            <w:rPr>
              <w:rFonts w:asciiTheme="minorHAnsi" w:eastAsiaTheme="minorEastAsia" w:hAnsiTheme="minorHAnsi" w:cstheme="minorBidi"/>
              <w:noProof/>
              <w:sz w:val="22"/>
              <w:szCs w:val="22"/>
              <w:lang w:val="en-GB" w:eastAsia="en-GB"/>
            </w:rPr>
          </w:pPr>
          <w:hyperlink w:anchor="_Toc117467158" w:history="1">
            <w:r w:rsidR="00035CD1" w:rsidRPr="00795533">
              <w:rPr>
                <w:rStyle w:val="Hiperligao"/>
                <w:noProof/>
              </w:rPr>
              <w:t>2.1.</w:t>
            </w:r>
            <w:r w:rsidR="00035CD1">
              <w:rPr>
                <w:rFonts w:asciiTheme="minorHAnsi" w:eastAsiaTheme="minorEastAsia" w:hAnsiTheme="minorHAnsi" w:cstheme="minorBidi"/>
                <w:noProof/>
                <w:sz w:val="22"/>
                <w:szCs w:val="22"/>
                <w:lang w:val="en-GB" w:eastAsia="en-GB"/>
              </w:rPr>
              <w:tab/>
            </w:r>
            <w:r w:rsidR="00035CD1" w:rsidRPr="00795533">
              <w:rPr>
                <w:rStyle w:val="Hiperligao"/>
                <w:noProof/>
              </w:rPr>
              <w:t>Research Strategy</w:t>
            </w:r>
            <w:r w:rsidR="00035CD1">
              <w:rPr>
                <w:noProof/>
                <w:webHidden/>
              </w:rPr>
              <w:tab/>
            </w:r>
            <w:r w:rsidR="00035CD1">
              <w:rPr>
                <w:noProof/>
                <w:webHidden/>
              </w:rPr>
              <w:fldChar w:fldCharType="begin"/>
            </w:r>
            <w:r w:rsidR="00035CD1">
              <w:rPr>
                <w:noProof/>
                <w:webHidden/>
              </w:rPr>
              <w:instrText xml:space="preserve"> PAGEREF _Toc117467158 \h </w:instrText>
            </w:r>
            <w:r w:rsidR="00035CD1">
              <w:rPr>
                <w:noProof/>
                <w:webHidden/>
              </w:rPr>
            </w:r>
            <w:r w:rsidR="00035CD1">
              <w:rPr>
                <w:noProof/>
                <w:webHidden/>
              </w:rPr>
              <w:fldChar w:fldCharType="separate"/>
            </w:r>
            <w:r w:rsidR="00035CD1">
              <w:rPr>
                <w:noProof/>
                <w:webHidden/>
              </w:rPr>
              <w:t>3</w:t>
            </w:r>
            <w:r w:rsidR="00035CD1">
              <w:rPr>
                <w:noProof/>
                <w:webHidden/>
              </w:rPr>
              <w:fldChar w:fldCharType="end"/>
            </w:r>
          </w:hyperlink>
        </w:p>
        <w:p w14:paraId="04D52E43" w14:textId="6016C7D6" w:rsidR="00035CD1" w:rsidRDefault="00000000">
          <w:pPr>
            <w:pStyle w:val="ndice2"/>
            <w:tabs>
              <w:tab w:val="left" w:pos="1100"/>
              <w:tab w:val="right" w:leader="dot" w:pos="9440"/>
            </w:tabs>
            <w:rPr>
              <w:rFonts w:asciiTheme="minorHAnsi" w:eastAsiaTheme="minorEastAsia" w:hAnsiTheme="minorHAnsi" w:cstheme="minorBidi"/>
              <w:noProof/>
              <w:sz w:val="22"/>
              <w:szCs w:val="22"/>
              <w:lang w:val="en-GB" w:eastAsia="en-GB"/>
            </w:rPr>
          </w:pPr>
          <w:hyperlink w:anchor="_Toc117467159" w:history="1">
            <w:r w:rsidR="00035CD1" w:rsidRPr="00795533">
              <w:rPr>
                <w:rStyle w:val="Hiperligao"/>
                <w:noProof/>
              </w:rPr>
              <w:t>2.2.</w:t>
            </w:r>
            <w:r w:rsidR="00035CD1">
              <w:rPr>
                <w:rFonts w:asciiTheme="minorHAnsi" w:eastAsiaTheme="minorEastAsia" w:hAnsiTheme="minorHAnsi" w:cstheme="minorBidi"/>
                <w:noProof/>
                <w:sz w:val="22"/>
                <w:szCs w:val="22"/>
                <w:lang w:val="en-GB" w:eastAsia="en-GB"/>
              </w:rPr>
              <w:tab/>
            </w:r>
            <w:r w:rsidR="00035CD1" w:rsidRPr="00795533">
              <w:rPr>
                <w:rStyle w:val="Hiperligao"/>
                <w:noProof/>
              </w:rPr>
              <w:t>State of the Art</w:t>
            </w:r>
            <w:r w:rsidR="00035CD1">
              <w:rPr>
                <w:noProof/>
                <w:webHidden/>
              </w:rPr>
              <w:tab/>
            </w:r>
            <w:r w:rsidR="00035CD1">
              <w:rPr>
                <w:noProof/>
                <w:webHidden/>
              </w:rPr>
              <w:fldChar w:fldCharType="begin"/>
            </w:r>
            <w:r w:rsidR="00035CD1">
              <w:rPr>
                <w:noProof/>
                <w:webHidden/>
              </w:rPr>
              <w:instrText xml:space="preserve"> PAGEREF _Toc117467159 \h </w:instrText>
            </w:r>
            <w:r w:rsidR="00035CD1">
              <w:rPr>
                <w:noProof/>
                <w:webHidden/>
              </w:rPr>
            </w:r>
            <w:r w:rsidR="00035CD1">
              <w:rPr>
                <w:noProof/>
                <w:webHidden/>
              </w:rPr>
              <w:fldChar w:fldCharType="separate"/>
            </w:r>
            <w:r w:rsidR="00035CD1">
              <w:rPr>
                <w:noProof/>
                <w:webHidden/>
              </w:rPr>
              <w:t>3</w:t>
            </w:r>
            <w:r w:rsidR="00035CD1">
              <w:rPr>
                <w:noProof/>
                <w:webHidden/>
              </w:rPr>
              <w:fldChar w:fldCharType="end"/>
            </w:r>
          </w:hyperlink>
        </w:p>
        <w:p w14:paraId="015C7B9D" w14:textId="7AB3B57E" w:rsidR="00035CD1" w:rsidRDefault="00000000">
          <w:pPr>
            <w:pStyle w:val="ndice3"/>
            <w:tabs>
              <w:tab w:val="left" w:pos="1320"/>
              <w:tab w:val="right" w:leader="dot" w:pos="9440"/>
            </w:tabs>
            <w:rPr>
              <w:rFonts w:asciiTheme="minorHAnsi" w:eastAsiaTheme="minorEastAsia" w:hAnsiTheme="minorHAnsi" w:cstheme="minorBidi"/>
              <w:noProof/>
              <w:sz w:val="22"/>
              <w:lang w:val="en-GB" w:eastAsia="en-GB"/>
            </w:rPr>
          </w:pPr>
          <w:hyperlink w:anchor="_Toc117467160" w:history="1">
            <w:r w:rsidR="00035CD1" w:rsidRPr="00795533">
              <w:rPr>
                <w:rStyle w:val="Hiperligao"/>
                <w:noProof/>
              </w:rPr>
              <w:t>2.2.1.</w:t>
            </w:r>
            <w:r w:rsidR="00035CD1">
              <w:rPr>
                <w:rFonts w:asciiTheme="minorHAnsi" w:eastAsiaTheme="minorEastAsia" w:hAnsiTheme="minorHAnsi" w:cstheme="minorBidi"/>
                <w:noProof/>
                <w:sz w:val="22"/>
                <w:lang w:val="en-GB" w:eastAsia="en-GB"/>
              </w:rPr>
              <w:tab/>
            </w:r>
            <w:r w:rsidR="00035CD1" w:rsidRPr="00795533">
              <w:rPr>
                <w:rStyle w:val="Hiperligao"/>
                <w:noProof/>
              </w:rPr>
              <w:t>Indoor Localisation</w:t>
            </w:r>
            <w:r w:rsidR="00035CD1">
              <w:rPr>
                <w:noProof/>
                <w:webHidden/>
              </w:rPr>
              <w:tab/>
            </w:r>
            <w:r w:rsidR="00035CD1">
              <w:rPr>
                <w:noProof/>
                <w:webHidden/>
              </w:rPr>
              <w:fldChar w:fldCharType="begin"/>
            </w:r>
            <w:r w:rsidR="00035CD1">
              <w:rPr>
                <w:noProof/>
                <w:webHidden/>
              </w:rPr>
              <w:instrText xml:space="preserve"> PAGEREF _Toc117467160 \h </w:instrText>
            </w:r>
            <w:r w:rsidR="00035CD1">
              <w:rPr>
                <w:noProof/>
                <w:webHidden/>
              </w:rPr>
            </w:r>
            <w:r w:rsidR="00035CD1">
              <w:rPr>
                <w:noProof/>
                <w:webHidden/>
              </w:rPr>
              <w:fldChar w:fldCharType="separate"/>
            </w:r>
            <w:r w:rsidR="00035CD1">
              <w:rPr>
                <w:noProof/>
                <w:webHidden/>
              </w:rPr>
              <w:t>3</w:t>
            </w:r>
            <w:r w:rsidR="00035CD1">
              <w:rPr>
                <w:noProof/>
                <w:webHidden/>
              </w:rPr>
              <w:fldChar w:fldCharType="end"/>
            </w:r>
          </w:hyperlink>
        </w:p>
        <w:p w14:paraId="53FEDD26" w14:textId="34E8F1A4" w:rsidR="00035CD1" w:rsidRDefault="00000000">
          <w:pPr>
            <w:pStyle w:val="ndice3"/>
            <w:tabs>
              <w:tab w:val="left" w:pos="1320"/>
              <w:tab w:val="right" w:leader="dot" w:pos="9440"/>
            </w:tabs>
            <w:rPr>
              <w:rFonts w:asciiTheme="minorHAnsi" w:eastAsiaTheme="minorEastAsia" w:hAnsiTheme="minorHAnsi" w:cstheme="minorBidi"/>
              <w:noProof/>
              <w:sz w:val="22"/>
              <w:lang w:val="en-GB" w:eastAsia="en-GB"/>
            </w:rPr>
          </w:pPr>
          <w:hyperlink w:anchor="_Toc117467161" w:history="1">
            <w:r w:rsidR="00035CD1" w:rsidRPr="00795533">
              <w:rPr>
                <w:rStyle w:val="Hiperligao"/>
                <w:noProof/>
                <w:lang w:val="en-US"/>
              </w:rPr>
              <w:t>2.2.2.</w:t>
            </w:r>
            <w:r w:rsidR="00035CD1">
              <w:rPr>
                <w:rFonts w:asciiTheme="minorHAnsi" w:eastAsiaTheme="minorEastAsia" w:hAnsiTheme="minorHAnsi" w:cstheme="minorBidi"/>
                <w:noProof/>
                <w:sz w:val="22"/>
                <w:lang w:val="en-GB" w:eastAsia="en-GB"/>
              </w:rPr>
              <w:tab/>
            </w:r>
            <w:r w:rsidR="00035CD1" w:rsidRPr="00795533">
              <w:rPr>
                <w:rStyle w:val="Hiperligao"/>
                <w:noProof/>
                <w:lang w:val="en-US"/>
              </w:rPr>
              <w:t>Indoor Positioning Techniques</w:t>
            </w:r>
            <w:r w:rsidR="00035CD1">
              <w:rPr>
                <w:noProof/>
                <w:webHidden/>
              </w:rPr>
              <w:tab/>
            </w:r>
            <w:r w:rsidR="00035CD1">
              <w:rPr>
                <w:noProof/>
                <w:webHidden/>
              </w:rPr>
              <w:fldChar w:fldCharType="begin"/>
            </w:r>
            <w:r w:rsidR="00035CD1">
              <w:rPr>
                <w:noProof/>
                <w:webHidden/>
              </w:rPr>
              <w:instrText xml:space="preserve"> PAGEREF _Toc117467161 \h </w:instrText>
            </w:r>
            <w:r w:rsidR="00035CD1">
              <w:rPr>
                <w:noProof/>
                <w:webHidden/>
              </w:rPr>
            </w:r>
            <w:r w:rsidR="00035CD1">
              <w:rPr>
                <w:noProof/>
                <w:webHidden/>
              </w:rPr>
              <w:fldChar w:fldCharType="separate"/>
            </w:r>
            <w:r w:rsidR="00035CD1">
              <w:rPr>
                <w:noProof/>
                <w:webHidden/>
              </w:rPr>
              <w:t>4</w:t>
            </w:r>
            <w:r w:rsidR="00035CD1">
              <w:rPr>
                <w:noProof/>
                <w:webHidden/>
              </w:rPr>
              <w:fldChar w:fldCharType="end"/>
            </w:r>
          </w:hyperlink>
        </w:p>
        <w:p w14:paraId="7376CD99" w14:textId="3F9001E6" w:rsidR="00035CD1" w:rsidRDefault="00000000">
          <w:pPr>
            <w:pStyle w:val="ndice3"/>
            <w:tabs>
              <w:tab w:val="left" w:pos="1320"/>
              <w:tab w:val="right" w:leader="dot" w:pos="9440"/>
            </w:tabs>
            <w:rPr>
              <w:rFonts w:asciiTheme="minorHAnsi" w:eastAsiaTheme="minorEastAsia" w:hAnsiTheme="minorHAnsi" w:cstheme="minorBidi"/>
              <w:noProof/>
              <w:sz w:val="22"/>
              <w:lang w:val="en-GB" w:eastAsia="en-GB"/>
            </w:rPr>
          </w:pPr>
          <w:hyperlink w:anchor="_Toc117467162" w:history="1">
            <w:r w:rsidR="00035CD1" w:rsidRPr="00795533">
              <w:rPr>
                <w:rStyle w:val="Hiperligao"/>
                <w:noProof/>
              </w:rPr>
              <w:t>2.2.3.</w:t>
            </w:r>
            <w:r w:rsidR="00035CD1">
              <w:rPr>
                <w:rFonts w:asciiTheme="minorHAnsi" w:eastAsiaTheme="minorEastAsia" w:hAnsiTheme="minorHAnsi" w:cstheme="minorBidi"/>
                <w:noProof/>
                <w:sz w:val="22"/>
                <w:lang w:val="en-GB" w:eastAsia="en-GB"/>
              </w:rPr>
              <w:tab/>
            </w:r>
            <w:r w:rsidR="00035CD1" w:rsidRPr="00795533">
              <w:rPr>
                <w:rStyle w:val="Hiperligao"/>
                <w:noProof/>
              </w:rPr>
              <w:t>Signal Properties</w:t>
            </w:r>
            <w:r w:rsidR="00035CD1">
              <w:rPr>
                <w:noProof/>
                <w:webHidden/>
              </w:rPr>
              <w:tab/>
            </w:r>
            <w:r w:rsidR="00035CD1">
              <w:rPr>
                <w:noProof/>
                <w:webHidden/>
              </w:rPr>
              <w:fldChar w:fldCharType="begin"/>
            </w:r>
            <w:r w:rsidR="00035CD1">
              <w:rPr>
                <w:noProof/>
                <w:webHidden/>
              </w:rPr>
              <w:instrText xml:space="preserve"> PAGEREF _Toc117467162 \h </w:instrText>
            </w:r>
            <w:r w:rsidR="00035CD1">
              <w:rPr>
                <w:noProof/>
                <w:webHidden/>
              </w:rPr>
            </w:r>
            <w:r w:rsidR="00035CD1">
              <w:rPr>
                <w:noProof/>
                <w:webHidden/>
              </w:rPr>
              <w:fldChar w:fldCharType="separate"/>
            </w:r>
            <w:r w:rsidR="00035CD1">
              <w:rPr>
                <w:noProof/>
                <w:webHidden/>
              </w:rPr>
              <w:t>5</w:t>
            </w:r>
            <w:r w:rsidR="00035CD1">
              <w:rPr>
                <w:noProof/>
                <w:webHidden/>
              </w:rPr>
              <w:fldChar w:fldCharType="end"/>
            </w:r>
          </w:hyperlink>
        </w:p>
        <w:p w14:paraId="2FBA673C" w14:textId="5AD1012B" w:rsidR="00035CD1" w:rsidRDefault="00000000">
          <w:pPr>
            <w:pStyle w:val="ndice3"/>
            <w:tabs>
              <w:tab w:val="left" w:pos="1320"/>
              <w:tab w:val="right" w:leader="dot" w:pos="9440"/>
            </w:tabs>
            <w:rPr>
              <w:rFonts w:asciiTheme="minorHAnsi" w:eastAsiaTheme="minorEastAsia" w:hAnsiTheme="minorHAnsi" w:cstheme="minorBidi"/>
              <w:noProof/>
              <w:sz w:val="22"/>
              <w:lang w:val="en-GB" w:eastAsia="en-GB"/>
            </w:rPr>
          </w:pPr>
          <w:hyperlink w:anchor="_Toc117467163" w:history="1">
            <w:r w:rsidR="00035CD1" w:rsidRPr="00795533">
              <w:rPr>
                <w:rStyle w:val="Hiperligao"/>
                <w:noProof/>
                <w:lang w:val="en-US"/>
              </w:rPr>
              <w:t>2.2.4.</w:t>
            </w:r>
            <w:r w:rsidR="00035CD1">
              <w:rPr>
                <w:rFonts w:asciiTheme="minorHAnsi" w:eastAsiaTheme="minorEastAsia" w:hAnsiTheme="minorHAnsi" w:cstheme="minorBidi"/>
                <w:noProof/>
                <w:sz w:val="22"/>
                <w:lang w:val="en-GB" w:eastAsia="en-GB"/>
              </w:rPr>
              <w:tab/>
            </w:r>
            <w:r w:rsidR="00035CD1" w:rsidRPr="00795533">
              <w:rPr>
                <w:rStyle w:val="Hiperligao"/>
                <w:noProof/>
                <w:lang w:val="en-US"/>
              </w:rPr>
              <w:t>Positioning Algorithms</w:t>
            </w:r>
            <w:r w:rsidR="00035CD1">
              <w:rPr>
                <w:noProof/>
                <w:webHidden/>
              </w:rPr>
              <w:tab/>
            </w:r>
            <w:r w:rsidR="00035CD1">
              <w:rPr>
                <w:noProof/>
                <w:webHidden/>
              </w:rPr>
              <w:fldChar w:fldCharType="begin"/>
            </w:r>
            <w:r w:rsidR="00035CD1">
              <w:rPr>
                <w:noProof/>
                <w:webHidden/>
              </w:rPr>
              <w:instrText xml:space="preserve"> PAGEREF _Toc117467163 \h </w:instrText>
            </w:r>
            <w:r w:rsidR="00035CD1">
              <w:rPr>
                <w:noProof/>
                <w:webHidden/>
              </w:rPr>
            </w:r>
            <w:r w:rsidR="00035CD1">
              <w:rPr>
                <w:noProof/>
                <w:webHidden/>
              </w:rPr>
              <w:fldChar w:fldCharType="separate"/>
            </w:r>
            <w:r w:rsidR="00035CD1">
              <w:rPr>
                <w:noProof/>
                <w:webHidden/>
              </w:rPr>
              <w:t>9</w:t>
            </w:r>
            <w:r w:rsidR="00035CD1">
              <w:rPr>
                <w:noProof/>
                <w:webHidden/>
              </w:rPr>
              <w:fldChar w:fldCharType="end"/>
            </w:r>
          </w:hyperlink>
        </w:p>
        <w:p w14:paraId="1D173DFE" w14:textId="0E2108BD" w:rsidR="00035CD1" w:rsidRDefault="00000000">
          <w:pPr>
            <w:pStyle w:val="ndice3"/>
            <w:tabs>
              <w:tab w:val="left" w:pos="1320"/>
              <w:tab w:val="right" w:leader="dot" w:pos="9440"/>
            </w:tabs>
            <w:rPr>
              <w:rFonts w:asciiTheme="minorHAnsi" w:eastAsiaTheme="minorEastAsia" w:hAnsiTheme="minorHAnsi" w:cstheme="minorBidi"/>
              <w:noProof/>
              <w:sz w:val="22"/>
              <w:lang w:val="en-GB" w:eastAsia="en-GB"/>
            </w:rPr>
          </w:pPr>
          <w:hyperlink w:anchor="_Toc117467164" w:history="1">
            <w:r w:rsidR="00035CD1" w:rsidRPr="00795533">
              <w:rPr>
                <w:rStyle w:val="Hiperligao"/>
                <w:noProof/>
                <w:lang w:val="en-US"/>
              </w:rPr>
              <w:t>2.2.5</w:t>
            </w:r>
            <w:r w:rsidR="00035CD1">
              <w:rPr>
                <w:rFonts w:asciiTheme="minorHAnsi" w:eastAsiaTheme="minorEastAsia" w:hAnsiTheme="minorHAnsi" w:cstheme="minorBidi"/>
                <w:noProof/>
                <w:sz w:val="22"/>
                <w:lang w:val="en-GB" w:eastAsia="en-GB"/>
              </w:rPr>
              <w:tab/>
            </w:r>
            <w:r w:rsidR="00035CD1" w:rsidRPr="00795533">
              <w:rPr>
                <w:rStyle w:val="Hiperligao"/>
                <w:noProof/>
                <w:lang w:val="en-US"/>
              </w:rPr>
              <w:t>Indoor Localisation Technologies</w:t>
            </w:r>
            <w:r w:rsidR="00035CD1">
              <w:rPr>
                <w:noProof/>
                <w:webHidden/>
              </w:rPr>
              <w:tab/>
            </w:r>
            <w:r w:rsidR="00035CD1">
              <w:rPr>
                <w:noProof/>
                <w:webHidden/>
              </w:rPr>
              <w:fldChar w:fldCharType="begin"/>
            </w:r>
            <w:r w:rsidR="00035CD1">
              <w:rPr>
                <w:noProof/>
                <w:webHidden/>
              </w:rPr>
              <w:instrText xml:space="preserve"> PAGEREF _Toc117467164 \h </w:instrText>
            </w:r>
            <w:r w:rsidR="00035CD1">
              <w:rPr>
                <w:noProof/>
                <w:webHidden/>
              </w:rPr>
            </w:r>
            <w:r w:rsidR="00035CD1">
              <w:rPr>
                <w:noProof/>
                <w:webHidden/>
              </w:rPr>
              <w:fldChar w:fldCharType="separate"/>
            </w:r>
            <w:r w:rsidR="00035CD1">
              <w:rPr>
                <w:noProof/>
                <w:webHidden/>
              </w:rPr>
              <w:t>10</w:t>
            </w:r>
            <w:r w:rsidR="00035CD1">
              <w:rPr>
                <w:noProof/>
                <w:webHidden/>
              </w:rPr>
              <w:fldChar w:fldCharType="end"/>
            </w:r>
          </w:hyperlink>
        </w:p>
        <w:p w14:paraId="1FB200E8" w14:textId="750B2CFB" w:rsidR="00035CD1" w:rsidRDefault="00000000">
          <w:pPr>
            <w:pStyle w:val="ndice3"/>
            <w:tabs>
              <w:tab w:val="left" w:pos="1320"/>
              <w:tab w:val="right" w:leader="dot" w:pos="9440"/>
            </w:tabs>
            <w:rPr>
              <w:rFonts w:asciiTheme="minorHAnsi" w:eastAsiaTheme="minorEastAsia" w:hAnsiTheme="minorHAnsi" w:cstheme="minorBidi"/>
              <w:noProof/>
              <w:sz w:val="22"/>
              <w:lang w:val="en-GB" w:eastAsia="en-GB"/>
            </w:rPr>
          </w:pPr>
          <w:hyperlink w:anchor="_Toc117467165" w:history="1">
            <w:r w:rsidR="00035CD1" w:rsidRPr="00795533">
              <w:rPr>
                <w:rStyle w:val="Hiperligao"/>
                <w:noProof/>
                <w:lang w:val="en-US"/>
              </w:rPr>
              <w:t>2.2.6</w:t>
            </w:r>
            <w:r w:rsidR="00035CD1">
              <w:rPr>
                <w:rFonts w:asciiTheme="minorHAnsi" w:eastAsiaTheme="minorEastAsia" w:hAnsiTheme="minorHAnsi" w:cstheme="minorBidi"/>
                <w:noProof/>
                <w:sz w:val="22"/>
                <w:lang w:val="en-GB" w:eastAsia="en-GB"/>
              </w:rPr>
              <w:tab/>
            </w:r>
            <w:r w:rsidR="00035CD1" w:rsidRPr="00795533">
              <w:rPr>
                <w:rStyle w:val="Hiperligao"/>
                <w:noProof/>
                <w:lang w:val="en-US"/>
              </w:rPr>
              <w:t>Performance</w:t>
            </w:r>
            <w:r w:rsidR="00035CD1">
              <w:rPr>
                <w:noProof/>
                <w:webHidden/>
              </w:rPr>
              <w:tab/>
            </w:r>
            <w:r w:rsidR="00035CD1">
              <w:rPr>
                <w:noProof/>
                <w:webHidden/>
              </w:rPr>
              <w:fldChar w:fldCharType="begin"/>
            </w:r>
            <w:r w:rsidR="00035CD1">
              <w:rPr>
                <w:noProof/>
                <w:webHidden/>
              </w:rPr>
              <w:instrText xml:space="preserve"> PAGEREF _Toc117467165 \h </w:instrText>
            </w:r>
            <w:r w:rsidR="00035CD1">
              <w:rPr>
                <w:noProof/>
                <w:webHidden/>
              </w:rPr>
            </w:r>
            <w:r w:rsidR="00035CD1">
              <w:rPr>
                <w:noProof/>
                <w:webHidden/>
              </w:rPr>
              <w:fldChar w:fldCharType="separate"/>
            </w:r>
            <w:r w:rsidR="00035CD1">
              <w:rPr>
                <w:noProof/>
                <w:webHidden/>
              </w:rPr>
              <w:t>14</w:t>
            </w:r>
            <w:r w:rsidR="00035CD1">
              <w:rPr>
                <w:noProof/>
                <w:webHidden/>
              </w:rPr>
              <w:fldChar w:fldCharType="end"/>
            </w:r>
          </w:hyperlink>
        </w:p>
        <w:p w14:paraId="0AD990A3" w14:textId="0DE07FB4" w:rsidR="00035CD1" w:rsidRDefault="00000000">
          <w:pPr>
            <w:pStyle w:val="ndice3"/>
            <w:tabs>
              <w:tab w:val="left" w:pos="1320"/>
              <w:tab w:val="right" w:leader="dot" w:pos="9440"/>
            </w:tabs>
            <w:rPr>
              <w:rFonts w:asciiTheme="minorHAnsi" w:eastAsiaTheme="minorEastAsia" w:hAnsiTheme="minorHAnsi" w:cstheme="minorBidi"/>
              <w:noProof/>
              <w:sz w:val="22"/>
              <w:lang w:val="en-GB" w:eastAsia="en-GB"/>
            </w:rPr>
          </w:pPr>
          <w:hyperlink w:anchor="_Toc117467166" w:history="1">
            <w:r w:rsidR="00035CD1" w:rsidRPr="00795533">
              <w:rPr>
                <w:rStyle w:val="Hiperligao"/>
                <w:noProof/>
                <w:lang w:val="en-US"/>
              </w:rPr>
              <w:t>2.2.7</w:t>
            </w:r>
            <w:r w:rsidR="00035CD1">
              <w:rPr>
                <w:rFonts w:asciiTheme="minorHAnsi" w:eastAsiaTheme="minorEastAsia" w:hAnsiTheme="minorHAnsi" w:cstheme="minorBidi"/>
                <w:noProof/>
                <w:sz w:val="22"/>
                <w:lang w:val="en-GB" w:eastAsia="en-GB"/>
              </w:rPr>
              <w:tab/>
            </w:r>
            <w:r w:rsidR="00035CD1" w:rsidRPr="00795533">
              <w:rPr>
                <w:rStyle w:val="Hiperligao"/>
                <w:noProof/>
                <w:lang w:val="en-US"/>
              </w:rPr>
              <w:t>Applications</w:t>
            </w:r>
            <w:r w:rsidR="00035CD1">
              <w:rPr>
                <w:noProof/>
                <w:webHidden/>
              </w:rPr>
              <w:tab/>
            </w:r>
            <w:r w:rsidR="00035CD1">
              <w:rPr>
                <w:noProof/>
                <w:webHidden/>
              </w:rPr>
              <w:fldChar w:fldCharType="begin"/>
            </w:r>
            <w:r w:rsidR="00035CD1">
              <w:rPr>
                <w:noProof/>
                <w:webHidden/>
              </w:rPr>
              <w:instrText xml:space="preserve"> PAGEREF _Toc117467166 \h </w:instrText>
            </w:r>
            <w:r w:rsidR="00035CD1">
              <w:rPr>
                <w:noProof/>
                <w:webHidden/>
              </w:rPr>
            </w:r>
            <w:r w:rsidR="00035CD1">
              <w:rPr>
                <w:noProof/>
                <w:webHidden/>
              </w:rPr>
              <w:fldChar w:fldCharType="separate"/>
            </w:r>
            <w:r w:rsidR="00035CD1">
              <w:rPr>
                <w:noProof/>
                <w:webHidden/>
              </w:rPr>
              <w:t>15</w:t>
            </w:r>
            <w:r w:rsidR="00035CD1">
              <w:rPr>
                <w:noProof/>
                <w:webHidden/>
              </w:rPr>
              <w:fldChar w:fldCharType="end"/>
            </w:r>
          </w:hyperlink>
        </w:p>
        <w:p w14:paraId="578E7436" w14:textId="41CBA26A" w:rsidR="00035CD1" w:rsidRDefault="00000000">
          <w:pPr>
            <w:pStyle w:val="ndice2"/>
            <w:tabs>
              <w:tab w:val="left" w:pos="1100"/>
              <w:tab w:val="right" w:leader="dot" w:pos="9440"/>
            </w:tabs>
            <w:rPr>
              <w:rFonts w:asciiTheme="minorHAnsi" w:eastAsiaTheme="minorEastAsia" w:hAnsiTheme="minorHAnsi" w:cstheme="minorBidi"/>
              <w:noProof/>
              <w:sz w:val="22"/>
              <w:szCs w:val="22"/>
              <w:lang w:val="en-GB" w:eastAsia="en-GB"/>
            </w:rPr>
          </w:pPr>
          <w:hyperlink w:anchor="_Toc117467167" w:history="1">
            <w:r w:rsidR="00035CD1" w:rsidRPr="00795533">
              <w:rPr>
                <w:rStyle w:val="Hiperligao"/>
                <w:noProof/>
                <w:lang w:val="en-US"/>
              </w:rPr>
              <w:t>2.3.</w:t>
            </w:r>
            <w:r w:rsidR="00035CD1">
              <w:rPr>
                <w:rFonts w:asciiTheme="minorHAnsi" w:eastAsiaTheme="minorEastAsia" w:hAnsiTheme="minorHAnsi" w:cstheme="minorBidi"/>
                <w:noProof/>
                <w:sz w:val="22"/>
                <w:szCs w:val="22"/>
                <w:lang w:val="en-GB" w:eastAsia="en-GB"/>
              </w:rPr>
              <w:tab/>
            </w:r>
            <w:r w:rsidR="00035CD1" w:rsidRPr="00795533">
              <w:rPr>
                <w:rStyle w:val="Hiperligao"/>
                <w:noProof/>
                <w:lang w:val="en-US"/>
              </w:rPr>
              <w:t>Critical View of State of the Art</w:t>
            </w:r>
            <w:r w:rsidR="00035CD1">
              <w:rPr>
                <w:noProof/>
                <w:webHidden/>
              </w:rPr>
              <w:tab/>
            </w:r>
            <w:r w:rsidR="00035CD1">
              <w:rPr>
                <w:noProof/>
                <w:webHidden/>
              </w:rPr>
              <w:fldChar w:fldCharType="begin"/>
            </w:r>
            <w:r w:rsidR="00035CD1">
              <w:rPr>
                <w:noProof/>
                <w:webHidden/>
              </w:rPr>
              <w:instrText xml:space="preserve"> PAGEREF _Toc117467167 \h </w:instrText>
            </w:r>
            <w:r w:rsidR="00035CD1">
              <w:rPr>
                <w:noProof/>
                <w:webHidden/>
              </w:rPr>
            </w:r>
            <w:r w:rsidR="00035CD1">
              <w:rPr>
                <w:noProof/>
                <w:webHidden/>
              </w:rPr>
              <w:fldChar w:fldCharType="separate"/>
            </w:r>
            <w:r w:rsidR="00035CD1">
              <w:rPr>
                <w:noProof/>
                <w:webHidden/>
              </w:rPr>
              <w:t>17</w:t>
            </w:r>
            <w:r w:rsidR="00035CD1">
              <w:rPr>
                <w:noProof/>
                <w:webHidden/>
              </w:rPr>
              <w:fldChar w:fldCharType="end"/>
            </w:r>
          </w:hyperlink>
        </w:p>
        <w:p w14:paraId="0F0D21E6" w14:textId="78DEE866" w:rsidR="00035CD1" w:rsidRDefault="00000000">
          <w:pPr>
            <w:pStyle w:val="ndice1"/>
            <w:tabs>
              <w:tab w:val="left" w:pos="720"/>
              <w:tab w:val="right" w:leader="dot" w:pos="9440"/>
            </w:tabs>
            <w:rPr>
              <w:rFonts w:asciiTheme="minorHAnsi" w:eastAsiaTheme="minorEastAsia" w:hAnsiTheme="minorHAnsi" w:cstheme="minorBidi"/>
              <w:b w:val="0"/>
              <w:noProof/>
              <w:sz w:val="22"/>
              <w:szCs w:val="22"/>
              <w:lang w:val="en-GB" w:eastAsia="en-GB"/>
            </w:rPr>
          </w:pPr>
          <w:hyperlink w:anchor="_Toc117467168" w:history="1">
            <w:r w:rsidR="00035CD1" w:rsidRPr="00795533">
              <w:rPr>
                <w:rStyle w:val="Hiperligao"/>
                <w:noProof/>
              </w:rPr>
              <w:t>3.</w:t>
            </w:r>
            <w:r w:rsidR="00035CD1">
              <w:rPr>
                <w:rFonts w:asciiTheme="minorHAnsi" w:eastAsiaTheme="minorEastAsia" w:hAnsiTheme="minorHAnsi" w:cstheme="minorBidi"/>
                <w:b w:val="0"/>
                <w:noProof/>
                <w:sz w:val="22"/>
                <w:szCs w:val="22"/>
                <w:lang w:val="en-GB" w:eastAsia="en-GB"/>
              </w:rPr>
              <w:tab/>
            </w:r>
            <w:r w:rsidR="00035CD1" w:rsidRPr="00795533">
              <w:rPr>
                <w:rStyle w:val="Hiperligao"/>
                <w:noProof/>
              </w:rPr>
              <w:t>System Design</w:t>
            </w:r>
            <w:r w:rsidR="00035CD1">
              <w:rPr>
                <w:noProof/>
                <w:webHidden/>
              </w:rPr>
              <w:tab/>
            </w:r>
            <w:r w:rsidR="00035CD1">
              <w:rPr>
                <w:noProof/>
                <w:webHidden/>
              </w:rPr>
              <w:fldChar w:fldCharType="begin"/>
            </w:r>
            <w:r w:rsidR="00035CD1">
              <w:rPr>
                <w:noProof/>
                <w:webHidden/>
              </w:rPr>
              <w:instrText xml:space="preserve"> PAGEREF _Toc117467168 \h </w:instrText>
            </w:r>
            <w:r w:rsidR="00035CD1">
              <w:rPr>
                <w:noProof/>
                <w:webHidden/>
              </w:rPr>
            </w:r>
            <w:r w:rsidR="00035CD1">
              <w:rPr>
                <w:noProof/>
                <w:webHidden/>
              </w:rPr>
              <w:fldChar w:fldCharType="separate"/>
            </w:r>
            <w:r w:rsidR="00035CD1">
              <w:rPr>
                <w:noProof/>
                <w:webHidden/>
              </w:rPr>
              <w:t>19</w:t>
            </w:r>
            <w:r w:rsidR="00035CD1">
              <w:rPr>
                <w:noProof/>
                <w:webHidden/>
              </w:rPr>
              <w:fldChar w:fldCharType="end"/>
            </w:r>
          </w:hyperlink>
        </w:p>
        <w:p w14:paraId="05DA25B6" w14:textId="70E7F258" w:rsidR="00035CD1" w:rsidRDefault="00000000">
          <w:pPr>
            <w:pStyle w:val="ndice2"/>
            <w:tabs>
              <w:tab w:val="left" w:pos="1100"/>
              <w:tab w:val="right" w:leader="dot" w:pos="9440"/>
            </w:tabs>
            <w:rPr>
              <w:rFonts w:asciiTheme="minorHAnsi" w:eastAsiaTheme="minorEastAsia" w:hAnsiTheme="minorHAnsi" w:cstheme="minorBidi"/>
              <w:noProof/>
              <w:sz w:val="22"/>
              <w:szCs w:val="22"/>
              <w:lang w:val="en-GB" w:eastAsia="en-GB"/>
            </w:rPr>
          </w:pPr>
          <w:hyperlink w:anchor="_Toc117467169" w:history="1">
            <w:r w:rsidR="00035CD1" w:rsidRPr="00795533">
              <w:rPr>
                <w:rStyle w:val="Hiperligao"/>
                <w:noProof/>
                <w:lang w:val="en-GB"/>
              </w:rPr>
              <w:t>3.1.</w:t>
            </w:r>
            <w:r w:rsidR="00035CD1">
              <w:rPr>
                <w:rFonts w:asciiTheme="minorHAnsi" w:eastAsiaTheme="minorEastAsia" w:hAnsiTheme="minorHAnsi" w:cstheme="minorBidi"/>
                <w:noProof/>
                <w:sz w:val="22"/>
                <w:szCs w:val="22"/>
                <w:lang w:val="en-GB" w:eastAsia="en-GB"/>
              </w:rPr>
              <w:tab/>
            </w:r>
            <w:r w:rsidR="00035CD1" w:rsidRPr="00795533">
              <w:rPr>
                <w:rStyle w:val="Hiperligao"/>
                <w:noProof/>
                <w:lang w:val="en-GB"/>
              </w:rPr>
              <w:t>High-Level Architecture</w:t>
            </w:r>
            <w:r w:rsidR="00035CD1">
              <w:rPr>
                <w:noProof/>
                <w:webHidden/>
              </w:rPr>
              <w:tab/>
            </w:r>
            <w:r w:rsidR="00035CD1">
              <w:rPr>
                <w:noProof/>
                <w:webHidden/>
              </w:rPr>
              <w:fldChar w:fldCharType="begin"/>
            </w:r>
            <w:r w:rsidR="00035CD1">
              <w:rPr>
                <w:noProof/>
                <w:webHidden/>
              </w:rPr>
              <w:instrText xml:space="preserve"> PAGEREF _Toc117467169 \h </w:instrText>
            </w:r>
            <w:r w:rsidR="00035CD1">
              <w:rPr>
                <w:noProof/>
                <w:webHidden/>
              </w:rPr>
            </w:r>
            <w:r w:rsidR="00035CD1">
              <w:rPr>
                <w:noProof/>
                <w:webHidden/>
              </w:rPr>
              <w:fldChar w:fldCharType="separate"/>
            </w:r>
            <w:r w:rsidR="00035CD1">
              <w:rPr>
                <w:noProof/>
                <w:webHidden/>
              </w:rPr>
              <w:t>19</w:t>
            </w:r>
            <w:r w:rsidR="00035CD1">
              <w:rPr>
                <w:noProof/>
                <w:webHidden/>
              </w:rPr>
              <w:fldChar w:fldCharType="end"/>
            </w:r>
          </w:hyperlink>
        </w:p>
        <w:p w14:paraId="1CE57097" w14:textId="224CB862" w:rsidR="00035CD1" w:rsidRDefault="00000000">
          <w:pPr>
            <w:pStyle w:val="ndice2"/>
            <w:tabs>
              <w:tab w:val="left" w:pos="1100"/>
              <w:tab w:val="right" w:leader="dot" w:pos="9440"/>
            </w:tabs>
            <w:rPr>
              <w:rFonts w:asciiTheme="minorHAnsi" w:eastAsiaTheme="minorEastAsia" w:hAnsiTheme="minorHAnsi" w:cstheme="minorBidi"/>
              <w:noProof/>
              <w:sz w:val="22"/>
              <w:szCs w:val="22"/>
              <w:lang w:val="en-GB" w:eastAsia="en-GB"/>
            </w:rPr>
          </w:pPr>
          <w:hyperlink w:anchor="_Toc117467170" w:history="1">
            <w:r w:rsidR="00035CD1" w:rsidRPr="00795533">
              <w:rPr>
                <w:rStyle w:val="Hiperligao"/>
                <w:noProof/>
                <w:lang w:val="en-GB"/>
              </w:rPr>
              <w:t>3.2.</w:t>
            </w:r>
            <w:r w:rsidR="00035CD1">
              <w:rPr>
                <w:rFonts w:asciiTheme="minorHAnsi" w:eastAsiaTheme="minorEastAsia" w:hAnsiTheme="minorHAnsi" w:cstheme="minorBidi"/>
                <w:noProof/>
                <w:sz w:val="22"/>
                <w:szCs w:val="22"/>
                <w:lang w:val="en-GB" w:eastAsia="en-GB"/>
              </w:rPr>
              <w:tab/>
            </w:r>
            <w:r w:rsidR="00035CD1" w:rsidRPr="00795533">
              <w:rPr>
                <w:rStyle w:val="Hiperligao"/>
                <w:noProof/>
                <w:lang w:val="en-GB"/>
              </w:rPr>
              <w:t>System Requirements and Specifications</w:t>
            </w:r>
            <w:r w:rsidR="00035CD1">
              <w:rPr>
                <w:noProof/>
                <w:webHidden/>
              </w:rPr>
              <w:tab/>
            </w:r>
            <w:r w:rsidR="00035CD1">
              <w:rPr>
                <w:noProof/>
                <w:webHidden/>
              </w:rPr>
              <w:fldChar w:fldCharType="begin"/>
            </w:r>
            <w:r w:rsidR="00035CD1">
              <w:rPr>
                <w:noProof/>
                <w:webHidden/>
              </w:rPr>
              <w:instrText xml:space="preserve"> PAGEREF _Toc117467170 \h </w:instrText>
            </w:r>
            <w:r w:rsidR="00035CD1">
              <w:rPr>
                <w:noProof/>
                <w:webHidden/>
              </w:rPr>
            </w:r>
            <w:r w:rsidR="00035CD1">
              <w:rPr>
                <w:noProof/>
                <w:webHidden/>
              </w:rPr>
              <w:fldChar w:fldCharType="separate"/>
            </w:r>
            <w:r w:rsidR="00035CD1">
              <w:rPr>
                <w:noProof/>
                <w:webHidden/>
              </w:rPr>
              <w:t>20</w:t>
            </w:r>
            <w:r w:rsidR="00035CD1">
              <w:rPr>
                <w:noProof/>
                <w:webHidden/>
              </w:rPr>
              <w:fldChar w:fldCharType="end"/>
            </w:r>
          </w:hyperlink>
        </w:p>
        <w:p w14:paraId="291D108C" w14:textId="7578D0C9" w:rsidR="00035CD1" w:rsidRDefault="00000000">
          <w:pPr>
            <w:pStyle w:val="ndice3"/>
            <w:tabs>
              <w:tab w:val="left" w:pos="1320"/>
              <w:tab w:val="right" w:leader="dot" w:pos="9440"/>
            </w:tabs>
            <w:rPr>
              <w:rFonts w:asciiTheme="minorHAnsi" w:eastAsiaTheme="minorEastAsia" w:hAnsiTheme="minorHAnsi" w:cstheme="minorBidi"/>
              <w:noProof/>
              <w:sz w:val="22"/>
              <w:lang w:val="en-GB" w:eastAsia="en-GB"/>
            </w:rPr>
          </w:pPr>
          <w:hyperlink w:anchor="_Toc117467171" w:history="1">
            <w:r w:rsidR="00035CD1" w:rsidRPr="00795533">
              <w:rPr>
                <w:rStyle w:val="Hiperligao"/>
                <w:noProof/>
                <w:lang w:val="en-GB"/>
              </w:rPr>
              <w:t>3.2.1.</w:t>
            </w:r>
            <w:r w:rsidR="00035CD1">
              <w:rPr>
                <w:rFonts w:asciiTheme="minorHAnsi" w:eastAsiaTheme="minorEastAsia" w:hAnsiTheme="minorHAnsi" w:cstheme="minorBidi"/>
                <w:noProof/>
                <w:sz w:val="22"/>
                <w:lang w:val="en-GB" w:eastAsia="en-GB"/>
              </w:rPr>
              <w:tab/>
            </w:r>
            <w:r w:rsidR="00035CD1" w:rsidRPr="00795533">
              <w:rPr>
                <w:rStyle w:val="Hiperligao"/>
                <w:noProof/>
                <w:lang w:val="en-GB"/>
              </w:rPr>
              <w:t>Use Cases</w:t>
            </w:r>
            <w:r w:rsidR="00035CD1">
              <w:rPr>
                <w:noProof/>
                <w:webHidden/>
              </w:rPr>
              <w:tab/>
            </w:r>
            <w:r w:rsidR="00035CD1">
              <w:rPr>
                <w:noProof/>
                <w:webHidden/>
              </w:rPr>
              <w:fldChar w:fldCharType="begin"/>
            </w:r>
            <w:r w:rsidR="00035CD1">
              <w:rPr>
                <w:noProof/>
                <w:webHidden/>
              </w:rPr>
              <w:instrText xml:space="preserve"> PAGEREF _Toc117467171 \h </w:instrText>
            </w:r>
            <w:r w:rsidR="00035CD1">
              <w:rPr>
                <w:noProof/>
                <w:webHidden/>
              </w:rPr>
            </w:r>
            <w:r w:rsidR="00035CD1">
              <w:rPr>
                <w:noProof/>
                <w:webHidden/>
              </w:rPr>
              <w:fldChar w:fldCharType="separate"/>
            </w:r>
            <w:r w:rsidR="00035CD1">
              <w:rPr>
                <w:noProof/>
                <w:webHidden/>
              </w:rPr>
              <w:t>22</w:t>
            </w:r>
            <w:r w:rsidR="00035CD1">
              <w:rPr>
                <w:noProof/>
                <w:webHidden/>
              </w:rPr>
              <w:fldChar w:fldCharType="end"/>
            </w:r>
          </w:hyperlink>
        </w:p>
        <w:p w14:paraId="5B108D78" w14:textId="0A6A8C5B" w:rsidR="00035CD1" w:rsidRDefault="00000000">
          <w:pPr>
            <w:pStyle w:val="ndice2"/>
            <w:tabs>
              <w:tab w:val="left" w:pos="1100"/>
              <w:tab w:val="right" w:leader="dot" w:pos="9440"/>
            </w:tabs>
            <w:rPr>
              <w:rFonts w:asciiTheme="minorHAnsi" w:eastAsiaTheme="minorEastAsia" w:hAnsiTheme="minorHAnsi" w:cstheme="minorBidi"/>
              <w:noProof/>
              <w:sz w:val="22"/>
              <w:szCs w:val="22"/>
              <w:lang w:val="en-GB" w:eastAsia="en-GB"/>
            </w:rPr>
          </w:pPr>
          <w:hyperlink w:anchor="_Toc117467172" w:history="1">
            <w:r w:rsidR="00035CD1" w:rsidRPr="00795533">
              <w:rPr>
                <w:rStyle w:val="Hiperligao"/>
                <w:noProof/>
                <w:lang w:val="en-US"/>
              </w:rPr>
              <w:t>3.3.</w:t>
            </w:r>
            <w:r w:rsidR="00035CD1">
              <w:rPr>
                <w:rFonts w:asciiTheme="minorHAnsi" w:eastAsiaTheme="minorEastAsia" w:hAnsiTheme="minorHAnsi" w:cstheme="minorBidi"/>
                <w:noProof/>
                <w:sz w:val="22"/>
                <w:szCs w:val="22"/>
                <w:lang w:val="en-GB" w:eastAsia="en-GB"/>
              </w:rPr>
              <w:tab/>
            </w:r>
            <w:r w:rsidR="00035CD1" w:rsidRPr="00795533">
              <w:rPr>
                <w:rStyle w:val="Hiperligao"/>
                <w:noProof/>
                <w:lang w:val="en-GB"/>
              </w:rPr>
              <w:t>Microcontroller Boards Selection</w:t>
            </w:r>
            <w:r w:rsidR="00035CD1">
              <w:rPr>
                <w:noProof/>
                <w:webHidden/>
              </w:rPr>
              <w:tab/>
            </w:r>
            <w:r w:rsidR="00035CD1">
              <w:rPr>
                <w:noProof/>
                <w:webHidden/>
              </w:rPr>
              <w:fldChar w:fldCharType="begin"/>
            </w:r>
            <w:r w:rsidR="00035CD1">
              <w:rPr>
                <w:noProof/>
                <w:webHidden/>
              </w:rPr>
              <w:instrText xml:space="preserve"> PAGEREF _Toc117467172 \h </w:instrText>
            </w:r>
            <w:r w:rsidR="00035CD1">
              <w:rPr>
                <w:noProof/>
                <w:webHidden/>
              </w:rPr>
            </w:r>
            <w:r w:rsidR="00035CD1">
              <w:rPr>
                <w:noProof/>
                <w:webHidden/>
              </w:rPr>
              <w:fldChar w:fldCharType="separate"/>
            </w:r>
            <w:r w:rsidR="00035CD1">
              <w:rPr>
                <w:noProof/>
                <w:webHidden/>
              </w:rPr>
              <w:t>24</w:t>
            </w:r>
            <w:r w:rsidR="00035CD1">
              <w:rPr>
                <w:noProof/>
                <w:webHidden/>
              </w:rPr>
              <w:fldChar w:fldCharType="end"/>
            </w:r>
          </w:hyperlink>
        </w:p>
        <w:p w14:paraId="251020CB" w14:textId="6DADD86C" w:rsidR="00035CD1" w:rsidRDefault="00000000">
          <w:pPr>
            <w:pStyle w:val="ndice1"/>
            <w:tabs>
              <w:tab w:val="left" w:pos="720"/>
              <w:tab w:val="right" w:leader="dot" w:pos="9440"/>
            </w:tabs>
            <w:rPr>
              <w:rFonts w:asciiTheme="minorHAnsi" w:eastAsiaTheme="minorEastAsia" w:hAnsiTheme="minorHAnsi" w:cstheme="minorBidi"/>
              <w:b w:val="0"/>
              <w:noProof/>
              <w:sz w:val="22"/>
              <w:szCs w:val="22"/>
              <w:lang w:val="en-GB" w:eastAsia="en-GB"/>
            </w:rPr>
          </w:pPr>
          <w:hyperlink w:anchor="_Toc117467173" w:history="1">
            <w:r w:rsidR="00035CD1" w:rsidRPr="00795533">
              <w:rPr>
                <w:rStyle w:val="Hiperligao"/>
                <w:noProof/>
              </w:rPr>
              <w:t>4.</w:t>
            </w:r>
            <w:r w:rsidR="00035CD1">
              <w:rPr>
                <w:rFonts w:asciiTheme="minorHAnsi" w:eastAsiaTheme="minorEastAsia" w:hAnsiTheme="minorHAnsi" w:cstheme="minorBidi"/>
                <w:b w:val="0"/>
                <w:noProof/>
                <w:sz w:val="22"/>
                <w:szCs w:val="22"/>
                <w:lang w:val="en-GB" w:eastAsia="en-GB"/>
              </w:rPr>
              <w:tab/>
            </w:r>
            <w:r w:rsidR="00035CD1" w:rsidRPr="00795533">
              <w:rPr>
                <w:rStyle w:val="Hiperligao"/>
                <w:noProof/>
              </w:rPr>
              <w:t>System Development</w:t>
            </w:r>
            <w:r w:rsidR="00035CD1">
              <w:rPr>
                <w:noProof/>
                <w:webHidden/>
              </w:rPr>
              <w:tab/>
            </w:r>
            <w:r w:rsidR="00035CD1">
              <w:rPr>
                <w:noProof/>
                <w:webHidden/>
              </w:rPr>
              <w:fldChar w:fldCharType="begin"/>
            </w:r>
            <w:r w:rsidR="00035CD1">
              <w:rPr>
                <w:noProof/>
                <w:webHidden/>
              </w:rPr>
              <w:instrText xml:space="preserve"> PAGEREF _Toc117467173 \h </w:instrText>
            </w:r>
            <w:r w:rsidR="00035CD1">
              <w:rPr>
                <w:noProof/>
                <w:webHidden/>
              </w:rPr>
            </w:r>
            <w:r w:rsidR="00035CD1">
              <w:rPr>
                <w:noProof/>
                <w:webHidden/>
              </w:rPr>
              <w:fldChar w:fldCharType="separate"/>
            </w:r>
            <w:r w:rsidR="00035CD1">
              <w:rPr>
                <w:noProof/>
                <w:webHidden/>
              </w:rPr>
              <w:t>27</w:t>
            </w:r>
            <w:r w:rsidR="00035CD1">
              <w:rPr>
                <w:noProof/>
                <w:webHidden/>
              </w:rPr>
              <w:fldChar w:fldCharType="end"/>
            </w:r>
          </w:hyperlink>
        </w:p>
        <w:p w14:paraId="76C6CA4F" w14:textId="64D1DF0B" w:rsidR="00035CD1" w:rsidRDefault="00000000">
          <w:pPr>
            <w:pStyle w:val="ndice2"/>
            <w:tabs>
              <w:tab w:val="left" w:pos="1100"/>
              <w:tab w:val="right" w:leader="dot" w:pos="9440"/>
            </w:tabs>
            <w:rPr>
              <w:rFonts w:asciiTheme="minorHAnsi" w:eastAsiaTheme="minorEastAsia" w:hAnsiTheme="minorHAnsi" w:cstheme="minorBidi"/>
              <w:noProof/>
              <w:sz w:val="22"/>
              <w:szCs w:val="22"/>
              <w:lang w:val="en-GB" w:eastAsia="en-GB"/>
            </w:rPr>
          </w:pPr>
          <w:hyperlink w:anchor="_Toc117467174" w:history="1">
            <w:r w:rsidR="00035CD1" w:rsidRPr="00795533">
              <w:rPr>
                <w:rStyle w:val="Hiperligao"/>
                <w:noProof/>
              </w:rPr>
              <w:t>4.1.</w:t>
            </w:r>
            <w:r w:rsidR="00035CD1">
              <w:rPr>
                <w:rFonts w:asciiTheme="minorHAnsi" w:eastAsiaTheme="minorEastAsia" w:hAnsiTheme="minorHAnsi" w:cstheme="minorBidi"/>
                <w:noProof/>
                <w:sz w:val="22"/>
                <w:szCs w:val="22"/>
                <w:lang w:val="en-GB" w:eastAsia="en-GB"/>
              </w:rPr>
              <w:tab/>
            </w:r>
            <w:r w:rsidR="00035CD1" w:rsidRPr="00795533">
              <w:rPr>
                <w:rStyle w:val="Hiperligao"/>
                <w:noProof/>
              </w:rPr>
              <w:t>Software Development Environment</w:t>
            </w:r>
            <w:r w:rsidR="00035CD1">
              <w:rPr>
                <w:noProof/>
                <w:webHidden/>
              </w:rPr>
              <w:tab/>
            </w:r>
            <w:r w:rsidR="00035CD1">
              <w:rPr>
                <w:noProof/>
                <w:webHidden/>
              </w:rPr>
              <w:fldChar w:fldCharType="begin"/>
            </w:r>
            <w:r w:rsidR="00035CD1">
              <w:rPr>
                <w:noProof/>
                <w:webHidden/>
              </w:rPr>
              <w:instrText xml:space="preserve"> PAGEREF _Toc117467174 \h </w:instrText>
            </w:r>
            <w:r w:rsidR="00035CD1">
              <w:rPr>
                <w:noProof/>
                <w:webHidden/>
              </w:rPr>
            </w:r>
            <w:r w:rsidR="00035CD1">
              <w:rPr>
                <w:noProof/>
                <w:webHidden/>
              </w:rPr>
              <w:fldChar w:fldCharType="separate"/>
            </w:r>
            <w:r w:rsidR="00035CD1">
              <w:rPr>
                <w:noProof/>
                <w:webHidden/>
              </w:rPr>
              <w:t>27</w:t>
            </w:r>
            <w:r w:rsidR="00035CD1">
              <w:rPr>
                <w:noProof/>
                <w:webHidden/>
              </w:rPr>
              <w:fldChar w:fldCharType="end"/>
            </w:r>
          </w:hyperlink>
        </w:p>
        <w:p w14:paraId="434C2C3D" w14:textId="119ED134" w:rsidR="00035CD1" w:rsidRDefault="00000000">
          <w:pPr>
            <w:pStyle w:val="ndice3"/>
            <w:tabs>
              <w:tab w:val="left" w:pos="1320"/>
              <w:tab w:val="right" w:leader="dot" w:pos="9440"/>
            </w:tabs>
            <w:rPr>
              <w:rFonts w:asciiTheme="minorHAnsi" w:eastAsiaTheme="minorEastAsia" w:hAnsiTheme="minorHAnsi" w:cstheme="minorBidi"/>
              <w:noProof/>
              <w:sz w:val="22"/>
              <w:lang w:val="en-GB" w:eastAsia="en-GB"/>
            </w:rPr>
          </w:pPr>
          <w:hyperlink w:anchor="_Toc117467175" w:history="1">
            <w:r w:rsidR="00035CD1" w:rsidRPr="00795533">
              <w:rPr>
                <w:rStyle w:val="Hiperligao"/>
                <w:noProof/>
              </w:rPr>
              <w:t>4.1.1.</w:t>
            </w:r>
            <w:r w:rsidR="00035CD1">
              <w:rPr>
                <w:rFonts w:asciiTheme="minorHAnsi" w:eastAsiaTheme="minorEastAsia" w:hAnsiTheme="minorHAnsi" w:cstheme="minorBidi"/>
                <w:noProof/>
                <w:sz w:val="22"/>
                <w:lang w:val="en-GB" w:eastAsia="en-GB"/>
              </w:rPr>
              <w:tab/>
            </w:r>
            <w:r w:rsidR="00035CD1" w:rsidRPr="00795533">
              <w:rPr>
                <w:rStyle w:val="Hiperligao"/>
                <w:noProof/>
              </w:rPr>
              <w:t>Partition Schemes</w:t>
            </w:r>
            <w:r w:rsidR="00035CD1">
              <w:rPr>
                <w:noProof/>
                <w:webHidden/>
              </w:rPr>
              <w:tab/>
            </w:r>
            <w:r w:rsidR="00035CD1">
              <w:rPr>
                <w:noProof/>
                <w:webHidden/>
              </w:rPr>
              <w:fldChar w:fldCharType="begin"/>
            </w:r>
            <w:r w:rsidR="00035CD1">
              <w:rPr>
                <w:noProof/>
                <w:webHidden/>
              </w:rPr>
              <w:instrText xml:space="preserve"> PAGEREF _Toc117467175 \h </w:instrText>
            </w:r>
            <w:r w:rsidR="00035CD1">
              <w:rPr>
                <w:noProof/>
                <w:webHidden/>
              </w:rPr>
            </w:r>
            <w:r w:rsidR="00035CD1">
              <w:rPr>
                <w:noProof/>
                <w:webHidden/>
              </w:rPr>
              <w:fldChar w:fldCharType="separate"/>
            </w:r>
            <w:r w:rsidR="00035CD1">
              <w:rPr>
                <w:noProof/>
                <w:webHidden/>
              </w:rPr>
              <w:t>31</w:t>
            </w:r>
            <w:r w:rsidR="00035CD1">
              <w:rPr>
                <w:noProof/>
                <w:webHidden/>
              </w:rPr>
              <w:fldChar w:fldCharType="end"/>
            </w:r>
          </w:hyperlink>
        </w:p>
        <w:p w14:paraId="5C49FD98" w14:textId="102418FE" w:rsidR="00035CD1" w:rsidRDefault="00000000">
          <w:pPr>
            <w:pStyle w:val="ndice3"/>
            <w:tabs>
              <w:tab w:val="left" w:pos="1320"/>
              <w:tab w:val="right" w:leader="dot" w:pos="9440"/>
            </w:tabs>
            <w:rPr>
              <w:rFonts w:asciiTheme="minorHAnsi" w:eastAsiaTheme="minorEastAsia" w:hAnsiTheme="minorHAnsi" w:cstheme="minorBidi"/>
              <w:noProof/>
              <w:sz w:val="22"/>
              <w:lang w:val="en-GB" w:eastAsia="en-GB"/>
            </w:rPr>
          </w:pPr>
          <w:hyperlink w:anchor="_Toc117467176" w:history="1">
            <w:r w:rsidR="00035CD1" w:rsidRPr="00795533">
              <w:rPr>
                <w:rStyle w:val="Hiperligao"/>
                <w:noProof/>
                <w:lang w:val="en-GB"/>
              </w:rPr>
              <w:t>4.1.2.</w:t>
            </w:r>
            <w:r w:rsidR="00035CD1">
              <w:rPr>
                <w:rFonts w:asciiTheme="minorHAnsi" w:eastAsiaTheme="minorEastAsia" w:hAnsiTheme="minorHAnsi" w:cstheme="minorBidi"/>
                <w:noProof/>
                <w:sz w:val="22"/>
                <w:lang w:val="en-GB" w:eastAsia="en-GB"/>
              </w:rPr>
              <w:tab/>
            </w:r>
            <w:r w:rsidR="00035CD1" w:rsidRPr="00795533">
              <w:rPr>
                <w:rStyle w:val="Hiperligao"/>
                <w:noProof/>
                <w:lang w:val="en-GB"/>
              </w:rPr>
              <w:t>Exception Stack Trace Decoder</w:t>
            </w:r>
            <w:r w:rsidR="00035CD1">
              <w:rPr>
                <w:noProof/>
                <w:webHidden/>
              </w:rPr>
              <w:tab/>
            </w:r>
            <w:r w:rsidR="00035CD1">
              <w:rPr>
                <w:noProof/>
                <w:webHidden/>
              </w:rPr>
              <w:fldChar w:fldCharType="begin"/>
            </w:r>
            <w:r w:rsidR="00035CD1">
              <w:rPr>
                <w:noProof/>
                <w:webHidden/>
              </w:rPr>
              <w:instrText xml:space="preserve"> PAGEREF _Toc117467176 \h </w:instrText>
            </w:r>
            <w:r w:rsidR="00035CD1">
              <w:rPr>
                <w:noProof/>
                <w:webHidden/>
              </w:rPr>
            </w:r>
            <w:r w:rsidR="00035CD1">
              <w:rPr>
                <w:noProof/>
                <w:webHidden/>
              </w:rPr>
              <w:fldChar w:fldCharType="separate"/>
            </w:r>
            <w:r w:rsidR="00035CD1">
              <w:rPr>
                <w:noProof/>
                <w:webHidden/>
              </w:rPr>
              <w:t>33</w:t>
            </w:r>
            <w:r w:rsidR="00035CD1">
              <w:rPr>
                <w:noProof/>
                <w:webHidden/>
              </w:rPr>
              <w:fldChar w:fldCharType="end"/>
            </w:r>
          </w:hyperlink>
        </w:p>
        <w:p w14:paraId="1D929D77" w14:textId="14FBB7AC" w:rsidR="00035CD1" w:rsidRDefault="00000000">
          <w:pPr>
            <w:pStyle w:val="ndice2"/>
            <w:tabs>
              <w:tab w:val="left" w:pos="1100"/>
              <w:tab w:val="right" w:leader="dot" w:pos="9440"/>
            </w:tabs>
            <w:rPr>
              <w:rFonts w:asciiTheme="minorHAnsi" w:eastAsiaTheme="minorEastAsia" w:hAnsiTheme="minorHAnsi" w:cstheme="minorBidi"/>
              <w:noProof/>
              <w:sz w:val="22"/>
              <w:szCs w:val="22"/>
              <w:lang w:val="en-GB" w:eastAsia="en-GB"/>
            </w:rPr>
          </w:pPr>
          <w:hyperlink w:anchor="_Toc117467177" w:history="1">
            <w:r w:rsidR="00035CD1" w:rsidRPr="00795533">
              <w:rPr>
                <w:rStyle w:val="Hiperligao"/>
                <w:noProof/>
                <w:lang w:val="en-GB"/>
              </w:rPr>
              <w:t>4.2.</w:t>
            </w:r>
            <w:r w:rsidR="00035CD1">
              <w:rPr>
                <w:rFonts w:asciiTheme="minorHAnsi" w:eastAsiaTheme="minorEastAsia" w:hAnsiTheme="minorHAnsi" w:cstheme="minorBidi"/>
                <w:noProof/>
                <w:sz w:val="22"/>
                <w:szCs w:val="22"/>
                <w:lang w:val="en-GB" w:eastAsia="en-GB"/>
              </w:rPr>
              <w:tab/>
            </w:r>
            <w:r w:rsidR="00035CD1" w:rsidRPr="00795533">
              <w:rPr>
                <w:rStyle w:val="Hiperligao"/>
                <w:noProof/>
                <w:lang w:val="en-GB"/>
              </w:rPr>
              <w:t>Tag Internal Architecture</w:t>
            </w:r>
            <w:r w:rsidR="00035CD1">
              <w:rPr>
                <w:noProof/>
                <w:webHidden/>
              </w:rPr>
              <w:tab/>
            </w:r>
            <w:r w:rsidR="00035CD1">
              <w:rPr>
                <w:noProof/>
                <w:webHidden/>
              </w:rPr>
              <w:fldChar w:fldCharType="begin"/>
            </w:r>
            <w:r w:rsidR="00035CD1">
              <w:rPr>
                <w:noProof/>
                <w:webHidden/>
              </w:rPr>
              <w:instrText xml:space="preserve"> PAGEREF _Toc117467177 \h </w:instrText>
            </w:r>
            <w:r w:rsidR="00035CD1">
              <w:rPr>
                <w:noProof/>
                <w:webHidden/>
              </w:rPr>
            </w:r>
            <w:r w:rsidR="00035CD1">
              <w:rPr>
                <w:noProof/>
                <w:webHidden/>
              </w:rPr>
              <w:fldChar w:fldCharType="separate"/>
            </w:r>
            <w:r w:rsidR="00035CD1">
              <w:rPr>
                <w:noProof/>
                <w:webHidden/>
              </w:rPr>
              <w:t>34</w:t>
            </w:r>
            <w:r w:rsidR="00035CD1">
              <w:rPr>
                <w:noProof/>
                <w:webHidden/>
              </w:rPr>
              <w:fldChar w:fldCharType="end"/>
            </w:r>
          </w:hyperlink>
        </w:p>
        <w:p w14:paraId="1CAFB1A1" w14:textId="525135D3" w:rsidR="00035CD1" w:rsidRDefault="00000000">
          <w:pPr>
            <w:pStyle w:val="ndice2"/>
            <w:tabs>
              <w:tab w:val="left" w:pos="1100"/>
              <w:tab w:val="right" w:leader="dot" w:pos="9440"/>
            </w:tabs>
            <w:rPr>
              <w:rFonts w:asciiTheme="minorHAnsi" w:eastAsiaTheme="minorEastAsia" w:hAnsiTheme="minorHAnsi" w:cstheme="minorBidi"/>
              <w:noProof/>
              <w:sz w:val="22"/>
              <w:szCs w:val="22"/>
              <w:lang w:val="en-GB" w:eastAsia="en-GB"/>
            </w:rPr>
          </w:pPr>
          <w:hyperlink w:anchor="_Toc117467178" w:history="1">
            <w:r w:rsidR="00035CD1" w:rsidRPr="00795533">
              <w:rPr>
                <w:rStyle w:val="Hiperligao"/>
                <w:noProof/>
                <w:lang w:val="en-GB"/>
              </w:rPr>
              <w:t>4.3.</w:t>
            </w:r>
            <w:r w:rsidR="00035CD1">
              <w:rPr>
                <w:rFonts w:asciiTheme="minorHAnsi" w:eastAsiaTheme="minorEastAsia" w:hAnsiTheme="minorHAnsi" w:cstheme="minorBidi"/>
                <w:noProof/>
                <w:sz w:val="22"/>
                <w:szCs w:val="22"/>
                <w:lang w:val="en-GB" w:eastAsia="en-GB"/>
              </w:rPr>
              <w:tab/>
            </w:r>
            <w:r w:rsidR="00035CD1" w:rsidRPr="00795533">
              <w:rPr>
                <w:rStyle w:val="Hiperligao"/>
                <w:noProof/>
                <w:lang w:val="en-GB"/>
              </w:rPr>
              <w:t>Interface Communication</w:t>
            </w:r>
            <w:r w:rsidR="00035CD1">
              <w:rPr>
                <w:noProof/>
                <w:webHidden/>
              </w:rPr>
              <w:tab/>
            </w:r>
            <w:r w:rsidR="00035CD1">
              <w:rPr>
                <w:noProof/>
                <w:webHidden/>
              </w:rPr>
              <w:fldChar w:fldCharType="begin"/>
            </w:r>
            <w:r w:rsidR="00035CD1">
              <w:rPr>
                <w:noProof/>
                <w:webHidden/>
              </w:rPr>
              <w:instrText xml:space="preserve"> PAGEREF _Toc117467178 \h </w:instrText>
            </w:r>
            <w:r w:rsidR="00035CD1">
              <w:rPr>
                <w:noProof/>
                <w:webHidden/>
              </w:rPr>
            </w:r>
            <w:r w:rsidR="00035CD1">
              <w:rPr>
                <w:noProof/>
                <w:webHidden/>
              </w:rPr>
              <w:fldChar w:fldCharType="separate"/>
            </w:r>
            <w:r w:rsidR="00035CD1">
              <w:rPr>
                <w:noProof/>
                <w:webHidden/>
              </w:rPr>
              <w:t>44</w:t>
            </w:r>
            <w:r w:rsidR="00035CD1">
              <w:rPr>
                <w:noProof/>
                <w:webHidden/>
              </w:rPr>
              <w:fldChar w:fldCharType="end"/>
            </w:r>
          </w:hyperlink>
        </w:p>
        <w:p w14:paraId="1B3E2756" w14:textId="6EAF06DF" w:rsidR="00035CD1" w:rsidRDefault="00000000">
          <w:pPr>
            <w:pStyle w:val="ndice1"/>
            <w:tabs>
              <w:tab w:val="left" w:pos="720"/>
              <w:tab w:val="right" w:leader="dot" w:pos="9440"/>
            </w:tabs>
            <w:rPr>
              <w:rFonts w:asciiTheme="minorHAnsi" w:eastAsiaTheme="minorEastAsia" w:hAnsiTheme="minorHAnsi" w:cstheme="minorBidi"/>
              <w:b w:val="0"/>
              <w:noProof/>
              <w:sz w:val="22"/>
              <w:szCs w:val="22"/>
              <w:lang w:val="en-GB" w:eastAsia="en-GB"/>
            </w:rPr>
          </w:pPr>
          <w:hyperlink w:anchor="_Toc117467179" w:history="1">
            <w:r w:rsidR="00035CD1" w:rsidRPr="00795533">
              <w:rPr>
                <w:rStyle w:val="Hiperligao"/>
                <w:noProof/>
              </w:rPr>
              <w:t>5.</w:t>
            </w:r>
            <w:r w:rsidR="00035CD1">
              <w:rPr>
                <w:rFonts w:asciiTheme="minorHAnsi" w:eastAsiaTheme="minorEastAsia" w:hAnsiTheme="minorHAnsi" w:cstheme="minorBidi"/>
                <w:b w:val="0"/>
                <w:noProof/>
                <w:sz w:val="22"/>
                <w:szCs w:val="22"/>
                <w:lang w:val="en-GB" w:eastAsia="en-GB"/>
              </w:rPr>
              <w:tab/>
            </w:r>
            <w:r w:rsidR="00035CD1" w:rsidRPr="00795533">
              <w:rPr>
                <w:rStyle w:val="Hiperligao"/>
                <w:noProof/>
              </w:rPr>
              <w:t>Evaluation</w:t>
            </w:r>
            <w:r w:rsidR="00035CD1">
              <w:rPr>
                <w:noProof/>
                <w:webHidden/>
              </w:rPr>
              <w:tab/>
            </w:r>
            <w:r w:rsidR="00035CD1">
              <w:rPr>
                <w:noProof/>
                <w:webHidden/>
              </w:rPr>
              <w:fldChar w:fldCharType="begin"/>
            </w:r>
            <w:r w:rsidR="00035CD1">
              <w:rPr>
                <w:noProof/>
                <w:webHidden/>
              </w:rPr>
              <w:instrText xml:space="preserve"> PAGEREF _Toc117467179 \h </w:instrText>
            </w:r>
            <w:r w:rsidR="00035CD1">
              <w:rPr>
                <w:noProof/>
                <w:webHidden/>
              </w:rPr>
            </w:r>
            <w:r w:rsidR="00035CD1">
              <w:rPr>
                <w:noProof/>
                <w:webHidden/>
              </w:rPr>
              <w:fldChar w:fldCharType="separate"/>
            </w:r>
            <w:r w:rsidR="00035CD1">
              <w:rPr>
                <w:noProof/>
                <w:webHidden/>
              </w:rPr>
              <w:t>47</w:t>
            </w:r>
            <w:r w:rsidR="00035CD1">
              <w:rPr>
                <w:noProof/>
                <w:webHidden/>
              </w:rPr>
              <w:fldChar w:fldCharType="end"/>
            </w:r>
          </w:hyperlink>
        </w:p>
        <w:p w14:paraId="3A77CA69" w14:textId="5E577A30" w:rsidR="00035CD1" w:rsidRDefault="00000000">
          <w:pPr>
            <w:pStyle w:val="ndice2"/>
            <w:tabs>
              <w:tab w:val="left" w:pos="1100"/>
              <w:tab w:val="right" w:leader="dot" w:pos="9440"/>
            </w:tabs>
            <w:rPr>
              <w:rFonts w:asciiTheme="minorHAnsi" w:eastAsiaTheme="minorEastAsia" w:hAnsiTheme="minorHAnsi" w:cstheme="minorBidi"/>
              <w:noProof/>
              <w:sz w:val="22"/>
              <w:szCs w:val="22"/>
              <w:lang w:val="en-GB" w:eastAsia="en-GB"/>
            </w:rPr>
          </w:pPr>
          <w:hyperlink w:anchor="_Toc117467180" w:history="1">
            <w:r w:rsidR="00035CD1" w:rsidRPr="00795533">
              <w:rPr>
                <w:rStyle w:val="Hiperligao"/>
                <w:noProof/>
              </w:rPr>
              <w:t>5.1.</w:t>
            </w:r>
            <w:r w:rsidR="00035CD1">
              <w:rPr>
                <w:rFonts w:asciiTheme="minorHAnsi" w:eastAsiaTheme="minorEastAsia" w:hAnsiTheme="minorHAnsi" w:cstheme="minorBidi"/>
                <w:noProof/>
                <w:sz w:val="22"/>
                <w:szCs w:val="22"/>
                <w:lang w:val="en-GB" w:eastAsia="en-GB"/>
              </w:rPr>
              <w:tab/>
            </w:r>
            <w:r w:rsidR="00035CD1" w:rsidRPr="00795533">
              <w:rPr>
                <w:rStyle w:val="Hiperligao"/>
                <w:noProof/>
              </w:rPr>
              <w:t>Functional Evaluation</w:t>
            </w:r>
            <w:r w:rsidR="00035CD1">
              <w:rPr>
                <w:noProof/>
                <w:webHidden/>
              </w:rPr>
              <w:tab/>
            </w:r>
            <w:r w:rsidR="00035CD1">
              <w:rPr>
                <w:noProof/>
                <w:webHidden/>
              </w:rPr>
              <w:fldChar w:fldCharType="begin"/>
            </w:r>
            <w:r w:rsidR="00035CD1">
              <w:rPr>
                <w:noProof/>
                <w:webHidden/>
              </w:rPr>
              <w:instrText xml:space="preserve"> PAGEREF _Toc117467180 \h </w:instrText>
            </w:r>
            <w:r w:rsidR="00035CD1">
              <w:rPr>
                <w:noProof/>
                <w:webHidden/>
              </w:rPr>
            </w:r>
            <w:r w:rsidR="00035CD1">
              <w:rPr>
                <w:noProof/>
                <w:webHidden/>
              </w:rPr>
              <w:fldChar w:fldCharType="separate"/>
            </w:r>
            <w:r w:rsidR="00035CD1">
              <w:rPr>
                <w:noProof/>
                <w:webHidden/>
              </w:rPr>
              <w:t>47</w:t>
            </w:r>
            <w:r w:rsidR="00035CD1">
              <w:rPr>
                <w:noProof/>
                <w:webHidden/>
              </w:rPr>
              <w:fldChar w:fldCharType="end"/>
            </w:r>
          </w:hyperlink>
        </w:p>
        <w:p w14:paraId="209CF284" w14:textId="7BE09192" w:rsidR="00035CD1" w:rsidRDefault="00000000">
          <w:pPr>
            <w:pStyle w:val="ndice3"/>
            <w:tabs>
              <w:tab w:val="left" w:pos="1320"/>
              <w:tab w:val="right" w:leader="dot" w:pos="9440"/>
            </w:tabs>
            <w:rPr>
              <w:rFonts w:asciiTheme="minorHAnsi" w:eastAsiaTheme="minorEastAsia" w:hAnsiTheme="minorHAnsi" w:cstheme="minorBidi"/>
              <w:noProof/>
              <w:sz w:val="22"/>
              <w:lang w:val="en-GB" w:eastAsia="en-GB"/>
            </w:rPr>
          </w:pPr>
          <w:hyperlink w:anchor="_Toc117467181" w:history="1">
            <w:r w:rsidR="00035CD1" w:rsidRPr="00795533">
              <w:rPr>
                <w:rStyle w:val="Hiperligao"/>
                <w:noProof/>
                <w:lang w:val="en"/>
              </w:rPr>
              <w:t>5.1.1.</w:t>
            </w:r>
            <w:r w:rsidR="00035CD1">
              <w:rPr>
                <w:rFonts w:asciiTheme="minorHAnsi" w:eastAsiaTheme="minorEastAsia" w:hAnsiTheme="minorHAnsi" w:cstheme="minorBidi"/>
                <w:noProof/>
                <w:sz w:val="22"/>
                <w:lang w:val="en-GB" w:eastAsia="en-GB"/>
              </w:rPr>
              <w:tab/>
            </w:r>
            <w:r w:rsidR="00035CD1" w:rsidRPr="00795533">
              <w:rPr>
                <w:rStyle w:val="Hiperligao"/>
                <w:noProof/>
                <w:lang w:val="en"/>
              </w:rPr>
              <w:t>Testing with Postman</w:t>
            </w:r>
            <w:r w:rsidR="00035CD1">
              <w:rPr>
                <w:noProof/>
                <w:webHidden/>
              </w:rPr>
              <w:tab/>
            </w:r>
            <w:r w:rsidR="00035CD1">
              <w:rPr>
                <w:noProof/>
                <w:webHidden/>
              </w:rPr>
              <w:fldChar w:fldCharType="begin"/>
            </w:r>
            <w:r w:rsidR="00035CD1">
              <w:rPr>
                <w:noProof/>
                <w:webHidden/>
              </w:rPr>
              <w:instrText xml:space="preserve"> PAGEREF _Toc117467181 \h </w:instrText>
            </w:r>
            <w:r w:rsidR="00035CD1">
              <w:rPr>
                <w:noProof/>
                <w:webHidden/>
              </w:rPr>
            </w:r>
            <w:r w:rsidR="00035CD1">
              <w:rPr>
                <w:noProof/>
                <w:webHidden/>
              </w:rPr>
              <w:fldChar w:fldCharType="separate"/>
            </w:r>
            <w:r w:rsidR="00035CD1">
              <w:rPr>
                <w:noProof/>
                <w:webHidden/>
              </w:rPr>
              <w:t>47</w:t>
            </w:r>
            <w:r w:rsidR="00035CD1">
              <w:rPr>
                <w:noProof/>
                <w:webHidden/>
              </w:rPr>
              <w:fldChar w:fldCharType="end"/>
            </w:r>
          </w:hyperlink>
        </w:p>
        <w:p w14:paraId="401079A9" w14:textId="2ACBE363" w:rsidR="00035CD1" w:rsidRDefault="00000000">
          <w:pPr>
            <w:pStyle w:val="ndice3"/>
            <w:tabs>
              <w:tab w:val="left" w:pos="1320"/>
              <w:tab w:val="right" w:leader="dot" w:pos="9440"/>
            </w:tabs>
            <w:rPr>
              <w:rFonts w:asciiTheme="minorHAnsi" w:eastAsiaTheme="minorEastAsia" w:hAnsiTheme="minorHAnsi" w:cstheme="minorBidi"/>
              <w:noProof/>
              <w:sz w:val="22"/>
              <w:lang w:val="en-GB" w:eastAsia="en-GB"/>
            </w:rPr>
          </w:pPr>
          <w:hyperlink w:anchor="_Toc117467182" w:history="1">
            <w:r w:rsidR="00035CD1" w:rsidRPr="00795533">
              <w:rPr>
                <w:rStyle w:val="Hiperligao"/>
                <w:noProof/>
                <w:lang w:val="en-GB"/>
              </w:rPr>
              <w:t>5.1.2.</w:t>
            </w:r>
            <w:r w:rsidR="00035CD1">
              <w:rPr>
                <w:rFonts w:asciiTheme="minorHAnsi" w:eastAsiaTheme="minorEastAsia" w:hAnsiTheme="minorHAnsi" w:cstheme="minorBidi"/>
                <w:noProof/>
                <w:sz w:val="22"/>
                <w:lang w:val="en-GB" w:eastAsia="en-GB"/>
              </w:rPr>
              <w:tab/>
            </w:r>
            <w:r w:rsidR="00035CD1" w:rsidRPr="00795533">
              <w:rPr>
                <w:rStyle w:val="Hiperligao"/>
                <w:noProof/>
                <w:lang w:val="en-GB"/>
              </w:rPr>
              <w:t>Negative Response Codes</w:t>
            </w:r>
            <w:r w:rsidR="00035CD1">
              <w:rPr>
                <w:noProof/>
                <w:webHidden/>
              </w:rPr>
              <w:tab/>
            </w:r>
            <w:r w:rsidR="00035CD1">
              <w:rPr>
                <w:noProof/>
                <w:webHidden/>
              </w:rPr>
              <w:fldChar w:fldCharType="begin"/>
            </w:r>
            <w:r w:rsidR="00035CD1">
              <w:rPr>
                <w:noProof/>
                <w:webHidden/>
              </w:rPr>
              <w:instrText xml:space="preserve"> PAGEREF _Toc117467182 \h </w:instrText>
            </w:r>
            <w:r w:rsidR="00035CD1">
              <w:rPr>
                <w:noProof/>
                <w:webHidden/>
              </w:rPr>
            </w:r>
            <w:r w:rsidR="00035CD1">
              <w:rPr>
                <w:noProof/>
                <w:webHidden/>
              </w:rPr>
              <w:fldChar w:fldCharType="separate"/>
            </w:r>
            <w:r w:rsidR="00035CD1">
              <w:rPr>
                <w:noProof/>
                <w:webHidden/>
              </w:rPr>
              <w:t>48</w:t>
            </w:r>
            <w:r w:rsidR="00035CD1">
              <w:rPr>
                <w:noProof/>
                <w:webHidden/>
              </w:rPr>
              <w:fldChar w:fldCharType="end"/>
            </w:r>
          </w:hyperlink>
        </w:p>
        <w:p w14:paraId="53181BB7" w14:textId="3357F385" w:rsidR="00035CD1" w:rsidRDefault="00000000">
          <w:pPr>
            <w:pStyle w:val="ndice3"/>
            <w:tabs>
              <w:tab w:val="left" w:pos="1320"/>
              <w:tab w:val="right" w:leader="dot" w:pos="9440"/>
            </w:tabs>
            <w:rPr>
              <w:rFonts w:asciiTheme="minorHAnsi" w:eastAsiaTheme="minorEastAsia" w:hAnsiTheme="minorHAnsi" w:cstheme="minorBidi"/>
              <w:noProof/>
              <w:sz w:val="22"/>
              <w:lang w:val="en-GB" w:eastAsia="en-GB"/>
            </w:rPr>
          </w:pPr>
          <w:hyperlink w:anchor="_Toc117467183" w:history="1">
            <w:r w:rsidR="00035CD1" w:rsidRPr="00795533">
              <w:rPr>
                <w:rStyle w:val="Hiperligao"/>
                <w:noProof/>
              </w:rPr>
              <w:t>5.1.3.</w:t>
            </w:r>
            <w:r w:rsidR="00035CD1">
              <w:rPr>
                <w:rFonts w:asciiTheme="minorHAnsi" w:eastAsiaTheme="minorEastAsia" w:hAnsiTheme="minorHAnsi" w:cstheme="minorBidi"/>
                <w:noProof/>
                <w:sz w:val="22"/>
                <w:lang w:val="en-GB" w:eastAsia="en-GB"/>
              </w:rPr>
              <w:tab/>
            </w:r>
            <w:r w:rsidR="00035CD1" w:rsidRPr="00795533">
              <w:rPr>
                <w:rStyle w:val="Hiperligao"/>
                <w:noProof/>
              </w:rPr>
              <w:t>Prototype Testing</w:t>
            </w:r>
            <w:r w:rsidR="00035CD1">
              <w:rPr>
                <w:noProof/>
                <w:webHidden/>
              </w:rPr>
              <w:tab/>
            </w:r>
            <w:r w:rsidR="00035CD1">
              <w:rPr>
                <w:noProof/>
                <w:webHidden/>
              </w:rPr>
              <w:fldChar w:fldCharType="begin"/>
            </w:r>
            <w:r w:rsidR="00035CD1">
              <w:rPr>
                <w:noProof/>
                <w:webHidden/>
              </w:rPr>
              <w:instrText xml:space="preserve"> PAGEREF _Toc117467183 \h </w:instrText>
            </w:r>
            <w:r w:rsidR="00035CD1">
              <w:rPr>
                <w:noProof/>
                <w:webHidden/>
              </w:rPr>
            </w:r>
            <w:r w:rsidR="00035CD1">
              <w:rPr>
                <w:noProof/>
                <w:webHidden/>
              </w:rPr>
              <w:fldChar w:fldCharType="separate"/>
            </w:r>
            <w:r w:rsidR="00035CD1">
              <w:rPr>
                <w:noProof/>
                <w:webHidden/>
              </w:rPr>
              <w:t>50</w:t>
            </w:r>
            <w:r w:rsidR="00035CD1">
              <w:rPr>
                <w:noProof/>
                <w:webHidden/>
              </w:rPr>
              <w:fldChar w:fldCharType="end"/>
            </w:r>
          </w:hyperlink>
        </w:p>
        <w:p w14:paraId="5EEC14B8" w14:textId="3B900A2B" w:rsidR="00035CD1" w:rsidRDefault="00000000">
          <w:pPr>
            <w:pStyle w:val="ndice2"/>
            <w:tabs>
              <w:tab w:val="left" w:pos="1100"/>
              <w:tab w:val="right" w:leader="dot" w:pos="9440"/>
            </w:tabs>
            <w:rPr>
              <w:rFonts w:asciiTheme="minorHAnsi" w:eastAsiaTheme="minorEastAsia" w:hAnsiTheme="minorHAnsi" w:cstheme="minorBidi"/>
              <w:noProof/>
              <w:sz w:val="22"/>
              <w:szCs w:val="22"/>
              <w:lang w:val="en-GB" w:eastAsia="en-GB"/>
            </w:rPr>
          </w:pPr>
          <w:hyperlink w:anchor="_Toc117467184" w:history="1">
            <w:r w:rsidR="00035CD1" w:rsidRPr="00795533">
              <w:rPr>
                <w:rStyle w:val="Hiperligao"/>
                <w:noProof/>
              </w:rPr>
              <w:t>5.2.</w:t>
            </w:r>
            <w:r w:rsidR="00035CD1">
              <w:rPr>
                <w:rFonts w:asciiTheme="minorHAnsi" w:eastAsiaTheme="minorEastAsia" w:hAnsiTheme="minorHAnsi" w:cstheme="minorBidi"/>
                <w:noProof/>
                <w:sz w:val="22"/>
                <w:szCs w:val="22"/>
                <w:lang w:val="en-GB" w:eastAsia="en-GB"/>
              </w:rPr>
              <w:tab/>
            </w:r>
            <w:r w:rsidR="00035CD1" w:rsidRPr="00795533">
              <w:rPr>
                <w:rStyle w:val="Hiperligao"/>
                <w:noProof/>
              </w:rPr>
              <w:t>Performance Evaluation</w:t>
            </w:r>
            <w:r w:rsidR="00035CD1">
              <w:rPr>
                <w:noProof/>
                <w:webHidden/>
              </w:rPr>
              <w:tab/>
            </w:r>
            <w:r w:rsidR="00035CD1">
              <w:rPr>
                <w:noProof/>
                <w:webHidden/>
              </w:rPr>
              <w:fldChar w:fldCharType="begin"/>
            </w:r>
            <w:r w:rsidR="00035CD1">
              <w:rPr>
                <w:noProof/>
                <w:webHidden/>
              </w:rPr>
              <w:instrText xml:space="preserve"> PAGEREF _Toc117467184 \h </w:instrText>
            </w:r>
            <w:r w:rsidR="00035CD1">
              <w:rPr>
                <w:noProof/>
                <w:webHidden/>
              </w:rPr>
            </w:r>
            <w:r w:rsidR="00035CD1">
              <w:rPr>
                <w:noProof/>
                <w:webHidden/>
              </w:rPr>
              <w:fldChar w:fldCharType="separate"/>
            </w:r>
            <w:r w:rsidR="00035CD1">
              <w:rPr>
                <w:noProof/>
                <w:webHidden/>
              </w:rPr>
              <w:t>52</w:t>
            </w:r>
            <w:r w:rsidR="00035CD1">
              <w:rPr>
                <w:noProof/>
                <w:webHidden/>
              </w:rPr>
              <w:fldChar w:fldCharType="end"/>
            </w:r>
          </w:hyperlink>
        </w:p>
        <w:p w14:paraId="21E3BD7F" w14:textId="18187DA7" w:rsidR="00035CD1" w:rsidRDefault="00000000">
          <w:pPr>
            <w:pStyle w:val="ndice3"/>
            <w:tabs>
              <w:tab w:val="left" w:pos="1320"/>
              <w:tab w:val="right" w:leader="dot" w:pos="9440"/>
            </w:tabs>
            <w:rPr>
              <w:rFonts w:asciiTheme="minorHAnsi" w:eastAsiaTheme="minorEastAsia" w:hAnsiTheme="minorHAnsi" w:cstheme="minorBidi"/>
              <w:noProof/>
              <w:sz w:val="22"/>
              <w:lang w:val="en-GB" w:eastAsia="en-GB"/>
            </w:rPr>
          </w:pPr>
          <w:hyperlink w:anchor="_Toc117467185" w:history="1">
            <w:r w:rsidR="00035CD1" w:rsidRPr="00795533">
              <w:rPr>
                <w:rStyle w:val="Hiperligao"/>
                <w:noProof/>
                <w:lang w:val="en-GB"/>
              </w:rPr>
              <w:t>5.2.1.</w:t>
            </w:r>
            <w:r w:rsidR="00035CD1">
              <w:rPr>
                <w:rFonts w:asciiTheme="minorHAnsi" w:eastAsiaTheme="minorEastAsia" w:hAnsiTheme="minorHAnsi" w:cstheme="minorBidi"/>
                <w:noProof/>
                <w:sz w:val="22"/>
                <w:lang w:val="en-GB" w:eastAsia="en-GB"/>
              </w:rPr>
              <w:tab/>
            </w:r>
            <w:r w:rsidR="00035CD1" w:rsidRPr="00795533">
              <w:rPr>
                <w:rStyle w:val="Hiperligao"/>
                <w:noProof/>
                <w:lang w:val="en-GB"/>
              </w:rPr>
              <w:t>Testing Objectives and Procedure</w:t>
            </w:r>
            <w:r w:rsidR="00035CD1">
              <w:rPr>
                <w:noProof/>
                <w:webHidden/>
              </w:rPr>
              <w:tab/>
            </w:r>
            <w:r w:rsidR="00035CD1">
              <w:rPr>
                <w:noProof/>
                <w:webHidden/>
              </w:rPr>
              <w:fldChar w:fldCharType="begin"/>
            </w:r>
            <w:r w:rsidR="00035CD1">
              <w:rPr>
                <w:noProof/>
                <w:webHidden/>
              </w:rPr>
              <w:instrText xml:space="preserve"> PAGEREF _Toc117467185 \h </w:instrText>
            </w:r>
            <w:r w:rsidR="00035CD1">
              <w:rPr>
                <w:noProof/>
                <w:webHidden/>
              </w:rPr>
            </w:r>
            <w:r w:rsidR="00035CD1">
              <w:rPr>
                <w:noProof/>
                <w:webHidden/>
              </w:rPr>
              <w:fldChar w:fldCharType="separate"/>
            </w:r>
            <w:r w:rsidR="00035CD1">
              <w:rPr>
                <w:noProof/>
                <w:webHidden/>
              </w:rPr>
              <w:t>52</w:t>
            </w:r>
            <w:r w:rsidR="00035CD1">
              <w:rPr>
                <w:noProof/>
                <w:webHidden/>
              </w:rPr>
              <w:fldChar w:fldCharType="end"/>
            </w:r>
          </w:hyperlink>
        </w:p>
        <w:p w14:paraId="38E98522" w14:textId="74B5DF9B" w:rsidR="00035CD1" w:rsidRDefault="00000000">
          <w:pPr>
            <w:pStyle w:val="ndice3"/>
            <w:tabs>
              <w:tab w:val="left" w:pos="1320"/>
              <w:tab w:val="right" w:leader="dot" w:pos="9440"/>
            </w:tabs>
            <w:rPr>
              <w:rFonts w:asciiTheme="minorHAnsi" w:eastAsiaTheme="minorEastAsia" w:hAnsiTheme="minorHAnsi" w:cstheme="minorBidi"/>
              <w:noProof/>
              <w:sz w:val="22"/>
              <w:lang w:val="en-GB" w:eastAsia="en-GB"/>
            </w:rPr>
          </w:pPr>
          <w:hyperlink w:anchor="_Toc117467186" w:history="1">
            <w:r w:rsidR="00035CD1" w:rsidRPr="00795533">
              <w:rPr>
                <w:rStyle w:val="Hiperligao"/>
                <w:noProof/>
                <w:lang w:val="en-GB"/>
              </w:rPr>
              <w:t>5.2.2.</w:t>
            </w:r>
            <w:r w:rsidR="00035CD1">
              <w:rPr>
                <w:rFonts w:asciiTheme="minorHAnsi" w:eastAsiaTheme="minorEastAsia" w:hAnsiTheme="minorHAnsi" w:cstheme="minorBidi"/>
                <w:noProof/>
                <w:sz w:val="22"/>
                <w:lang w:val="en-GB" w:eastAsia="en-GB"/>
              </w:rPr>
              <w:tab/>
            </w:r>
            <w:r w:rsidR="00035CD1" w:rsidRPr="00795533">
              <w:rPr>
                <w:rStyle w:val="Hiperligao"/>
                <w:noProof/>
                <w:lang w:val="en-GB"/>
              </w:rPr>
              <w:t>Test Environment</w:t>
            </w:r>
            <w:r w:rsidR="00035CD1">
              <w:rPr>
                <w:noProof/>
                <w:webHidden/>
              </w:rPr>
              <w:tab/>
            </w:r>
            <w:r w:rsidR="00035CD1">
              <w:rPr>
                <w:noProof/>
                <w:webHidden/>
              </w:rPr>
              <w:fldChar w:fldCharType="begin"/>
            </w:r>
            <w:r w:rsidR="00035CD1">
              <w:rPr>
                <w:noProof/>
                <w:webHidden/>
              </w:rPr>
              <w:instrText xml:space="preserve"> PAGEREF _Toc117467186 \h </w:instrText>
            </w:r>
            <w:r w:rsidR="00035CD1">
              <w:rPr>
                <w:noProof/>
                <w:webHidden/>
              </w:rPr>
            </w:r>
            <w:r w:rsidR="00035CD1">
              <w:rPr>
                <w:noProof/>
                <w:webHidden/>
              </w:rPr>
              <w:fldChar w:fldCharType="separate"/>
            </w:r>
            <w:r w:rsidR="00035CD1">
              <w:rPr>
                <w:noProof/>
                <w:webHidden/>
              </w:rPr>
              <w:t>53</w:t>
            </w:r>
            <w:r w:rsidR="00035CD1">
              <w:rPr>
                <w:noProof/>
                <w:webHidden/>
              </w:rPr>
              <w:fldChar w:fldCharType="end"/>
            </w:r>
          </w:hyperlink>
        </w:p>
        <w:p w14:paraId="71A53494" w14:textId="43D27E6C" w:rsidR="00035CD1" w:rsidRDefault="00000000">
          <w:pPr>
            <w:pStyle w:val="ndice4"/>
            <w:tabs>
              <w:tab w:val="right" w:leader="dot" w:pos="9440"/>
            </w:tabs>
            <w:rPr>
              <w:rFonts w:asciiTheme="minorHAnsi" w:eastAsiaTheme="minorEastAsia" w:hAnsiTheme="minorHAnsi" w:cstheme="minorBidi"/>
              <w:noProof/>
              <w:sz w:val="22"/>
              <w:lang w:val="en-GB" w:eastAsia="en-GB"/>
            </w:rPr>
          </w:pPr>
          <w:hyperlink w:anchor="_Toc117467187" w:history="1">
            <w:r w:rsidR="00035CD1" w:rsidRPr="00795533">
              <w:rPr>
                <w:rStyle w:val="Hiperligao"/>
                <w:noProof/>
                <w:lang w:val="en"/>
              </w:rPr>
              <w:t>Web Interface</w:t>
            </w:r>
            <w:r w:rsidR="00035CD1">
              <w:rPr>
                <w:noProof/>
                <w:webHidden/>
              </w:rPr>
              <w:tab/>
            </w:r>
            <w:r w:rsidR="00035CD1">
              <w:rPr>
                <w:noProof/>
                <w:webHidden/>
              </w:rPr>
              <w:fldChar w:fldCharType="begin"/>
            </w:r>
            <w:r w:rsidR="00035CD1">
              <w:rPr>
                <w:noProof/>
                <w:webHidden/>
              </w:rPr>
              <w:instrText xml:space="preserve"> PAGEREF _Toc117467187 \h </w:instrText>
            </w:r>
            <w:r w:rsidR="00035CD1">
              <w:rPr>
                <w:noProof/>
                <w:webHidden/>
              </w:rPr>
            </w:r>
            <w:r w:rsidR="00035CD1">
              <w:rPr>
                <w:noProof/>
                <w:webHidden/>
              </w:rPr>
              <w:fldChar w:fldCharType="separate"/>
            </w:r>
            <w:r w:rsidR="00035CD1">
              <w:rPr>
                <w:noProof/>
                <w:webHidden/>
              </w:rPr>
              <w:t>54</w:t>
            </w:r>
            <w:r w:rsidR="00035CD1">
              <w:rPr>
                <w:noProof/>
                <w:webHidden/>
              </w:rPr>
              <w:fldChar w:fldCharType="end"/>
            </w:r>
          </w:hyperlink>
        </w:p>
        <w:p w14:paraId="69DEF9B0" w14:textId="3A82784D" w:rsidR="00035CD1" w:rsidRDefault="00000000">
          <w:pPr>
            <w:pStyle w:val="ndice4"/>
            <w:tabs>
              <w:tab w:val="right" w:leader="dot" w:pos="9440"/>
            </w:tabs>
            <w:rPr>
              <w:rFonts w:asciiTheme="minorHAnsi" w:eastAsiaTheme="minorEastAsia" w:hAnsiTheme="minorHAnsi" w:cstheme="minorBidi"/>
              <w:noProof/>
              <w:sz w:val="22"/>
              <w:lang w:val="en-GB" w:eastAsia="en-GB"/>
            </w:rPr>
          </w:pPr>
          <w:hyperlink w:anchor="_Toc117467188" w:history="1">
            <w:r w:rsidR="00035CD1" w:rsidRPr="00795533">
              <w:rPr>
                <w:rStyle w:val="Hiperligao"/>
                <w:noProof/>
                <w:lang w:val="en-GB"/>
              </w:rPr>
              <w:t>Apache Server Implementation</w:t>
            </w:r>
            <w:r w:rsidR="00035CD1">
              <w:rPr>
                <w:noProof/>
                <w:webHidden/>
              </w:rPr>
              <w:tab/>
            </w:r>
            <w:r w:rsidR="00035CD1">
              <w:rPr>
                <w:noProof/>
                <w:webHidden/>
              </w:rPr>
              <w:fldChar w:fldCharType="begin"/>
            </w:r>
            <w:r w:rsidR="00035CD1">
              <w:rPr>
                <w:noProof/>
                <w:webHidden/>
              </w:rPr>
              <w:instrText xml:space="preserve"> PAGEREF _Toc117467188 \h </w:instrText>
            </w:r>
            <w:r w:rsidR="00035CD1">
              <w:rPr>
                <w:noProof/>
                <w:webHidden/>
              </w:rPr>
            </w:r>
            <w:r w:rsidR="00035CD1">
              <w:rPr>
                <w:noProof/>
                <w:webHidden/>
              </w:rPr>
              <w:fldChar w:fldCharType="separate"/>
            </w:r>
            <w:r w:rsidR="00035CD1">
              <w:rPr>
                <w:noProof/>
                <w:webHidden/>
              </w:rPr>
              <w:t>55</w:t>
            </w:r>
            <w:r w:rsidR="00035CD1">
              <w:rPr>
                <w:noProof/>
                <w:webHidden/>
              </w:rPr>
              <w:fldChar w:fldCharType="end"/>
            </w:r>
          </w:hyperlink>
        </w:p>
        <w:p w14:paraId="2A1DD2BE" w14:textId="3BF338CA" w:rsidR="00035CD1" w:rsidRDefault="00000000">
          <w:pPr>
            <w:pStyle w:val="ndice4"/>
            <w:tabs>
              <w:tab w:val="right" w:leader="dot" w:pos="9440"/>
            </w:tabs>
            <w:rPr>
              <w:rFonts w:asciiTheme="minorHAnsi" w:eastAsiaTheme="minorEastAsia" w:hAnsiTheme="minorHAnsi" w:cstheme="minorBidi"/>
              <w:noProof/>
              <w:sz w:val="22"/>
              <w:lang w:val="en-GB" w:eastAsia="en-GB"/>
            </w:rPr>
          </w:pPr>
          <w:hyperlink w:anchor="_Toc117467189" w:history="1">
            <w:r w:rsidR="00035CD1" w:rsidRPr="00795533">
              <w:rPr>
                <w:rStyle w:val="Hiperligao"/>
                <w:noProof/>
                <w:lang w:val="en-GB"/>
              </w:rPr>
              <w:t>Flash Powerbank 2200mAh</w:t>
            </w:r>
            <w:r w:rsidR="00035CD1">
              <w:rPr>
                <w:noProof/>
                <w:webHidden/>
              </w:rPr>
              <w:tab/>
            </w:r>
            <w:r w:rsidR="00035CD1">
              <w:rPr>
                <w:noProof/>
                <w:webHidden/>
              </w:rPr>
              <w:fldChar w:fldCharType="begin"/>
            </w:r>
            <w:r w:rsidR="00035CD1">
              <w:rPr>
                <w:noProof/>
                <w:webHidden/>
              </w:rPr>
              <w:instrText xml:space="preserve"> PAGEREF _Toc117467189 \h </w:instrText>
            </w:r>
            <w:r w:rsidR="00035CD1">
              <w:rPr>
                <w:noProof/>
                <w:webHidden/>
              </w:rPr>
            </w:r>
            <w:r w:rsidR="00035CD1">
              <w:rPr>
                <w:noProof/>
                <w:webHidden/>
              </w:rPr>
              <w:fldChar w:fldCharType="separate"/>
            </w:r>
            <w:r w:rsidR="00035CD1">
              <w:rPr>
                <w:noProof/>
                <w:webHidden/>
              </w:rPr>
              <w:t>57</w:t>
            </w:r>
            <w:r w:rsidR="00035CD1">
              <w:rPr>
                <w:noProof/>
                <w:webHidden/>
              </w:rPr>
              <w:fldChar w:fldCharType="end"/>
            </w:r>
          </w:hyperlink>
        </w:p>
        <w:p w14:paraId="552A9BE3" w14:textId="07B83A72" w:rsidR="00035CD1" w:rsidRDefault="00000000">
          <w:pPr>
            <w:pStyle w:val="ndice3"/>
            <w:tabs>
              <w:tab w:val="left" w:pos="1320"/>
              <w:tab w:val="right" w:leader="dot" w:pos="9440"/>
            </w:tabs>
            <w:rPr>
              <w:rFonts w:asciiTheme="minorHAnsi" w:eastAsiaTheme="minorEastAsia" w:hAnsiTheme="minorHAnsi" w:cstheme="minorBidi"/>
              <w:noProof/>
              <w:sz w:val="22"/>
              <w:lang w:val="en-GB" w:eastAsia="en-GB"/>
            </w:rPr>
          </w:pPr>
          <w:hyperlink w:anchor="_Toc117467190" w:history="1">
            <w:r w:rsidR="00035CD1" w:rsidRPr="00795533">
              <w:rPr>
                <w:rStyle w:val="Hiperligao"/>
                <w:noProof/>
                <w:lang w:val="en-GB"/>
              </w:rPr>
              <w:t>5.2.3.</w:t>
            </w:r>
            <w:r w:rsidR="00035CD1">
              <w:rPr>
                <w:rFonts w:asciiTheme="minorHAnsi" w:eastAsiaTheme="minorEastAsia" w:hAnsiTheme="minorHAnsi" w:cstheme="minorBidi"/>
                <w:noProof/>
                <w:sz w:val="22"/>
                <w:lang w:val="en-GB" w:eastAsia="en-GB"/>
              </w:rPr>
              <w:tab/>
            </w:r>
            <w:r w:rsidR="00035CD1" w:rsidRPr="00795533">
              <w:rPr>
                <w:rStyle w:val="Hiperligao"/>
                <w:noProof/>
                <w:lang w:val="en-GB"/>
              </w:rPr>
              <w:t>Test Case</w:t>
            </w:r>
            <w:r w:rsidR="00035CD1">
              <w:rPr>
                <w:noProof/>
                <w:webHidden/>
              </w:rPr>
              <w:tab/>
            </w:r>
            <w:r w:rsidR="00035CD1">
              <w:rPr>
                <w:noProof/>
                <w:webHidden/>
              </w:rPr>
              <w:fldChar w:fldCharType="begin"/>
            </w:r>
            <w:r w:rsidR="00035CD1">
              <w:rPr>
                <w:noProof/>
                <w:webHidden/>
              </w:rPr>
              <w:instrText xml:space="preserve"> PAGEREF _Toc117467190 \h </w:instrText>
            </w:r>
            <w:r w:rsidR="00035CD1">
              <w:rPr>
                <w:noProof/>
                <w:webHidden/>
              </w:rPr>
            </w:r>
            <w:r w:rsidR="00035CD1">
              <w:rPr>
                <w:noProof/>
                <w:webHidden/>
              </w:rPr>
              <w:fldChar w:fldCharType="separate"/>
            </w:r>
            <w:r w:rsidR="00035CD1">
              <w:rPr>
                <w:noProof/>
                <w:webHidden/>
              </w:rPr>
              <w:t>59</w:t>
            </w:r>
            <w:r w:rsidR="00035CD1">
              <w:rPr>
                <w:noProof/>
                <w:webHidden/>
              </w:rPr>
              <w:fldChar w:fldCharType="end"/>
            </w:r>
          </w:hyperlink>
        </w:p>
        <w:p w14:paraId="5EAB3DA3" w14:textId="0D5D302B" w:rsidR="00035CD1" w:rsidRDefault="00000000">
          <w:pPr>
            <w:pStyle w:val="ndice3"/>
            <w:tabs>
              <w:tab w:val="left" w:pos="1320"/>
              <w:tab w:val="right" w:leader="dot" w:pos="9440"/>
            </w:tabs>
            <w:rPr>
              <w:rFonts w:asciiTheme="minorHAnsi" w:eastAsiaTheme="minorEastAsia" w:hAnsiTheme="minorHAnsi" w:cstheme="minorBidi"/>
              <w:noProof/>
              <w:sz w:val="22"/>
              <w:lang w:val="en-GB" w:eastAsia="en-GB"/>
            </w:rPr>
          </w:pPr>
          <w:hyperlink w:anchor="_Toc117467191" w:history="1">
            <w:r w:rsidR="00035CD1" w:rsidRPr="00795533">
              <w:rPr>
                <w:rStyle w:val="Hiperligao"/>
                <w:noProof/>
                <w:lang w:val="en"/>
              </w:rPr>
              <w:t>5.2.4.</w:t>
            </w:r>
            <w:r w:rsidR="00035CD1">
              <w:rPr>
                <w:rFonts w:asciiTheme="minorHAnsi" w:eastAsiaTheme="minorEastAsia" w:hAnsiTheme="minorHAnsi" w:cstheme="minorBidi"/>
                <w:noProof/>
                <w:sz w:val="22"/>
                <w:lang w:val="en-GB" w:eastAsia="en-GB"/>
              </w:rPr>
              <w:tab/>
            </w:r>
            <w:r w:rsidR="00035CD1" w:rsidRPr="00795533">
              <w:rPr>
                <w:rStyle w:val="Hiperligao"/>
                <w:noProof/>
                <w:lang w:val="en"/>
              </w:rPr>
              <w:t>Testing Results</w:t>
            </w:r>
            <w:r w:rsidR="00035CD1">
              <w:rPr>
                <w:noProof/>
                <w:webHidden/>
              </w:rPr>
              <w:tab/>
            </w:r>
            <w:r w:rsidR="00035CD1">
              <w:rPr>
                <w:noProof/>
                <w:webHidden/>
              </w:rPr>
              <w:fldChar w:fldCharType="begin"/>
            </w:r>
            <w:r w:rsidR="00035CD1">
              <w:rPr>
                <w:noProof/>
                <w:webHidden/>
              </w:rPr>
              <w:instrText xml:space="preserve"> PAGEREF _Toc117467191 \h </w:instrText>
            </w:r>
            <w:r w:rsidR="00035CD1">
              <w:rPr>
                <w:noProof/>
                <w:webHidden/>
              </w:rPr>
            </w:r>
            <w:r w:rsidR="00035CD1">
              <w:rPr>
                <w:noProof/>
                <w:webHidden/>
              </w:rPr>
              <w:fldChar w:fldCharType="separate"/>
            </w:r>
            <w:r w:rsidR="00035CD1">
              <w:rPr>
                <w:noProof/>
                <w:webHidden/>
              </w:rPr>
              <w:t>60</w:t>
            </w:r>
            <w:r w:rsidR="00035CD1">
              <w:rPr>
                <w:noProof/>
                <w:webHidden/>
              </w:rPr>
              <w:fldChar w:fldCharType="end"/>
            </w:r>
          </w:hyperlink>
        </w:p>
        <w:p w14:paraId="6A687ED0" w14:textId="23EE1A9B" w:rsidR="00035CD1" w:rsidRDefault="00000000">
          <w:pPr>
            <w:pStyle w:val="ndice1"/>
            <w:tabs>
              <w:tab w:val="left" w:pos="720"/>
              <w:tab w:val="right" w:leader="dot" w:pos="9440"/>
            </w:tabs>
            <w:rPr>
              <w:rFonts w:asciiTheme="minorHAnsi" w:eastAsiaTheme="minorEastAsia" w:hAnsiTheme="minorHAnsi" w:cstheme="minorBidi"/>
              <w:b w:val="0"/>
              <w:noProof/>
              <w:sz w:val="22"/>
              <w:szCs w:val="22"/>
              <w:lang w:val="en-GB" w:eastAsia="en-GB"/>
            </w:rPr>
          </w:pPr>
          <w:hyperlink w:anchor="_Toc117467192" w:history="1">
            <w:r w:rsidR="00035CD1" w:rsidRPr="00795533">
              <w:rPr>
                <w:rStyle w:val="Hiperligao"/>
                <w:noProof/>
              </w:rPr>
              <w:t>6.</w:t>
            </w:r>
            <w:r w:rsidR="00035CD1">
              <w:rPr>
                <w:rFonts w:asciiTheme="minorHAnsi" w:eastAsiaTheme="minorEastAsia" w:hAnsiTheme="minorHAnsi" w:cstheme="minorBidi"/>
                <w:b w:val="0"/>
                <w:noProof/>
                <w:sz w:val="22"/>
                <w:szCs w:val="22"/>
                <w:lang w:val="en-GB" w:eastAsia="en-GB"/>
              </w:rPr>
              <w:tab/>
            </w:r>
            <w:r w:rsidR="00035CD1" w:rsidRPr="00795533">
              <w:rPr>
                <w:rStyle w:val="Hiperligao"/>
                <w:noProof/>
              </w:rPr>
              <w:t>Conclusion</w:t>
            </w:r>
            <w:r w:rsidR="00035CD1">
              <w:rPr>
                <w:noProof/>
                <w:webHidden/>
              </w:rPr>
              <w:tab/>
            </w:r>
            <w:r w:rsidR="00035CD1">
              <w:rPr>
                <w:noProof/>
                <w:webHidden/>
              </w:rPr>
              <w:fldChar w:fldCharType="begin"/>
            </w:r>
            <w:r w:rsidR="00035CD1">
              <w:rPr>
                <w:noProof/>
                <w:webHidden/>
              </w:rPr>
              <w:instrText xml:space="preserve"> PAGEREF _Toc117467192 \h </w:instrText>
            </w:r>
            <w:r w:rsidR="00035CD1">
              <w:rPr>
                <w:noProof/>
                <w:webHidden/>
              </w:rPr>
            </w:r>
            <w:r w:rsidR="00035CD1">
              <w:rPr>
                <w:noProof/>
                <w:webHidden/>
              </w:rPr>
              <w:fldChar w:fldCharType="separate"/>
            </w:r>
            <w:r w:rsidR="00035CD1">
              <w:rPr>
                <w:noProof/>
                <w:webHidden/>
              </w:rPr>
              <w:t>65</w:t>
            </w:r>
            <w:r w:rsidR="00035CD1">
              <w:rPr>
                <w:noProof/>
                <w:webHidden/>
              </w:rPr>
              <w:fldChar w:fldCharType="end"/>
            </w:r>
          </w:hyperlink>
        </w:p>
        <w:p w14:paraId="45D5E148" w14:textId="6254650F" w:rsidR="00035CD1" w:rsidRDefault="00000000">
          <w:pPr>
            <w:pStyle w:val="ndice2"/>
            <w:tabs>
              <w:tab w:val="left" w:pos="1100"/>
              <w:tab w:val="right" w:leader="dot" w:pos="9440"/>
            </w:tabs>
            <w:rPr>
              <w:rFonts w:asciiTheme="minorHAnsi" w:eastAsiaTheme="minorEastAsia" w:hAnsiTheme="minorHAnsi" w:cstheme="minorBidi"/>
              <w:noProof/>
              <w:sz w:val="22"/>
              <w:szCs w:val="22"/>
              <w:lang w:val="en-GB" w:eastAsia="en-GB"/>
            </w:rPr>
          </w:pPr>
          <w:hyperlink w:anchor="_Toc117467193" w:history="1">
            <w:r w:rsidR="00035CD1" w:rsidRPr="00795533">
              <w:rPr>
                <w:rStyle w:val="Hiperligao"/>
                <w:noProof/>
              </w:rPr>
              <w:t>6.1.</w:t>
            </w:r>
            <w:r w:rsidR="00035CD1">
              <w:rPr>
                <w:rFonts w:asciiTheme="minorHAnsi" w:eastAsiaTheme="minorEastAsia" w:hAnsiTheme="minorHAnsi" w:cstheme="minorBidi"/>
                <w:noProof/>
                <w:sz w:val="22"/>
                <w:szCs w:val="22"/>
                <w:lang w:val="en-GB" w:eastAsia="en-GB"/>
              </w:rPr>
              <w:tab/>
            </w:r>
            <w:r w:rsidR="00035CD1" w:rsidRPr="00795533">
              <w:rPr>
                <w:rStyle w:val="Hiperligao"/>
                <w:noProof/>
              </w:rPr>
              <w:t>Summary</w:t>
            </w:r>
            <w:r w:rsidR="00035CD1">
              <w:rPr>
                <w:noProof/>
                <w:webHidden/>
              </w:rPr>
              <w:tab/>
            </w:r>
            <w:r w:rsidR="00035CD1">
              <w:rPr>
                <w:noProof/>
                <w:webHidden/>
              </w:rPr>
              <w:fldChar w:fldCharType="begin"/>
            </w:r>
            <w:r w:rsidR="00035CD1">
              <w:rPr>
                <w:noProof/>
                <w:webHidden/>
              </w:rPr>
              <w:instrText xml:space="preserve"> PAGEREF _Toc117467193 \h </w:instrText>
            </w:r>
            <w:r w:rsidR="00035CD1">
              <w:rPr>
                <w:noProof/>
                <w:webHidden/>
              </w:rPr>
            </w:r>
            <w:r w:rsidR="00035CD1">
              <w:rPr>
                <w:noProof/>
                <w:webHidden/>
              </w:rPr>
              <w:fldChar w:fldCharType="separate"/>
            </w:r>
            <w:r w:rsidR="00035CD1">
              <w:rPr>
                <w:noProof/>
                <w:webHidden/>
              </w:rPr>
              <w:t>65</w:t>
            </w:r>
            <w:r w:rsidR="00035CD1">
              <w:rPr>
                <w:noProof/>
                <w:webHidden/>
              </w:rPr>
              <w:fldChar w:fldCharType="end"/>
            </w:r>
          </w:hyperlink>
        </w:p>
        <w:p w14:paraId="39305A54" w14:textId="2DB2FE89" w:rsidR="00035CD1" w:rsidRDefault="00000000">
          <w:pPr>
            <w:pStyle w:val="ndice2"/>
            <w:tabs>
              <w:tab w:val="left" w:pos="1100"/>
              <w:tab w:val="right" w:leader="dot" w:pos="9440"/>
            </w:tabs>
            <w:rPr>
              <w:rFonts w:asciiTheme="minorHAnsi" w:eastAsiaTheme="minorEastAsia" w:hAnsiTheme="minorHAnsi" w:cstheme="minorBidi"/>
              <w:noProof/>
              <w:sz w:val="22"/>
              <w:szCs w:val="22"/>
              <w:lang w:val="en-GB" w:eastAsia="en-GB"/>
            </w:rPr>
          </w:pPr>
          <w:hyperlink w:anchor="_Toc117467194" w:history="1">
            <w:r w:rsidR="00035CD1" w:rsidRPr="00795533">
              <w:rPr>
                <w:rStyle w:val="Hiperligao"/>
                <w:noProof/>
                <w:lang w:val="en-US"/>
              </w:rPr>
              <w:t>6.2.</w:t>
            </w:r>
            <w:r w:rsidR="00035CD1">
              <w:rPr>
                <w:rFonts w:asciiTheme="minorHAnsi" w:eastAsiaTheme="minorEastAsia" w:hAnsiTheme="minorHAnsi" w:cstheme="minorBidi"/>
                <w:noProof/>
                <w:sz w:val="22"/>
                <w:szCs w:val="22"/>
                <w:lang w:val="en-GB" w:eastAsia="en-GB"/>
              </w:rPr>
              <w:tab/>
            </w:r>
            <w:r w:rsidR="00035CD1" w:rsidRPr="00795533">
              <w:rPr>
                <w:rStyle w:val="Hiperligao"/>
                <w:noProof/>
                <w:lang w:val="en-US"/>
              </w:rPr>
              <w:t>Risk Table</w:t>
            </w:r>
            <w:r w:rsidR="00035CD1">
              <w:rPr>
                <w:noProof/>
                <w:webHidden/>
              </w:rPr>
              <w:tab/>
            </w:r>
            <w:r w:rsidR="00035CD1">
              <w:rPr>
                <w:noProof/>
                <w:webHidden/>
              </w:rPr>
              <w:fldChar w:fldCharType="begin"/>
            </w:r>
            <w:r w:rsidR="00035CD1">
              <w:rPr>
                <w:noProof/>
                <w:webHidden/>
              </w:rPr>
              <w:instrText xml:space="preserve"> PAGEREF _Toc117467194 \h </w:instrText>
            </w:r>
            <w:r w:rsidR="00035CD1">
              <w:rPr>
                <w:noProof/>
                <w:webHidden/>
              </w:rPr>
            </w:r>
            <w:r w:rsidR="00035CD1">
              <w:rPr>
                <w:noProof/>
                <w:webHidden/>
              </w:rPr>
              <w:fldChar w:fldCharType="separate"/>
            </w:r>
            <w:r w:rsidR="00035CD1">
              <w:rPr>
                <w:noProof/>
                <w:webHidden/>
              </w:rPr>
              <w:t>65</w:t>
            </w:r>
            <w:r w:rsidR="00035CD1">
              <w:rPr>
                <w:noProof/>
                <w:webHidden/>
              </w:rPr>
              <w:fldChar w:fldCharType="end"/>
            </w:r>
          </w:hyperlink>
        </w:p>
        <w:p w14:paraId="0F0613D2" w14:textId="3E18B873" w:rsidR="00035CD1" w:rsidRDefault="00000000">
          <w:pPr>
            <w:pStyle w:val="ndice2"/>
            <w:tabs>
              <w:tab w:val="left" w:pos="1100"/>
              <w:tab w:val="right" w:leader="dot" w:pos="9440"/>
            </w:tabs>
            <w:rPr>
              <w:rFonts w:asciiTheme="minorHAnsi" w:eastAsiaTheme="minorEastAsia" w:hAnsiTheme="minorHAnsi" w:cstheme="minorBidi"/>
              <w:noProof/>
              <w:sz w:val="22"/>
              <w:szCs w:val="22"/>
              <w:lang w:val="en-GB" w:eastAsia="en-GB"/>
            </w:rPr>
          </w:pPr>
          <w:hyperlink w:anchor="_Toc117467195" w:history="1">
            <w:r w:rsidR="00035CD1" w:rsidRPr="00795533">
              <w:rPr>
                <w:rStyle w:val="Hiperligao"/>
                <w:noProof/>
                <w:lang w:val="en-US"/>
              </w:rPr>
              <w:t>6.3.</w:t>
            </w:r>
            <w:r w:rsidR="00035CD1">
              <w:rPr>
                <w:rFonts w:asciiTheme="minorHAnsi" w:eastAsiaTheme="minorEastAsia" w:hAnsiTheme="minorHAnsi" w:cstheme="minorBidi"/>
                <w:noProof/>
                <w:sz w:val="22"/>
                <w:szCs w:val="22"/>
                <w:lang w:val="en-GB" w:eastAsia="en-GB"/>
              </w:rPr>
              <w:tab/>
            </w:r>
            <w:r w:rsidR="00035CD1" w:rsidRPr="00795533">
              <w:rPr>
                <w:rStyle w:val="Hiperligao"/>
                <w:noProof/>
                <w:lang w:val="en-US"/>
              </w:rPr>
              <w:t>Future Research</w:t>
            </w:r>
            <w:r w:rsidR="00035CD1">
              <w:rPr>
                <w:noProof/>
                <w:webHidden/>
              </w:rPr>
              <w:tab/>
            </w:r>
            <w:r w:rsidR="00035CD1">
              <w:rPr>
                <w:noProof/>
                <w:webHidden/>
              </w:rPr>
              <w:fldChar w:fldCharType="begin"/>
            </w:r>
            <w:r w:rsidR="00035CD1">
              <w:rPr>
                <w:noProof/>
                <w:webHidden/>
              </w:rPr>
              <w:instrText xml:space="preserve"> PAGEREF _Toc117467195 \h </w:instrText>
            </w:r>
            <w:r w:rsidR="00035CD1">
              <w:rPr>
                <w:noProof/>
                <w:webHidden/>
              </w:rPr>
            </w:r>
            <w:r w:rsidR="00035CD1">
              <w:rPr>
                <w:noProof/>
                <w:webHidden/>
              </w:rPr>
              <w:fldChar w:fldCharType="separate"/>
            </w:r>
            <w:r w:rsidR="00035CD1">
              <w:rPr>
                <w:noProof/>
                <w:webHidden/>
              </w:rPr>
              <w:t>67</w:t>
            </w:r>
            <w:r w:rsidR="00035CD1">
              <w:rPr>
                <w:noProof/>
                <w:webHidden/>
              </w:rPr>
              <w:fldChar w:fldCharType="end"/>
            </w:r>
          </w:hyperlink>
        </w:p>
        <w:p w14:paraId="773327D1" w14:textId="4E13F263" w:rsidR="00035CD1" w:rsidRDefault="00000000">
          <w:pPr>
            <w:pStyle w:val="ndice1"/>
            <w:tabs>
              <w:tab w:val="left" w:pos="720"/>
              <w:tab w:val="right" w:leader="dot" w:pos="9440"/>
            </w:tabs>
            <w:rPr>
              <w:rFonts w:asciiTheme="minorHAnsi" w:eastAsiaTheme="minorEastAsia" w:hAnsiTheme="minorHAnsi" w:cstheme="minorBidi"/>
              <w:b w:val="0"/>
              <w:noProof/>
              <w:sz w:val="22"/>
              <w:szCs w:val="22"/>
              <w:lang w:val="en-GB" w:eastAsia="en-GB"/>
            </w:rPr>
          </w:pPr>
          <w:hyperlink w:anchor="_Toc117467196" w:history="1">
            <w:r w:rsidR="00035CD1" w:rsidRPr="00795533">
              <w:rPr>
                <w:rStyle w:val="Hiperligao"/>
                <w:noProof/>
                <w:lang w:val="en-GB"/>
              </w:rPr>
              <w:t>7.</w:t>
            </w:r>
            <w:r w:rsidR="00035CD1">
              <w:rPr>
                <w:rFonts w:asciiTheme="minorHAnsi" w:eastAsiaTheme="minorEastAsia" w:hAnsiTheme="minorHAnsi" w:cstheme="minorBidi"/>
                <w:b w:val="0"/>
                <w:noProof/>
                <w:sz w:val="22"/>
                <w:szCs w:val="22"/>
                <w:lang w:val="en-GB" w:eastAsia="en-GB"/>
              </w:rPr>
              <w:tab/>
            </w:r>
            <w:r w:rsidR="00035CD1" w:rsidRPr="00795533">
              <w:rPr>
                <w:rStyle w:val="Hiperligao"/>
                <w:noProof/>
                <w:lang w:val="en-GB"/>
              </w:rPr>
              <w:t>Annexe</w:t>
            </w:r>
            <w:r w:rsidR="00035CD1">
              <w:rPr>
                <w:noProof/>
                <w:webHidden/>
              </w:rPr>
              <w:tab/>
            </w:r>
            <w:r w:rsidR="00035CD1">
              <w:rPr>
                <w:noProof/>
                <w:webHidden/>
              </w:rPr>
              <w:fldChar w:fldCharType="begin"/>
            </w:r>
            <w:r w:rsidR="00035CD1">
              <w:rPr>
                <w:noProof/>
                <w:webHidden/>
              </w:rPr>
              <w:instrText xml:space="preserve"> PAGEREF _Toc117467196 \h </w:instrText>
            </w:r>
            <w:r w:rsidR="00035CD1">
              <w:rPr>
                <w:noProof/>
                <w:webHidden/>
              </w:rPr>
            </w:r>
            <w:r w:rsidR="00035CD1">
              <w:rPr>
                <w:noProof/>
                <w:webHidden/>
              </w:rPr>
              <w:fldChar w:fldCharType="separate"/>
            </w:r>
            <w:r w:rsidR="00035CD1">
              <w:rPr>
                <w:noProof/>
                <w:webHidden/>
              </w:rPr>
              <w:t>73</w:t>
            </w:r>
            <w:r w:rsidR="00035CD1">
              <w:rPr>
                <w:noProof/>
                <w:webHidden/>
              </w:rPr>
              <w:fldChar w:fldCharType="end"/>
            </w:r>
          </w:hyperlink>
        </w:p>
        <w:p w14:paraId="008B768A" w14:textId="1658619A" w:rsidR="00035CD1" w:rsidRDefault="00000000">
          <w:pPr>
            <w:pStyle w:val="ndice3"/>
            <w:tabs>
              <w:tab w:val="left" w:pos="1100"/>
              <w:tab w:val="right" w:leader="dot" w:pos="9440"/>
            </w:tabs>
            <w:rPr>
              <w:rFonts w:asciiTheme="minorHAnsi" w:eastAsiaTheme="minorEastAsia" w:hAnsiTheme="minorHAnsi" w:cstheme="minorBidi"/>
              <w:noProof/>
              <w:sz w:val="22"/>
              <w:lang w:val="en-GB" w:eastAsia="en-GB"/>
            </w:rPr>
          </w:pPr>
          <w:hyperlink w:anchor="_Toc117467197" w:history="1">
            <w:r w:rsidR="00035CD1" w:rsidRPr="00795533">
              <w:rPr>
                <w:rStyle w:val="Hiperligao"/>
                <w:noProof/>
              </w:rPr>
              <w:t>A.1.</w:t>
            </w:r>
            <w:r w:rsidR="00035CD1">
              <w:rPr>
                <w:rFonts w:asciiTheme="minorHAnsi" w:eastAsiaTheme="minorEastAsia" w:hAnsiTheme="minorHAnsi" w:cstheme="minorBidi"/>
                <w:noProof/>
                <w:sz w:val="22"/>
                <w:lang w:val="en-GB" w:eastAsia="en-GB"/>
              </w:rPr>
              <w:tab/>
            </w:r>
            <w:r w:rsidR="00035CD1" w:rsidRPr="00795533">
              <w:rPr>
                <w:rStyle w:val="Hiperligao"/>
                <w:noProof/>
              </w:rPr>
              <w:t>Preliminary Research</w:t>
            </w:r>
            <w:r w:rsidR="00035CD1">
              <w:rPr>
                <w:noProof/>
                <w:webHidden/>
              </w:rPr>
              <w:tab/>
            </w:r>
            <w:r w:rsidR="00035CD1">
              <w:rPr>
                <w:noProof/>
                <w:webHidden/>
              </w:rPr>
              <w:fldChar w:fldCharType="begin"/>
            </w:r>
            <w:r w:rsidR="00035CD1">
              <w:rPr>
                <w:noProof/>
                <w:webHidden/>
              </w:rPr>
              <w:instrText xml:space="preserve"> PAGEREF _Toc117467197 \h </w:instrText>
            </w:r>
            <w:r w:rsidR="00035CD1">
              <w:rPr>
                <w:noProof/>
                <w:webHidden/>
              </w:rPr>
            </w:r>
            <w:r w:rsidR="00035CD1">
              <w:rPr>
                <w:noProof/>
                <w:webHidden/>
              </w:rPr>
              <w:fldChar w:fldCharType="separate"/>
            </w:r>
            <w:r w:rsidR="00035CD1">
              <w:rPr>
                <w:noProof/>
                <w:webHidden/>
              </w:rPr>
              <w:t>73</w:t>
            </w:r>
            <w:r w:rsidR="00035CD1">
              <w:rPr>
                <w:noProof/>
                <w:webHidden/>
              </w:rPr>
              <w:fldChar w:fldCharType="end"/>
            </w:r>
          </w:hyperlink>
        </w:p>
        <w:p w14:paraId="014F381F" w14:textId="1101711C" w:rsidR="00035CD1" w:rsidRDefault="00000000">
          <w:pPr>
            <w:pStyle w:val="ndice3"/>
            <w:tabs>
              <w:tab w:val="left" w:pos="1100"/>
              <w:tab w:val="right" w:leader="dot" w:pos="9440"/>
            </w:tabs>
            <w:rPr>
              <w:rFonts w:asciiTheme="minorHAnsi" w:eastAsiaTheme="minorEastAsia" w:hAnsiTheme="minorHAnsi" w:cstheme="minorBidi"/>
              <w:noProof/>
              <w:sz w:val="22"/>
              <w:lang w:val="en-GB" w:eastAsia="en-GB"/>
            </w:rPr>
          </w:pPr>
          <w:hyperlink w:anchor="_Toc117467198" w:history="1">
            <w:r w:rsidR="00035CD1" w:rsidRPr="00795533">
              <w:rPr>
                <w:rStyle w:val="Hiperligao"/>
                <w:noProof/>
                <w:lang w:eastAsia="pt-PT"/>
              </w:rPr>
              <w:t>A.2.</w:t>
            </w:r>
            <w:r w:rsidR="00035CD1">
              <w:rPr>
                <w:rFonts w:asciiTheme="minorHAnsi" w:eastAsiaTheme="minorEastAsia" w:hAnsiTheme="minorHAnsi" w:cstheme="minorBidi"/>
                <w:noProof/>
                <w:sz w:val="22"/>
                <w:lang w:val="en-GB" w:eastAsia="en-GB"/>
              </w:rPr>
              <w:tab/>
            </w:r>
            <w:r w:rsidR="00035CD1" w:rsidRPr="00795533">
              <w:rPr>
                <w:rStyle w:val="Hiperligao"/>
                <w:noProof/>
                <w:lang w:eastAsia="pt-PT"/>
              </w:rPr>
              <w:t>Outlining Possibilities</w:t>
            </w:r>
            <w:r w:rsidR="00035CD1">
              <w:rPr>
                <w:noProof/>
                <w:webHidden/>
              </w:rPr>
              <w:tab/>
            </w:r>
            <w:r w:rsidR="00035CD1">
              <w:rPr>
                <w:noProof/>
                <w:webHidden/>
              </w:rPr>
              <w:fldChar w:fldCharType="begin"/>
            </w:r>
            <w:r w:rsidR="00035CD1">
              <w:rPr>
                <w:noProof/>
                <w:webHidden/>
              </w:rPr>
              <w:instrText xml:space="preserve"> PAGEREF _Toc117467198 \h </w:instrText>
            </w:r>
            <w:r w:rsidR="00035CD1">
              <w:rPr>
                <w:noProof/>
                <w:webHidden/>
              </w:rPr>
            </w:r>
            <w:r w:rsidR="00035CD1">
              <w:rPr>
                <w:noProof/>
                <w:webHidden/>
              </w:rPr>
              <w:fldChar w:fldCharType="separate"/>
            </w:r>
            <w:r w:rsidR="00035CD1">
              <w:rPr>
                <w:noProof/>
                <w:webHidden/>
              </w:rPr>
              <w:t>76</w:t>
            </w:r>
            <w:r w:rsidR="00035CD1">
              <w:rPr>
                <w:noProof/>
                <w:webHidden/>
              </w:rPr>
              <w:fldChar w:fldCharType="end"/>
            </w:r>
          </w:hyperlink>
        </w:p>
        <w:p w14:paraId="5728A247" w14:textId="4FDC1E86" w:rsidR="00035CD1" w:rsidRDefault="00000000">
          <w:pPr>
            <w:pStyle w:val="ndice3"/>
            <w:tabs>
              <w:tab w:val="left" w:pos="1100"/>
              <w:tab w:val="right" w:leader="dot" w:pos="9440"/>
            </w:tabs>
            <w:rPr>
              <w:rFonts w:asciiTheme="minorHAnsi" w:eastAsiaTheme="minorEastAsia" w:hAnsiTheme="minorHAnsi" w:cstheme="minorBidi"/>
              <w:noProof/>
              <w:sz w:val="22"/>
              <w:lang w:val="en-GB" w:eastAsia="en-GB"/>
            </w:rPr>
          </w:pPr>
          <w:hyperlink w:anchor="_Toc117467199" w:history="1">
            <w:r w:rsidR="00035CD1" w:rsidRPr="00795533">
              <w:rPr>
                <w:rStyle w:val="Hiperligao"/>
                <w:noProof/>
                <w:lang w:val="en-US" w:eastAsia="pt-PT"/>
              </w:rPr>
              <w:t>A.3.</w:t>
            </w:r>
            <w:r w:rsidR="00035CD1">
              <w:rPr>
                <w:rFonts w:asciiTheme="minorHAnsi" w:eastAsiaTheme="minorEastAsia" w:hAnsiTheme="minorHAnsi" w:cstheme="minorBidi"/>
                <w:noProof/>
                <w:sz w:val="22"/>
                <w:lang w:val="en-GB" w:eastAsia="en-GB"/>
              </w:rPr>
              <w:tab/>
            </w:r>
            <w:r w:rsidR="00035CD1" w:rsidRPr="00795533">
              <w:rPr>
                <w:rStyle w:val="Hiperligao"/>
                <w:noProof/>
                <w:lang w:val="en-US" w:eastAsia="pt-PT"/>
              </w:rPr>
              <w:t>Final Decision</w:t>
            </w:r>
            <w:r w:rsidR="00035CD1">
              <w:rPr>
                <w:noProof/>
                <w:webHidden/>
              </w:rPr>
              <w:tab/>
            </w:r>
            <w:r w:rsidR="00035CD1">
              <w:rPr>
                <w:noProof/>
                <w:webHidden/>
              </w:rPr>
              <w:fldChar w:fldCharType="begin"/>
            </w:r>
            <w:r w:rsidR="00035CD1">
              <w:rPr>
                <w:noProof/>
                <w:webHidden/>
              </w:rPr>
              <w:instrText xml:space="preserve"> PAGEREF _Toc117467199 \h </w:instrText>
            </w:r>
            <w:r w:rsidR="00035CD1">
              <w:rPr>
                <w:noProof/>
                <w:webHidden/>
              </w:rPr>
            </w:r>
            <w:r w:rsidR="00035CD1">
              <w:rPr>
                <w:noProof/>
                <w:webHidden/>
              </w:rPr>
              <w:fldChar w:fldCharType="separate"/>
            </w:r>
            <w:r w:rsidR="00035CD1">
              <w:rPr>
                <w:noProof/>
                <w:webHidden/>
              </w:rPr>
              <w:t>79</w:t>
            </w:r>
            <w:r w:rsidR="00035CD1">
              <w:rPr>
                <w:noProof/>
                <w:webHidden/>
              </w:rPr>
              <w:fldChar w:fldCharType="end"/>
            </w:r>
          </w:hyperlink>
        </w:p>
        <w:p w14:paraId="4CE658CA" w14:textId="0FE35297" w:rsidR="00035CD1" w:rsidRDefault="00000000">
          <w:pPr>
            <w:pStyle w:val="ndice3"/>
            <w:tabs>
              <w:tab w:val="left" w:pos="1100"/>
              <w:tab w:val="right" w:leader="dot" w:pos="9440"/>
            </w:tabs>
            <w:rPr>
              <w:rFonts w:asciiTheme="minorHAnsi" w:eastAsiaTheme="minorEastAsia" w:hAnsiTheme="minorHAnsi" w:cstheme="minorBidi"/>
              <w:noProof/>
              <w:sz w:val="22"/>
              <w:lang w:val="en-GB" w:eastAsia="en-GB"/>
            </w:rPr>
          </w:pPr>
          <w:hyperlink w:anchor="_Toc117467200" w:history="1">
            <w:r w:rsidR="00035CD1" w:rsidRPr="00795533">
              <w:rPr>
                <w:rStyle w:val="Hiperligao"/>
                <w:noProof/>
                <w:lang w:val="en-GB"/>
              </w:rPr>
              <w:t>A.4.</w:t>
            </w:r>
            <w:r w:rsidR="00035CD1">
              <w:rPr>
                <w:rFonts w:asciiTheme="minorHAnsi" w:eastAsiaTheme="minorEastAsia" w:hAnsiTheme="minorHAnsi" w:cstheme="minorBidi"/>
                <w:noProof/>
                <w:sz w:val="22"/>
                <w:lang w:val="en-GB" w:eastAsia="en-GB"/>
              </w:rPr>
              <w:tab/>
            </w:r>
            <w:r w:rsidR="00035CD1" w:rsidRPr="00795533">
              <w:rPr>
                <w:rStyle w:val="Hiperligao"/>
                <w:noProof/>
                <w:lang w:val="en-GB"/>
              </w:rPr>
              <w:t>Test Cases</w:t>
            </w:r>
            <w:r w:rsidR="00035CD1">
              <w:rPr>
                <w:noProof/>
                <w:webHidden/>
              </w:rPr>
              <w:tab/>
            </w:r>
            <w:r w:rsidR="00035CD1">
              <w:rPr>
                <w:noProof/>
                <w:webHidden/>
              </w:rPr>
              <w:fldChar w:fldCharType="begin"/>
            </w:r>
            <w:r w:rsidR="00035CD1">
              <w:rPr>
                <w:noProof/>
                <w:webHidden/>
              </w:rPr>
              <w:instrText xml:space="preserve"> PAGEREF _Toc117467200 \h </w:instrText>
            </w:r>
            <w:r w:rsidR="00035CD1">
              <w:rPr>
                <w:noProof/>
                <w:webHidden/>
              </w:rPr>
            </w:r>
            <w:r w:rsidR="00035CD1">
              <w:rPr>
                <w:noProof/>
                <w:webHidden/>
              </w:rPr>
              <w:fldChar w:fldCharType="separate"/>
            </w:r>
            <w:r w:rsidR="00035CD1">
              <w:rPr>
                <w:noProof/>
                <w:webHidden/>
              </w:rPr>
              <w:t>82</w:t>
            </w:r>
            <w:r w:rsidR="00035CD1">
              <w:rPr>
                <w:noProof/>
                <w:webHidden/>
              </w:rPr>
              <w:fldChar w:fldCharType="end"/>
            </w:r>
          </w:hyperlink>
        </w:p>
        <w:p w14:paraId="5D4F8535" w14:textId="3BE92A8E" w:rsidR="00D07D1D" w:rsidRDefault="003E55C3" w:rsidP="003E55C3">
          <w:pPr>
            <w:pStyle w:val="ndice1"/>
            <w:tabs>
              <w:tab w:val="left" w:pos="720"/>
              <w:tab w:val="right" w:leader="dot" w:pos="9440"/>
            </w:tabs>
          </w:pPr>
          <w:r>
            <w:fldChar w:fldCharType="end"/>
          </w:r>
        </w:p>
      </w:sdtContent>
    </w:sdt>
    <w:p w14:paraId="31904B71" w14:textId="77777777" w:rsidR="000F4B63" w:rsidRPr="00DB78DF" w:rsidRDefault="000F4B63">
      <w:pPr>
        <w:spacing w:line="355" w:lineRule="auto"/>
        <w:rPr>
          <w:rFonts w:ascii="NewsGotT" w:hAnsi="NewsGotT"/>
          <w:szCs w:val="24"/>
          <w:lang w:val="en-US"/>
        </w:rPr>
        <w:sectPr w:rsidR="000F4B63" w:rsidRPr="00DB78DF">
          <w:type w:val="continuous"/>
          <w:pgSz w:w="11910" w:h="16840"/>
          <w:pgMar w:top="1340" w:right="1160" w:bottom="1461" w:left="1300" w:header="720" w:footer="720" w:gutter="0"/>
          <w:cols w:space="720"/>
        </w:sectPr>
      </w:pPr>
    </w:p>
    <w:p w14:paraId="07AAEC05" w14:textId="0586231C" w:rsidR="000F4B63" w:rsidRPr="005D0F1F" w:rsidRDefault="00BF103E" w:rsidP="006A6C7C">
      <w:pPr>
        <w:pStyle w:val="SemIndice"/>
        <w:rPr>
          <w:lang w:val="en-GB"/>
        </w:rPr>
      </w:pPr>
      <w:bookmarkStart w:id="7" w:name="_bookmark5"/>
      <w:bookmarkEnd w:id="7"/>
      <w:r>
        <w:rPr>
          <w:lang w:val="en-GB"/>
        </w:rPr>
        <w:lastRenderedPageBreak/>
        <w:t>LIST OF ACRONYMS</w:t>
      </w:r>
    </w:p>
    <w:p w14:paraId="1CA3EF4D" w14:textId="77777777" w:rsidR="009A30EC" w:rsidRPr="009A30EC" w:rsidRDefault="009A30EC" w:rsidP="009A30EC">
      <w:pPr>
        <w:pStyle w:val="Corpodetexto"/>
        <w:rPr>
          <w:b/>
          <w:bCs/>
          <w:lang w:val="en-US"/>
        </w:rPr>
      </w:pPr>
      <w:r w:rsidRPr="009A30EC">
        <w:rPr>
          <w:b/>
          <w:bCs/>
          <w:lang w:val="en-US"/>
        </w:rPr>
        <w:t>AOA - Angle of Arrival</w:t>
      </w:r>
    </w:p>
    <w:p w14:paraId="58202341" w14:textId="21E111B5" w:rsidR="009A30EC" w:rsidRPr="009A30EC" w:rsidRDefault="009A30EC" w:rsidP="009A30EC">
      <w:pPr>
        <w:pStyle w:val="Corpodetexto"/>
        <w:rPr>
          <w:b/>
          <w:bCs/>
          <w:lang w:val="en-US"/>
        </w:rPr>
      </w:pPr>
      <w:r w:rsidRPr="009A30EC">
        <w:rPr>
          <w:b/>
          <w:bCs/>
          <w:lang w:val="en-US"/>
        </w:rPr>
        <w:t>AP - Access Point</w:t>
      </w:r>
    </w:p>
    <w:p w14:paraId="63F55CFD" w14:textId="77777777" w:rsidR="009A30EC" w:rsidRPr="009A30EC" w:rsidRDefault="009A30EC" w:rsidP="009A30EC">
      <w:pPr>
        <w:pStyle w:val="Corpodetexto"/>
        <w:rPr>
          <w:b/>
          <w:bCs/>
          <w:lang w:val="en-US"/>
        </w:rPr>
      </w:pPr>
      <w:r w:rsidRPr="009A30EC">
        <w:rPr>
          <w:b/>
          <w:bCs/>
          <w:lang w:val="en-US"/>
        </w:rPr>
        <w:t>API - Application Programming Interface</w:t>
      </w:r>
    </w:p>
    <w:p w14:paraId="56FD30B9" w14:textId="77777777" w:rsidR="009A30EC" w:rsidRPr="009A30EC" w:rsidRDefault="009A30EC" w:rsidP="009A30EC">
      <w:pPr>
        <w:pStyle w:val="Corpodetexto"/>
        <w:rPr>
          <w:b/>
          <w:bCs/>
          <w:lang w:val="en-US"/>
        </w:rPr>
      </w:pPr>
      <w:r w:rsidRPr="009A30EC">
        <w:rPr>
          <w:b/>
          <w:bCs/>
          <w:lang w:val="en-US"/>
        </w:rPr>
        <w:t>BLE - Bluetooth Low Energy</w:t>
      </w:r>
    </w:p>
    <w:p w14:paraId="4A4308BE" w14:textId="77777777" w:rsidR="009A30EC" w:rsidRPr="009A30EC" w:rsidRDefault="009A30EC" w:rsidP="009A30EC">
      <w:pPr>
        <w:pStyle w:val="Corpodetexto"/>
        <w:rPr>
          <w:b/>
          <w:bCs/>
          <w:lang w:val="en-US"/>
        </w:rPr>
      </w:pPr>
      <w:r w:rsidRPr="009A30EC">
        <w:rPr>
          <w:b/>
          <w:bCs/>
          <w:lang w:val="en-US"/>
        </w:rPr>
        <w:t>GNSS - Global Navigation Satellite System</w:t>
      </w:r>
    </w:p>
    <w:p w14:paraId="08B32B35" w14:textId="77777777" w:rsidR="009A30EC" w:rsidRPr="009A30EC" w:rsidRDefault="009A30EC" w:rsidP="009A30EC">
      <w:pPr>
        <w:pStyle w:val="Corpodetexto"/>
        <w:rPr>
          <w:b/>
          <w:bCs/>
          <w:lang w:val="en-US"/>
        </w:rPr>
      </w:pPr>
      <w:r w:rsidRPr="009A30EC">
        <w:rPr>
          <w:b/>
          <w:bCs/>
          <w:lang w:val="en-US"/>
        </w:rPr>
        <w:t>GPS - Global Positioning System</w:t>
      </w:r>
    </w:p>
    <w:p w14:paraId="5C8D3CFC" w14:textId="77777777" w:rsidR="009A30EC" w:rsidRPr="009A30EC" w:rsidRDefault="009A30EC" w:rsidP="009A30EC">
      <w:pPr>
        <w:pStyle w:val="Corpodetexto"/>
        <w:rPr>
          <w:b/>
          <w:bCs/>
          <w:lang w:val="en-US"/>
        </w:rPr>
      </w:pPr>
      <w:r w:rsidRPr="009A30EC">
        <w:rPr>
          <w:b/>
          <w:bCs/>
          <w:lang w:val="en-US"/>
        </w:rPr>
        <w:t>HTTP - Hypertext Transfer Protocol</w:t>
      </w:r>
    </w:p>
    <w:p w14:paraId="31697A3F" w14:textId="77777777" w:rsidR="009A30EC" w:rsidRPr="009A30EC" w:rsidRDefault="009A30EC" w:rsidP="009A30EC">
      <w:pPr>
        <w:pStyle w:val="Corpodetexto"/>
        <w:rPr>
          <w:b/>
          <w:bCs/>
          <w:lang w:val="en-US"/>
        </w:rPr>
      </w:pPr>
      <w:r w:rsidRPr="009A30EC">
        <w:rPr>
          <w:b/>
          <w:bCs/>
          <w:lang w:val="en-US"/>
        </w:rPr>
        <w:t>ILS - Internet Locator Server</w:t>
      </w:r>
    </w:p>
    <w:p w14:paraId="36838F8A" w14:textId="77777777" w:rsidR="009A30EC" w:rsidRPr="009A30EC" w:rsidRDefault="009A30EC" w:rsidP="009A30EC">
      <w:pPr>
        <w:pStyle w:val="Corpodetexto"/>
        <w:rPr>
          <w:b/>
          <w:bCs/>
          <w:lang w:val="en-US"/>
        </w:rPr>
      </w:pPr>
      <w:r w:rsidRPr="009A30EC">
        <w:rPr>
          <w:b/>
          <w:bCs/>
          <w:lang w:val="en-US"/>
        </w:rPr>
        <w:t>IMU - Inertial measurement unit</w:t>
      </w:r>
    </w:p>
    <w:p w14:paraId="70267400" w14:textId="77777777" w:rsidR="009A30EC" w:rsidRPr="009A30EC" w:rsidRDefault="009A30EC" w:rsidP="009A30EC">
      <w:pPr>
        <w:pStyle w:val="Corpodetexto"/>
        <w:rPr>
          <w:b/>
          <w:bCs/>
          <w:lang w:val="en-US"/>
        </w:rPr>
      </w:pPr>
      <w:r w:rsidRPr="009A30EC">
        <w:rPr>
          <w:b/>
          <w:bCs/>
          <w:lang w:val="en-US"/>
        </w:rPr>
        <w:t>INS - Inertial navigation system</w:t>
      </w:r>
    </w:p>
    <w:p w14:paraId="0E3D2029" w14:textId="77777777" w:rsidR="009A30EC" w:rsidRPr="009A30EC" w:rsidRDefault="009A30EC" w:rsidP="009A30EC">
      <w:pPr>
        <w:pStyle w:val="Corpodetexto"/>
        <w:rPr>
          <w:b/>
          <w:bCs/>
          <w:lang w:val="en-US"/>
        </w:rPr>
      </w:pPr>
      <w:r w:rsidRPr="009A30EC">
        <w:rPr>
          <w:b/>
          <w:bCs/>
          <w:lang w:val="en-US"/>
        </w:rPr>
        <w:t>IPv4 - Internet Protocol version 4</w:t>
      </w:r>
    </w:p>
    <w:p w14:paraId="5A07779F" w14:textId="77777777" w:rsidR="009A30EC" w:rsidRPr="009A30EC" w:rsidRDefault="009A30EC" w:rsidP="009A30EC">
      <w:pPr>
        <w:pStyle w:val="Corpodetexto"/>
        <w:rPr>
          <w:b/>
          <w:bCs/>
          <w:lang w:val="en-US"/>
        </w:rPr>
      </w:pPr>
      <w:r w:rsidRPr="009A30EC">
        <w:rPr>
          <w:b/>
          <w:bCs/>
          <w:lang w:val="en-US"/>
        </w:rPr>
        <w:t xml:space="preserve">ISM - Industrial, </w:t>
      </w:r>
      <w:proofErr w:type="gramStart"/>
      <w:r w:rsidRPr="009A30EC">
        <w:rPr>
          <w:b/>
          <w:bCs/>
          <w:lang w:val="en-US"/>
        </w:rPr>
        <w:t>Scientific</w:t>
      </w:r>
      <w:proofErr w:type="gramEnd"/>
      <w:r w:rsidRPr="009A30EC">
        <w:rPr>
          <w:b/>
          <w:bCs/>
          <w:lang w:val="en-US"/>
        </w:rPr>
        <w:t xml:space="preserve"> and Medical band</w:t>
      </w:r>
    </w:p>
    <w:p w14:paraId="6B84E779" w14:textId="77777777" w:rsidR="009A30EC" w:rsidRPr="009A30EC" w:rsidRDefault="009A30EC" w:rsidP="009A30EC">
      <w:pPr>
        <w:pStyle w:val="Corpodetexto"/>
        <w:rPr>
          <w:b/>
          <w:bCs/>
          <w:lang w:val="en-US"/>
        </w:rPr>
      </w:pPr>
      <w:r w:rsidRPr="009A30EC">
        <w:rPr>
          <w:b/>
          <w:bCs/>
          <w:lang w:val="en-US"/>
        </w:rPr>
        <w:t>IoT - Internet of Things</w:t>
      </w:r>
    </w:p>
    <w:p w14:paraId="64B10F8E" w14:textId="77777777" w:rsidR="009A30EC" w:rsidRPr="009A30EC" w:rsidRDefault="009A30EC" w:rsidP="009A30EC">
      <w:pPr>
        <w:pStyle w:val="Corpodetexto"/>
        <w:rPr>
          <w:b/>
          <w:bCs/>
          <w:lang w:val="en-US"/>
        </w:rPr>
      </w:pPr>
      <w:r w:rsidRPr="009A30EC">
        <w:rPr>
          <w:b/>
          <w:bCs/>
          <w:lang w:val="en-US"/>
        </w:rPr>
        <w:t>JSON - JavaScript Object Notation</w:t>
      </w:r>
    </w:p>
    <w:p w14:paraId="77AEAB80" w14:textId="77777777" w:rsidR="009A30EC" w:rsidRPr="009A30EC" w:rsidRDefault="009A30EC" w:rsidP="009A30EC">
      <w:pPr>
        <w:pStyle w:val="Corpodetexto"/>
        <w:rPr>
          <w:b/>
          <w:bCs/>
          <w:lang w:val="en-US"/>
        </w:rPr>
      </w:pPr>
      <w:r w:rsidRPr="009A30EC">
        <w:rPr>
          <w:b/>
          <w:bCs/>
          <w:lang w:val="en-US"/>
        </w:rPr>
        <w:t>LBS - Location-based services</w:t>
      </w:r>
    </w:p>
    <w:p w14:paraId="02F64371" w14:textId="77777777" w:rsidR="009A30EC" w:rsidRPr="009A30EC" w:rsidRDefault="009A30EC" w:rsidP="009A30EC">
      <w:pPr>
        <w:pStyle w:val="Corpodetexto"/>
        <w:rPr>
          <w:b/>
          <w:bCs/>
          <w:lang w:val="en-US"/>
        </w:rPr>
      </w:pPr>
      <w:r w:rsidRPr="009A30EC">
        <w:rPr>
          <w:b/>
          <w:bCs/>
          <w:lang w:val="en-US"/>
        </w:rPr>
        <w:t>PDR - Pedestrian Dead Reckoning</w:t>
      </w:r>
    </w:p>
    <w:p w14:paraId="3C85F5EE" w14:textId="77777777" w:rsidR="009A30EC" w:rsidRPr="009A30EC" w:rsidRDefault="009A30EC" w:rsidP="009A30EC">
      <w:pPr>
        <w:pStyle w:val="Corpodetexto"/>
        <w:rPr>
          <w:b/>
          <w:bCs/>
          <w:lang w:val="en-US"/>
        </w:rPr>
      </w:pPr>
      <w:r w:rsidRPr="009A30EC">
        <w:rPr>
          <w:b/>
          <w:bCs/>
          <w:lang w:val="en-US"/>
        </w:rPr>
        <w:t>PTH - Pin through Hole</w:t>
      </w:r>
    </w:p>
    <w:p w14:paraId="7A3887EC" w14:textId="77777777" w:rsidR="009A30EC" w:rsidRPr="009A30EC" w:rsidRDefault="009A30EC" w:rsidP="009A30EC">
      <w:pPr>
        <w:pStyle w:val="Corpodetexto"/>
        <w:rPr>
          <w:b/>
          <w:bCs/>
          <w:lang w:val="en-US"/>
        </w:rPr>
      </w:pPr>
      <w:r w:rsidRPr="009A30EC">
        <w:rPr>
          <w:b/>
          <w:bCs/>
          <w:lang w:val="en-US"/>
        </w:rPr>
        <w:t>RSSI - Received Signal Strength Indicator</w:t>
      </w:r>
    </w:p>
    <w:p w14:paraId="65C35F1E" w14:textId="77777777" w:rsidR="009A30EC" w:rsidRPr="009A30EC" w:rsidRDefault="009A30EC" w:rsidP="009A30EC">
      <w:pPr>
        <w:pStyle w:val="Corpodetexto"/>
        <w:rPr>
          <w:b/>
          <w:bCs/>
          <w:lang w:val="en-US"/>
        </w:rPr>
      </w:pPr>
      <w:r w:rsidRPr="009A30EC">
        <w:rPr>
          <w:b/>
          <w:bCs/>
          <w:lang w:val="en-US"/>
        </w:rPr>
        <w:t>RTLS - Real-time location system</w:t>
      </w:r>
    </w:p>
    <w:p w14:paraId="132501CE" w14:textId="721FF599" w:rsidR="009A30EC" w:rsidRPr="009A30EC" w:rsidRDefault="009A30EC" w:rsidP="009A30EC">
      <w:pPr>
        <w:pStyle w:val="Corpodetexto"/>
        <w:rPr>
          <w:b/>
          <w:bCs/>
          <w:lang w:val="en-US"/>
        </w:rPr>
      </w:pPr>
      <w:r w:rsidRPr="009A30EC">
        <w:rPr>
          <w:b/>
          <w:bCs/>
          <w:lang w:val="en-US"/>
        </w:rPr>
        <w:t>SMD - Surface</w:t>
      </w:r>
      <w:r w:rsidR="00F32110">
        <w:rPr>
          <w:b/>
          <w:bCs/>
          <w:lang w:val="en-US"/>
        </w:rPr>
        <w:t>-</w:t>
      </w:r>
      <w:r w:rsidRPr="009A30EC">
        <w:rPr>
          <w:b/>
          <w:bCs/>
          <w:lang w:val="en-US"/>
        </w:rPr>
        <w:t>mounted device</w:t>
      </w:r>
    </w:p>
    <w:p w14:paraId="0DC2F1A3" w14:textId="77777777" w:rsidR="009A30EC" w:rsidRPr="009A30EC" w:rsidRDefault="009A30EC" w:rsidP="009A30EC">
      <w:pPr>
        <w:pStyle w:val="Corpodetexto"/>
        <w:rPr>
          <w:b/>
          <w:bCs/>
          <w:lang w:val="en-US"/>
        </w:rPr>
      </w:pPr>
      <w:r w:rsidRPr="009A30EC">
        <w:rPr>
          <w:b/>
          <w:bCs/>
          <w:lang w:val="en-US"/>
        </w:rPr>
        <w:t>TDOA - Time Difference of Arrival</w:t>
      </w:r>
    </w:p>
    <w:p w14:paraId="0ABCBDBB" w14:textId="77777777" w:rsidR="009A30EC" w:rsidRPr="009A30EC" w:rsidRDefault="009A30EC" w:rsidP="009A30EC">
      <w:pPr>
        <w:pStyle w:val="Corpodetexto"/>
        <w:rPr>
          <w:b/>
          <w:bCs/>
          <w:lang w:val="en-US"/>
        </w:rPr>
      </w:pPr>
      <w:r w:rsidRPr="009A30EC">
        <w:rPr>
          <w:b/>
          <w:bCs/>
          <w:lang w:val="en-US"/>
        </w:rPr>
        <w:t>TOA - Time of arrival</w:t>
      </w:r>
    </w:p>
    <w:p w14:paraId="05C7554D" w14:textId="77777777" w:rsidR="009A30EC" w:rsidRPr="009A30EC" w:rsidRDefault="009A30EC" w:rsidP="009A30EC">
      <w:pPr>
        <w:pStyle w:val="Corpodetexto"/>
        <w:rPr>
          <w:b/>
          <w:bCs/>
          <w:lang w:val="en-US"/>
        </w:rPr>
      </w:pPr>
      <w:r w:rsidRPr="009A30EC">
        <w:rPr>
          <w:b/>
          <w:bCs/>
          <w:lang w:val="en-US"/>
        </w:rPr>
        <w:t>UWB - Ultra-wideband</w:t>
      </w:r>
    </w:p>
    <w:p w14:paraId="1FFD38BC" w14:textId="0FC2E2BB" w:rsidR="007C0A77" w:rsidRPr="00B46511" w:rsidRDefault="009A30EC" w:rsidP="00B52AF7">
      <w:pPr>
        <w:pStyle w:val="Corpodetexto"/>
        <w:rPr>
          <w:lang w:val="en-GB"/>
        </w:rPr>
      </w:pPr>
      <w:r w:rsidRPr="009A30EC">
        <w:rPr>
          <w:b/>
          <w:bCs/>
          <w:lang w:val="en-US"/>
        </w:rPr>
        <w:t>WLAN - Wireless LAN</w:t>
      </w:r>
    </w:p>
    <w:p w14:paraId="5ABC361C" w14:textId="77777777" w:rsidR="0015238A" w:rsidRPr="00017299" w:rsidRDefault="0015238A" w:rsidP="00D07D1D">
      <w:pPr>
        <w:spacing w:line="484" w:lineRule="auto"/>
        <w:rPr>
          <w:rFonts w:ascii="NewsGotT" w:hAnsi="NewsGotT"/>
          <w:szCs w:val="24"/>
          <w:lang w:val="en-US"/>
        </w:rPr>
      </w:pPr>
    </w:p>
    <w:p w14:paraId="38150341" w14:textId="1FD5737D" w:rsidR="0015238A" w:rsidRPr="00017299" w:rsidRDefault="0015238A" w:rsidP="00D07D1D">
      <w:pPr>
        <w:spacing w:line="484" w:lineRule="auto"/>
        <w:rPr>
          <w:rFonts w:ascii="NewsGotT" w:hAnsi="NewsGotT"/>
          <w:szCs w:val="24"/>
          <w:lang w:val="en-US"/>
        </w:rPr>
        <w:sectPr w:rsidR="0015238A" w:rsidRPr="00017299">
          <w:pgSz w:w="11910" w:h="16840"/>
          <w:pgMar w:top="1320" w:right="1160" w:bottom="1180" w:left="1300" w:header="0" w:footer="998" w:gutter="0"/>
          <w:cols w:space="720"/>
        </w:sectPr>
      </w:pPr>
    </w:p>
    <w:p w14:paraId="192AABD5" w14:textId="59D10ECD" w:rsidR="000F4B63" w:rsidRPr="007A5623" w:rsidRDefault="00BF103E" w:rsidP="006A6C7C">
      <w:pPr>
        <w:pStyle w:val="SemIndice"/>
        <w:rPr>
          <w:w w:val="85"/>
          <w:lang w:val="en-GB"/>
        </w:rPr>
      </w:pPr>
      <w:r>
        <w:rPr>
          <w:w w:val="85"/>
          <w:lang w:val="en-GB"/>
        </w:rPr>
        <w:lastRenderedPageBreak/>
        <w:t>LIST OF FIGURES</w:t>
      </w:r>
    </w:p>
    <w:p w14:paraId="277A89EC" w14:textId="417A9295" w:rsidR="00035CD1" w:rsidRPr="00035CD1" w:rsidRDefault="007A5623">
      <w:pPr>
        <w:pStyle w:val="ndicedeilustraes"/>
        <w:tabs>
          <w:tab w:val="right" w:leader="dot" w:pos="9440"/>
        </w:tabs>
        <w:rPr>
          <w:rFonts w:ascii="NewsGotT" w:eastAsiaTheme="minorEastAsia" w:hAnsi="NewsGotT" w:cstheme="minorBidi"/>
          <w:noProof/>
          <w:lang w:val="en-GB" w:eastAsia="en-GB"/>
        </w:rPr>
      </w:pPr>
      <w:r w:rsidRPr="00AA19A0">
        <w:rPr>
          <w:rFonts w:ascii="NewsGotT" w:hAnsi="NewsGotT"/>
          <w:lang w:val="en-GB"/>
        </w:rPr>
        <w:fldChar w:fldCharType="begin"/>
      </w:r>
      <w:r w:rsidRPr="00AA19A0">
        <w:rPr>
          <w:rFonts w:ascii="NewsGotT" w:hAnsi="NewsGotT"/>
          <w:lang w:val="en-GB"/>
        </w:rPr>
        <w:instrText xml:space="preserve"> TOC \h \z \c "Figure" </w:instrText>
      </w:r>
      <w:r w:rsidRPr="00AA19A0">
        <w:rPr>
          <w:rFonts w:ascii="NewsGotT" w:hAnsi="NewsGotT"/>
          <w:lang w:val="en-GB"/>
        </w:rPr>
        <w:fldChar w:fldCharType="separate"/>
      </w:r>
      <w:hyperlink r:id="rId13" w:anchor="_Toc117467204" w:history="1">
        <w:r w:rsidR="00035CD1" w:rsidRPr="00035CD1">
          <w:rPr>
            <w:rStyle w:val="Hiperligao"/>
            <w:rFonts w:ascii="NewsGotT" w:hAnsi="NewsGotT"/>
            <w:noProof/>
            <w:lang w:val="en-GB"/>
          </w:rPr>
          <w:t xml:space="preserve">Figure 1 - </w:t>
        </w:r>
        <w:r w:rsidR="00035CD1" w:rsidRPr="00035CD1">
          <w:rPr>
            <w:rStyle w:val="Hiperligao"/>
            <w:rFonts w:ascii="NewsGotT" w:hAnsi="NewsGotT"/>
            <w:noProof/>
            <w:lang w:val="en-US"/>
          </w:rPr>
          <w:t>Flow diagram of Navigation.</w:t>
        </w:r>
        <w:r w:rsidR="00035CD1" w:rsidRPr="00035CD1">
          <w:rPr>
            <w:rFonts w:ascii="NewsGotT" w:hAnsi="NewsGotT"/>
            <w:noProof/>
            <w:webHidden/>
          </w:rPr>
          <w:tab/>
        </w:r>
        <w:r w:rsidR="00035CD1" w:rsidRPr="00035CD1">
          <w:rPr>
            <w:rFonts w:ascii="NewsGotT" w:hAnsi="NewsGotT"/>
            <w:noProof/>
            <w:webHidden/>
          </w:rPr>
          <w:fldChar w:fldCharType="begin"/>
        </w:r>
        <w:r w:rsidR="00035CD1" w:rsidRPr="00035CD1">
          <w:rPr>
            <w:rFonts w:ascii="NewsGotT" w:hAnsi="NewsGotT"/>
            <w:noProof/>
            <w:webHidden/>
          </w:rPr>
          <w:instrText xml:space="preserve"> PAGEREF _Toc117467204 \h </w:instrText>
        </w:r>
        <w:r w:rsidR="00035CD1" w:rsidRPr="00035CD1">
          <w:rPr>
            <w:rFonts w:ascii="NewsGotT" w:hAnsi="NewsGotT"/>
            <w:noProof/>
            <w:webHidden/>
          </w:rPr>
        </w:r>
        <w:r w:rsidR="00035CD1" w:rsidRPr="00035CD1">
          <w:rPr>
            <w:rFonts w:ascii="NewsGotT" w:hAnsi="NewsGotT"/>
            <w:noProof/>
            <w:webHidden/>
          </w:rPr>
          <w:fldChar w:fldCharType="separate"/>
        </w:r>
        <w:r w:rsidR="00035CD1" w:rsidRPr="00035CD1">
          <w:rPr>
            <w:rFonts w:ascii="NewsGotT" w:hAnsi="NewsGotT"/>
            <w:noProof/>
            <w:webHidden/>
          </w:rPr>
          <w:t>4</w:t>
        </w:r>
        <w:r w:rsidR="00035CD1" w:rsidRPr="00035CD1">
          <w:rPr>
            <w:rFonts w:ascii="NewsGotT" w:hAnsi="NewsGotT"/>
            <w:noProof/>
            <w:webHidden/>
          </w:rPr>
          <w:fldChar w:fldCharType="end"/>
        </w:r>
      </w:hyperlink>
    </w:p>
    <w:p w14:paraId="2309EB1E" w14:textId="77606487" w:rsidR="00035CD1" w:rsidRPr="00035CD1" w:rsidRDefault="00000000">
      <w:pPr>
        <w:pStyle w:val="ndicedeilustraes"/>
        <w:tabs>
          <w:tab w:val="right" w:leader="dot" w:pos="9440"/>
        </w:tabs>
        <w:rPr>
          <w:rFonts w:ascii="NewsGotT" w:eastAsiaTheme="minorEastAsia" w:hAnsi="NewsGotT" w:cstheme="minorBidi"/>
          <w:noProof/>
          <w:lang w:val="en-GB" w:eastAsia="en-GB"/>
        </w:rPr>
      </w:pPr>
      <w:hyperlink r:id="rId14" w:anchor="_Toc117467205" w:history="1">
        <w:r w:rsidR="00035CD1" w:rsidRPr="00035CD1">
          <w:rPr>
            <w:rStyle w:val="Hiperligao"/>
            <w:rFonts w:ascii="NewsGotT" w:hAnsi="NewsGotT"/>
            <w:noProof/>
          </w:rPr>
          <w:t>Figure 2 - Indoor Positioning Techniques</w:t>
        </w:r>
        <w:r w:rsidR="00035CD1" w:rsidRPr="00035CD1">
          <w:rPr>
            <w:rStyle w:val="Hiperligao"/>
            <w:rFonts w:ascii="NewsGotT" w:hAnsi="NewsGotT"/>
            <w:noProof/>
            <w:vertAlign w:val="superscript"/>
            <w:lang w:val="en-US"/>
          </w:rPr>
          <w:t>2</w:t>
        </w:r>
        <w:r w:rsidR="00035CD1" w:rsidRPr="00035CD1">
          <w:rPr>
            <w:rStyle w:val="Hiperligao"/>
            <w:rFonts w:ascii="NewsGotT" w:hAnsi="NewsGotT" w:cstheme="minorHAnsi"/>
            <w:noProof/>
          </w:rPr>
          <w:t>.</w:t>
        </w:r>
        <w:r w:rsidR="00035CD1" w:rsidRPr="00035CD1">
          <w:rPr>
            <w:rFonts w:ascii="NewsGotT" w:hAnsi="NewsGotT"/>
            <w:noProof/>
            <w:webHidden/>
          </w:rPr>
          <w:tab/>
        </w:r>
        <w:r w:rsidR="00035CD1" w:rsidRPr="00035CD1">
          <w:rPr>
            <w:rFonts w:ascii="NewsGotT" w:hAnsi="NewsGotT"/>
            <w:noProof/>
            <w:webHidden/>
          </w:rPr>
          <w:fldChar w:fldCharType="begin"/>
        </w:r>
        <w:r w:rsidR="00035CD1" w:rsidRPr="00035CD1">
          <w:rPr>
            <w:rFonts w:ascii="NewsGotT" w:hAnsi="NewsGotT"/>
            <w:noProof/>
            <w:webHidden/>
          </w:rPr>
          <w:instrText xml:space="preserve"> PAGEREF _Toc117467205 \h </w:instrText>
        </w:r>
        <w:r w:rsidR="00035CD1" w:rsidRPr="00035CD1">
          <w:rPr>
            <w:rFonts w:ascii="NewsGotT" w:hAnsi="NewsGotT"/>
            <w:noProof/>
            <w:webHidden/>
          </w:rPr>
        </w:r>
        <w:r w:rsidR="00035CD1" w:rsidRPr="00035CD1">
          <w:rPr>
            <w:rFonts w:ascii="NewsGotT" w:hAnsi="NewsGotT"/>
            <w:noProof/>
            <w:webHidden/>
          </w:rPr>
          <w:fldChar w:fldCharType="separate"/>
        </w:r>
        <w:r w:rsidR="00035CD1" w:rsidRPr="00035CD1">
          <w:rPr>
            <w:rFonts w:ascii="NewsGotT" w:hAnsi="NewsGotT"/>
            <w:noProof/>
            <w:webHidden/>
          </w:rPr>
          <w:t>5</w:t>
        </w:r>
        <w:r w:rsidR="00035CD1" w:rsidRPr="00035CD1">
          <w:rPr>
            <w:rFonts w:ascii="NewsGotT" w:hAnsi="NewsGotT"/>
            <w:noProof/>
            <w:webHidden/>
          </w:rPr>
          <w:fldChar w:fldCharType="end"/>
        </w:r>
      </w:hyperlink>
    </w:p>
    <w:p w14:paraId="4E8DA335" w14:textId="50D406FF" w:rsidR="00035CD1" w:rsidRPr="00035CD1" w:rsidRDefault="00000000">
      <w:pPr>
        <w:pStyle w:val="ndicedeilustraes"/>
        <w:tabs>
          <w:tab w:val="right" w:leader="dot" w:pos="9440"/>
        </w:tabs>
        <w:rPr>
          <w:rFonts w:ascii="NewsGotT" w:eastAsiaTheme="minorEastAsia" w:hAnsi="NewsGotT" w:cstheme="minorBidi"/>
          <w:noProof/>
          <w:lang w:val="en-GB" w:eastAsia="en-GB"/>
        </w:rPr>
      </w:pPr>
      <w:hyperlink r:id="rId15" w:anchor="_Toc117467206" w:history="1">
        <w:r w:rsidR="00035CD1" w:rsidRPr="00035CD1">
          <w:rPr>
            <w:rStyle w:val="Hiperligao"/>
            <w:rFonts w:ascii="NewsGotT" w:hAnsi="NewsGotT"/>
            <w:noProof/>
            <w:lang w:val="en-US"/>
          </w:rPr>
          <w:t>Figure 3 - Localisation based on Angle of Arrival (AOA) measurement</w:t>
        </w:r>
        <w:r w:rsidR="00035CD1" w:rsidRPr="00035CD1">
          <w:rPr>
            <w:rStyle w:val="Hiperligao"/>
            <w:rFonts w:ascii="NewsGotT" w:hAnsi="NewsGotT"/>
            <w:noProof/>
            <w:vertAlign w:val="superscript"/>
            <w:lang w:val="en-US"/>
          </w:rPr>
          <w:t>3</w:t>
        </w:r>
        <w:r w:rsidR="00035CD1" w:rsidRPr="00035CD1">
          <w:rPr>
            <w:rStyle w:val="Hiperligao"/>
            <w:rFonts w:ascii="NewsGotT" w:hAnsi="NewsGotT" w:cstheme="minorHAnsi"/>
            <w:noProof/>
            <w:lang w:val="en-US"/>
          </w:rPr>
          <w:t>.</w:t>
        </w:r>
        <w:r w:rsidR="00035CD1" w:rsidRPr="00035CD1">
          <w:rPr>
            <w:rFonts w:ascii="NewsGotT" w:hAnsi="NewsGotT"/>
            <w:noProof/>
            <w:webHidden/>
          </w:rPr>
          <w:tab/>
        </w:r>
        <w:r w:rsidR="00035CD1" w:rsidRPr="00035CD1">
          <w:rPr>
            <w:rFonts w:ascii="NewsGotT" w:hAnsi="NewsGotT"/>
            <w:noProof/>
            <w:webHidden/>
          </w:rPr>
          <w:fldChar w:fldCharType="begin"/>
        </w:r>
        <w:r w:rsidR="00035CD1" w:rsidRPr="00035CD1">
          <w:rPr>
            <w:rFonts w:ascii="NewsGotT" w:hAnsi="NewsGotT"/>
            <w:noProof/>
            <w:webHidden/>
          </w:rPr>
          <w:instrText xml:space="preserve"> PAGEREF _Toc117467206 \h </w:instrText>
        </w:r>
        <w:r w:rsidR="00035CD1" w:rsidRPr="00035CD1">
          <w:rPr>
            <w:rFonts w:ascii="NewsGotT" w:hAnsi="NewsGotT"/>
            <w:noProof/>
            <w:webHidden/>
          </w:rPr>
        </w:r>
        <w:r w:rsidR="00035CD1" w:rsidRPr="00035CD1">
          <w:rPr>
            <w:rFonts w:ascii="NewsGotT" w:hAnsi="NewsGotT"/>
            <w:noProof/>
            <w:webHidden/>
          </w:rPr>
          <w:fldChar w:fldCharType="separate"/>
        </w:r>
        <w:r w:rsidR="00035CD1" w:rsidRPr="00035CD1">
          <w:rPr>
            <w:rFonts w:ascii="NewsGotT" w:hAnsi="NewsGotT"/>
            <w:noProof/>
            <w:webHidden/>
          </w:rPr>
          <w:t>6</w:t>
        </w:r>
        <w:r w:rsidR="00035CD1" w:rsidRPr="00035CD1">
          <w:rPr>
            <w:rFonts w:ascii="NewsGotT" w:hAnsi="NewsGotT"/>
            <w:noProof/>
            <w:webHidden/>
          </w:rPr>
          <w:fldChar w:fldCharType="end"/>
        </w:r>
      </w:hyperlink>
    </w:p>
    <w:p w14:paraId="2ABB02C5" w14:textId="532BE6FF" w:rsidR="00035CD1" w:rsidRPr="00035CD1" w:rsidRDefault="00000000">
      <w:pPr>
        <w:pStyle w:val="ndicedeilustraes"/>
        <w:tabs>
          <w:tab w:val="right" w:leader="dot" w:pos="9440"/>
        </w:tabs>
        <w:rPr>
          <w:rFonts w:ascii="NewsGotT" w:eastAsiaTheme="minorEastAsia" w:hAnsi="NewsGotT" w:cstheme="minorBidi"/>
          <w:noProof/>
          <w:lang w:val="en-GB" w:eastAsia="en-GB"/>
        </w:rPr>
      </w:pPr>
      <w:hyperlink r:id="rId16" w:anchor="_Toc117467207" w:history="1">
        <w:r w:rsidR="00035CD1" w:rsidRPr="00035CD1">
          <w:rPr>
            <w:rStyle w:val="Hiperligao"/>
            <w:rFonts w:ascii="NewsGotT" w:hAnsi="NewsGotT"/>
            <w:noProof/>
            <w:lang w:val="en-US"/>
          </w:rPr>
          <w:t>Figure 4 - Localisation based on Time of Arrival (TOA) measurement</w:t>
        </w:r>
        <w:r w:rsidR="00035CD1" w:rsidRPr="00035CD1">
          <w:rPr>
            <w:rStyle w:val="Hiperligao"/>
            <w:rFonts w:ascii="NewsGotT" w:hAnsi="NewsGotT"/>
            <w:noProof/>
            <w:vertAlign w:val="superscript"/>
            <w:lang w:val="en-US"/>
          </w:rPr>
          <w:t>4</w:t>
        </w:r>
        <w:r w:rsidR="00035CD1" w:rsidRPr="00035CD1">
          <w:rPr>
            <w:rStyle w:val="Hiperligao"/>
            <w:rFonts w:ascii="NewsGotT" w:hAnsi="NewsGotT"/>
            <w:noProof/>
            <w:lang w:val="en-US"/>
          </w:rPr>
          <w:t>.</w:t>
        </w:r>
        <w:r w:rsidR="00035CD1" w:rsidRPr="00035CD1">
          <w:rPr>
            <w:rFonts w:ascii="NewsGotT" w:hAnsi="NewsGotT"/>
            <w:noProof/>
            <w:webHidden/>
          </w:rPr>
          <w:tab/>
        </w:r>
        <w:r w:rsidR="00035CD1" w:rsidRPr="00035CD1">
          <w:rPr>
            <w:rFonts w:ascii="NewsGotT" w:hAnsi="NewsGotT"/>
            <w:noProof/>
            <w:webHidden/>
          </w:rPr>
          <w:fldChar w:fldCharType="begin"/>
        </w:r>
        <w:r w:rsidR="00035CD1" w:rsidRPr="00035CD1">
          <w:rPr>
            <w:rFonts w:ascii="NewsGotT" w:hAnsi="NewsGotT"/>
            <w:noProof/>
            <w:webHidden/>
          </w:rPr>
          <w:instrText xml:space="preserve"> PAGEREF _Toc117467207 \h </w:instrText>
        </w:r>
        <w:r w:rsidR="00035CD1" w:rsidRPr="00035CD1">
          <w:rPr>
            <w:rFonts w:ascii="NewsGotT" w:hAnsi="NewsGotT"/>
            <w:noProof/>
            <w:webHidden/>
          </w:rPr>
        </w:r>
        <w:r w:rsidR="00035CD1" w:rsidRPr="00035CD1">
          <w:rPr>
            <w:rFonts w:ascii="NewsGotT" w:hAnsi="NewsGotT"/>
            <w:noProof/>
            <w:webHidden/>
          </w:rPr>
          <w:fldChar w:fldCharType="separate"/>
        </w:r>
        <w:r w:rsidR="00035CD1" w:rsidRPr="00035CD1">
          <w:rPr>
            <w:rFonts w:ascii="NewsGotT" w:hAnsi="NewsGotT"/>
            <w:noProof/>
            <w:webHidden/>
          </w:rPr>
          <w:t>6</w:t>
        </w:r>
        <w:r w:rsidR="00035CD1" w:rsidRPr="00035CD1">
          <w:rPr>
            <w:rFonts w:ascii="NewsGotT" w:hAnsi="NewsGotT"/>
            <w:noProof/>
            <w:webHidden/>
          </w:rPr>
          <w:fldChar w:fldCharType="end"/>
        </w:r>
      </w:hyperlink>
    </w:p>
    <w:p w14:paraId="6366033A" w14:textId="22641092" w:rsidR="00035CD1" w:rsidRPr="00035CD1" w:rsidRDefault="00000000">
      <w:pPr>
        <w:pStyle w:val="ndicedeilustraes"/>
        <w:tabs>
          <w:tab w:val="right" w:leader="dot" w:pos="9440"/>
        </w:tabs>
        <w:rPr>
          <w:rFonts w:ascii="NewsGotT" w:eastAsiaTheme="minorEastAsia" w:hAnsi="NewsGotT" w:cstheme="minorBidi"/>
          <w:noProof/>
          <w:lang w:val="en-GB" w:eastAsia="en-GB"/>
        </w:rPr>
      </w:pPr>
      <w:hyperlink r:id="rId17" w:anchor="_Toc117467208" w:history="1">
        <w:r w:rsidR="00035CD1" w:rsidRPr="00035CD1">
          <w:rPr>
            <w:rStyle w:val="Hiperligao"/>
            <w:rFonts w:ascii="NewsGotT" w:hAnsi="NewsGotT"/>
            <w:noProof/>
            <w:lang w:val="en-US"/>
          </w:rPr>
          <w:t>Figure 5 - Time Difference of Arrival (TDOA) technique</w:t>
        </w:r>
        <w:r w:rsidR="00035CD1" w:rsidRPr="00035CD1">
          <w:rPr>
            <w:rStyle w:val="Hiperligao"/>
            <w:rFonts w:ascii="NewsGotT" w:hAnsi="NewsGotT"/>
            <w:noProof/>
            <w:vertAlign w:val="superscript"/>
            <w:lang w:val="en-US"/>
          </w:rPr>
          <w:t>5</w:t>
        </w:r>
        <w:r w:rsidR="00035CD1" w:rsidRPr="00035CD1">
          <w:rPr>
            <w:rStyle w:val="Hiperligao"/>
            <w:rFonts w:ascii="NewsGotT" w:hAnsi="NewsGotT"/>
            <w:noProof/>
            <w:lang w:val="en-US"/>
          </w:rPr>
          <w:t>.</w:t>
        </w:r>
        <w:r w:rsidR="00035CD1" w:rsidRPr="00035CD1">
          <w:rPr>
            <w:rFonts w:ascii="NewsGotT" w:hAnsi="NewsGotT"/>
            <w:noProof/>
            <w:webHidden/>
          </w:rPr>
          <w:tab/>
        </w:r>
        <w:r w:rsidR="00035CD1" w:rsidRPr="00035CD1">
          <w:rPr>
            <w:rFonts w:ascii="NewsGotT" w:hAnsi="NewsGotT"/>
            <w:noProof/>
            <w:webHidden/>
          </w:rPr>
          <w:fldChar w:fldCharType="begin"/>
        </w:r>
        <w:r w:rsidR="00035CD1" w:rsidRPr="00035CD1">
          <w:rPr>
            <w:rFonts w:ascii="NewsGotT" w:hAnsi="NewsGotT"/>
            <w:noProof/>
            <w:webHidden/>
          </w:rPr>
          <w:instrText xml:space="preserve"> PAGEREF _Toc117467208 \h </w:instrText>
        </w:r>
        <w:r w:rsidR="00035CD1" w:rsidRPr="00035CD1">
          <w:rPr>
            <w:rFonts w:ascii="NewsGotT" w:hAnsi="NewsGotT"/>
            <w:noProof/>
            <w:webHidden/>
          </w:rPr>
        </w:r>
        <w:r w:rsidR="00035CD1" w:rsidRPr="00035CD1">
          <w:rPr>
            <w:rFonts w:ascii="NewsGotT" w:hAnsi="NewsGotT"/>
            <w:noProof/>
            <w:webHidden/>
          </w:rPr>
          <w:fldChar w:fldCharType="separate"/>
        </w:r>
        <w:r w:rsidR="00035CD1" w:rsidRPr="00035CD1">
          <w:rPr>
            <w:rFonts w:ascii="NewsGotT" w:hAnsi="NewsGotT"/>
            <w:noProof/>
            <w:webHidden/>
          </w:rPr>
          <w:t>7</w:t>
        </w:r>
        <w:r w:rsidR="00035CD1" w:rsidRPr="00035CD1">
          <w:rPr>
            <w:rFonts w:ascii="NewsGotT" w:hAnsi="NewsGotT"/>
            <w:noProof/>
            <w:webHidden/>
          </w:rPr>
          <w:fldChar w:fldCharType="end"/>
        </w:r>
      </w:hyperlink>
    </w:p>
    <w:p w14:paraId="5B96A2BB" w14:textId="207678EE" w:rsidR="00035CD1" w:rsidRPr="00035CD1" w:rsidRDefault="00000000">
      <w:pPr>
        <w:pStyle w:val="ndicedeilustraes"/>
        <w:tabs>
          <w:tab w:val="right" w:leader="dot" w:pos="9440"/>
        </w:tabs>
        <w:rPr>
          <w:rFonts w:ascii="NewsGotT" w:eastAsiaTheme="minorEastAsia" w:hAnsi="NewsGotT" w:cstheme="minorBidi"/>
          <w:noProof/>
          <w:lang w:val="en-GB" w:eastAsia="en-GB"/>
        </w:rPr>
      </w:pPr>
      <w:hyperlink r:id="rId18" w:anchor="_Toc117467209" w:history="1">
        <w:r w:rsidR="00035CD1" w:rsidRPr="00035CD1">
          <w:rPr>
            <w:rStyle w:val="Hiperligao"/>
            <w:rFonts w:ascii="NewsGotT" w:hAnsi="NewsGotT"/>
            <w:noProof/>
            <w:lang w:val="en-GB"/>
          </w:rPr>
          <w:t>Figure 6 - RSS based Fingerprinting Approach</w:t>
        </w:r>
        <w:r w:rsidR="00035CD1" w:rsidRPr="00035CD1">
          <w:rPr>
            <w:rStyle w:val="Hiperligao"/>
            <w:rFonts w:ascii="NewsGotT" w:hAnsi="NewsGotT"/>
            <w:noProof/>
            <w:vertAlign w:val="superscript"/>
            <w:lang w:val="en-US"/>
          </w:rPr>
          <w:t>6</w:t>
        </w:r>
        <w:r w:rsidR="00035CD1" w:rsidRPr="00035CD1">
          <w:rPr>
            <w:rStyle w:val="Hiperligao"/>
            <w:rFonts w:ascii="NewsGotT" w:hAnsi="NewsGotT"/>
            <w:noProof/>
            <w:lang w:val="en-US"/>
          </w:rPr>
          <w:t>.</w:t>
        </w:r>
        <w:r w:rsidR="00035CD1" w:rsidRPr="00035CD1">
          <w:rPr>
            <w:rFonts w:ascii="NewsGotT" w:hAnsi="NewsGotT"/>
            <w:noProof/>
            <w:webHidden/>
          </w:rPr>
          <w:tab/>
        </w:r>
        <w:r w:rsidR="00035CD1" w:rsidRPr="00035CD1">
          <w:rPr>
            <w:rFonts w:ascii="NewsGotT" w:hAnsi="NewsGotT"/>
            <w:noProof/>
            <w:webHidden/>
          </w:rPr>
          <w:fldChar w:fldCharType="begin"/>
        </w:r>
        <w:r w:rsidR="00035CD1" w:rsidRPr="00035CD1">
          <w:rPr>
            <w:rFonts w:ascii="NewsGotT" w:hAnsi="NewsGotT"/>
            <w:noProof/>
            <w:webHidden/>
          </w:rPr>
          <w:instrText xml:space="preserve"> PAGEREF _Toc117467209 \h </w:instrText>
        </w:r>
        <w:r w:rsidR="00035CD1" w:rsidRPr="00035CD1">
          <w:rPr>
            <w:rFonts w:ascii="NewsGotT" w:hAnsi="NewsGotT"/>
            <w:noProof/>
            <w:webHidden/>
          </w:rPr>
        </w:r>
        <w:r w:rsidR="00035CD1" w:rsidRPr="00035CD1">
          <w:rPr>
            <w:rFonts w:ascii="NewsGotT" w:hAnsi="NewsGotT"/>
            <w:noProof/>
            <w:webHidden/>
          </w:rPr>
          <w:fldChar w:fldCharType="separate"/>
        </w:r>
        <w:r w:rsidR="00035CD1" w:rsidRPr="00035CD1">
          <w:rPr>
            <w:rFonts w:ascii="NewsGotT" w:hAnsi="NewsGotT"/>
            <w:noProof/>
            <w:webHidden/>
          </w:rPr>
          <w:t>8</w:t>
        </w:r>
        <w:r w:rsidR="00035CD1" w:rsidRPr="00035CD1">
          <w:rPr>
            <w:rFonts w:ascii="NewsGotT" w:hAnsi="NewsGotT"/>
            <w:noProof/>
            <w:webHidden/>
          </w:rPr>
          <w:fldChar w:fldCharType="end"/>
        </w:r>
      </w:hyperlink>
    </w:p>
    <w:p w14:paraId="3CEDD7E5" w14:textId="0EE90584" w:rsidR="00035CD1" w:rsidRPr="00035CD1" w:rsidRDefault="00000000">
      <w:pPr>
        <w:pStyle w:val="ndicedeilustraes"/>
        <w:tabs>
          <w:tab w:val="right" w:leader="dot" w:pos="9440"/>
        </w:tabs>
        <w:rPr>
          <w:rFonts w:ascii="NewsGotT" w:eastAsiaTheme="minorEastAsia" w:hAnsi="NewsGotT" w:cstheme="minorBidi"/>
          <w:noProof/>
          <w:lang w:val="en-GB" w:eastAsia="en-GB"/>
        </w:rPr>
      </w:pPr>
      <w:hyperlink r:id="rId19" w:anchor="_Toc117467210" w:history="1">
        <w:r w:rsidR="00035CD1" w:rsidRPr="00035CD1">
          <w:rPr>
            <w:rStyle w:val="Hiperligao"/>
            <w:rFonts w:ascii="NewsGotT" w:hAnsi="NewsGotT"/>
            <w:noProof/>
          </w:rPr>
          <w:t>Figure 7 - High - Level Architecture</w:t>
        </w:r>
        <w:r w:rsidR="00035CD1" w:rsidRPr="00035CD1">
          <w:rPr>
            <w:rFonts w:ascii="NewsGotT" w:hAnsi="NewsGotT"/>
            <w:noProof/>
            <w:webHidden/>
          </w:rPr>
          <w:tab/>
        </w:r>
        <w:r w:rsidR="00035CD1" w:rsidRPr="00035CD1">
          <w:rPr>
            <w:rFonts w:ascii="NewsGotT" w:hAnsi="NewsGotT"/>
            <w:noProof/>
            <w:webHidden/>
          </w:rPr>
          <w:fldChar w:fldCharType="begin"/>
        </w:r>
        <w:r w:rsidR="00035CD1" w:rsidRPr="00035CD1">
          <w:rPr>
            <w:rFonts w:ascii="NewsGotT" w:hAnsi="NewsGotT"/>
            <w:noProof/>
            <w:webHidden/>
          </w:rPr>
          <w:instrText xml:space="preserve"> PAGEREF _Toc117467210 \h </w:instrText>
        </w:r>
        <w:r w:rsidR="00035CD1" w:rsidRPr="00035CD1">
          <w:rPr>
            <w:rFonts w:ascii="NewsGotT" w:hAnsi="NewsGotT"/>
            <w:noProof/>
            <w:webHidden/>
          </w:rPr>
        </w:r>
        <w:r w:rsidR="00035CD1" w:rsidRPr="00035CD1">
          <w:rPr>
            <w:rFonts w:ascii="NewsGotT" w:hAnsi="NewsGotT"/>
            <w:noProof/>
            <w:webHidden/>
          </w:rPr>
          <w:fldChar w:fldCharType="separate"/>
        </w:r>
        <w:r w:rsidR="00035CD1" w:rsidRPr="00035CD1">
          <w:rPr>
            <w:rFonts w:ascii="NewsGotT" w:hAnsi="NewsGotT"/>
            <w:noProof/>
            <w:webHidden/>
          </w:rPr>
          <w:t>20</w:t>
        </w:r>
        <w:r w:rsidR="00035CD1" w:rsidRPr="00035CD1">
          <w:rPr>
            <w:rFonts w:ascii="NewsGotT" w:hAnsi="NewsGotT"/>
            <w:noProof/>
            <w:webHidden/>
          </w:rPr>
          <w:fldChar w:fldCharType="end"/>
        </w:r>
      </w:hyperlink>
    </w:p>
    <w:p w14:paraId="0B803E9E" w14:textId="76B47D1A" w:rsidR="00035CD1" w:rsidRPr="00035CD1" w:rsidRDefault="00000000">
      <w:pPr>
        <w:pStyle w:val="ndicedeilustraes"/>
        <w:tabs>
          <w:tab w:val="right" w:leader="dot" w:pos="9440"/>
        </w:tabs>
        <w:rPr>
          <w:rFonts w:ascii="NewsGotT" w:eastAsiaTheme="minorEastAsia" w:hAnsi="NewsGotT" w:cstheme="minorBidi"/>
          <w:noProof/>
          <w:lang w:val="en-GB" w:eastAsia="en-GB"/>
        </w:rPr>
      </w:pPr>
      <w:hyperlink r:id="rId20" w:anchor="_Toc117467211" w:history="1">
        <w:r w:rsidR="00035CD1" w:rsidRPr="00035CD1">
          <w:rPr>
            <w:rStyle w:val="Hiperligao"/>
            <w:rFonts w:ascii="NewsGotT" w:hAnsi="NewsGotT"/>
            <w:noProof/>
          </w:rPr>
          <w:t>Figure 8 - System’s Flowchart</w:t>
        </w:r>
        <w:r w:rsidR="00035CD1" w:rsidRPr="00035CD1">
          <w:rPr>
            <w:rFonts w:ascii="NewsGotT" w:hAnsi="NewsGotT"/>
            <w:noProof/>
            <w:webHidden/>
          </w:rPr>
          <w:tab/>
        </w:r>
        <w:r w:rsidR="00035CD1" w:rsidRPr="00035CD1">
          <w:rPr>
            <w:rFonts w:ascii="NewsGotT" w:hAnsi="NewsGotT"/>
            <w:noProof/>
            <w:webHidden/>
          </w:rPr>
          <w:fldChar w:fldCharType="begin"/>
        </w:r>
        <w:r w:rsidR="00035CD1" w:rsidRPr="00035CD1">
          <w:rPr>
            <w:rFonts w:ascii="NewsGotT" w:hAnsi="NewsGotT"/>
            <w:noProof/>
            <w:webHidden/>
          </w:rPr>
          <w:instrText xml:space="preserve"> PAGEREF _Toc117467211 \h </w:instrText>
        </w:r>
        <w:r w:rsidR="00035CD1" w:rsidRPr="00035CD1">
          <w:rPr>
            <w:rFonts w:ascii="NewsGotT" w:hAnsi="NewsGotT"/>
            <w:noProof/>
            <w:webHidden/>
          </w:rPr>
        </w:r>
        <w:r w:rsidR="00035CD1" w:rsidRPr="00035CD1">
          <w:rPr>
            <w:rFonts w:ascii="NewsGotT" w:hAnsi="NewsGotT"/>
            <w:noProof/>
            <w:webHidden/>
          </w:rPr>
          <w:fldChar w:fldCharType="separate"/>
        </w:r>
        <w:r w:rsidR="00035CD1" w:rsidRPr="00035CD1">
          <w:rPr>
            <w:rFonts w:ascii="NewsGotT" w:hAnsi="NewsGotT"/>
            <w:noProof/>
            <w:webHidden/>
          </w:rPr>
          <w:t>21</w:t>
        </w:r>
        <w:r w:rsidR="00035CD1" w:rsidRPr="00035CD1">
          <w:rPr>
            <w:rFonts w:ascii="NewsGotT" w:hAnsi="NewsGotT"/>
            <w:noProof/>
            <w:webHidden/>
          </w:rPr>
          <w:fldChar w:fldCharType="end"/>
        </w:r>
      </w:hyperlink>
    </w:p>
    <w:p w14:paraId="51EEDF61" w14:textId="6EDE4FFD" w:rsidR="00035CD1" w:rsidRPr="00035CD1" w:rsidRDefault="00000000">
      <w:pPr>
        <w:pStyle w:val="ndicedeilustraes"/>
        <w:tabs>
          <w:tab w:val="right" w:leader="dot" w:pos="9440"/>
        </w:tabs>
        <w:rPr>
          <w:rFonts w:ascii="NewsGotT" w:eastAsiaTheme="minorEastAsia" w:hAnsi="NewsGotT" w:cstheme="minorBidi"/>
          <w:noProof/>
          <w:lang w:val="en-GB" w:eastAsia="en-GB"/>
        </w:rPr>
      </w:pPr>
      <w:hyperlink r:id="rId21" w:anchor="_Toc117467212" w:history="1">
        <w:r w:rsidR="00035CD1" w:rsidRPr="00035CD1">
          <w:rPr>
            <w:rStyle w:val="Hiperligao"/>
            <w:rFonts w:ascii="NewsGotT" w:hAnsi="NewsGotT"/>
            <w:noProof/>
          </w:rPr>
          <w:t>Figure 9 - Case 1.</w:t>
        </w:r>
        <w:r w:rsidR="00035CD1" w:rsidRPr="00035CD1">
          <w:rPr>
            <w:rFonts w:ascii="NewsGotT" w:hAnsi="NewsGotT"/>
            <w:noProof/>
            <w:webHidden/>
          </w:rPr>
          <w:tab/>
        </w:r>
        <w:r w:rsidR="00035CD1" w:rsidRPr="00035CD1">
          <w:rPr>
            <w:rFonts w:ascii="NewsGotT" w:hAnsi="NewsGotT"/>
            <w:noProof/>
            <w:webHidden/>
          </w:rPr>
          <w:fldChar w:fldCharType="begin"/>
        </w:r>
        <w:r w:rsidR="00035CD1" w:rsidRPr="00035CD1">
          <w:rPr>
            <w:rFonts w:ascii="NewsGotT" w:hAnsi="NewsGotT"/>
            <w:noProof/>
            <w:webHidden/>
          </w:rPr>
          <w:instrText xml:space="preserve"> PAGEREF _Toc117467212 \h </w:instrText>
        </w:r>
        <w:r w:rsidR="00035CD1" w:rsidRPr="00035CD1">
          <w:rPr>
            <w:rFonts w:ascii="NewsGotT" w:hAnsi="NewsGotT"/>
            <w:noProof/>
            <w:webHidden/>
          </w:rPr>
        </w:r>
        <w:r w:rsidR="00035CD1" w:rsidRPr="00035CD1">
          <w:rPr>
            <w:rFonts w:ascii="NewsGotT" w:hAnsi="NewsGotT"/>
            <w:noProof/>
            <w:webHidden/>
          </w:rPr>
          <w:fldChar w:fldCharType="separate"/>
        </w:r>
        <w:r w:rsidR="00035CD1" w:rsidRPr="00035CD1">
          <w:rPr>
            <w:rFonts w:ascii="NewsGotT" w:hAnsi="NewsGotT"/>
            <w:noProof/>
            <w:webHidden/>
          </w:rPr>
          <w:t>22</w:t>
        </w:r>
        <w:r w:rsidR="00035CD1" w:rsidRPr="00035CD1">
          <w:rPr>
            <w:rFonts w:ascii="NewsGotT" w:hAnsi="NewsGotT"/>
            <w:noProof/>
            <w:webHidden/>
          </w:rPr>
          <w:fldChar w:fldCharType="end"/>
        </w:r>
      </w:hyperlink>
    </w:p>
    <w:p w14:paraId="53FC7DFB" w14:textId="22AC6E2C" w:rsidR="00035CD1" w:rsidRPr="00035CD1" w:rsidRDefault="00000000">
      <w:pPr>
        <w:pStyle w:val="ndicedeilustraes"/>
        <w:tabs>
          <w:tab w:val="right" w:leader="dot" w:pos="9440"/>
        </w:tabs>
        <w:rPr>
          <w:rFonts w:ascii="NewsGotT" w:eastAsiaTheme="minorEastAsia" w:hAnsi="NewsGotT" w:cstheme="minorBidi"/>
          <w:noProof/>
          <w:lang w:val="en-GB" w:eastAsia="en-GB"/>
        </w:rPr>
      </w:pPr>
      <w:hyperlink r:id="rId22" w:anchor="_Toc117467213" w:history="1">
        <w:r w:rsidR="00035CD1" w:rsidRPr="00035CD1">
          <w:rPr>
            <w:rStyle w:val="Hiperligao"/>
            <w:rFonts w:ascii="NewsGotT" w:hAnsi="NewsGotT"/>
            <w:noProof/>
          </w:rPr>
          <w:t>Figure 10 - Case 2.</w:t>
        </w:r>
        <w:r w:rsidR="00035CD1" w:rsidRPr="00035CD1">
          <w:rPr>
            <w:rFonts w:ascii="NewsGotT" w:hAnsi="NewsGotT"/>
            <w:noProof/>
            <w:webHidden/>
          </w:rPr>
          <w:tab/>
        </w:r>
        <w:r w:rsidR="00035CD1" w:rsidRPr="00035CD1">
          <w:rPr>
            <w:rFonts w:ascii="NewsGotT" w:hAnsi="NewsGotT"/>
            <w:noProof/>
            <w:webHidden/>
          </w:rPr>
          <w:fldChar w:fldCharType="begin"/>
        </w:r>
        <w:r w:rsidR="00035CD1" w:rsidRPr="00035CD1">
          <w:rPr>
            <w:rFonts w:ascii="NewsGotT" w:hAnsi="NewsGotT"/>
            <w:noProof/>
            <w:webHidden/>
          </w:rPr>
          <w:instrText xml:space="preserve"> PAGEREF _Toc117467213 \h </w:instrText>
        </w:r>
        <w:r w:rsidR="00035CD1" w:rsidRPr="00035CD1">
          <w:rPr>
            <w:rFonts w:ascii="NewsGotT" w:hAnsi="NewsGotT"/>
            <w:noProof/>
            <w:webHidden/>
          </w:rPr>
        </w:r>
        <w:r w:rsidR="00035CD1" w:rsidRPr="00035CD1">
          <w:rPr>
            <w:rFonts w:ascii="NewsGotT" w:hAnsi="NewsGotT"/>
            <w:noProof/>
            <w:webHidden/>
          </w:rPr>
          <w:fldChar w:fldCharType="separate"/>
        </w:r>
        <w:r w:rsidR="00035CD1" w:rsidRPr="00035CD1">
          <w:rPr>
            <w:rFonts w:ascii="NewsGotT" w:hAnsi="NewsGotT"/>
            <w:noProof/>
            <w:webHidden/>
          </w:rPr>
          <w:t>23</w:t>
        </w:r>
        <w:r w:rsidR="00035CD1" w:rsidRPr="00035CD1">
          <w:rPr>
            <w:rFonts w:ascii="NewsGotT" w:hAnsi="NewsGotT"/>
            <w:noProof/>
            <w:webHidden/>
          </w:rPr>
          <w:fldChar w:fldCharType="end"/>
        </w:r>
      </w:hyperlink>
    </w:p>
    <w:p w14:paraId="1879D5AF" w14:textId="6DD5EDFE" w:rsidR="00035CD1" w:rsidRPr="00035CD1" w:rsidRDefault="00000000">
      <w:pPr>
        <w:pStyle w:val="ndicedeilustraes"/>
        <w:tabs>
          <w:tab w:val="right" w:leader="dot" w:pos="9440"/>
        </w:tabs>
        <w:rPr>
          <w:rFonts w:ascii="NewsGotT" w:eastAsiaTheme="minorEastAsia" w:hAnsi="NewsGotT" w:cstheme="minorBidi"/>
          <w:noProof/>
          <w:lang w:val="en-GB" w:eastAsia="en-GB"/>
        </w:rPr>
      </w:pPr>
      <w:hyperlink r:id="rId23" w:anchor="_Toc117467214" w:history="1">
        <w:r w:rsidR="00035CD1" w:rsidRPr="00035CD1">
          <w:rPr>
            <w:rStyle w:val="Hiperligao"/>
            <w:rFonts w:ascii="NewsGotT" w:hAnsi="NewsGotT"/>
            <w:noProof/>
          </w:rPr>
          <w:t>Figure 11 - Case 3.</w:t>
        </w:r>
        <w:r w:rsidR="00035CD1" w:rsidRPr="00035CD1">
          <w:rPr>
            <w:rFonts w:ascii="NewsGotT" w:hAnsi="NewsGotT"/>
            <w:noProof/>
            <w:webHidden/>
          </w:rPr>
          <w:tab/>
        </w:r>
        <w:r w:rsidR="00035CD1" w:rsidRPr="00035CD1">
          <w:rPr>
            <w:rFonts w:ascii="NewsGotT" w:hAnsi="NewsGotT"/>
            <w:noProof/>
            <w:webHidden/>
          </w:rPr>
          <w:fldChar w:fldCharType="begin"/>
        </w:r>
        <w:r w:rsidR="00035CD1" w:rsidRPr="00035CD1">
          <w:rPr>
            <w:rFonts w:ascii="NewsGotT" w:hAnsi="NewsGotT"/>
            <w:noProof/>
            <w:webHidden/>
          </w:rPr>
          <w:instrText xml:space="preserve"> PAGEREF _Toc117467214 \h </w:instrText>
        </w:r>
        <w:r w:rsidR="00035CD1" w:rsidRPr="00035CD1">
          <w:rPr>
            <w:rFonts w:ascii="NewsGotT" w:hAnsi="NewsGotT"/>
            <w:noProof/>
            <w:webHidden/>
          </w:rPr>
        </w:r>
        <w:r w:rsidR="00035CD1" w:rsidRPr="00035CD1">
          <w:rPr>
            <w:rFonts w:ascii="NewsGotT" w:hAnsi="NewsGotT"/>
            <w:noProof/>
            <w:webHidden/>
          </w:rPr>
          <w:fldChar w:fldCharType="separate"/>
        </w:r>
        <w:r w:rsidR="00035CD1" w:rsidRPr="00035CD1">
          <w:rPr>
            <w:rFonts w:ascii="NewsGotT" w:hAnsi="NewsGotT"/>
            <w:noProof/>
            <w:webHidden/>
          </w:rPr>
          <w:t>23</w:t>
        </w:r>
        <w:r w:rsidR="00035CD1" w:rsidRPr="00035CD1">
          <w:rPr>
            <w:rFonts w:ascii="NewsGotT" w:hAnsi="NewsGotT"/>
            <w:noProof/>
            <w:webHidden/>
          </w:rPr>
          <w:fldChar w:fldCharType="end"/>
        </w:r>
      </w:hyperlink>
    </w:p>
    <w:p w14:paraId="150769B4" w14:textId="74D6889C" w:rsidR="00035CD1" w:rsidRPr="00035CD1" w:rsidRDefault="00000000">
      <w:pPr>
        <w:pStyle w:val="ndicedeilustraes"/>
        <w:tabs>
          <w:tab w:val="right" w:leader="dot" w:pos="9440"/>
        </w:tabs>
        <w:rPr>
          <w:rFonts w:ascii="NewsGotT" w:eastAsiaTheme="minorEastAsia" w:hAnsi="NewsGotT" w:cstheme="minorBidi"/>
          <w:noProof/>
          <w:lang w:val="en-GB" w:eastAsia="en-GB"/>
        </w:rPr>
      </w:pPr>
      <w:hyperlink r:id="rId24" w:anchor="_Toc117467215" w:history="1">
        <w:r w:rsidR="00035CD1" w:rsidRPr="00035CD1">
          <w:rPr>
            <w:rStyle w:val="Hiperligao"/>
            <w:rFonts w:ascii="NewsGotT" w:hAnsi="NewsGotT"/>
            <w:noProof/>
          </w:rPr>
          <w:t>Figure 12 - Case 4.</w:t>
        </w:r>
        <w:r w:rsidR="00035CD1" w:rsidRPr="00035CD1">
          <w:rPr>
            <w:rFonts w:ascii="NewsGotT" w:hAnsi="NewsGotT"/>
            <w:noProof/>
            <w:webHidden/>
          </w:rPr>
          <w:tab/>
        </w:r>
        <w:r w:rsidR="00035CD1" w:rsidRPr="00035CD1">
          <w:rPr>
            <w:rFonts w:ascii="NewsGotT" w:hAnsi="NewsGotT"/>
            <w:noProof/>
            <w:webHidden/>
          </w:rPr>
          <w:fldChar w:fldCharType="begin"/>
        </w:r>
        <w:r w:rsidR="00035CD1" w:rsidRPr="00035CD1">
          <w:rPr>
            <w:rFonts w:ascii="NewsGotT" w:hAnsi="NewsGotT"/>
            <w:noProof/>
            <w:webHidden/>
          </w:rPr>
          <w:instrText xml:space="preserve"> PAGEREF _Toc117467215 \h </w:instrText>
        </w:r>
        <w:r w:rsidR="00035CD1" w:rsidRPr="00035CD1">
          <w:rPr>
            <w:rFonts w:ascii="NewsGotT" w:hAnsi="NewsGotT"/>
            <w:noProof/>
            <w:webHidden/>
          </w:rPr>
        </w:r>
        <w:r w:rsidR="00035CD1" w:rsidRPr="00035CD1">
          <w:rPr>
            <w:rFonts w:ascii="NewsGotT" w:hAnsi="NewsGotT"/>
            <w:noProof/>
            <w:webHidden/>
          </w:rPr>
          <w:fldChar w:fldCharType="separate"/>
        </w:r>
        <w:r w:rsidR="00035CD1" w:rsidRPr="00035CD1">
          <w:rPr>
            <w:rFonts w:ascii="NewsGotT" w:hAnsi="NewsGotT"/>
            <w:noProof/>
            <w:webHidden/>
          </w:rPr>
          <w:t>23</w:t>
        </w:r>
        <w:r w:rsidR="00035CD1" w:rsidRPr="00035CD1">
          <w:rPr>
            <w:rFonts w:ascii="NewsGotT" w:hAnsi="NewsGotT"/>
            <w:noProof/>
            <w:webHidden/>
          </w:rPr>
          <w:fldChar w:fldCharType="end"/>
        </w:r>
      </w:hyperlink>
    </w:p>
    <w:p w14:paraId="586ECAAC" w14:textId="44EDA05C" w:rsidR="00035CD1" w:rsidRPr="00035CD1" w:rsidRDefault="00000000">
      <w:pPr>
        <w:pStyle w:val="ndicedeilustraes"/>
        <w:tabs>
          <w:tab w:val="right" w:leader="dot" w:pos="9440"/>
        </w:tabs>
        <w:rPr>
          <w:rFonts w:ascii="NewsGotT" w:eastAsiaTheme="minorEastAsia" w:hAnsi="NewsGotT" w:cstheme="minorBidi"/>
          <w:noProof/>
          <w:lang w:val="en-GB" w:eastAsia="en-GB"/>
        </w:rPr>
      </w:pPr>
      <w:hyperlink r:id="rId25" w:anchor="_Toc117467216" w:history="1">
        <w:r w:rsidR="00035CD1" w:rsidRPr="00035CD1">
          <w:rPr>
            <w:rStyle w:val="Hiperligao"/>
            <w:rFonts w:ascii="NewsGotT" w:hAnsi="NewsGotT"/>
            <w:noProof/>
          </w:rPr>
          <w:t>Figure 13 - DFR0575 microcontroller.</w:t>
        </w:r>
        <w:r w:rsidR="00035CD1" w:rsidRPr="00035CD1">
          <w:rPr>
            <w:rFonts w:ascii="NewsGotT" w:hAnsi="NewsGotT"/>
            <w:noProof/>
            <w:webHidden/>
          </w:rPr>
          <w:tab/>
        </w:r>
        <w:r w:rsidR="00035CD1" w:rsidRPr="00035CD1">
          <w:rPr>
            <w:rFonts w:ascii="NewsGotT" w:hAnsi="NewsGotT"/>
            <w:noProof/>
            <w:webHidden/>
          </w:rPr>
          <w:fldChar w:fldCharType="begin"/>
        </w:r>
        <w:r w:rsidR="00035CD1" w:rsidRPr="00035CD1">
          <w:rPr>
            <w:rFonts w:ascii="NewsGotT" w:hAnsi="NewsGotT"/>
            <w:noProof/>
            <w:webHidden/>
          </w:rPr>
          <w:instrText xml:space="preserve"> PAGEREF _Toc117467216 \h </w:instrText>
        </w:r>
        <w:r w:rsidR="00035CD1" w:rsidRPr="00035CD1">
          <w:rPr>
            <w:rFonts w:ascii="NewsGotT" w:hAnsi="NewsGotT"/>
            <w:noProof/>
            <w:webHidden/>
          </w:rPr>
        </w:r>
        <w:r w:rsidR="00035CD1" w:rsidRPr="00035CD1">
          <w:rPr>
            <w:rFonts w:ascii="NewsGotT" w:hAnsi="NewsGotT"/>
            <w:noProof/>
            <w:webHidden/>
          </w:rPr>
          <w:fldChar w:fldCharType="separate"/>
        </w:r>
        <w:r w:rsidR="00035CD1" w:rsidRPr="00035CD1">
          <w:rPr>
            <w:rFonts w:ascii="NewsGotT" w:hAnsi="NewsGotT"/>
            <w:noProof/>
            <w:webHidden/>
          </w:rPr>
          <w:t>27</w:t>
        </w:r>
        <w:r w:rsidR="00035CD1" w:rsidRPr="00035CD1">
          <w:rPr>
            <w:rFonts w:ascii="NewsGotT" w:hAnsi="NewsGotT"/>
            <w:noProof/>
            <w:webHidden/>
          </w:rPr>
          <w:fldChar w:fldCharType="end"/>
        </w:r>
      </w:hyperlink>
    </w:p>
    <w:p w14:paraId="2D620FBD" w14:textId="03E5B99D" w:rsidR="00035CD1" w:rsidRPr="00035CD1" w:rsidRDefault="00000000">
      <w:pPr>
        <w:pStyle w:val="ndicedeilustraes"/>
        <w:tabs>
          <w:tab w:val="right" w:leader="dot" w:pos="9440"/>
        </w:tabs>
        <w:rPr>
          <w:rFonts w:ascii="NewsGotT" w:eastAsiaTheme="minorEastAsia" w:hAnsi="NewsGotT" w:cstheme="minorBidi"/>
          <w:noProof/>
          <w:lang w:val="en-GB" w:eastAsia="en-GB"/>
        </w:rPr>
      </w:pPr>
      <w:hyperlink r:id="rId26" w:anchor="_Toc117467217" w:history="1">
        <w:r w:rsidR="00035CD1" w:rsidRPr="00035CD1">
          <w:rPr>
            <w:rStyle w:val="Hiperligao"/>
            <w:rFonts w:ascii="NewsGotT" w:hAnsi="NewsGotT"/>
            <w:noProof/>
          </w:rPr>
          <w:t>Figure 14 - Arduino Download.</w:t>
        </w:r>
        <w:r w:rsidR="00035CD1" w:rsidRPr="00035CD1">
          <w:rPr>
            <w:rFonts w:ascii="NewsGotT" w:hAnsi="NewsGotT"/>
            <w:noProof/>
            <w:webHidden/>
          </w:rPr>
          <w:tab/>
        </w:r>
        <w:r w:rsidR="00035CD1" w:rsidRPr="00035CD1">
          <w:rPr>
            <w:rFonts w:ascii="NewsGotT" w:hAnsi="NewsGotT"/>
            <w:noProof/>
            <w:webHidden/>
          </w:rPr>
          <w:fldChar w:fldCharType="begin"/>
        </w:r>
        <w:r w:rsidR="00035CD1" w:rsidRPr="00035CD1">
          <w:rPr>
            <w:rFonts w:ascii="NewsGotT" w:hAnsi="NewsGotT"/>
            <w:noProof/>
            <w:webHidden/>
          </w:rPr>
          <w:instrText xml:space="preserve"> PAGEREF _Toc117467217 \h </w:instrText>
        </w:r>
        <w:r w:rsidR="00035CD1" w:rsidRPr="00035CD1">
          <w:rPr>
            <w:rFonts w:ascii="NewsGotT" w:hAnsi="NewsGotT"/>
            <w:noProof/>
            <w:webHidden/>
          </w:rPr>
        </w:r>
        <w:r w:rsidR="00035CD1" w:rsidRPr="00035CD1">
          <w:rPr>
            <w:rFonts w:ascii="NewsGotT" w:hAnsi="NewsGotT"/>
            <w:noProof/>
            <w:webHidden/>
          </w:rPr>
          <w:fldChar w:fldCharType="separate"/>
        </w:r>
        <w:r w:rsidR="00035CD1" w:rsidRPr="00035CD1">
          <w:rPr>
            <w:rFonts w:ascii="NewsGotT" w:hAnsi="NewsGotT"/>
            <w:noProof/>
            <w:webHidden/>
          </w:rPr>
          <w:t>28</w:t>
        </w:r>
        <w:r w:rsidR="00035CD1" w:rsidRPr="00035CD1">
          <w:rPr>
            <w:rFonts w:ascii="NewsGotT" w:hAnsi="NewsGotT"/>
            <w:noProof/>
            <w:webHidden/>
          </w:rPr>
          <w:fldChar w:fldCharType="end"/>
        </w:r>
      </w:hyperlink>
    </w:p>
    <w:p w14:paraId="260284AD" w14:textId="47AE3F3E" w:rsidR="00035CD1" w:rsidRPr="00035CD1" w:rsidRDefault="00000000">
      <w:pPr>
        <w:pStyle w:val="ndicedeilustraes"/>
        <w:tabs>
          <w:tab w:val="right" w:leader="dot" w:pos="9440"/>
        </w:tabs>
        <w:rPr>
          <w:rFonts w:ascii="NewsGotT" w:eastAsiaTheme="minorEastAsia" w:hAnsi="NewsGotT" w:cstheme="minorBidi"/>
          <w:noProof/>
          <w:lang w:val="en-GB" w:eastAsia="en-GB"/>
        </w:rPr>
      </w:pPr>
      <w:hyperlink r:id="rId27" w:anchor="_Toc117467218" w:history="1">
        <w:r w:rsidR="00035CD1" w:rsidRPr="00035CD1">
          <w:rPr>
            <w:rStyle w:val="Hiperligao"/>
            <w:rFonts w:ascii="NewsGotT" w:hAnsi="NewsGotT"/>
            <w:noProof/>
          </w:rPr>
          <w:t>Figure 15 - Arduino Preferences.</w:t>
        </w:r>
        <w:r w:rsidR="00035CD1" w:rsidRPr="00035CD1">
          <w:rPr>
            <w:rFonts w:ascii="NewsGotT" w:hAnsi="NewsGotT"/>
            <w:noProof/>
            <w:webHidden/>
          </w:rPr>
          <w:tab/>
        </w:r>
        <w:r w:rsidR="00035CD1" w:rsidRPr="00035CD1">
          <w:rPr>
            <w:rFonts w:ascii="NewsGotT" w:hAnsi="NewsGotT"/>
            <w:noProof/>
            <w:webHidden/>
          </w:rPr>
          <w:fldChar w:fldCharType="begin"/>
        </w:r>
        <w:r w:rsidR="00035CD1" w:rsidRPr="00035CD1">
          <w:rPr>
            <w:rFonts w:ascii="NewsGotT" w:hAnsi="NewsGotT"/>
            <w:noProof/>
            <w:webHidden/>
          </w:rPr>
          <w:instrText xml:space="preserve"> PAGEREF _Toc117467218 \h </w:instrText>
        </w:r>
        <w:r w:rsidR="00035CD1" w:rsidRPr="00035CD1">
          <w:rPr>
            <w:rFonts w:ascii="NewsGotT" w:hAnsi="NewsGotT"/>
            <w:noProof/>
            <w:webHidden/>
          </w:rPr>
        </w:r>
        <w:r w:rsidR="00035CD1" w:rsidRPr="00035CD1">
          <w:rPr>
            <w:rFonts w:ascii="NewsGotT" w:hAnsi="NewsGotT"/>
            <w:noProof/>
            <w:webHidden/>
          </w:rPr>
          <w:fldChar w:fldCharType="separate"/>
        </w:r>
        <w:r w:rsidR="00035CD1" w:rsidRPr="00035CD1">
          <w:rPr>
            <w:rFonts w:ascii="NewsGotT" w:hAnsi="NewsGotT"/>
            <w:noProof/>
            <w:webHidden/>
          </w:rPr>
          <w:t>28</w:t>
        </w:r>
        <w:r w:rsidR="00035CD1" w:rsidRPr="00035CD1">
          <w:rPr>
            <w:rFonts w:ascii="NewsGotT" w:hAnsi="NewsGotT"/>
            <w:noProof/>
            <w:webHidden/>
          </w:rPr>
          <w:fldChar w:fldCharType="end"/>
        </w:r>
      </w:hyperlink>
    </w:p>
    <w:p w14:paraId="49A8B178" w14:textId="5B952933" w:rsidR="00035CD1" w:rsidRPr="00035CD1" w:rsidRDefault="00000000">
      <w:pPr>
        <w:pStyle w:val="ndicedeilustraes"/>
        <w:tabs>
          <w:tab w:val="right" w:leader="dot" w:pos="9440"/>
        </w:tabs>
        <w:rPr>
          <w:rFonts w:ascii="NewsGotT" w:eastAsiaTheme="minorEastAsia" w:hAnsi="NewsGotT" w:cstheme="minorBidi"/>
          <w:noProof/>
          <w:lang w:val="en-GB" w:eastAsia="en-GB"/>
        </w:rPr>
      </w:pPr>
      <w:hyperlink r:id="rId28" w:anchor="_Toc117467219" w:history="1">
        <w:r w:rsidR="00035CD1" w:rsidRPr="00035CD1">
          <w:rPr>
            <w:rStyle w:val="Hiperligao"/>
            <w:rFonts w:ascii="NewsGotT" w:hAnsi="NewsGotT"/>
            <w:noProof/>
          </w:rPr>
          <w:t>Figure 16 - Arduino Boards Manager.</w:t>
        </w:r>
        <w:r w:rsidR="00035CD1" w:rsidRPr="00035CD1">
          <w:rPr>
            <w:rFonts w:ascii="NewsGotT" w:hAnsi="NewsGotT"/>
            <w:noProof/>
            <w:webHidden/>
          </w:rPr>
          <w:tab/>
        </w:r>
        <w:r w:rsidR="00035CD1" w:rsidRPr="00035CD1">
          <w:rPr>
            <w:rFonts w:ascii="NewsGotT" w:hAnsi="NewsGotT"/>
            <w:noProof/>
            <w:webHidden/>
          </w:rPr>
          <w:fldChar w:fldCharType="begin"/>
        </w:r>
        <w:r w:rsidR="00035CD1" w:rsidRPr="00035CD1">
          <w:rPr>
            <w:rFonts w:ascii="NewsGotT" w:hAnsi="NewsGotT"/>
            <w:noProof/>
            <w:webHidden/>
          </w:rPr>
          <w:instrText xml:space="preserve"> PAGEREF _Toc117467219 \h </w:instrText>
        </w:r>
        <w:r w:rsidR="00035CD1" w:rsidRPr="00035CD1">
          <w:rPr>
            <w:rFonts w:ascii="NewsGotT" w:hAnsi="NewsGotT"/>
            <w:noProof/>
            <w:webHidden/>
          </w:rPr>
        </w:r>
        <w:r w:rsidR="00035CD1" w:rsidRPr="00035CD1">
          <w:rPr>
            <w:rFonts w:ascii="NewsGotT" w:hAnsi="NewsGotT"/>
            <w:noProof/>
            <w:webHidden/>
          </w:rPr>
          <w:fldChar w:fldCharType="separate"/>
        </w:r>
        <w:r w:rsidR="00035CD1" w:rsidRPr="00035CD1">
          <w:rPr>
            <w:rFonts w:ascii="NewsGotT" w:hAnsi="NewsGotT"/>
            <w:noProof/>
            <w:webHidden/>
          </w:rPr>
          <w:t>29</w:t>
        </w:r>
        <w:r w:rsidR="00035CD1" w:rsidRPr="00035CD1">
          <w:rPr>
            <w:rFonts w:ascii="NewsGotT" w:hAnsi="NewsGotT"/>
            <w:noProof/>
            <w:webHidden/>
          </w:rPr>
          <w:fldChar w:fldCharType="end"/>
        </w:r>
      </w:hyperlink>
    </w:p>
    <w:p w14:paraId="67AD3384" w14:textId="35736D8E" w:rsidR="00035CD1" w:rsidRPr="00035CD1" w:rsidRDefault="00000000">
      <w:pPr>
        <w:pStyle w:val="ndicedeilustraes"/>
        <w:tabs>
          <w:tab w:val="right" w:leader="dot" w:pos="9440"/>
        </w:tabs>
        <w:rPr>
          <w:rFonts w:ascii="NewsGotT" w:eastAsiaTheme="minorEastAsia" w:hAnsi="NewsGotT" w:cstheme="minorBidi"/>
          <w:noProof/>
          <w:lang w:val="en-GB" w:eastAsia="en-GB"/>
        </w:rPr>
      </w:pPr>
      <w:hyperlink r:id="rId29" w:anchor="_Toc117467220" w:history="1">
        <w:r w:rsidR="00035CD1" w:rsidRPr="00035CD1">
          <w:rPr>
            <w:rStyle w:val="Hiperligao"/>
            <w:rFonts w:ascii="NewsGotT" w:hAnsi="NewsGotT"/>
            <w:noProof/>
          </w:rPr>
          <w:t>Figure 17 - Arduino Boards Manager 2.</w:t>
        </w:r>
        <w:r w:rsidR="00035CD1" w:rsidRPr="00035CD1">
          <w:rPr>
            <w:rFonts w:ascii="NewsGotT" w:hAnsi="NewsGotT"/>
            <w:noProof/>
            <w:webHidden/>
          </w:rPr>
          <w:tab/>
        </w:r>
        <w:r w:rsidR="00035CD1" w:rsidRPr="00035CD1">
          <w:rPr>
            <w:rFonts w:ascii="NewsGotT" w:hAnsi="NewsGotT"/>
            <w:noProof/>
            <w:webHidden/>
          </w:rPr>
          <w:fldChar w:fldCharType="begin"/>
        </w:r>
        <w:r w:rsidR="00035CD1" w:rsidRPr="00035CD1">
          <w:rPr>
            <w:rFonts w:ascii="NewsGotT" w:hAnsi="NewsGotT"/>
            <w:noProof/>
            <w:webHidden/>
          </w:rPr>
          <w:instrText xml:space="preserve"> PAGEREF _Toc117467220 \h </w:instrText>
        </w:r>
        <w:r w:rsidR="00035CD1" w:rsidRPr="00035CD1">
          <w:rPr>
            <w:rFonts w:ascii="NewsGotT" w:hAnsi="NewsGotT"/>
            <w:noProof/>
            <w:webHidden/>
          </w:rPr>
        </w:r>
        <w:r w:rsidR="00035CD1" w:rsidRPr="00035CD1">
          <w:rPr>
            <w:rFonts w:ascii="NewsGotT" w:hAnsi="NewsGotT"/>
            <w:noProof/>
            <w:webHidden/>
          </w:rPr>
          <w:fldChar w:fldCharType="separate"/>
        </w:r>
        <w:r w:rsidR="00035CD1" w:rsidRPr="00035CD1">
          <w:rPr>
            <w:rFonts w:ascii="NewsGotT" w:hAnsi="NewsGotT"/>
            <w:noProof/>
            <w:webHidden/>
          </w:rPr>
          <w:t>29</w:t>
        </w:r>
        <w:r w:rsidR="00035CD1" w:rsidRPr="00035CD1">
          <w:rPr>
            <w:rFonts w:ascii="NewsGotT" w:hAnsi="NewsGotT"/>
            <w:noProof/>
            <w:webHidden/>
          </w:rPr>
          <w:fldChar w:fldCharType="end"/>
        </w:r>
      </w:hyperlink>
    </w:p>
    <w:p w14:paraId="7A9E3082" w14:textId="0BCD540C" w:rsidR="00035CD1" w:rsidRPr="00035CD1" w:rsidRDefault="00000000">
      <w:pPr>
        <w:pStyle w:val="ndicedeilustraes"/>
        <w:tabs>
          <w:tab w:val="right" w:leader="dot" w:pos="9440"/>
        </w:tabs>
        <w:rPr>
          <w:rFonts w:ascii="NewsGotT" w:eastAsiaTheme="minorEastAsia" w:hAnsi="NewsGotT" w:cstheme="minorBidi"/>
          <w:noProof/>
          <w:lang w:val="en-GB" w:eastAsia="en-GB"/>
        </w:rPr>
      </w:pPr>
      <w:hyperlink r:id="rId30" w:anchor="_Toc117467221" w:history="1">
        <w:r w:rsidR="00035CD1" w:rsidRPr="00035CD1">
          <w:rPr>
            <w:rStyle w:val="Hiperligao"/>
            <w:rFonts w:ascii="NewsGotT" w:hAnsi="NewsGotT"/>
            <w:noProof/>
          </w:rPr>
          <w:t>Figure 18 - Step 4.</w:t>
        </w:r>
        <w:r w:rsidR="00035CD1" w:rsidRPr="00035CD1">
          <w:rPr>
            <w:rFonts w:ascii="NewsGotT" w:hAnsi="NewsGotT"/>
            <w:noProof/>
            <w:webHidden/>
          </w:rPr>
          <w:tab/>
        </w:r>
        <w:r w:rsidR="00035CD1" w:rsidRPr="00035CD1">
          <w:rPr>
            <w:rFonts w:ascii="NewsGotT" w:hAnsi="NewsGotT"/>
            <w:noProof/>
            <w:webHidden/>
          </w:rPr>
          <w:fldChar w:fldCharType="begin"/>
        </w:r>
        <w:r w:rsidR="00035CD1" w:rsidRPr="00035CD1">
          <w:rPr>
            <w:rFonts w:ascii="NewsGotT" w:hAnsi="NewsGotT"/>
            <w:noProof/>
            <w:webHidden/>
          </w:rPr>
          <w:instrText xml:space="preserve"> PAGEREF _Toc117467221 \h </w:instrText>
        </w:r>
        <w:r w:rsidR="00035CD1" w:rsidRPr="00035CD1">
          <w:rPr>
            <w:rFonts w:ascii="NewsGotT" w:hAnsi="NewsGotT"/>
            <w:noProof/>
            <w:webHidden/>
          </w:rPr>
        </w:r>
        <w:r w:rsidR="00035CD1" w:rsidRPr="00035CD1">
          <w:rPr>
            <w:rFonts w:ascii="NewsGotT" w:hAnsi="NewsGotT"/>
            <w:noProof/>
            <w:webHidden/>
          </w:rPr>
          <w:fldChar w:fldCharType="separate"/>
        </w:r>
        <w:r w:rsidR="00035CD1" w:rsidRPr="00035CD1">
          <w:rPr>
            <w:rFonts w:ascii="NewsGotT" w:hAnsi="NewsGotT"/>
            <w:noProof/>
            <w:webHidden/>
          </w:rPr>
          <w:t>30</w:t>
        </w:r>
        <w:r w:rsidR="00035CD1" w:rsidRPr="00035CD1">
          <w:rPr>
            <w:rFonts w:ascii="NewsGotT" w:hAnsi="NewsGotT"/>
            <w:noProof/>
            <w:webHidden/>
          </w:rPr>
          <w:fldChar w:fldCharType="end"/>
        </w:r>
      </w:hyperlink>
    </w:p>
    <w:p w14:paraId="21B7D819" w14:textId="55409263" w:rsidR="00035CD1" w:rsidRPr="00035CD1" w:rsidRDefault="00000000">
      <w:pPr>
        <w:pStyle w:val="ndicedeilustraes"/>
        <w:tabs>
          <w:tab w:val="right" w:leader="dot" w:pos="9440"/>
        </w:tabs>
        <w:rPr>
          <w:rFonts w:ascii="NewsGotT" w:eastAsiaTheme="minorEastAsia" w:hAnsi="NewsGotT" w:cstheme="minorBidi"/>
          <w:noProof/>
          <w:lang w:val="en-GB" w:eastAsia="en-GB"/>
        </w:rPr>
      </w:pPr>
      <w:hyperlink r:id="rId31" w:anchor="_Toc117467222" w:history="1">
        <w:r w:rsidR="00035CD1" w:rsidRPr="00035CD1">
          <w:rPr>
            <w:rStyle w:val="Hiperligao"/>
            <w:rFonts w:ascii="NewsGotT" w:hAnsi="NewsGotT"/>
            <w:noProof/>
          </w:rPr>
          <w:t>Figure 19 - Board connected.</w:t>
        </w:r>
        <w:r w:rsidR="00035CD1" w:rsidRPr="00035CD1">
          <w:rPr>
            <w:rFonts w:ascii="NewsGotT" w:hAnsi="NewsGotT"/>
            <w:noProof/>
            <w:webHidden/>
          </w:rPr>
          <w:tab/>
        </w:r>
        <w:r w:rsidR="00035CD1" w:rsidRPr="00035CD1">
          <w:rPr>
            <w:rFonts w:ascii="NewsGotT" w:hAnsi="NewsGotT"/>
            <w:noProof/>
            <w:webHidden/>
          </w:rPr>
          <w:fldChar w:fldCharType="begin"/>
        </w:r>
        <w:r w:rsidR="00035CD1" w:rsidRPr="00035CD1">
          <w:rPr>
            <w:rFonts w:ascii="NewsGotT" w:hAnsi="NewsGotT"/>
            <w:noProof/>
            <w:webHidden/>
          </w:rPr>
          <w:instrText xml:space="preserve"> PAGEREF _Toc117467222 \h </w:instrText>
        </w:r>
        <w:r w:rsidR="00035CD1" w:rsidRPr="00035CD1">
          <w:rPr>
            <w:rFonts w:ascii="NewsGotT" w:hAnsi="NewsGotT"/>
            <w:noProof/>
            <w:webHidden/>
          </w:rPr>
        </w:r>
        <w:r w:rsidR="00035CD1" w:rsidRPr="00035CD1">
          <w:rPr>
            <w:rFonts w:ascii="NewsGotT" w:hAnsi="NewsGotT"/>
            <w:noProof/>
            <w:webHidden/>
          </w:rPr>
          <w:fldChar w:fldCharType="separate"/>
        </w:r>
        <w:r w:rsidR="00035CD1" w:rsidRPr="00035CD1">
          <w:rPr>
            <w:rFonts w:ascii="NewsGotT" w:hAnsi="NewsGotT"/>
            <w:noProof/>
            <w:webHidden/>
          </w:rPr>
          <w:t>31</w:t>
        </w:r>
        <w:r w:rsidR="00035CD1" w:rsidRPr="00035CD1">
          <w:rPr>
            <w:rFonts w:ascii="NewsGotT" w:hAnsi="NewsGotT"/>
            <w:noProof/>
            <w:webHidden/>
          </w:rPr>
          <w:fldChar w:fldCharType="end"/>
        </w:r>
      </w:hyperlink>
    </w:p>
    <w:p w14:paraId="24EA0E13" w14:textId="501EEA2D" w:rsidR="00035CD1" w:rsidRPr="00035CD1" w:rsidRDefault="00000000">
      <w:pPr>
        <w:pStyle w:val="ndicedeilustraes"/>
        <w:tabs>
          <w:tab w:val="right" w:leader="dot" w:pos="9440"/>
        </w:tabs>
        <w:rPr>
          <w:rFonts w:ascii="NewsGotT" w:eastAsiaTheme="minorEastAsia" w:hAnsi="NewsGotT" w:cstheme="minorBidi"/>
          <w:noProof/>
          <w:lang w:val="en-GB" w:eastAsia="en-GB"/>
        </w:rPr>
      </w:pPr>
      <w:hyperlink w:anchor="_Toc117467223" w:history="1">
        <w:r w:rsidR="00035CD1" w:rsidRPr="00035CD1">
          <w:rPr>
            <w:rStyle w:val="Hiperligao"/>
            <w:rFonts w:ascii="NewsGotT" w:hAnsi="NewsGotT"/>
            <w:noProof/>
          </w:rPr>
          <w:t>Figure 20 - Oversized Sketch.</w:t>
        </w:r>
        <w:r w:rsidR="00035CD1" w:rsidRPr="00035CD1">
          <w:rPr>
            <w:rFonts w:ascii="NewsGotT" w:hAnsi="NewsGotT"/>
            <w:noProof/>
            <w:webHidden/>
          </w:rPr>
          <w:tab/>
        </w:r>
        <w:r w:rsidR="00035CD1" w:rsidRPr="00035CD1">
          <w:rPr>
            <w:rFonts w:ascii="NewsGotT" w:hAnsi="NewsGotT"/>
            <w:noProof/>
            <w:webHidden/>
          </w:rPr>
          <w:fldChar w:fldCharType="begin"/>
        </w:r>
        <w:r w:rsidR="00035CD1" w:rsidRPr="00035CD1">
          <w:rPr>
            <w:rFonts w:ascii="NewsGotT" w:hAnsi="NewsGotT"/>
            <w:noProof/>
            <w:webHidden/>
          </w:rPr>
          <w:instrText xml:space="preserve"> PAGEREF _Toc117467223 \h </w:instrText>
        </w:r>
        <w:r w:rsidR="00035CD1" w:rsidRPr="00035CD1">
          <w:rPr>
            <w:rFonts w:ascii="NewsGotT" w:hAnsi="NewsGotT"/>
            <w:noProof/>
            <w:webHidden/>
          </w:rPr>
        </w:r>
        <w:r w:rsidR="00035CD1" w:rsidRPr="00035CD1">
          <w:rPr>
            <w:rFonts w:ascii="NewsGotT" w:hAnsi="NewsGotT"/>
            <w:noProof/>
            <w:webHidden/>
          </w:rPr>
          <w:fldChar w:fldCharType="separate"/>
        </w:r>
        <w:r w:rsidR="00035CD1" w:rsidRPr="00035CD1">
          <w:rPr>
            <w:rFonts w:ascii="NewsGotT" w:hAnsi="NewsGotT"/>
            <w:noProof/>
            <w:webHidden/>
          </w:rPr>
          <w:t>31</w:t>
        </w:r>
        <w:r w:rsidR="00035CD1" w:rsidRPr="00035CD1">
          <w:rPr>
            <w:rFonts w:ascii="NewsGotT" w:hAnsi="NewsGotT"/>
            <w:noProof/>
            <w:webHidden/>
          </w:rPr>
          <w:fldChar w:fldCharType="end"/>
        </w:r>
      </w:hyperlink>
    </w:p>
    <w:p w14:paraId="422AC452" w14:textId="5C4E990D" w:rsidR="00035CD1" w:rsidRPr="00035CD1" w:rsidRDefault="00000000">
      <w:pPr>
        <w:pStyle w:val="ndicedeilustraes"/>
        <w:tabs>
          <w:tab w:val="right" w:leader="dot" w:pos="9440"/>
        </w:tabs>
        <w:rPr>
          <w:rFonts w:ascii="NewsGotT" w:eastAsiaTheme="minorEastAsia" w:hAnsi="NewsGotT" w:cstheme="minorBidi"/>
          <w:noProof/>
          <w:lang w:val="en-GB" w:eastAsia="en-GB"/>
        </w:rPr>
      </w:pPr>
      <w:hyperlink r:id="rId32" w:anchor="_Toc117467224" w:history="1">
        <w:r w:rsidR="00035CD1" w:rsidRPr="00035CD1">
          <w:rPr>
            <w:rStyle w:val="Hiperligao"/>
            <w:rFonts w:ascii="NewsGotT" w:hAnsi="NewsGotT"/>
            <w:noProof/>
          </w:rPr>
          <w:t>Figure 21 - Firebeetle32.</w:t>
        </w:r>
        <w:r w:rsidR="00035CD1" w:rsidRPr="00035CD1">
          <w:rPr>
            <w:rFonts w:ascii="NewsGotT" w:hAnsi="NewsGotT"/>
            <w:noProof/>
            <w:webHidden/>
          </w:rPr>
          <w:tab/>
        </w:r>
        <w:r w:rsidR="00035CD1" w:rsidRPr="00035CD1">
          <w:rPr>
            <w:rFonts w:ascii="NewsGotT" w:hAnsi="NewsGotT"/>
            <w:noProof/>
            <w:webHidden/>
          </w:rPr>
          <w:fldChar w:fldCharType="begin"/>
        </w:r>
        <w:r w:rsidR="00035CD1" w:rsidRPr="00035CD1">
          <w:rPr>
            <w:rFonts w:ascii="NewsGotT" w:hAnsi="NewsGotT"/>
            <w:noProof/>
            <w:webHidden/>
          </w:rPr>
          <w:instrText xml:space="preserve"> PAGEREF _Toc117467224 \h </w:instrText>
        </w:r>
        <w:r w:rsidR="00035CD1" w:rsidRPr="00035CD1">
          <w:rPr>
            <w:rFonts w:ascii="NewsGotT" w:hAnsi="NewsGotT"/>
            <w:noProof/>
            <w:webHidden/>
          </w:rPr>
        </w:r>
        <w:r w:rsidR="00035CD1" w:rsidRPr="00035CD1">
          <w:rPr>
            <w:rFonts w:ascii="NewsGotT" w:hAnsi="NewsGotT"/>
            <w:noProof/>
            <w:webHidden/>
          </w:rPr>
          <w:fldChar w:fldCharType="separate"/>
        </w:r>
        <w:r w:rsidR="00035CD1" w:rsidRPr="00035CD1">
          <w:rPr>
            <w:rFonts w:ascii="NewsGotT" w:hAnsi="NewsGotT"/>
            <w:noProof/>
            <w:webHidden/>
          </w:rPr>
          <w:t>31</w:t>
        </w:r>
        <w:r w:rsidR="00035CD1" w:rsidRPr="00035CD1">
          <w:rPr>
            <w:rFonts w:ascii="NewsGotT" w:hAnsi="NewsGotT"/>
            <w:noProof/>
            <w:webHidden/>
          </w:rPr>
          <w:fldChar w:fldCharType="end"/>
        </w:r>
      </w:hyperlink>
    </w:p>
    <w:p w14:paraId="7DBA5A52" w14:textId="337BA9AC" w:rsidR="00035CD1" w:rsidRPr="00035CD1" w:rsidRDefault="00000000">
      <w:pPr>
        <w:pStyle w:val="ndicedeilustraes"/>
        <w:tabs>
          <w:tab w:val="right" w:leader="dot" w:pos="9440"/>
        </w:tabs>
        <w:rPr>
          <w:rFonts w:ascii="NewsGotT" w:eastAsiaTheme="minorEastAsia" w:hAnsi="NewsGotT" w:cstheme="minorBidi"/>
          <w:noProof/>
          <w:lang w:val="en-GB" w:eastAsia="en-GB"/>
        </w:rPr>
      </w:pPr>
      <w:hyperlink r:id="rId33" w:anchor="_Toc117467225" w:history="1">
        <w:r w:rsidR="00035CD1" w:rsidRPr="00035CD1">
          <w:rPr>
            <w:rStyle w:val="Hiperligao"/>
            <w:rFonts w:ascii="NewsGotT" w:hAnsi="NewsGotT"/>
            <w:noProof/>
          </w:rPr>
          <w:t>Figure 22 - Arduino partition.</w:t>
        </w:r>
        <w:r w:rsidR="00035CD1" w:rsidRPr="00035CD1">
          <w:rPr>
            <w:rFonts w:ascii="NewsGotT" w:hAnsi="NewsGotT"/>
            <w:noProof/>
            <w:webHidden/>
          </w:rPr>
          <w:tab/>
        </w:r>
        <w:r w:rsidR="00035CD1" w:rsidRPr="00035CD1">
          <w:rPr>
            <w:rFonts w:ascii="NewsGotT" w:hAnsi="NewsGotT"/>
            <w:noProof/>
            <w:webHidden/>
          </w:rPr>
          <w:fldChar w:fldCharType="begin"/>
        </w:r>
        <w:r w:rsidR="00035CD1" w:rsidRPr="00035CD1">
          <w:rPr>
            <w:rFonts w:ascii="NewsGotT" w:hAnsi="NewsGotT"/>
            <w:noProof/>
            <w:webHidden/>
          </w:rPr>
          <w:instrText xml:space="preserve"> PAGEREF _Toc117467225 \h </w:instrText>
        </w:r>
        <w:r w:rsidR="00035CD1" w:rsidRPr="00035CD1">
          <w:rPr>
            <w:rFonts w:ascii="NewsGotT" w:hAnsi="NewsGotT"/>
            <w:noProof/>
            <w:webHidden/>
          </w:rPr>
        </w:r>
        <w:r w:rsidR="00035CD1" w:rsidRPr="00035CD1">
          <w:rPr>
            <w:rFonts w:ascii="NewsGotT" w:hAnsi="NewsGotT"/>
            <w:noProof/>
            <w:webHidden/>
          </w:rPr>
          <w:fldChar w:fldCharType="separate"/>
        </w:r>
        <w:r w:rsidR="00035CD1" w:rsidRPr="00035CD1">
          <w:rPr>
            <w:rFonts w:ascii="NewsGotT" w:hAnsi="NewsGotT"/>
            <w:noProof/>
            <w:webHidden/>
          </w:rPr>
          <w:t>32</w:t>
        </w:r>
        <w:r w:rsidR="00035CD1" w:rsidRPr="00035CD1">
          <w:rPr>
            <w:rFonts w:ascii="NewsGotT" w:hAnsi="NewsGotT"/>
            <w:noProof/>
            <w:webHidden/>
          </w:rPr>
          <w:fldChar w:fldCharType="end"/>
        </w:r>
      </w:hyperlink>
    </w:p>
    <w:p w14:paraId="71280880" w14:textId="023F78F0" w:rsidR="00035CD1" w:rsidRPr="00035CD1" w:rsidRDefault="00000000">
      <w:pPr>
        <w:pStyle w:val="ndicedeilustraes"/>
        <w:tabs>
          <w:tab w:val="right" w:leader="dot" w:pos="9440"/>
        </w:tabs>
        <w:rPr>
          <w:rFonts w:ascii="NewsGotT" w:eastAsiaTheme="minorEastAsia" w:hAnsi="NewsGotT" w:cstheme="minorBidi"/>
          <w:noProof/>
          <w:lang w:val="en-GB" w:eastAsia="en-GB"/>
        </w:rPr>
      </w:pPr>
      <w:hyperlink w:anchor="_Toc117467226" w:history="1">
        <w:r w:rsidR="00035CD1" w:rsidRPr="00035CD1">
          <w:rPr>
            <w:rStyle w:val="Hiperligao"/>
            <w:rFonts w:ascii="NewsGotT" w:hAnsi="NewsGotT"/>
            <w:noProof/>
          </w:rPr>
          <w:t>Figure 23 - Releases page.</w:t>
        </w:r>
        <w:r w:rsidR="00035CD1" w:rsidRPr="00035CD1">
          <w:rPr>
            <w:rFonts w:ascii="NewsGotT" w:hAnsi="NewsGotT"/>
            <w:noProof/>
            <w:webHidden/>
          </w:rPr>
          <w:tab/>
        </w:r>
        <w:r w:rsidR="00035CD1" w:rsidRPr="00035CD1">
          <w:rPr>
            <w:rFonts w:ascii="NewsGotT" w:hAnsi="NewsGotT"/>
            <w:noProof/>
            <w:webHidden/>
          </w:rPr>
          <w:fldChar w:fldCharType="begin"/>
        </w:r>
        <w:r w:rsidR="00035CD1" w:rsidRPr="00035CD1">
          <w:rPr>
            <w:rFonts w:ascii="NewsGotT" w:hAnsi="NewsGotT"/>
            <w:noProof/>
            <w:webHidden/>
          </w:rPr>
          <w:instrText xml:space="preserve"> PAGEREF _Toc117467226 \h </w:instrText>
        </w:r>
        <w:r w:rsidR="00035CD1" w:rsidRPr="00035CD1">
          <w:rPr>
            <w:rFonts w:ascii="NewsGotT" w:hAnsi="NewsGotT"/>
            <w:noProof/>
            <w:webHidden/>
          </w:rPr>
        </w:r>
        <w:r w:rsidR="00035CD1" w:rsidRPr="00035CD1">
          <w:rPr>
            <w:rFonts w:ascii="NewsGotT" w:hAnsi="NewsGotT"/>
            <w:noProof/>
            <w:webHidden/>
          </w:rPr>
          <w:fldChar w:fldCharType="separate"/>
        </w:r>
        <w:r w:rsidR="00035CD1" w:rsidRPr="00035CD1">
          <w:rPr>
            <w:rFonts w:ascii="NewsGotT" w:hAnsi="NewsGotT"/>
            <w:noProof/>
            <w:webHidden/>
          </w:rPr>
          <w:t>33</w:t>
        </w:r>
        <w:r w:rsidR="00035CD1" w:rsidRPr="00035CD1">
          <w:rPr>
            <w:rFonts w:ascii="NewsGotT" w:hAnsi="NewsGotT"/>
            <w:noProof/>
            <w:webHidden/>
          </w:rPr>
          <w:fldChar w:fldCharType="end"/>
        </w:r>
      </w:hyperlink>
    </w:p>
    <w:p w14:paraId="27DB1B80" w14:textId="03AF7CCD" w:rsidR="00035CD1" w:rsidRPr="00035CD1" w:rsidRDefault="00000000">
      <w:pPr>
        <w:pStyle w:val="ndicedeilustraes"/>
        <w:tabs>
          <w:tab w:val="right" w:leader="dot" w:pos="9440"/>
        </w:tabs>
        <w:rPr>
          <w:rFonts w:ascii="NewsGotT" w:eastAsiaTheme="minorEastAsia" w:hAnsi="NewsGotT" w:cstheme="minorBidi"/>
          <w:noProof/>
          <w:lang w:val="en-GB" w:eastAsia="en-GB"/>
        </w:rPr>
      </w:pPr>
      <w:hyperlink w:anchor="_Toc117467227" w:history="1">
        <w:r w:rsidR="00035CD1" w:rsidRPr="00035CD1">
          <w:rPr>
            <w:rStyle w:val="Hiperligao"/>
            <w:rFonts w:ascii="NewsGotT" w:hAnsi="NewsGotT"/>
            <w:noProof/>
          </w:rPr>
          <w:t>Figure 24 - Tools directory.</w:t>
        </w:r>
        <w:r w:rsidR="00035CD1" w:rsidRPr="00035CD1">
          <w:rPr>
            <w:rFonts w:ascii="NewsGotT" w:hAnsi="NewsGotT"/>
            <w:noProof/>
            <w:webHidden/>
          </w:rPr>
          <w:tab/>
        </w:r>
        <w:r w:rsidR="00035CD1" w:rsidRPr="00035CD1">
          <w:rPr>
            <w:rFonts w:ascii="NewsGotT" w:hAnsi="NewsGotT"/>
            <w:noProof/>
            <w:webHidden/>
          </w:rPr>
          <w:fldChar w:fldCharType="begin"/>
        </w:r>
        <w:r w:rsidR="00035CD1" w:rsidRPr="00035CD1">
          <w:rPr>
            <w:rFonts w:ascii="NewsGotT" w:hAnsi="NewsGotT"/>
            <w:noProof/>
            <w:webHidden/>
          </w:rPr>
          <w:instrText xml:space="preserve"> PAGEREF _Toc117467227 \h </w:instrText>
        </w:r>
        <w:r w:rsidR="00035CD1" w:rsidRPr="00035CD1">
          <w:rPr>
            <w:rFonts w:ascii="NewsGotT" w:hAnsi="NewsGotT"/>
            <w:noProof/>
            <w:webHidden/>
          </w:rPr>
        </w:r>
        <w:r w:rsidR="00035CD1" w:rsidRPr="00035CD1">
          <w:rPr>
            <w:rFonts w:ascii="NewsGotT" w:hAnsi="NewsGotT"/>
            <w:noProof/>
            <w:webHidden/>
          </w:rPr>
          <w:fldChar w:fldCharType="separate"/>
        </w:r>
        <w:r w:rsidR="00035CD1" w:rsidRPr="00035CD1">
          <w:rPr>
            <w:rFonts w:ascii="NewsGotT" w:hAnsi="NewsGotT"/>
            <w:noProof/>
            <w:webHidden/>
          </w:rPr>
          <w:t>33</w:t>
        </w:r>
        <w:r w:rsidR="00035CD1" w:rsidRPr="00035CD1">
          <w:rPr>
            <w:rFonts w:ascii="NewsGotT" w:hAnsi="NewsGotT"/>
            <w:noProof/>
            <w:webHidden/>
          </w:rPr>
          <w:fldChar w:fldCharType="end"/>
        </w:r>
      </w:hyperlink>
    </w:p>
    <w:p w14:paraId="1BBAC0DD" w14:textId="08633A5F" w:rsidR="00035CD1" w:rsidRPr="00035CD1" w:rsidRDefault="00000000">
      <w:pPr>
        <w:pStyle w:val="ndicedeilustraes"/>
        <w:tabs>
          <w:tab w:val="right" w:leader="dot" w:pos="9440"/>
        </w:tabs>
        <w:rPr>
          <w:rFonts w:ascii="NewsGotT" w:eastAsiaTheme="minorEastAsia" w:hAnsi="NewsGotT" w:cstheme="minorBidi"/>
          <w:noProof/>
          <w:lang w:val="en-GB" w:eastAsia="en-GB"/>
        </w:rPr>
      </w:pPr>
      <w:hyperlink r:id="rId34" w:anchor="_Toc117467228" w:history="1">
        <w:r w:rsidR="00035CD1" w:rsidRPr="00035CD1">
          <w:rPr>
            <w:rStyle w:val="Hiperligao"/>
            <w:rFonts w:ascii="NewsGotT" w:hAnsi="NewsGotT"/>
            <w:noProof/>
          </w:rPr>
          <w:t>Figure 25 - Runtime error.</w:t>
        </w:r>
        <w:r w:rsidR="00035CD1" w:rsidRPr="00035CD1">
          <w:rPr>
            <w:rFonts w:ascii="NewsGotT" w:hAnsi="NewsGotT"/>
            <w:noProof/>
            <w:webHidden/>
          </w:rPr>
          <w:tab/>
        </w:r>
        <w:r w:rsidR="00035CD1" w:rsidRPr="00035CD1">
          <w:rPr>
            <w:rFonts w:ascii="NewsGotT" w:hAnsi="NewsGotT"/>
            <w:noProof/>
            <w:webHidden/>
          </w:rPr>
          <w:fldChar w:fldCharType="begin"/>
        </w:r>
        <w:r w:rsidR="00035CD1" w:rsidRPr="00035CD1">
          <w:rPr>
            <w:rFonts w:ascii="NewsGotT" w:hAnsi="NewsGotT"/>
            <w:noProof/>
            <w:webHidden/>
          </w:rPr>
          <w:instrText xml:space="preserve"> PAGEREF _Toc117467228 \h </w:instrText>
        </w:r>
        <w:r w:rsidR="00035CD1" w:rsidRPr="00035CD1">
          <w:rPr>
            <w:rFonts w:ascii="NewsGotT" w:hAnsi="NewsGotT"/>
            <w:noProof/>
            <w:webHidden/>
          </w:rPr>
        </w:r>
        <w:r w:rsidR="00035CD1" w:rsidRPr="00035CD1">
          <w:rPr>
            <w:rFonts w:ascii="NewsGotT" w:hAnsi="NewsGotT"/>
            <w:noProof/>
            <w:webHidden/>
          </w:rPr>
          <w:fldChar w:fldCharType="separate"/>
        </w:r>
        <w:r w:rsidR="00035CD1" w:rsidRPr="00035CD1">
          <w:rPr>
            <w:rFonts w:ascii="NewsGotT" w:hAnsi="NewsGotT"/>
            <w:noProof/>
            <w:webHidden/>
          </w:rPr>
          <w:t>34</w:t>
        </w:r>
        <w:r w:rsidR="00035CD1" w:rsidRPr="00035CD1">
          <w:rPr>
            <w:rFonts w:ascii="NewsGotT" w:hAnsi="NewsGotT"/>
            <w:noProof/>
            <w:webHidden/>
          </w:rPr>
          <w:fldChar w:fldCharType="end"/>
        </w:r>
      </w:hyperlink>
    </w:p>
    <w:p w14:paraId="66859D13" w14:textId="665501CA" w:rsidR="00035CD1" w:rsidRPr="00035CD1" w:rsidRDefault="00000000">
      <w:pPr>
        <w:pStyle w:val="ndicedeilustraes"/>
        <w:tabs>
          <w:tab w:val="right" w:leader="dot" w:pos="9440"/>
        </w:tabs>
        <w:rPr>
          <w:rFonts w:ascii="NewsGotT" w:eastAsiaTheme="minorEastAsia" w:hAnsi="NewsGotT" w:cstheme="minorBidi"/>
          <w:noProof/>
          <w:lang w:val="en-GB" w:eastAsia="en-GB"/>
        </w:rPr>
      </w:pPr>
      <w:hyperlink r:id="rId35" w:anchor="_Toc117467229" w:history="1">
        <w:r w:rsidR="00035CD1" w:rsidRPr="00035CD1">
          <w:rPr>
            <w:rStyle w:val="Hiperligao"/>
            <w:rFonts w:ascii="NewsGotT" w:hAnsi="NewsGotT"/>
            <w:noProof/>
          </w:rPr>
          <w:t>Figure 26 - Exception Decoder.</w:t>
        </w:r>
        <w:r w:rsidR="00035CD1" w:rsidRPr="00035CD1">
          <w:rPr>
            <w:rFonts w:ascii="NewsGotT" w:hAnsi="NewsGotT"/>
            <w:noProof/>
            <w:webHidden/>
          </w:rPr>
          <w:tab/>
        </w:r>
        <w:r w:rsidR="00035CD1" w:rsidRPr="00035CD1">
          <w:rPr>
            <w:rFonts w:ascii="NewsGotT" w:hAnsi="NewsGotT"/>
            <w:noProof/>
            <w:webHidden/>
          </w:rPr>
          <w:fldChar w:fldCharType="begin"/>
        </w:r>
        <w:r w:rsidR="00035CD1" w:rsidRPr="00035CD1">
          <w:rPr>
            <w:rFonts w:ascii="NewsGotT" w:hAnsi="NewsGotT"/>
            <w:noProof/>
            <w:webHidden/>
          </w:rPr>
          <w:instrText xml:space="preserve"> PAGEREF _Toc117467229 \h </w:instrText>
        </w:r>
        <w:r w:rsidR="00035CD1" w:rsidRPr="00035CD1">
          <w:rPr>
            <w:rFonts w:ascii="NewsGotT" w:hAnsi="NewsGotT"/>
            <w:noProof/>
            <w:webHidden/>
          </w:rPr>
        </w:r>
        <w:r w:rsidR="00035CD1" w:rsidRPr="00035CD1">
          <w:rPr>
            <w:rFonts w:ascii="NewsGotT" w:hAnsi="NewsGotT"/>
            <w:noProof/>
            <w:webHidden/>
          </w:rPr>
          <w:fldChar w:fldCharType="separate"/>
        </w:r>
        <w:r w:rsidR="00035CD1" w:rsidRPr="00035CD1">
          <w:rPr>
            <w:rFonts w:ascii="NewsGotT" w:hAnsi="NewsGotT"/>
            <w:noProof/>
            <w:webHidden/>
          </w:rPr>
          <w:t>34</w:t>
        </w:r>
        <w:r w:rsidR="00035CD1" w:rsidRPr="00035CD1">
          <w:rPr>
            <w:rFonts w:ascii="NewsGotT" w:hAnsi="NewsGotT"/>
            <w:noProof/>
            <w:webHidden/>
          </w:rPr>
          <w:fldChar w:fldCharType="end"/>
        </w:r>
      </w:hyperlink>
    </w:p>
    <w:p w14:paraId="2EE7C3FC" w14:textId="2DC65079" w:rsidR="00035CD1" w:rsidRPr="00035CD1" w:rsidRDefault="00000000">
      <w:pPr>
        <w:pStyle w:val="ndicedeilustraes"/>
        <w:tabs>
          <w:tab w:val="right" w:leader="dot" w:pos="9440"/>
        </w:tabs>
        <w:rPr>
          <w:rFonts w:ascii="NewsGotT" w:eastAsiaTheme="minorEastAsia" w:hAnsi="NewsGotT" w:cstheme="minorBidi"/>
          <w:noProof/>
          <w:lang w:val="en-GB" w:eastAsia="en-GB"/>
        </w:rPr>
      </w:pPr>
      <w:hyperlink r:id="rId36" w:anchor="_Toc117467230" w:history="1">
        <w:r w:rsidR="00035CD1" w:rsidRPr="00035CD1">
          <w:rPr>
            <w:rStyle w:val="Hiperligao"/>
            <w:rFonts w:ascii="NewsGotT" w:hAnsi="NewsGotT"/>
            <w:noProof/>
          </w:rPr>
          <w:t>Figure 27 - ESP32 WIFI_AP_STA mode.</w:t>
        </w:r>
        <w:r w:rsidR="00035CD1" w:rsidRPr="00035CD1">
          <w:rPr>
            <w:rFonts w:ascii="NewsGotT" w:hAnsi="NewsGotT"/>
            <w:noProof/>
            <w:webHidden/>
          </w:rPr>
          <w:tab/>
        </w:r>
        <w:r w:rsidR="00035CD1" w:rsidRPr="00035CD1">
          <w:rPr>
            <w:rFonts w:ascii="NewsGotT" w:hAnsi="NewsGotT"/>
            <w:noProof/>
            <w:webHidden/>
          </w:rPr>
          <w:fldChar w:fldCharType="begin"/>
        </w:r>
        <w:r w:rsidR="00035CD1" w:rsidRPr="00035CD1">
          <w:rPr>
            <w:rFonts w:ascii="NewsGotT" w:hAnsi="NewsGotT"/>
            <w:noProof/>
            <w:webHidden/>
          </w:rPr>
          <w:instrText xml:space="preserve"> PAGEREF _Toc117467230 \h </w:instrText>
        </w:r>
        <w:r w:rsidR="00035CD1" w:rsidRPr="00035CD1">
          <w:rPr>
            <w:rFonts w:ascii="NewsGotT" w:hAnsi="NewsGotT"/>
            <w:noProof/>
            <w:webHidden/>
          </w:rPr>
        </w:r>
        <w:r w:rsidR="00035CD1" w:rsidRPr="00035CD1">
          <w:rPr>
            <w:rFonts w:ascii="NewsGotT" w:hAnsi="NewsGotT"/>
            <w:noProof/>
            <w:webHidden/>
          </w:rPr>
          <w:fldChar w:fldCharType="separate"/>
        </w:r>
        <w:r w:rsidR="00035CD1" w:rsidRPr="00035CD1">
          <w:rPr>
            <w:rFonts w:ascii="NewsGotT" w:hAnsi="NewsGotT"/>
            <w:noProof/>
            <w:webHidden/>
          </w:rPr>
          <w:t>35</w:t>
        </w:r>
        <w:r w:rsidR="00035CD1" w:rsidRPr="00035CD1">
          <w:rPr>
            <w:rFonts w:ascii="NewsGotT" w:hAnsi="NewsGotT"/>
            <w:noProof/>
            <w:webHidden/>
          </w:rPr>
          <w:fldChar w:fldCharType="end"/>
        </w:r>
      </w:hyperlink>
    </w:p>
    <w:p w14:paraId="0C566B79" w14:textId="4D9DB33B" w:rsidR="00035CD1" w:rsidRPr="00035CD1" w:rsidRDefault="00000000">
      <w:pPr>
        <w:pStyle w:val="ndicedeilustraes"/>
        <w:tabs>
          <w:tab w:val="right" w:leader="dot" w:pos="9440"/>
        </w:tabs>
        <w:rPr>
          <w:rFonts w:ascii="NewsGotT" w:eastAsiaTheme="minorEastAsia" w:hAnsi="NewsGotT" w:cstheme="minorBidi"/>
          <w:noProof/>
          <w:lang w:val="en-GB" w:eastAsia="en-GB"/>
        </w:rPr>
      </w:pPr>
      <w:hyperlink r:id="rId37" w:anchor="_Toc117467231" w:history="1">
        <w:r w:rsidR="00035CD1" w:rsidRPr="00035CD1">
          <w:rPr>
            <w:rStyle w:val="Hiperligao"/>
            <w:rFonts w:ascii="NewsGotT" w:hAnsi="NewsGotT"/>
            <w:noProof/>
          </w:rPr>
          <w:t>Figure 28 - Architectural Example.</w:t>
        </w:r>
        <w:r w:rsidR="00035CD1" w:rsidRPr="00035CD1">
          <w:rPr>
            <w:rFonts w:ascii="NewsGotT" w:hAnsi="NewsGotT"/>
            <w:noProof/>
            <w:webHidden/>
          </w:rPr>
          <w:tab/>
        </w:r>
        <w:r w:rsidR="00035CD1" w:rsidRPr="00035CD1">
          <w:rPr>
            <w:rFonts w:ascii="NewsGotT" w:hAnsi="NewsGotT"/>
            <w:noProof/>
            <w:webHidden/>
          </w:rPr>
          <w:fldChar w:fldCharType="begin"/>
        </w:r>
        <w:r w:rsidR="00035CD1" w:rsidRPr="00035CD1">
          <w:rPr>
            <w:rFonts w:ascii="NewsGotT" w:hAnsi="NewsGotT"/>
            <w:noProof/>
            <w:webHidden/>
          </w:rPr>
          <w:instrText xml:space="preserve"> PAGEREF _Toc117467231 \h </w:instrText>
        </w:r>
        <w:r w:rsidR="00035CD1" w:rsidRPr="00035CD1">
          <w:rPr>
            <w:rFonts w:ascii="NewsGotT" w:hAnsi="NewsGotT"/>
            <w:noProof/>
            <w:webHidden/>
          </w:rPr>
        </w:r>
        <w:r w:rsidR="00035CD1" w:rsidRPr="00035CD1">
          <w:rPr>
            <w:rFonts w:ascii="NewsGotT" w:hAnsi="NewsGotT"/>
            <w:noProof/>
            <w:webHidden/>
          </w:rPr>
          <w:fldChar w:fldCharType="separate"/>
        </w:r>
        <w:r w:rsidR="00035CD1" w:rsidRPr="00035CD1">
          <w:rPr>
            <w:rFonts w:ascii="NewsGotT" w:hAnsi="NewsGotT"/>
            <w:noProof/>
            <w:webHidden/>
          </w:rPr>
          <w:t>36</w:t>
        </w:r>
        <w:r w:rsidR="00035CD1" w:rsidRPr="00035CD1">
          <w:rPr>
            <w:rFonts w:ascii="NewsGotT" w:hAnsi="NewsGotT"/>
            <w:noProof/>
            <w:webHidden/>
          </w:rPr>
          <w:fldChar w:fldCharType="end"/>
        </w:r>
      </w:hyperlink>
    </w:p>
    <w:p w14:paraId="6A65BB06" w14:textId="079A2231" w:rsidR="00035CD1" w:rsidRPr="00035CD1" w:rsidRDefault="00000000">
      <w:pPr>
        <w:pStyle w:val="ndicedeilustraes"/>
        <w:tabs>
          <w:tab w:val="right" w:leader="dot" w:pos="9440"/>
        </w:tabs>
        <w:rPr>
          <w:rFonts w:ascii="NewsGotT" w:eastAsiaTheme="minorEastAsia" w:hAnsi="NewsGotT" w:cstheme="minorBidi"/>
          <w:noProof/>
          <w:lang w:val="en-GB" w:eastAsia="en-GB"/>
        </w:rPr>
      </w:pPr>
      <w:hyperlink r:id="rId38" w:anchor="_Toc117467232" w:history="1">
        <w:r w:rsidR="00035CD1" w:rsidRPr="00035CD1">
          <w:rPr>
            <w:rStyle w:val="Hiperligao"/>
            <w:rFonts w:ascii="NewsGotT" w:hAnsi="NewsGotT"/>
            <w:noProof/>
          </w:rPr>
          <w:t>Figure 29 - ESP32 Specifications.</w:t>
        </w:r>
        <w:r w:rsidR="00035CD1" w:rsidRPr="00035CD1">
          <w:rPr>
            <w:rFonts w:ascii="NewsGotT" w:hAnsi="NewsGotT"/>
            <w:noProof/>
            <w:webHidden/>
          </w:rPr>
          <w:tab/>
        </w:r>
        <w:r w:rsidR="00035CD1" w:rsidRPr="00035CD1">
          <w:rPr>
            <w:rFonts w:ascii="NewsGotT" w:hAnsi="NewsGotT"/>
            <w:noProof/>
            <w:webHidden/>
          </w:rPr>
          <w:fldChar w:fldCharType="begin"/>
        </w:r>
        <w:r w:rsidR="00035CD1" w:rsidRPr="00035CD1">
          <w:rPr>
            <w:rFonts w:ascii="NewsGotT" w:hAnsi="NewsGotT"/>
            <w:noProof/>
            <w:webHidden/>
          </w:rPr>
          <w:instrText xml:space="preserve"> PAGEREF _Toc117467232 \h </w:instrText>
        </w:r>
        <w:r w:rsidR="00035CD1" w:rsidRPr="00035CD1">
          <w:rPr>
            <w:rFonts w:ascii="NewsGotT" w:hAnsi="NewsGotT"/>
            <w:noProof/>
            <w:webHidden/>
          </w:rPr>
        </w:r>
        <w:r w:rsidR="00035CD1" w:rsidRPr="00035CD1">
          <w:rPr>
            <w:rFonts w:ascii="NewsGotT" w:hAnsi="NewsGotT"/>
            <w:noProof/>
            <w:webHidden/>
          </w:rPr>
          <w:fldChar w:fldCharType="separate"/>
        </w:r>
        <w:r w:rsidR="00035CD1" w:rsidRPr="00035CD1">
          <w:rPr>
            <w:rFonts w:ascii="NewsGotT" w:hAnsi="NewsGotT"/>
            <w:noProof/>
            <w:webHidden/>
          </w:rPr>
          <w:t>43</w:t>
        </w:r>
        <w:r w:rsidR="00035CD1" w:rsidRPr="00035CD1">
          <w:rPr>
            <w:rFonts w:ascii="NewsGotT" w:hAnsi="NewsGotT"/>
            <w:noProof/>
            <w:webHidden/>
          </w:rPr>
          <w:fldChar w:fldCharType="end"/>
        </w:r>
      </w:hyperlink>
    </w:p>
    <w:p w14:paraId="5BC4CC9D" w14:textId="23DD0C4D" w:rsidR="00035CD1" w:rsidRPr="00035CD1" w:rsidRDefault="00000000">
      <w:pPr>
        <w:pStyle w:val="ndicedeilustraes"/>
        <w:tabs>
          <w:tab w:val="right" w:leader="dot" w:pos="9440"/>
        </w:tabs>
        <w:rPr>
          <w:rFonts w:ascii="NewsGotT" w:eastAsiaTheme="minorEastAsia" w:hAnsi="NewsGotT" w:cstheme="minorBidi"/>
          <w:noProof/>
          <w:lang w:val="en-GB" w:eastAsia="en-GB"/>
        </w:rPr>
      </w:pPr>
      <w:hyperlink r:id="rId39" w:anchor="_Toc117467233" w:history="1">
        <w:r w:rsidR="00035CD1" w:rsidRPr="00035CD1">
          <w:rPr>
            <w:rStyle w:val="Hiperligao"/>
            <w:rFonts w:ascii="NewsGotT" w:hAnsi="NewsGotT"/>
            <w:noProof/>
          </w:rPr>
          <w:t>Figure 30 - 200 OK Status Code.</w:t>
        </w:r>
        <w:r w:rsidR="00035CD1" w:rsidRPr="00035CD1">
          <w:rPr>
            <w:rFonts w:ascii="NewsGotT" w:hAnsi="NewsGotT"/>
            <w:noProof/>
            <w:webHidden/>
          </w:rPr>
          <w:tab/>
        </w:r>
        <w:r w:rsidR="00035CD1" w:rsidRPr="00035CD1">
          <w:rPr>
            <w:rFonts w:ascii="NewsGotT" w:hAnsi="NewsGotT"/>
            <w:noProof/>
            <w:webHidden/>
          </w:rPr>
          <w:fldChar w:fldCharType="begin"/>
        </w:r>
        <w:r w:rsidR="00035CD1" w:rsidRPr="00035CD1">
          <w:rPr>
            <w:rFonts w:ascii="NewsGotT" w:hAnsi="NewsGotT"/>
            <w:noProof/>
            <w:webHidden/>
          </w:rPr>
          <w:instrText xml:space="preserve"> PAGEREF _Toc117467233 \h </w:instrText>
        </w:r>
        <w:r w:rsidR="00035CD1" w:rsidRPr="00035CD1">
          <w:rPr>
            <w:rFonts w:ascii="NewsGotT" w:hAnsi="NewsGotT"/>
            <w:noProof/>
            <w:webHidden/>
          </w:rPr>
        </w:r>
        <w:r w:rsidR="00035CD1" w:rsidRPr="00035CD1">
          <w:rPr>
            <w:rFonts w:ascii="NewsGotT" w:hAnsi="NewsGotT"/>
            <w:noProof/>
            <w:webHidden/>
          </w:rPr>
          <w:fldChar w:fldCharType="separate"/>
        </w:r>
        <w:r w:rsidR="00035CD1" w:rsidRPr="00035CD1">
          <w:rPr>
            <w:rFonts w:ascii="NewsGotT" w:hAnsi="NewsGotT"/>
            <w:noProof/>
            <w:webHidden/>
          </w:rPr>
          <w:t>47</w:t>
        </w:r>
        <w:r w:rsidR="00035CD1" w:rsidRPr="00035CD1">
          <w:rPr>
            <w:rFonts w:ascii="NewsGotT" w:hAnsi="NewsGotT"/>
            <w:noProof/>
            <w:webHidden/>
          </w:rPr>
          <w:fldChar w:fldCharType="end"/>
        </w:r>
      </w:hyperlink>
    </w:p>
    <w:p w14:paraId="27EA9168" w14:textId="426A0C15" w:rsidR="00035CD1" w:rsidRPr="00035CD1" w:rsidRDefault="00000000">
      <w:pPr>
        <w:pStyle w:val="ndicedeilustraes"/>
        <w:tabs>
          <w:tab w:val="right" w:leader="dot" w:pos="9440"/>
        </w:tabs>
        <w:rPr>
          <w:rFonts w:ascii="NewsGotT" w:eastAsiaTheme="minorEastAsia" w:hAnsi="NewsGotT" w:cstheme="minorBidi"/>
          <w:noProof/>
          <w:lang w:val="en-GB" w:eastAsia="en-GB"/>
        </w:rPr>
      </w:pPr>
      <w:hyperlink r:id="rId40" w:anchor="_Toc117467234" w:history="1">
        <w:r w:rsidR="00035CD1" w:rsidRPr="00035CD1">
          <w:rPr>
            <w:rStyle w:val="Hiperligao"/>
            <w:rFonts w:ascii="NewsGotT" w:hAnsi="NewsGotT"/>
            <w:noProof/>
          </w:rPr>
          <w:t>Figure 31 - Server Log.</w:t>
        </w:r>
        <w:r w:rsidR="00035CD1" w:rsidRPr="00035CD1">
          <w:rPr>
            <w:rFonts w:ascii="NewsGotT" w:hAnsi="NewsGotT"/>
            <w:noProof/>
            <w:webHidden/>
          </w:rPr>
          <w:tab/>
        </w:r>
        <w:r w:rsidR="00035CD1" w:rsidRPr="00035CD1">
          <w:rPr>
            <w:rFonts w:ascii="NewsGotT" w:hAnsi="NewsGotT"/>
            <w:noProof/>
            <w:webHidden/>
          </w:rPr>
          <w:fldChar w:fldCharType="begin"/>
        </w:r>
        <w:r w:rsidR="00035CD1" w:rsidRPr="00035CD1">
          <w:rPr>
            <w:rFonts w:ascii="NewsGotT" w:hAnsi="NewsGotT"/>
            <w:noProof/>
            <w:webHidden/>
          </w:rPr>
          <w:instrText xml:space="preserve"> PAGEREF _Toc117467234 \h </w:instrText>
        </w:r>
        <w:r w:rsidR="00035CD1" w:rsidRPr="00035CD1">
          <w:rPr>
            <w:rFonts w:ascii="NewsGotT" w:hAnsi="NewsGotT"/>
            <w:noProof/>
            <w:webHidden/>
          </w:rPr>
        </w:r>
        <w:r w:rsidR="00035CD1" w:rsidRPr="00035CD1">
          <w:rPr>
            <w:rFonts w:ascii="NewsGotT" w:hAnsi="NewsGotT"/>
            <w:noProof/>
            <w:webHidden/>
          </w:rPr>
          <w:fldChar w:fldCharType="separate"/>
        </w:r>
        <w:r w:rsidR="00035CD1" w:rsidRPr="00035CD1">
          <w:rPr>
            <w:rFonts w:ascii="NewsGotT" w:hAnsi="NewsGotT"/>
            <w:noProof/>
            <w:webHidden/>
          </w:rPr>
          <w:t>47</w:t>
        </w:r>
        <w:r w:rsidR="00035CD1" w:rsidRPr="00035CD1">
          <w:rPr>
            <w:rFonts w:ascii="NewsGotT" w:hAnsi="NewsGotT"/>
            <w:noProof/>
            <w:webHidden/>
          </w:rPr>
          <w:fldChar w:fldCharType="end"/>
        </w:r>
      </w:hyperlink>
    </w:p>
    <w:p w14:paraId="6CD90B9C" w14:textId="41738A1A" w:rsidR="00035CD1" w:rsidRPr="00035CD1" w:rsidRDefault="00000000">
      <w:pPr>
        <w:pStyle w:val="ndicedeilustraes"/>
        <w:tabs>
          <w:tab w:val="right" w:leader="dot" w:pos="9440"/>
        </w:tabs>
        <w:rPr>
          <w:rFonts w:ascii="NewsGotT" w:eastAsiaTheme="minorEastAsia" w:hAnsi="NewsGotT" w:cstheme="minorBidi"/>
          <w:noProof/>
          <w:lang w:val="en-GB" w:eastAsia="en-GB"/>
        </w:rPr>
      </w:pPr>
      <w:hyperlink r:id="rId41" w:anchor="_Toc117467235" w:history="1">
        <w:r w:rsidR="00035CD1" w:rsidRPr="00035CD1">
          <w:rPr>
            <w:rStyle w:val="Hiperligao"/>
            <w:rFonts w:ascii="NewsGotT" w:hAnsi="NewsGotT"/>
            <w:noProof/>
            <w:lang w:val="en-GB"/>
          </w:rPr>
          <w:t>Figure 32 - No data on Post error.</w:t>
        </w:r>
        <w:r w:rsidR="00035CD1" w:rsidRPr="00035CD1">
          <w:rPr>
            <w:rFonts w:ascii="NewsGotT" w:hAnsi="NewsGotT"/>
            <w:noProof/>
            <w:webHidden/>
          </w:rPr>
          <w:tab/>
        </w:r>
        <w:r w:rsidR="00035CD1" w:rsidRPr="00035CD1">
          <w:rPr>
            <w:rFonts w:ascii="NewsGotT" w:hAnsi="NewsGotT"/>
            <w:noProof/>
            <w:webHidden/>
          </w:rPr>
          <w:fldChar w:fldCharType="begin"/>
        </w:r>
        <w:r w:rsidR="00035CD1" w:rsidRPr="00035CD1">
          <w:rPr>
            <w:rFonts w:ascii="NewsGotT" w:hAnsi="NewsGotT"/>
            <w:noProof/>
            <w:webHidden/>
          </w:rPr>
          <w:instrText xml:space="preserve"> PAGEREF _Toc117467235 \h </w:instrText>
        </w:r>
        <w:r w:rsidR="00035CD1" w:rsidRPr="00035CD1">
          <w:rPr>
            <w:rFonts w:ascii="NewsGotT" w:hAnsi="NewsGotT"/>
            <w:noProof/>
            <w:webHidden/>
          </w:rPr>
        </w:r>
        <w:r w:rsidR="00035CD1" w:rsidRPr="00035CD1">
          <w:rPr>
            <w:rFonts w:ascii="NewsGotT" w:hAnsi="NewsGotT"/>
            <w:noProof/>
            <w:webHidden/>
          </w:rPr>
          <w:fldChar w:fldCharType="separate"/>
        </w:r>
        <w:r w:rsidR="00035CD1" w:rsidRPr="00035CD1">
          <w:rPr>
            <w:rFonts w:ascii="NewsGotT" w:hAnsi="NewsGotT"/>
            <w:noProof/>
            <w:webHidden/>
          </w:rPr>
          <w:t>48</w:t>
        </w:r>
        <w:r w:rsidR="00035CD1" w:rsidRPr="00035CD1">
          <w:rPr>
            <w:rFonts w:ascii="NewsGotT" w:hAnsi="NewsGotT"/>
            <w:noProof/>
            <w:webHidden/>
          </w:rPr>
          <w:fldChar w:fldCharType="end"/>
        </w:r>
      </w:hyperlink>
    </w:p>
    <w:p w14:paraId="5D9F4ECA" w14:textId="2E1A829C" w:rsidR="00035CD1" w:rsidRPr="00035CD1" w:rsidRDefault="00000000">
      <w:pPr>
        <w:pStyle w:val="ndicedeilustraes"/>
        <w:tabs>
          <w:tab w:val="right" w:leader="dot" w:pos="9440"/>
        </w:tabs>
        <w:rPr>
          <w:rFonts w:ascii="NewsGotT" w:eastAsiaTheme="minorEastAsia" w:hAnsi="NewsGotT" w:cstheme="minorBidi"/>
          <w:noProof/>
          <w:lang w:val="en-GB" w:eastAsia="en-GB"/>
        </w:rPr>
      </w:pPr>
      <w:hyperlink w:anchor="_Toc117467236" w:history="1">
        <w:r w:rsidR="00035CD1" w:rsidRPr="00035CD1">
          <w:rPr>
            <w:rStyle w:val="Hiperligao"/>
            <w:rFonts w:ascii="NewsGotT" w:hAnsi="NewsGotT"/>
            <w:noProof/>
            <w:lang w:val="en-GB"/>
          </w:rPr>
          <w:t>Figure 33 - Negative HTTP Response Codes.</w:t>
        </w:r>
        <w:r w:rsidR="00035CD1" w:rsidRPr="00035CD1">
          <w:rPr>
            <w:rFonts w:ascii="NewsGotT" w:hAnsi="NewsGotT"/>
            <w:noProof/>
            <w:webHidden/>
          </w:rPr>
          <w:tab/>
        </w:r>
        <w:r w:rsidR="00035CD1" w:rsidRPr="00035CD1">
          <w:rPr>
            <w:rFonts w:ascii="NewsGotT" w:hAnsi="NewsGotT"/>
            <w:noProof/>
            <w:webHidden/>
          </w:rPr>
          <w:fldChar w:fldCharType="begin"/>
        </w:r>
        <w:r w:rsidR="00035CD1" w:rsidRPr="00035CD1">
          <w:rPr>
            <w:rFonts w:ascii="NewsGotT" w:hAnsi="NewsGotT"/>
            <w:noProof/>
            <w:webHidden/>
          </w:rPr>
          <w:instrText xml:space="preserve"> PAGEREF _Toc117467236 \h </w:instrText>
        </w:r>
        <w:r w:rsidR="00035CD1" w:rsidRPr="00035CD1">
          <w:rPr>
            <w:rFonts w:ascii="NewsGotT" w:hAnsi="NewsGotT"/>
            <w:noProof/>
            <w:webHidden/>
          </w:rPr>
        </w:r>
        <w:r w:rsidR="00035CD1" w:rsidRPr="00035CD1">
          <w:rPr>
            <w:rFonts w:ascii="NewsGotT" w:hAnsi="NewsGotT"/>
            <w:noProof/>
            <w:webHidden/>
          </w:rPr>
          <w:fldChar w:fldCharType="separate"/>
        </w:r>
        <w:r w:rsidR="00035CD1" w:rsidRPr="00035CD1">
          <w:rPr>
            <w:rFonts w:ascii="NewsGotT" w:hAnsi="NewsGotT"/>
            <w:noProof/>
            <w:webHidden/>
          </w:rPr>
          <w:t>49</w:t>
        </w:r>
        <w:r w:rsidR="00035CD1" w:rsidRPr="00035CD1">
          <w:rPr>
            <w:rFonts w:ascii="NewsGotT" w:hAnsi="NewsGotT"/>
            <w:noProof/>
            <w:webHidden/>
          </w:rPr>
          <w:fldChar w:fldCharType="end"/>
        </w:r>
      </w:hyperlink>
    </w:p>
    <w:p w14:paraId="439E839C" w14:textId="061C0D79" w:rsidR="00035CD1" w:rsidRPr="00035CD1" w:rsidRDefault="00000000">
      <w:pPr>
        <w:pStyle w:val="ndicedeilustraes"/>
        <w:tabs>
          <w:tab w:val="right" w:leader="dot" w:pos="9440"/>
        </w:tabs>
        <w:rPr>
          <w:rFonts w:ascii="NewsGotT" w:eastAsiaTheme="minorEastAsia" w:hAnsi="NewsGotT" w:cstheme="minorBidi"/>
          <w:noProof/>
          <w:lang w:val="en-GB" w:eastAsia="en-GB"/>
        </w:rPr>
      </w:pPr>
      <w:hyperlink w:anchor="_Toc117467237" w:history="1">
        <w:r w:rsidR="00035CD1" w:rsidRPr="00035CD1">
          <w:rPr>
            <w:rStyle w:val="Hiperligao"/>
            <w:rFonts w:ascii="NewsGotT" w:hAnsi="NewsGotT"/>
            <w:noProof/>
            <w:lang w:val="en-GB"/>
          </w:rPr>
          <w:t>Figure 34 - Negative Response Codes.</w:t>
        </w:r>
        <w:r w:rsidR="00035CD1" w:rsidRPr="00035CD1">
          <w:rPr>
            <w:rFonts w:ascii="NewsGotT" w:hAnsi="NewsGotT"/>
            <w:noProof/>
            <w:webHidden/>
          </w:rPr>
          <w:tab/>
        </w:r>
        <w:r w:rsidR="00035CD1" w:rsidRPr="00035CD1">
          <w:rPr>
            <w:rFonts w:ascii="NewsGotT" w:hAnsi="NewsGotT"/>
            <w:noProof/>
            <w:webHidden/>
          </w:rPr>
          <w:fldChar w:fldCharType="begin"/>
        </w:r>
        <w:r w:rsidR="00035CD1" w:rsidRPr="00035CD1">
          <w:rPr>
            <w:rFonts w:ascii="NewsGotT" w:hAnsi="NewsGotT"/>
            <w:noProof/>
            <w:webHidden/>
          </w:rPr>
          <w:instrText xml:space="preserve"> PAGEREF _Toc117467237 \h </w:instrText>
        </w:r>
        <w:r w:rsidR="00035CD1" w:rsidRPr="00035CD1">
          <w:rPr>
            <w:rFonts w:ascii="NewsGotT" w:hAnsi="NewsGotT"/>
            <w:noProof/>
            <w:webHidden/>
          </w:rPr>
        </w:r>
        <w:r w:rsidR="00035CD1" w:rsidRPr="00035CD1">
          <w:rPr>
            <w:rFonts w:ascii="NewsGotT" w:hAnsi="NewsGotT"/>
            <w:noProof/>
            <w:webHidden/>
          </w:rPr>
          <w:fldChar w:fldCharType="separate"/>
        </w:r>
        <w:r w:rsidR="00035CD1" w:rsidRPr="00035CD1">
          <w:rPr>
            <w:rFonts w:ascii="NewsGotT" w:hAnsi="NewsGotT"/>
            <w:noProof/>
            <w:webHidden/>
          </w:rPr>
          <w:t>50</w:t>
        </w:r>
        <w:r w:rsidR="00035CD1" w:rsidRPr="00035CD1">
          <w:rPr>
            <w:rFonts w:ascii="NewsGotT" w:hAnsi="NewsGotT"/>
            <w:noProof/>
            <w:webHidden/>
          </w:rPr>
          <w:fldChar w:fldCharType="end"/>
        </w:r>
      </w:hyperlink>
    </w:p>
    <w:p w14:paraId="332BC48D" w14:textId="6215B1F0" w:rsidR="00035CD1" w:rsidRPr="00035CD1" w:rsidRDefault="00000000">
      <w:pPr>
        <w:pStyle w:val="ndicedeilustraes"/>
        <w:tabs>
          <w:tab w:val="right" w:leader="dot" w:pos="9440"/>
        </w:tabs>
        <w:rPr>
          <w:rFonts w:ascii="NewsGotT" w:eastAsiaTheme="minorEastAsia" w:hAnsi="NewsGotT" w:cstheme="minorBidi"/>
          <w:noProof/>
          <w:lang w:val="en-GB" w:eastAsia="en-GB"/>
        </w:rPr>
      </w:pPr>
      <w:hyperlink r:id="rId42" w:anchor="_Toc117467238" w:history="1">
        <w:r w:rsidR="00035CD1" w:rsidRPr="00035CD1">
          <w:rPr>
            <w:rStyle w:val="Hiperligao"/>
            <w:rFonts w:ascii="NewsGotT" w:hAnsi="NewsGotT"/>
            <w:noProof/>
            <w:lang w:val="en-GB"/>
          </w:rPr>
          <w:t>Figure 35 - ESP32 Wi-Fi Access Point.</w:t>
        </w:r>
        <w:r w:rsidR="00035CD1" w:rsidRPr="00035CD1">
          <w:rPr>
            <w:rFonts w:ascii="NewsGotT" w:hAnsi="NewsGotT"/>
            <w:noProof/>
            <w:webHidden/>
          </w:rPr>
          <w:tab/>
        </w:r>
        <w:r w:rsidR="00035CD1" w:rsidRPr="00035CD1">
          <w:rPr>
            <w:rFonts w:ascii="NewsGotT" w:hAnsi="NewsGotT"/>
            <w:noProof/>
            <w:webHidden/>
          </w:rPr>
          <w:fldChar w:fldCharType="begin"/>
        </w:r>
        <w:r w:rsidR="00035CD1" w:rsidRPr="00035CD1">
          <w:rPr>
            <w:rFonts w:ascii="NewsGotT" w:hAnsi="NewsGotT"/>
            <w:noProof/>
            <w:webHidden/>
          </w:rPr>
          <w:instrText xml:space="preserve"> PAGEREF _Toc117467238 \h </w:instrText>
        </w:r>
        <w:r w:rsidR="00035CD1" w:rsidRPr="00035CD1">
          <w:rPr>
            <w:rFonts w:ascii="NewsGotT" w:hAnsi="NewsGotT"/>
            <w:noProof/>
            <w:webHidden/>
          </w:rPr>
        </w:r>
        <w:r w:rsidR="00035CD1" w:rsidRPr="00035CD1">
          <w:rPr>
            <w:rFonts w:ascii="NewsGotT" w:hAnsi="NewsGotT"/>
            <w:noProof/>
            <w:webHidden/>
          </w:rPr>
          <w:fldChar w:fldCharType="separate"/>
        </w:r>
        <w:r w:rsidR="00035CD1" w:rsidRPr="00035CD1">
          <w:rPr>
            <w:rFonts w:ascii="NewsGotT" w:hAnsi="NewsGotT"/>
            <w:noProof/>
            <w:webHidden/>
          </w:rPr>
          <w:t>50</w:t>
        </w:r>
        <w:r w:rsidR="00035CD1" w:rsidRPr="00035CD1">
          <w:rPr>
            <w:rFonts w:ascii="NewsGotT" w:hAnsi="NewsGotT"/>
            <w:noProof/>
            <w:webHidden/>
          </w:rPr>
          <w:fldChar w:fldCharType="end"/>
        </w:r>
      </w:hyperlink>
    </w:p>
    <w:p w14:paraId="312016A3" w14:textId="1E6233AD" w:rsidR="00035CD1" w:rsidRPr="00035CD1" w:rsidRDefault="00000000">
      <w:pPr>
        <w:pStyle w:val="ndicedeilustraes"/>
        <w:tabs>
          <w:tab w:val="right" w:leader="dot" w:pos="9440"/>
        </w:tabs>
        <w:rPr>
          <w:rFonts w:ascii="NewsGotT" w:eastAsiaTheme="minorEastAsia" w:hAnsi="NewsGotT" w:cstheme="minorBidi"/>
          <w:noProof/>
          <w:lang w:val="en-GB" w:eastAsia="en-GB"/>
        </w:rPr>
      </w:pPr>
      <w:hyperlink r:id="rId43" w:anchor="_Toc117467239" w:history="1">
        <w:r w:rsidR="00035CD1" w:rsidRPr="00035CD1">
          <w:rPr>
            <w:rStyle w:val="Hiperligao"/>
            <w:rFonts w:ascii="NewsGotT" w:hAnsi="NewsGotT"/>
            <w:noProof/>
            <w:lang w:val="en-GB"/>
          </w:rPr>
          <w:t>Figure 36 - Access Point Network Details.</w:t>
        </w:r>
        <w:r w:rsidR="00035CD1" w:rsidRPr="00035CD1">
          <w:rPr>
            <w:rFonts w:ascii="NewsGotT" w:hAnsi="NewsGotT"/>
            <w:noProof/>
            <w:webHidden/>
          </w:rPr>
          <w:tab/>
        </w:r>
        <w:r w:rsidR="00035CD1" w:rsidRPr="00035CD1">
          <w:rPr>
            <w:rFonts w:ascii="NewsGotT" w:hAnsi="NewsGotT"/>
            <w:noProof/>
            <w:webHidden/>
          </w:rPr>
          <w:fldChar w:fldCharType="begin"/>
        </w:r>
        <w:r w:rsidR="00035CD1" w:rsidRPr="00035CD1">
          <w:rPr>
            <w:rFonts w:ascii="NewsGotT" w:hAnsi="NewsGotT"/>
            <w:noProof/>
            <w:webHidden/>
          </w:rPr>
          <w:instrText xml:space="preserve"> PAGEREF _Toc117467239 \h </w:instrText>
        </w:r>
        <w:r w:rsidR="00035CD1" w:rsidRPr="00035CD1">
          <w:rPr>
            <w:rFonts w:ascii="NewsGotT" w:hAnsi="NewsGotT"/>
            <w:noProof/>
            <w:webHidden/>
          </w:rPr>
        </w:r>
        <w:r w:rsidR="00035CD1" w:rsidRPr="00035CD1">
          <w:rPr>
            <w:rFonts w:ascii="NewsGotT" w:hAnsi="NewsGotT"/>
            <w:noProof/>
            <w:webHidden/>
          </w:rPr>
          <w:fldChar w:fldCharType="separate"/>
        </w:r>
        <w:r w:rsidR="00035CD1" w:rsidRPr="00035CD1">
          <w:rPr>
            <w:rFonts w:ascii="NewsGotT" w:hAnsi="NewsGotT"/>
            <w:noProof/>
            <w:webHidden/>
          </w:rPr>
          <w:t>51</w:t>
        </w:r>
        <w:r w:rsidR="00035CD1" w:rsidRPr="00035CD1">
          <w:rPr>
            <w:rFonts w:ascii="NewsGotT" w:hAnsi="NewsGotT"/>
            <w:noProof/>
            <w:webHidden/>
          </w:rPr>
          <w:fldChar w:fldCharType="end"/>
        </w:r>
      </w:hyperlink>
    </w:p>
    <w:p w14:paraId="371134A5" w14:textId="474E4899" w:rsidR="00035CD1" w:rsidRPr="00035CD1" w:rsidRDefault="00000000">
      <w:pPr>
        <w:pStyle w:val="ndicedeilustraes"/>
        <w:tabs>
          <w:tab w:val="right" w:leader="dot" w:pos="9440"/>
        </w:tabs>
        <w:rPr>
          <w:rFonts w:ascii="NewsGotT" w:eastAsiaTheme="minorEastAsia" w:hAnsi="NewsGotT" w:cstheme="minorBidi"/>
          <w:noProof/>
          <w:lang w:val="en-GB" w:eastAsia="en-GB"/>
        </w:rPr>
      </w:pPr>
      <w:hyperlink r:id="rId44" w:anchor="_Toc117467240" w:history="1">
        <w:r w:rsidR="00035CD1" w:rsidRPr="00035CD1">
          <w:rPr>
            <w:rStyle w:val="Hiperligao"/>
            <w:rFonts w:ascii="NewsGotT" w:hAnsi="NewsGotT"/>
            <w:noProof/>
          </w:rPr>
          <w:t>Figure 37 - ESP32 Input Form.</w:t>
        </w:r>
        <w:r w:rsidR="00035CD1" w:rsidRPr="00035CD1">
          <w:rPr>
            <w:rFonts w:ascii="NewsGotT" w:hAnsi="NewsGotT"/>
            <w:noProof/>
            <w:webHidden/>
          </w:rPr>
          <w:tab/>
        </w:r>
        <w:r w:rsidR="00035CD1" w:rsidRPr="00035CD1">
          <w:rPr>
            <w:rFonts w:ascii="NewsGotT" w:hAnsi="NewsGotT"/>
            <w:noProof/>
            <w:webHidden/>
          </w:rPr>
          <w:fldChar w:fldCharType="begin"/>
        </w:r>
        <w:r w:rsidR="00035CD1" w:rsidRPr="00035CD1">
          <w:rPr>
            <w:rFonts w:ascii="NewsGotT" w:hAnsi="NewsGotT"/>
            <w:noProof/>
            <w:webHidden/>
          </w:rPr>
          <w:instrText xml:space="preserve"> PAGEREF _Toc117467240 \h </w:instrText>
        </w:r>
        <w:r w:rsidR="00035CD1" w:rsidRPr="00035CD1">
          <w:rPr>
            <w:rFonts w:ascii="NewsGotT" w:hAnsi="NewsGotT"/>
            <w:noProof/>
            <w:webHidden/>
          </w:rPr>
        </w:r>
        <w:r w:rsidR="00035CD1" w:rsidRPr="00035CD1">
          <w:rPr>
            <w:rFonts w:ascii="NewsGotT" w:hAnsi="NewsGotT"/>
            <w:noProof/>
            <w:webHidden/>
          </w:rPr>
          <w:fldChar w:fldCharType="separate"/>
        </w:r>
        <w:r w:rsidR="00035CD1" w:rsidRPr="00035CD1">
          <w:rPr>
            <w:rFonts w:ascii="NewsGotT" w:hAnsi="NewsGotT"/>
            <w:noProof/>
            <w:webHidden/>
          </w:rPr>
          <w:t>51</w:t>
        </w:r>
        <w:r w:rsidR="00035CD1" w:rsidRPr="00035CD1">
          <w:rPr>
            <w:rFonts w:ascii="NewsGotT" w:hAnsi="NewsGotT"/>
            <w:noProof/>
            <w:webHidden/>
          </w:rPr>
          <w:fldChar w:fldCharType="end"/>
        </w:r>
      </w:hyperlink>
    </w:p>
    <w:p w14:paraId="2A1D7815" w14:textId="5830BCBA" w:rsidR="00035CD1" w:rsidRPr="00035CD1" w:rsidRDefault="00000000">
      <w:pPr>
        <w:pStyle w:val="ndicedeilustraes"/>
        <w:tabs>
          <w:tab w:val="right" w:leader="dot" w:pos="9440"/>
        </w:tabs>
        <w:rPr>
          <w:rFonts w:ascii="NewsGotT" w:eastAsiaTheme="minorEastAsia" w:hAnsi="NewsGotT" w:cstheme="minorBidi"/>
          <w:noProof/>
          <w:lang w:val="en-GB" w:eastAsia="en-GB"/>
        </w:rPr>
      </w:pPr>
      <w:hyperlink r:id="rId45" w:anchor="_Toc117467241" w:history="1">
        <w:r w:rsidR="00035CD1" w:rsidRPr="00035CD1">
          <w:rPr>
            <w:rStyle w:val="Hiperligao"/>
            <w:rFonts w:ascii="NewsGotT" w:hAnsi="NewsGotT"/>
            <w:noProof/>
          </w:rPr>
          <w:t>Figure 38 - Information posted.</w:t>
        </w:r>
        <w:r w:rsidR="00035CD1" w:rsidRPr="00035CD1">
          <w:rPr>
            <w:rFonts w:ascii="NewsGotT" w:hAnsi="NewsGotT"/>
            <w:noProof/>
            <w:webHidden/>
          </w:rPr>
          <w:tab/>
        </w:r>
        <w:r w:rsidR="00035CD1" w:rsidRPr="00035CD1">
          <w:rPr>
            <w:rFonts w:ascii="NewsGotT" w:hAnsi="NewsGotT"/>
            <w:noProof/>
            <w:webHidden/>
          </w:rPr>
          <w:fldChar w:fldCharType="begin"/>
        </w:r>
        <w:r w:rsidR="00035CD1" w:rsidRPr="00035CD1">
          <w:rPr>
            <w:rFonts w:ascii="NewsGotT" w:hAnsi="NewsGotT"/>
            <w:noProof/>
            <w:webHidden/>
          </w:rPr>
          <w:instrText xml:space="preserve"> PAGEREF _Toc117467241 \h </w:instrText>
        </w:r>
        <w:r w:rsidR="00035CD1" w:rsidRPr="00035CD1">
          <w:rPr>
            <w:rFonts w:ascii="NewsGotT" w:hAnsi="NewsGotT"/>
            <w:noProof/>
            <w:webHidden/>
          </w:rPr>
        </w:r>
        <w:r w:rsidR="00035CD1" w:rsidRPr="00035CD1">
          <w:rPr>
            <w:rFonts w:ascii="NewsGotT" w:hAnsi="NewsGotT"/>
            <w:noProof/>
            <w:webHidden/>
          </w:rPr>
          <w:fldChar w:fldCharType="separate"/>
        </w:r>
        <w:r w:rsidR="00035CD1" w:rsidRPr="00035CD1">
          <w:rPr>
            <w:rFonts w:ascii="NewsGotT" w:hAnsi="NewsGotT"/>
            <w:noProof/>
            <w:webHidden/>
          </w:rPr>
          <w:t>52</w:t>
        </w:r>
        <w:r w:rsidR="00035CD1" w:rsidRPr="00035CD1">
          <w:rPr>
            <w:rFonts w:ascii="NewsGotT" w:hAnsi="NewsGotT"/>
            <w:noProof/>
            <w:webHidden/>
          </w:rPr>
          <w:fldChar w:fldCharType="end"/>
        </w:r>
      </w:hyperlink>
    </w:p>
    <w:p w14:paraId="479484D0" w14:textId="373FFBCD" w:rsidR="00035CD1" w:rsidRPr="00035CD1" w:rsidRDefault="00000000">
      <w:pPr>
        <w:pStyle w:val="ndicedeilustraes"/>
        <w:tabs>
          <w:tab w:val="right" w:leader="dot" w:pos="9440"/>
        </w:tabs>
        <w:rPr>
          <w:rFonts w:ascii="NewsGotT" w:eastAsiaTheme="minorEastAsia" w:hAnsi="NewsGotT" w:cstheme="minorBidi"/>
          <w:noProof/>
          <w:lang w:val="en-GB" w:eastAsia="en-GB"/>
        </w:rPr>
      </w:pPr>
      <w:hyperlink r:id="rId46" w:anchor="_Toc117467242" w:history="1">
        <w:r w:rsidR="00035CD1" w:rsidRPr="00035CD1">
          <w:rPr>
            <w:rStyle w:val="Hiperligao"/>
            <w:rFonts w:ascii="NewsGotT" w:hAnsi="NewsGotT"/>
            <w:noProof/>
          </w:rPr>
          <w:t>Figure 39 - Testing Program.</w:t>
        </w:r>
        <w:r w:rsidR="00035CD1" w:rsidRPr="00035CD1">
          <w:rPr>
            <w:rFonts w:ascii="NewsGotT" w:hAnsi="NewsGotT"/>
            <w:noProof/>
            <w:webHidden/>
          </w:rPr>
          <w:tab/>
        </w:r>
        <w:r w:rsidR="00035CD1" w:rsidRPr="00035CD1">
          <w:rPr>
            <w:rFonts w:ascii="NewsGotT" w:hAnsi="NewsGotT"/>
            <w:noProof/>
            <w:webHidden/>
          </w:rPr>
          <w:fldChar w:fldCharType="begin"/>
        </w:r>
        <w:r w:rsidR="00035CD1" w:rsidRPr="00035CD1">
          <w:rPr>
            <w:rFonts w:ascii="NewsGotT" w:hAnsi="NewsGotT"/>
            <w:noProof/>
            <w:webHidden/>
          </w:rPr>
          <w:instrText xml:space="preserve"> PAGEREF _Toc117467242 \h </w:instrText>
        </w:r>
        <w:r w:rsidR="00035CD1" w:rsidRPr="00035CD1">
          <w:rPr>
            <w:rFonts w:ascii="NewsGotT" w:hAnsi="NewsGotT"/>
            <w:noProof/>
            <w:webHidden/>
          </w:rPr>
        </w:r>
        <w:r w:rsidR="00035CD1" w:rsidRPr="00035CD1">
          <w:rPr>
            <w:rFonts w:ascii="NewsGotT" w:hAnsi="NewsGotT"/>
            <w:noProof/>
            <w:webHidden/>
          </w:rPr>
          <w:fldChar w:fldCharType="separate"/>
        </w:r>
        <w:r w:rsidR="00035CD1" w:rsidRPr="00035CD1">
          <w:rPr>
            <w:rFonts w:ascii="NewsGotT" w:hAnsi="NewsGotT"/>
            <w:noProof/>
            <w:webHidden/>
          </w:rPr>
          <w:t>53</w:t>
        </w:r>
        <w:r w:rsidR="00035CD1" w:rsidRPr="00035CD1">
          <w:rPr>
            <w:rFonts w:ascii="NewsGotT" w:hAnsi="NewsGotT"/>
            <w:noProof/>
            <w:webHidden/>
          </w:rPr>
          <w:fldChar w:fldCharType="end"/>
        </w:r>
      </w:hyperlink>
    </w:p>
    <w:p w14:paraId="27B7E878" w14:textId="517C033E" w:rsidR="00035CD1" w:rsidRPr="00035CD1" w:rsidRDefault="00000000">
      <w:pPr>
        <w:pStyle w:val="ndicedeilustraes"/>
        <w:tabs>
          <w:tab w:val="right" w:leader="dot" w:pos="9440"/>
        </w:tabs>
        <w:rPr>
          <w:rFonts w:ascii="NewsGotT" w:eastAsiaTheme="minorEastAsia" w:hAnsi="NewsGotT" w:cstheme="minorBidi"/>
          <w:noProof/>
          <w:lang w:val="en-GB" w:eastAsia="en-GB"/>
        </w:rPr>
      </w:pPr>
      <w:hyperlink r:id="rId47" w:anchor="_Toc117467243" w:history="1">
        <w:r w:rsidR="00035CD1" w:rsidRPr="00035CD1">
          <w:rPr>
            <w:rStyle w:val="Hiperligao"/>
            <w:rFonts w:ascii="NewsGotT" w:hAnsi="NewsGotT"/>
            <w:noProof/>
            <w:lang w:val="en-GB"/>
          </w:rPr>
          <w:t>Figure 40 - ESP32 connected to the Powerbank.</w:t>
        </w:r>
        <w:r w:rsidR="00035CD1" w:rsidRPr="00035CD1">
          <w:rPr>
            <w:rFonts w:ascii="NewsGotT" w:hAnsi="NewsGotT"/>
            <w:noProof/>
            <w:webHidden/>
          </w:rPr>
          <w:tab/>
        </w:r>
        <w:r w:rsidR="00035CD1" w:rsidRPr="00035CD1">
          <w:rPr>
            <w:rFonts w:ascii="NewsGotT" w:hAnsi="NewsGotT"/>
            <w:noProof/>
            <w:webHidden/>
          </w:rPr>
          <w:fldChar w:fldCharType="begin"/>
        </w:r>
        <w:r w:rsidR="00035CD1" w:rsidRPr="00035CD1">
          <w:rPr>
            <w:rFonts w:ascii="NewsGotT" w:hAnsi="NewsGotT"/>
            <w:noProof/>
            <w:webHidden/>
          </w:rPr>
          <w:instrText xml:space="preserve"> PAGEREF _Toc117467243 \h </w:instrText>
        </w:r>
        <w:r w:rsidR="00035CD1" w:rsidRPr="00035CD1">
          <w:rPr>
            <w:rFonts w:ascii="NewsGotT" w:hAnsi="NewsGotT"/>
            <w:noProof/>
            <w:webHidden/>
          </w:rPr>
        </w:r>
        <w:r w:rsidR="00035CD1" w:rsidRPr="00035CD1">
          <w:rPr>
            <w:rFonts w:ascii="NewsGotT" w:hAnsi="NewsGotT"/>
            <w:noProof/>
            <w:webHidden/>
          </w:rPr>
          <w:fldChar w:fldCharType="separate"/>
        </w:r>
        <w:r w:rsidR="00035CD1" w:rsidRPr="00035CD1">
          <w:rPr>
            <w:rFonts w:ascii="NewsGotT" w:hAnsi="NewsGotT"/>
            <w:noProof/>
            <w:webHidden/>
          </w:rPr>
          <w:t>54</w:t>
        </w:r>
        <w:r w:rsidR="00035CD1" w:rsidRPr="00035CD1">
          <w:rPr>
            <w:rFonts w:ascii="NewsGotT" w:hAnsi="NewsGotT"/>
            <w:noProof/>
            <w:webHidden/>
          </w:rPr>
          <w:fldChar w:fldCharType="end"/>
        </w:r>
      </w:hyperlink>
    </w:p>
    <w:p w14:paraId="555E1351" w14:textId="0B6C00C2" w:rsidR="00035CD1" w:rsidRPr="00035CD1" w:rsidRDefault="00000000">
      <w:pPr>
        <w:pStyle w:val="ndicedeilustraes"/>
        <w:tabs>
          <w:tab w:val="right" w:leader="dot" w:pos="9440"/>
        </w:tabs>
        <w:rPr>
          <w:rFonts w:ascii="NewsGotT" w:eastAsiaTheme="minorEastAsia" w:hAnsi="NewsGotT" w:cstheme="minorBidi"/>
          <w:noProof/>
          <w:lang w:val="en-GB" w:eastAsia="en-GB"/>
        </w:rPr>
      </w:pPr>
      <w:hyperlink r:id="rId48" w:anchor="_Toc117467244" w:history="1">
        <w:r w:rsidR="00035CD1" w:rsidRPr="00035CD1">
          <w:rPr>
            <w:rStyle w:val="Hiperligao"/>
            <w:rFonts w:ascii="NewsGotT" w:hAnsi="NewsGotT"/>
            <w:noProof/>
          </w:rPr>
          <w:t>Figure 41 - Firmware Flash.</w:t>
        </w:r>
        <w:r w:rsidR="00035CD1" w:rsidRPr="00035CD1">
          <w:rPr>
            <w:rFonts w:ascii="NewsGotT" w:hAnsi="NewsGotT"/>
            <w:noProof/>
            <w:webHidden/>
          </w:rPr>
          <w:tab/>
        </w:r>
        <w:r w:rsidR="00035CD1" w:rsidRPr="00035CD1">
          <w:rPr>
            <w:rFonts w:ascii="NewsGotT" w:hAnsi="NewsGotT"/>
            <w:noProof/>
            <w:webHidden/>
          </w:rPr>
          <w:fldChar w:fldCharType="begin"/>
        </w:r>
        <w:r w:rsidR="00035CD1" w:rsidRPr="00035CD1">
          <w:rPr>
            <w:rFonts w:ascii="NewsGotT" w:hAnsi="NewsGotT"/>
            <w:noProof/>
            <w:webHidden/>
          </w:rPr>
          <w:instrText xml:space="preserve"> PAGEREF _Toc117467244 \h </w:instrText>
        </w:r>
        <w:r w:rsidR="00035CD1" w:rsidRPr="00035CD1">
          <w:rPr>
            <w:rFonts w:ascii="NewsGotT" w:hAnsi="NewsGotT"/>
            <w:noProof/>
            <w:webHidden/>
          </w:rPr>
        </w:r>
        <w:r w:rsidR="00035CD1" w:rsidRPr="00035CD1">
          <w:rPr>
            <w:rFonts w:ascii="NewsGotT" w:hAnsi="NewsGotT"/>
            <w:noProof/>
            <w:webHidden/>
          </w:rPr>
          <w:fldChar w:fldCharType="separate"/>
        </w:r>
        <w:r w:rsidR="00035CD1" w:rsidRPr="00035CD1">
          <w:rPr>
            <w:rFonts w:ascii="NewsGotT" w:hAnsi="NewsGotT"/>
            <w:noProof/>
            <w:webHidden/>
          </w:rPr>
          <w:t>54</w:t>
        </w:r>
        <w:r w:rsidR="00035CD1" w:rsidRPr="00035CD1">
          <w:rPr>
            <w:rFonts w:ascii="NewsGotT" w:hAnsi="NewsGotT"/>
            <w:noProof/>
            <w:webHidden/>
          </w:rPr>
          <w:fldChar w:fldCharType="end"/>
        </w:r>
      </w:hyperlink>
    </w:p>
    <w:p w14:paraId="1517EE75" w14:textId="72BCA57A" w:rsidR="00035CD1" w:rsidRPr="00035CD1" w:rsidRDefault="00000000">
      <w:pPr>
        <w:pStyle w:val="ndicedeilustraes"/>
        <w:tabs>
          <w:tab w:val="right" w:leader="dot" w:pos="9440"/>
        </w:tabs>
        <w:rPr>
          <w:rFonts w:ascii="NewsGotT" w:eastAsiaTheme="minorEastAsia" w:hAnsi="NewsGotT" w:cstheme="minorBidi"/>
          <w:noProof/>
          <w:lang w:val="en-GB" w:eastAsia="en-GB"/>
        </w:rPr>
      </w:pPr>
      <w:hyperlink w:anchor="_Toc117467245" w:history="1">
        <w:r w:rsidR="00035CD1" w:rsidRPr="00035CD1">
          <w:rPr>
            <w:rStyle w:val="Hiperligao"/>
            <w:rFonts w:ascii="NewsGotT" w:hAnsi="NewsGotT"/>
            <w:noProof/>
            <w:lang w:val="en-GB"/>
          </w:rPr>
          <w:t>Figure 42 - Scan data stored in the ILS server.</w:t>
        </w:r>
        <w:r w:rsidR="00035CD1" w:rsidRPr="00035CD1">
          <w:rPr>
            <w:rFonts w:ascii="NewsGotT" w:hAnsi="NewsGotT"/>
            <w:noProof/>
            <w:webHidden/>
          </w:rPr>
          <w:tab/>
        </w:r>
        <w:r w:rsidR="00035CD1" w:rsidRPr="00035CD1">
          <w:rPr>
            <w:rFonts w:ascii="NewsGotT" w:hAnsi="NewsGotT"/>
            <w:noProof/>
            <w:webHidden/>
          </w:rPr>
          <w:fldChar w:fldCharType="begin"/>
        </w:r>
        <w:r w:rsidR="00035CD1" w:rsidRPr="00035CD1">
          <w:rPr>
            <w:rFonts w:ascii="NewsGotT" w:hAnsi="NewsGotT"/>
            <w:noProof/>
            <w:webHidden/>
          </w:rPr>
          <w:instrText xml:space="preserve"> PAGEREF _Toc117467245 \h </w:instrText>
        </w:r>
        <w:r w:rsidR="00035CD1" w:rsidRPr="00035CD1">
          <w:rPr>
            <w:rFonts w:ascii="NewsGotT" w:hAnsi="NewsGotT"/>
            <w:noProof/>
            <w:webHidden/>
          </w:rPr>
        </w:r>
        <w:r w:rsidR="00035CD1" w:rsidRPr="00035CD1">
          <w:rPr>
            <w:rFonts w:ascii="NewsGotT" w:hAnsi="NewsGotT"/>
            <w:noProof/>
            <w:webHidden/>
          </w:rPr>
          <w:fldChar w:fldCharType="separate"/>
        </w:r>
        <w:r w:rsidR="00035CD1" w:rsidRPr="00035CD1">
          <w:rPr>
            <w:rFonts w:ascii="NewsGotT" w:hAnsi="NewsGotT"/>
            <w:noProof/>
            <w:webHidden/>
          </w:rPr>
          <w:t>54</w:t>
        </w:r>
        <w:r w:rsidR="00035CD1" w:rsidRPr="00035CD1">
          <w:rPr>
            <w:rFonts w:ascii="NewsGotT" w:hAnsi="NewsGotT"/>
            <w:noProof/>
            <w:webHidden/>
          </w:rPr>
          <w:fldChar w:fldCharType="end"/>
        </w:r>
      </w:hyperlink>
    </w:p>
    <w:p w14:paraId="5223C4C9" w14:textId="0142DC49" w:rsidR="00035CD1" w:rsidRPr="00035CD1" w:rsidRDefault="00000000">
      <w:pPr>
        <w:pStyle w:val="ndicedeilustraes"/>
        <w:tabs>
          <w:tab w:val="right" w:leader="dot" w:pos="9440"/>
        </w:tabs>
        <w:rPr>
          <w:rFonts w:ascii="NewsGotT" w:eastAsiaTheme="minorEastAsia" w:hAnsi="NewsGotT" w:cstheme="minorBidi"/>
          <w:noProof/>
          <w:lang w:val="en-GB" w:eastAsia="en-GB"/>
        </w:rPr>
      </w:pPr>
      <w:hyperlink r:id="rId49" w:anchor="_Toc117467246" w:history="1">
        <w:r w:rsidR="00035CD1" w:rsidRPr="00035CD1">
          <w:rPr>
            <w:rStyle w:val="Hiperligao"/>
            <w:rFonts w:ascii="NewsGotT" w:hAnsi="NewsGotT"/>
            <w:noProof/>
          </w:rPr>
          <w:t>Figure 43 - Apache Lounge.</w:t>
        </w:r>
        <w:r w:rsidR="00035CD1" w:rsidRPr="00035CD1">
          <w:rPr>
            <w:rFonts w:ascii="NewsGotT" w:hAnsi="NewsGotT"/>
            <w:noProof/>
            <w:webHidden/>
          </w:rPr>
          <w:tab/>
        </w:r>
        <w:r w:rsidR="00035CD1" w:rsidRPr="00035CD1">
          <w:rPr>
            <w:rFonts w:ascii="NewsGotT" w:hAnsi="NewsGotT"/>
            <w:noProof/>
            <w:webHidden/>
          </w:rPr>
          <w:fldChar w:fldCharType="begin"/>
        </w:r>
        <w:r w:rsidR="00035CD1" w:rsidRPr="00035CD1">
          <w:rPr>
            <w:rFonts w:ascii="NewsGotT" w:hAnsi="NewsGotT"/>
            <w:noProof/>
            <w:webHidden/>
          </w:rPr>
          <w:instrText xml:space="preserve"> PAGEREF _Toc117467246 \h </w:instrText>
        </w:r>
        <w:r w:rsidR="00035CD1" w:rsidRPr="00035CD1">
          <w:rPr>
            <w:rFonts w:ascii="NewsGotT" w:hAnsi="NewsGotT"/>
            <w:noProof/>
            <w:webHidden/>
          </w:rPr>
        </w:r>
        <w:r w:rsidR="00035CD1" w:rsidRPr="00035CD1">
          <w:rPr>
            <w:rFonts w:ascii="NewsGotT" w:hAnsi="NewsGotT"/>
            <w:noProof/>
            <w:webHidden/>
          </w:rPr>
          <w:fldChar w:fldCharType="separate"/>
        </w:r>
        <w:r w:rsidR="00035CD1" w:rsidRPr="00035CD1">
          <w:rPr>
            <w:rFonts w:ascii="NewsGotT" w:hAnsi="NewsGotT"/>
            <w:noProof/>
            <w:webHidden/>
          </w:rPr>
          <w:t>55</w:t>
        </w:r>
        <w:r w:rsidR="00035CD1" w:rsidRPr="00035CD1">
          <w:rPr>
            <w:rFonts w:ascii="NewsGotT" w:hAnsi="NewsGotT"/>
            <w:noProof/>
            <w:webHidden/>
          </w:rPr>
          <w:fldChar w:fldCharType="end"/>
        </w:r>
      </w:hyperlink>
    </w:p>
    <w:p w14:paraId="41413B65" w14:textId="54F2B0AC" w:rsidR="00035CD1" w:rsidRPr="00035CD1" w:rsidRDefault="00000000">
      <w:pPr>
        <w:pStyle w:val="ndicedeilustraes"/>
        <w:tabs>
          <w:tab w:val="right" w:leader="dot" w:pos="9440"/>
        </w:tabs>
        <w:rPr>
          <w:rFonts w:ascii="NewsGotT" w:eastAsiaTheme="minorEastAsia" w:hAnsi="NewsGotT" w:cstheme="minorBidi"/>
          <w:noProof/>
          <w:lang w:val="en-GB" w:eastAsia="en-GB"/>
        </w:rPr>
      </w:pPr>
      <w:hyperlink r:id="rId50" w:anchor="_Toc117467247" w:history="1">
        <w:r w:rsidR="00035CD1" w:rsidRPr="00035CD1">
          <w:rPr>
            <w:rStyle w:val="Hiperligao"/>
            <w:rFonts w:ascii="NewsGotT" w:hAnsi="NewsGotT"/>
            <w:noProof/>
          </w:rPr>
          <w:t>Figure 44 - Apache Command Prompt.</w:t>
        </w:r>
        <w:r w:rsidR="00035CD1" w:rsidRPr="00035CD1">
          <w:rPr>
            <w:rFonts w:ascii="NewsGotT" w:hAnsi="NewsGotT"/>
            <w:noProof/>
            <w:webHidden/>
          </w:rPr>
          <w:tab/>
        </w:r>
        <w:r w:rsidR="00035CD1" w:rsidRPr="00035CD1">
          <w:rPr>
            <w:rFonts w:ascii="NewsGotT" w:hAnsi="NewsGotT"/>
            <w:noProof/>
            <w:webHidden/>
          </w:rPr>
          <w:fldChar w:fldCharType="begin"/>
        </w:r>
        <w:r w:rsidR="00035CD1" w:rsidRPr="00035CD1">
          <w:rPr>
            <w:rFonts w:ascii="NewsGotT" w:hAnsi="NewsGotT"/>
            <w:noProof/>
            <w:webHidden/>
          </w:rPr>
          <w:instrText xml:space="preserve"> PAGEREF _Toc117467247 \h </w:instrText>
        </w:r>
        <w:r w:rsidR="00035CD1" w:rsidRPr="00035CD1">
          <w:rPr>
            <w:rFonts w:ascii="NewsGotT" w:hAnsi="NewsGotT"/>
            <w:noProof/>
            <w:webHidden/>
          </w:rPr>
        </w:r>
        <w:r w:rsidR="00035CD1" w:rsidRPr="00035CD1">
          <w:rPr>
            <w:rFonts w:ascii="NewsGotT" w:hAnsi="NewsGotT"/>
            <w:noProof/>
            <w:webHidden/>
          </w:rPr>
          <w:fldChar w:fldCharType="separate"/>
        </w:r>
        <w:r w:rsidR="00035CD1" w:rsidRPr="00035CD1">
          <w:rPr>
            <w:rFonts w:ascii="NewsGotT" w:hAnsi="NewsGotT"/>
            <w:noProof/>
            <w:webHidden/>
          </w:rPr>
          <w:t>55</w:t>
        </w:r>
        <w:r w:rsidR="00035CD1" w:rsidRPr="00035CD1">
          <w:rPr>
            <w:rFonts w:ascii="NewsGotT" w:hAnsi="NewsGotT"/>
            <w:noProof/>
            <w:webHidden/>
          </w:rPr>
          <w:fldChar w:fldCharType="end"/>
        </w:r>
      </w:hyperlink>
    </w:p>
    <w:p w14:paraId="7E906C80" w14:textId="1C58C585" w:rsidR="00035CD1" w:rsidRPr="00035CD1" w:rsidRDefault="00000000">
      <w:pPr>
        <w:pStyle w:val="ndicedeilustraes"/>
        <w:tabs>
          <w:tab w:val="right" w:leader="dot" w:pos="9440"/>
        </w:tabs>
        <w:rPr>
          <w:rFonts w:ascii="NewsGotT" w:eastAsiaTheme="minorEastAsia" w:hAnsi="NewsGotT" w:cstheme="minorBidi"/>
          <w:noProof/>
          <w:lang w:val="en-GB" w:eastAsia="en-GB"/>
        </w:rPr>
      </w:pPr>
      <w:hyperlink r:id="rId51" w:anchor="_Toc117467248" w:history="1">
        <w:r w:rsidR="00035CD1" w:rsidRPr="00035CD1">
          <w:rPr>
            <w:rStyle w:val="Hiperligao"/>
            <w:rFonts w:ascii="NewsGotT" w:hAnsi="NewsGotT"/>
            <w:noProof/>
          </w:rPr>
          <w:t>Figure 45 - Apache Service.</w:t>
        </w:r>
        <w:r w:rsidR="00035CD1" w:rsidRPr="00035CD1">
          <w:rPr>
            <w:rFonts w:ascii="NewsGotT" w:hAnsi="NewsGotT"/>
            <w:noProof/>
            <w:webHidden/>
          </w:rPr>
          <w:tab/>
        </w:r>
        <w:r w:rsidR="00035CD1" w:rsidRPr="00035CD1">
          <w:rPr>
            <w:rFonts w:ascii="NewsGotT" w:hAnsi="NewsGotT"/>
            <w:noProof/>
            <w:webHidden/>
          </w:rPr>
          <w:fldChar w:fldCharType="begin"/>
        </w:r>
        <w:r w:rsidR="00035CD1" w:rsidRPr="00035CD1">
          <w:rPr>
            <w:rFonts w:ascii="NewsGotT" w:hAnsi="NewsGotT"/>
            <w:noProof/>
            <w:webHidden/>
          </w:rPr>
          <w:instrText xml:space="preserve"> PAGEREF _Toc117467248 \h </w:instrText>
        </w:r>
        <w:r w:rsidR="00035CD1" w:rsidRPr="00035CD1">
          <w:rPr>
            <w:rFonts w:ascii="NewsGotT" w:hAnsi="NewsGotT"/>
            <w:noProof/>
            <w:webHidden/>
          </w:rPr>
        </w:r>
        <w:r w:rsidR="00035CD1" w:rsidRPr="00035CD1">
          <w:rPr>
            <w:rFonts w:ascii="NewsGotT" w:hAnsi="NewsGotT"/>
            <w:noProof/>
            <w:webHidden/>
          </w:rPr>
          <w:fldChar w:fldCharType="separate"/>
        </w:r>
        <w:r w:rsidR="00035CD1" w:rsidRPr="00035CD1">
          <w:rPr>
            <w:rFonts w:ascii="NewsGotT" w:hAnsi="NewsGotT"/>
            <w:noProof/>
            <w:webHidden/>
          </w:rPr>
          <w:t>56</w:t>
        </w:r>
        <w:r w:rsidR="00035CD1" w:rsidRPr="00035CD1">
          <w:rPr>
            <w:rFonts w:ascii="NewsGotT" w:hAnsi="NewsGotT"/>
            <w:noProof/>
            <w:webHidden/>
          </w:rPr>
          <w:fldChar w:fldCharType="end"/>
        </w:r>
      </w:hyperlink>
    </w:p>
    <w:p w14:paraId="059F7067" w14:textId="30B65345" w:rsidR="00035CD1" w:rsidRPr="00035CD1" w:rsidRDefault="00000000">
      <w:pPr>
        <w:pStyle w:val="ndicedeilustraes"/>
        <w:tabs>
          <w:tab w:val="right" w:leader="dot" w:pos="9440"/>
        </w:tabs>
        <w:rPr>
          <w:rFonts w:ascii="NewsGotT" w:eastAsiaTheme="minorEastAsia" w:hAnsi="NewsGotT" w:cstheme="minorBidi"/>
          <w:noProof/>
          <w:lang w:val="en-GB" w:eastAsia="en-GB"/>
        </w:rPr>
      </w:pPr>
      <w:hyperlink r:id="rId52" w:anchor="_Toc117467249" w:history="1">
        <w:r w:rsidR="00035CD1" w:rsidRPr="00035CD1">
          <w:rPr>
            <w:rStyle w:val="Hiperligao"/>
            <w:rFonts w:ascii="NewsGotT" w:hAnsi="NewsGotT"/>
            <w:noProof/>
          </w:rPr>
          <w:t>Figure 46 - Local server IPv4.</w:t>
        </w:r>
        <w:r w:rsidR="00035CD1" w:rsidRPr="00035CD1">
          <w:rPr>
            <w:rFonts w:ascii="NewsGotT" w:hAnsi="NewsGotT"/>
            <w:noProof/>
            <w:webHidden/>
          </w:rPr>
          <w:tab/>
        </w:r>
        <w:r w:rsidR="00035CD1" w:rsidRPr="00035CD1">
          <w:rPr>
            <w:rFonts w:ascii="NewsGotT" w:hAnsi="NewsGotT"/>
            <w:noProof/>
            <w:webHidden/>
          </w:rPr>
          <w:fldChar w:fldCharType="begin"/>
        </w:r>
        <w:r w:rsidR="00035CD1" w:rsidRPr="00035CD1">
          <w:rPr>
            <w:rFonts w:ascii="NewsGotT" w:hAnsi="NewsGotT"/>
            <w:noProof/>
            <w:webHidden/>
          </w:rPr>
          <w:instrText xml:space="preserve"> PAGEREF _Toc117467249 \h </w:instrText>
        </w:r>
        <w:r w:rsidR="00035CD1" w:rsidRPr="00035CD1">
          <w:rPr>
            <w:rFonts w:ascii="NewsGotT" w:hAnsi="NewsGotT"/>
            <w:noProof/>
            <w:webHidden/>
          </w:rPr>
        </w:r>
        <w:r w:rsidR="00035CD1" w:rsidRPr="00035CD1">
          <w:rPr>
            <w:rFonts w:ascii="NewsGotT" w:hAnsi="NewsGotT"/>
            <w:noProof/>
            <w:webHidden/>
          </w:rPr>
          <w:fldChar w:fldCharType="separate"/>
        </w:r>
        <w:r w:rsidR="00035CD1" w:rsidRPr="00035CD1">
          <w:rPr>
            <w:rFonts w:ascii="NewsGotT" w:hAnsi="NewsGotT"/>
            <w:noProof/>
            <w:webHidden/>
          </w:rPr>
          <w:t>56</w:t>
        </w:r>
        <w:r w:rsidR="00035CD1" w:rsidRPr="00035CD1">
          <w:rPr>
            <w:rFonts w:ascii="NewsGotT" w:hAnsi="NewsGotT"/>
            <w:noProof/>
            <w:webHidden/>
          </w:rPr>
          <w:fldChar w:fldCharType="end"/>
        </w:r>
      </w:hyperlink>
    </w:p>
    <w:p w14:paraId="50A7C34F" w14:textId="1EE8C01C" w:rsidR="00035CD1" w:rsidRPr="00035CD1" w:rsidRDefault="00000000">
      <w:pPr>
        <w:pStyle w:val="ndicedeilustraes"/>
        <w:tabs>
          <w:tab w:val="right" w:leader="dot" w:pos="9440"/>
        </w:tabs>
        <w:rPr>
          <w:rFonts w:ascii="NewsGotT" w:eastAsiaTheme="minorEastAsia" w:hAnsi="NewsGotT" w:cstheme="minorBidi"/>
          <w:noProof/>
          <w:lang w:val="en-GB" w:eastAsia="en-GB"/>
        </w:rPr>
      </w:pPr>
      <w:hyperlink r:id="rId53" w:anchor="_Toc117467250" w:history="1">
        <w:r w:rsidR="00035CD1" w:rsidRPr="00035CD1">
          <w:rPr>
            <w:rStyle w:val="Hiperligao"/>
            <w:rFonts w:ascii="NewsGotT" w:hAnsi="NewsGotT"/>
            <w:noProof/>
          </w:rPr>
          <w:t>Figure 47 - INDEX.html File.</w:t>
        </w:r>
        <w:r w:rsidR="00035CD1" w:rsidRPr="00035CD1">
          <w:rPr>
            <w:rFonts w:ascii="NewsGotT" w:hAnsi="NewsGotT"/>
            <w:noProof/>
            <w:webHidden/>
          </w:rPr>
          <w:tab/>
        </w:r>
        <w:r w:rsidR="00035CD1" w:rsidRPr="00035CD1">
          <w:rPr>
            <w:rFonts w:ascii="NewsGotT" w:hAnsi="NewsGotT"/>
            <w:noProof/>
            <w:webHidden/>
          </w:rPr>
          <w:fldChar w:fldCharType="begin"/>
        </w:r>
        <w:r w:rsidR="00035CD1" w:rsidRPr="00035CD1">
          <w:rPr>
            <w:rFonts w:ascii="NewsGotT" w:hAnsi="NewsGotT"/>
            <w:noProof/>
            <w:webHidden/>
          </w:rPr>
          <w:instrText xml:space="preserve"> PAGEREF _Toc117467250 \h </w:instrText>
        </w:r>
        <w:r w:rsidR="00035CD1" w:rsidRPr="00035CD1">
          <w:rPr>
            <w:rFonts w:ascii="NewsGotT" w:hAnsi="NewsGotT"/>
            <w:noProof/>
            <w:webHidden/>
          </w:rPr>
        </w:r>
        <w:r w:rsidR="00035CD1" w:rsidRPr="00035CD1">
          <w:rPr>
            <w:rFonts w:ascii="NewsGotT" w:hAnsi="NewsGotT"/>
            <w:noProof/>
            <w:webHidden/>
          </w:rPr>
          <w:fldChar w:fldCharType="separate"/>
        </w:r>
        <w:r w:rsidR="00035CD1" w:rsidRPr="00035CD1">
          <w:rPr>
            <w:rFonts w:ascii="NewsGotT" w:hAnsi="NewsGotT"/>
            <w:noProof/>
            <w:webHidden/>
          </w:rPr>
          <w:t>56</w:t>
        </w:r>
        <w:r w:rsidR="00035CD1" w:rsidRPr="00035CD1">
          <w:rPr>
            <w:rFonts w:ascii="NewsGotT" w:hAnsi="NewsGotT"/>
            <w:noProof/>
            <w:webHidden/>
          </w:rPr>
          <w:fldChar w:fldCharType="end"/>
        </w:r>
      </w:hyperlink>
    </w:p>
    <w:p w14:paraId="4EFC87C3" w14:textId="2CE4E906" w:rsidR="00035CD1" w:rsidRPr="00035CD1" w:rsidRDefault="00000000">
      <w:pPr>
        <w:pStyle w:val="ndicedeilustraes"/>
        <w:tabs>
          <w:tab w:val="right" w:leader="dot" w:pos="9440"/>
        </w:tabs>
        <w:rPr>
          <w:rFonts w:ascii="NewsGotT" w:eastAsiaTheme="minorEastAsia" w:hAnsi="NewsGotT" w:cstheme="minorBidi"/>
          <w:noProof/>
          <w:lang w:val="en-GB" w:eastAsia="en-GB"/>
        </w:rPr>
      </w:pPr>
      <w:hyperlink r:id="rId54" w:anchor="_Toc117467251" w:history="1">
        <w:r w:rsidR="00035CD1" w:rsidRPr="00035CD1">
          <w:rPr>
            <w:rStyle w:val="Hiperligao"/>
            <w:rFonts w:ascii="NewsGotT" w:hAnsi="NewsGotT"/>
            <w:noProof/>
            <w:lang w:val="en-GB"/>
          </w:rPr>
          <w:t>Figure 48 - Inserting the server's IPv4.</w:t>
        </w:r>
        <w:r w:rsidR="00035CD1" w:rsidRPr="00035CD1">
          <w:rPr>
            <w:rFonts w:ascii="NewsGotT" w:hAnsi="NewsGotT"/>
            <w:noProof/>
            <w:webHidden/>
          </w:rPr>
          <w:tab/>
        </w:r>
        <w:r w:rsidR="00035CD1" w:rsidRPr="00035CD1">
          <w:rPr>
            <w:rFonts w:ascii="NewsGotT" w:hAnsi="NewsGotT"/>
            <w:noProof/>
            <w:webHidden/>
          </w:rPr>
          <w:fldChar w:fldCharType="begin"/>
        </w:r>
        <w:r w:rsidR="00035CD1" w:rsidRPr="00035CD1">
          <w:rPr>
            <w:rFonts w:ascii="NewsGotT" w:hAnsi="NewsGotT"/>
            <w:noProof/>
            <w:webHidden/>
          </w:rPr>
          <w:instrText xml:space="preserve"> PAGEREF _Toc117467251 \h </w:instrText>
        </w:r>
        <w:r w:rsidR="00035CD1" w:rsidRPr="00035CD1">
          <w:rPr>
            <w:rFonts w:ascii="NewsGotT" w:hAnsi="NewsGotT"/>
            <w:noProof/>
            <w:webHidden/>
          </w:rPr>
        </w:r>
        <w:r w:rsidR="00035CD1" w:rsidRPr="00035CD1">
          <w:rPr>
            <w:rFonts w:ascii="NewsGotT" w:hAnsi="NewsGotT"/>
            <w:noProof/>
            <w:webHidden/>
          </w:rPr>
          <w:fldChar w:fldCharType="separate"/>
        </w:r>
        <w:r w:rsidR="00035CD1" w:rsidRPr="00035CD1">
          <w:rPr>
            <w:rFonts w:ascii="NewsGotT" w:hAnsi="NewsGotT"/>
            <w:noProof/>
            <w:webHidden/>
          </w:rPr>
          <w:t>57</w:t>
        </w:r>
        <w:r w:rsidR="00035CD1" w:rsidRPr="00035CD1">
          <w:rPr>
            <w:rFonts w:ascii="NewsGotT" w:hAnsi="NewsGotT"/>
            <w:noProof/>
            <w:webHidden/>
          </w:rPr>
          <w:fldChar w:fldCharType="end"/>
        </w:r>
      </w:hyperlink>
    </w:p>
    <w:p w14:paraId="48F12A6B" w14:textId="5C999173" w:rsidR="00035CD1" w:rsidRPr="00035CD1" w:rsidRDefault="00000000">
      <w:pPr>
        <w:pStyle w:val="ndicedeilustraes"/>
        <w:tabs>
          <w:tab w:val="right" w:leader="dot" w:pos="9440"/>
        </w:tabs>
        <w:rPr>
          <w:rFonts w:ascii="NewsGotT" w:eastAsiaTheme="minorEastAsia" w:hAnsi="NewsGotT" w:cstheme="minorBidi"/>
          <w:noProof/>
          <w:lang w:val="en-GB" w:eastAsia="en-GB"/>
        </w:rPr>
      </w:pPr>
      <w:hyperlink r:id="rId55" w:anchor="_Toc117467252" w:history="1">
        <w:r w:rsidR="00035CD1" w:rsidRPr="00035CD1">
          <w:rPr>
            <w:rStyle w:val="Hiperligao"/>
            <w:rFonts w:ascii="NewsGotT" w:hAnsi="NewsGotT"/>
            <w:noProof/>
          </w:rPr>
          <w:t>Figure 49 - 2200mAh Powerbank.</w:t>
        </w:r>
        <w:r w:rsidR="00035CD1" w:rsidRPr="00035CD1">
          <w:rPr>
            <w:rFonts w:ascii="NewsGotT" w:hAnsi="NewsGotT"/>
            <w:noProof/>
            <w:webHidden/>
          </w:rPr>
          <w:tab/>
        </w:r>
        <w:r w:rsidR="00035CD1" w:rsidRPr="00035CD1">
          <w:rPr>
            <w:rFonts w:ascii="NewsGotT" w:hAnsi="NewsGotT"/>
            <w:noProof/>
            <w:webHidden/>
          </w:rPr>
          <w:fldChar w:fldCharType="begin"/>
        </w:r>
        <w:r w:rsidR="00035CD1" w:rsidRPr="00035CD1">
          <w:rPr>
            <w:rFonts w:ascii="NewsGotT" w:hAnsi="NewsGotT"/>
            <w:noProof/>
            <w:webHidden/>
          </w:rPr>
          <w:instrText xml:space="preserve"> PAGEREF _Toc117467252 \h </w:instrText>
        </w:r>
        <w:r w:rsidR="00035CD1" w:rsidRPr="00035CD1">
          <w:rPr>
            <w:rFonts w:ascii="NewsGotT" w:hAnsi="NewsGotT"/>
            <w:noProof/>
            <w:webHidden/>
          </w:rPr>
        </w:r>
        <w:r w:rsidR="00035CD1" w:rsidRPr="00035CD1">
          <w:rPr>
            <w:rFonts w:ascii="NewsGotT" w:hAnsi="NewsGotT"/>
            <w:noProof/>
            <w:webHidden/>
          </w:rPr>
          <w:fldChar w:fldCharType="separate"/>
        </w:r>
        <w:r w:rsidR="00035CD1" w:rsidRPr="00035CD1">
          <w:rPr>
            <w:rFonts w:ascii="NewsGotT" w:hAnsi="NewsGotT"/>
            <w:noProof/>
            <w:webHidden/>
          </w:rPr>
          <w:t>58</w:t>
        </w:r>
        <w:r w:rsidR="00035CD1" w:rsidRPr="00035CD1">
          <w:rPr>
            <w:rFonts w:ascii="NewsGotT" w:hAnsi="NewsGotT"/>
            <w:noProof/>
            <w:webHidden/>
          </w:rPr>
          <w:fldChar w:fldCharType="end"/>
        </w:r>
      </w:hyperlink>
    </w:p>
    <w:p w14:paraId="66F517E5" w14:textId="49B42ADF" w:rsidR="00035CD1" w:rsidRPr="00035CD1" w:rsidRDefault="00000000">
      <w:pPr>
        <w:pStyle w:val="ndicedeilustraes"/>
        <w:tabs>
          <w:tab w:val="right" w:leader="dot" w:pos="9440"/>
        </w:tabs>
        <w:rPr>
          <w:rFonts w:ascii="NewsGotT" w:eastAsiaTheme="minorEastAsia" w:hAnsi="NewsGotT" w:cstheme="minorBidi"/>
          <w:noProof/>
          <w:lang w:val="en-GB" w:eastAsia="en-GB"/>
        </w:rPr>
      </w:pPr>
      <w:hyperlink w:anchor="_Toc117467253" w:history="1">
        <w:r w:rsidR="00035CD1" w:rsidRPr="00035CD1">
          <w:rPr>
            <w:rStyle w:val="Hiperligao"/>
            <w:rFonts w:ascii="NewsGotT" w:hAnsi="NewsGotT"/>
            <w:noProof/>
          </w:rPr>
          <w:t>Figure 50 - Test Case 1 Histogram.</w:t>
        </w:r>
        <w:r w:rsidR="00035CD1" w:rsidRPr="00035CD1">
          <w:rPr>
            <w:rFonts w:ascii="NewsGotT" w:hAnsi="NewsGotT"/>
            <w:noProof/>
            <w:webHidden/>
          </w:rPr>
          <w:tab/>
        </w:r>
        <w:r w:rsidR="00035CD1" w:rsidRPr="00035CD1">
          <w:rPr>
            <w:rFonts w:ascii="NewsGotT" w:hAnsi="NewsGotT"/>
            <w:noProof/>
            <w:webHidden/>
          </w:rPr>
          <w:fldChar w:fldCharType="begin"/>
        </w:r>
        <w:r w:rsidR="00035CD1" w:rsidRPr="00035CD1">
          <w:rPr>
            <w:rFonts w:ascii="NewsGotT" w:hAnsi="NewsGotT"/>
            <w:noProof/>
            <w:webHidden/>
          </w:rPr>
          <w:instrText xml:space="preserve"> PAGEREF _Toc117467253 \h </w:instrText>
        </w:r>
        <w:r w:rsidR="00035CD1" w:rsidRPr="00035CD1">
          <w:rPr>
            <w:rFonts w:ascii="NewsGotT" w:hAnsi="NewsGotT"/>
            <w:noProof/>
            <w:webHidden/>
          </w:rPr>
        </w:r>
        <w:r w:rsidR="00035CD1" w:rsidRPr="00035CD1">
          <w:rPr>
            <w:rFonts w:ascii="NewsGotT" w:hAnsi="NewsGotT"/>
            <w:noProof/>
            <w:webHidden/>
          </w:rPr>
          <w:fldChar w:fldCharType="separate"/>
        </w:r>
        <w:r w:rsidR="00035CD1" w:rsidRPr="00035CD1">
          <w:rPr>
            <w:rFonts w:ascii="NewsGotT" w:hAnsi="NewsGotT"/>
            <w:noProof/>
            <w:webHidden/>
          </w:rPr>
          <w:t>64</w:t>
        </w:r>
        <w:r w:rsidR="00035CD1" w:rsidRPr="00035CD1">
          <w:rPr>
            <w:rFonts w:ascii="NewsGotT" w:hAnsi="NewsGotT"/>
            <w:noProof/>
            <w:webHidden/>
          </w:rPr>
          <w:fldChar w:fldCharType="end"/>
        </w:r>
      </w:hyperlink>
    </w:p>
    <w:p w14:paraId="63A2A1E7" w14:textId="75004150" w:rsidR="00035CD1" w:rsidRPr="00035CD1" w:rsidRDefault="00000000">
      <w:pPr>
        <w:pStyle w:val="ndicedeilustraes"/>
        <w:tabs>
          <w:tab w:val="right" w:leader="dot" w:pos="9440"/>
        </w:tabs>
        <w:rPr>
          <w:rFonts w:ascii="NewsGotT" w:eastAsiaTheme="minorEastAsia" w:hAnsi="NewsGotT" w:cstheme="minorBidi"/>
          <w:noProof/>
          <w:lang w:val="en-GB" w:eastAsia="en-GB"/>
        </w:rPr>
      </w:pPr>
      <w:hyperlink w:anchor="_Toc117467254" w:history="1">
        <w:r w:rsidR="00035CD1" w:rsidRPr="00035CD1">
          <w:rPr>
            <w:rStyle w:val="Hiperligao"/>
            <w:rFonts w:ascii="NewsGotT" w:hAnsi="NewsGotT"/>
            <w:noProof/>
            <w:lang w:val="en-GB"/>
          </w:rPr>
          <w:t>Figure 51 - Test Case 6 Histogram.</w:t>
        </w:r>
        <w:r w:rsidR="00035CD1" w:rsidRPr="00035CD1">
          <w:rPr>
            <w:rFonts w:ascii="NewsGotT" w:hAnsi="NewsGotT"/>
            <w:noProof/>
            <w:webHidden/>
          </w:rPr>
          <w:tab/>
        </w:r>
        <w:r w:rsidR="00035CD1" w:rsidRPr="00035CD1">
          <w:rPr>
            <w:rFonts w:ascii="NewsGotT" w:hAnsi="NewsGotT"/>
            <w:noProof/>
            <w:webHidden/>
          </w:rPr>
          <w:fldChar w:fldCharType="begin"/>
        </w:r>
        <w:r w:rsidR="00035CD1" w:rsidRPr="00035CD1">
          <w:rPr>
            <w:rFonts w:ascii="NewsGotT" w:hAnsi="NewsGotT"/>
            <w:noProof/>
            <w:webHidden/>
          </w:rPr>
          <w:instrText xml:space="preserve"> PAGEREF _Toc117467254 \h </w:instrText>
        </w:r>
        <w:r w:rsidR="00035CD1" w:rsidRPr="00035CD1">
          <w:rPr>
            <w:rFonts w:ascii="NewsGotT" w:hAnsi="NewsGotT"/>
            <w:noProof/>
            <w:webHidden/>
          </w:rPr>
        </w:r>
        <w:r w:rsidR="00035CD1" w:rsidRPr="00035CD1">
          <w:rPr>
            <w:rFonts w:ascii="NewsGotT" w:hAnsi="NewsGotT"/>
            <w:noProof/>
            <w:webHidden/>
          </w:rPr>
          <w:fldChar w:fldCharType="separate"/>
        </w:r>
        <w:r w:rsidR="00035CD1" w:rsidRPr="00035CD1">
          <w:rPr>
            <w:rFonts w:ascii="NewsGotT" w:hAnsi="NewsGotT"/>
            <w:noProof/>
            <w:webHidden/>
          </w:rPr>
          <w:t>64</w:t>
        </w:r>
        <w:r w:rsidR="00035CD1" w:rsidRPr="00035CD1">
          <w:rPr>
            <w:rFonts w:ascii="NewsGotT" w:hAnsi="NewsGotT"/>
            <w:noProof/>
            <w:webHidden/>
          </w:rPr>
          <w:fldChar w:fldCharType="end"/>
        </w:r>
      </w:hyperlink>
    </w:p>
    <w:p w14:paraId="51919AD6" w14:textId="712A0277" w:rsidR="00E96334" w:rsidRPr="00AA19A0" w:rsidRDefault="007A5623" w:rsidP="00CB17F0">
      <w:pPr>
        <w:pStyle w:val="SemIndice"/>
        <w:rPr>
          <w:w w:val="85"/>
          <w:lang w:val="en-GB"/>
        </w:rPr>
      </w:pPr>
      <w:r w:rsidRPr="00AA19A0">
        <w:rPr>
          <w:lang w:val="en-GB"/>
        </w:rPr>
        <w:fldChar w:fldCharType="end"/>
      </w:r>
      <w:r w:rsidR="00CB17F0" w:rsidRPr="00AA19A0">
        <w:rPr>
          <w:w w:val="85"/>
          <w:lang w:val="en-GB"/>
        </w:rPr>
        <w:t xml:space="preserve"> </w:t>
      </w:r>
    </w:p>
    <w:p w14:paraId="345B44F1" w14:textId="77777777" w:rsidR="00E96334" w:rsidRPr="00AA19A0" w:rsidRDefault="00E96334">
      <w:pPr>
        <w:spacing w:line="240" w:lineRule="auto"/>
        <w:jc w:val="left"/>
        <w:rPr>
          <w:rFonts w:ascii="NewsGotT" w:hAnsi="NewsGotT"/>
          <w:w w:val="85"/>
          <w:lang w:val="en-GB"/>
        </w:rPr>
      </w:pPr>
      <w:r w:rsidRPr="00AA19A0">
        <w:rPr>
          <w:rFonts w:ascii="NewsGotT" w:hAnsi="NewsGotT"/>
          <w:w w:val="85"/>
          <w:lang w:val="en-GB"/>
        </w:rPr>
        <w:br w:type="page"/>
      </w:r>
    </w:p>
    <w:p w14:paraId="150ECE58" w14:textId="1628EC62" w:rsidR="000F4B63" w:rsidRPr="00CB17F0" w:rsidRDefault="00BF103E" w:rsidP="00CB17F0">
      <w:pPr>
        <w:pStyle w:val="SemIndice"/>
        <w:rPr>
          <w:lang w:val="en-GB"/>
        </w:rPr>
      </w:pPr>
      <w:r>
        <w:rPr>
          <w:lang w:val="en-GB"/>
        </w:rPr>
        <w:lastRenderedPageBreak/>
        <w:t>LIST OF TABLES</w:t>
      </w:r>
    </w:p>
    <w:p w14:paraId="2FB7511F" w14:textId="51979BF6" w:rsidR="00035CD1" w:rsidRPr="00035CD1" w:rsidRDefault="007A5623">
      <w:pPr>
        <w:pStyle w:val="ndicedeilustraes"/>
        <w:tabs>
          <w:tab w:val="right" w:leader="dot" w:pos="9440"/>
        </w:tabs>
        <w:rPr>
          <w:rFonts w:ascii="NewsGotT" w:eastAsiaTheme="minorEastAsia" w:hAnsi="NewsGotT" w:cstheme="minorBidi"/>
          <w:noProof/>
          <w:sz w:val="22"/>
          <w:lang w:val="en-GB" w:eastAsia="en-GB"/>
        </w:rPr>
      </w:pPr>
      <w:r w:rsidRPr="00527154">
        <w:rPr>
          <w:rStyle w:val="Hiperligao"/>
          <w:noProof/>
          <w:lang w:val="en-US"/>
        </w:rPr>
        <w:fldChar w:fldCharType="begin"/>
      </w:r>
      <w:r w:rsidRPr="00527154">
        <w:rPr>
          <w:rStyle w:val="Hiperligao"/>
          <w:noProof/>
          <w:lang w:val="en-US"/>
        </w:rPr>
        <w:instrText xml:space="preserve"> TOC \h \z \c "Table" </w:instrText>
      </w:r>
      <w:r w:rsidRPr="00527154">
        <w:rPr>
          <w:rStyle w:val="Hiperligao"/>
          <w:noProof/>
          <w:lang w:val="en-US"/>
        </w:rPr>
        <w:fldChar w:fldCharType="separate"/>
      </w:r>
      <w:hyperlink w:anchor="_Toc117467255" w:history="1">
        <w:r w:rsidR="00035CD1" w:rsidRPr="00035CD1">
          <w:rPr>
            <w:rStyle w:val="Hiperligao"/>
            <w:rFonts w:ascii="NewsGotT" w:hAnsi="NewsGotT"/>
            <w:noProof/>
            <w:lang w:val="en-GB"/>
          </w:rPr>
          <w:t>Table 1 - Summary of Signal Properties</w:t>
        </w:r>
        <w:r w:rsidR="00035CD1" w:rsidRPr="00035CD1">
          <w:rPr>
            <w:rStyle w:val="Hiperligao"/>
            <w:rFonts w:ascii="NewsGotT" w:hAnsi="NewsGotT"/>
            <w:noProof/>
            <w:vertAlign w:val="superscript"/>
            <w:lang w:val="en-GB"/>
          </w:rPr>
          <w:t>7</w:t>
        </w:r>
        <w:r w:rsidR="00035CD1" w:rsidRPr="00035CD1">
          <w:rPr>
            <w:rFonts w:ascii="NewsGotT" w:hAnsi="NewsGotT"/>
            <w:noProof/>
            <w:webHidden/>
          </w:rPr>
          <w:tab/>
        </w:r>
        <w:r w:rsidR="00035CD1" w:rsidRPr="00035CD1">
          <w:rPr>
            <w:rFonts w:ascii="NewsGotT" w:hAnsi="NewsGotT"/>
            <w:noProof/>
            <w:webHidden/>
          </w:rPr>
          <w:fldChar w:fldCharType="begin"/>
        </w:r>
        <w:r w:rsidR="00035CD1" w:rsidRPr="00035CD1">
          <w:rPr>
            <w:rFonts w:ascii="NewsGotT" w:hAnsi="NewsGotT"/>
            <w:noProof/>
            <w:webHidden/>
          </w:rPr>
          <w:instrText xml:space="preserve"> PAGEREF _Toc117467255 \h </w:instrText>
        </w:r>
        <w:r w:rsidR="00035CD1" w:rsidRPr="00035CD1">
          <w:rPr>
            <w:rFonts w:ascii="NewsGotT" w:hAnsi="NewsGotT"/>
            <w:noProof/>
            <w:webHidden/>
          </w:rPr>
        </w:r>
        <w:r w:rsidR="00035CD1" w:rsidRPr="00035CD1">
          <w:rPr>
            <w:rFonts w:ascii="NewsGotT" w:hAnsi="NewsGotT"/>
            <w:noProof/>
            <w:webHidden/>
          </w:rPr>
          <w:fldChar w:fldCharType="separate"/>
        </w:r>
        <w:r w:rsidR="00035CD1" w:rsidRPr="00035CD1">
          <w:rPr>
            <w:rFonts w:ascii="NewsGotT" w:hAnsi="NewsGotT"/>
            <w:noProof/>
            <w:webHidden/>
          </w:rPr>
          <w:t>8</w:t>
        </w:r>
        <w:r w:rsidR="00035CD1" w:rsidRPr="00035CD1">
          <w:rPr>
            <w:rFonts w:ascii="NewsGotT" w:hAnsi="NewsGotT"/>
            <w:noProof/>
            <w:webHidden/>
          </w:rPr>
          <w:fldChar w:fldCharType="end"/>
        </w:r>
      </w:hyperlink>
    </w:p>
    <w:p w14:paraId="26AFDD57" w14:textId="7F6D44CB" w:rsidR="00035CD1" w:rsidRPr="00035CD1" w:rsidRDefault="00000000">
      <w:pPr>
        <w:pStyle w:val="ndicedeilustraes"/>
        <w:tabs>
          <w:tab w:val="right" w:leader="dot" w:pos="9440"/>
        </w:tabs>
        <w:rPr>
          <w:rFonts w:ascii="NewsGotT" w:eastAsiaTheme="minorEastAsia" w:hAnsi="NewsGotT" w:cstheme="minorBidi"/>
          <w:noProof/>
          <w:sz w:val="22"/>
          <w:lang w:val="en-GB" w:eastAsia="en-GB"/>
        </w:rPr>
      </w:pPr>
      <w:hyperlink w:anchor="_Toc117467256" w:history="1">
        <w:r w:rsidR="00035CD1" w:rsidRPr="00035CD1">
          <w:rPr>
            <w:rStyle w:val="Hiperligao"/>
            <w:rFonts w:ascii="NewsGotT" w:hAnsi="NewsGotT"/>
            <w:noProof/>
            <w:lang w:val="en-GB"/>
          </w:rPr>
          <w:t>Table 2 - Summary of Positioning Algorithms</w:t>
        </w:r>
        <w:r w:rsidR="00035CD1" w:rsidRPr="00035CD1">
          <w:rPr>
            <w:rStyle w:val="Hiperligao"/>
            <w:rFonts w:ascii="NewsGotT" w:hAnsi="NewsGotT"/>
            <w:noProof/>
            <w:vertAlign w:val="superscript"/>
            <w:lang w:val="en-US"/>
          </w:rPr>
          <w:t>8</w:t>
        </w:r>
        <w:r w:rsidR="00035CD1" w:rsidRPr="00035CD1">
          <w:rPr>
            <w:rFonts w:ascii="NewsGotT" w:hAnsi="NewsGotT"/>
            <w:noProof/>
            <w:webHidden/>
          </w:rPr>
          <w:tab/>
        </w:r>
        <w:r w:rsidR="00035CD1" w:rsidRPr="00035CD1">
          <w:rPr>
            <w:rFonts w:ascii="NewsGotT" w:hAnsi="NewsGotT"/>
            <w:noProof/>
            <w:webHidden/>
          </w:rPr>
          <w:fldChar w:fldCharType="begin"/>
        </w:r>
        <w:r w:rsidR="00035CD1" w:rsidRPr="00035CD1">
          <w:rPr>
            <w:rFonts w:ascii="NewsGotT" w:hAnsi="NewsGotT"/>
            <w:noProof/>
            <w:webHidden/>
          </w:rPr>
          <w:instrText xml:space="preserve"> PAGEREF _Toc117467256 \h </w:instrText>
        </w:r>
        <w:r w:rsidR="00035CD1" w:rsidRPr="00035CD1">
          <w:rPr>
            <w:rFonts w:ascii="NewsGotT" w:hAnsi="NewsGotT"/>
            <w:noProof/>
            <w:webHidden/>
          </w:rPr>
        </w:r>
        <w:r w:rsidR="00035CD1" w:rsidRPr="00035CD1">
          <w:rPr>
            <w:rFonts w:ascii="NewsGotT" w:hAnsi="NewsGotT"/>
            <w:noProof/>
            <w:webHidden/>
          </w:rPr>
          <w:fldChar w:fldCharType="separate"/>
        </w:r>
        <w:r w:rsidR="00035CD1" w:rsidRPr="00035CD1">
          <w:rPr>
            <w:rFonts w:ascii="NewsGotT" w:hAnsi="NewsGotT"/>
            <w:noProof/>
            <w:webHidden/>
          </w:rPr>
          <w:t>10</w:t>
        </w:r>
        <w:r w:rsidR="00035CD1" w:rsidRPr="00035CD1">
          <w:rPr>
            <w:rFonts w:ascii="NewsGotT" w:hAnsi="NewsGotT"/>
            <w:noProof/>
            <w:webHidden/>
          </w:rPr>
          <w:fldChar w:fldCharType="end"/>
        </w:r>
      </w:hyperlink>
    </w:p>
    <w:p w14:paraId="43CB2C98" w14:textId="5071FC73" w:rsidR="00035CD1" w:rsidRPr="00035CD1" w:rsidRDefault="00000000">
      <w:pPr>
        <w:pStyle w:val="ndicedeilustraes"/>
        <w:tabs>
          <w:tab w:val="right" w:leader="dot" w:pos="9440"/>
        </w:tabs>
        <w:rPr>
          <w:rFonts w:ascii="NewsGotT" w:eastAsiaTheme="minorEastAsia" w:hAnsi="NewsGotT" w:cstheme="minorBidi"/>
          <w:noProof/>
          <w:sz w:val="22"/>
          <w:lang w:val="en-GB" w:eastAsia="en-GB"/>
        </w:rPr>
      </w:pPr>
      <w:hyperlink w:anchor="_Toc117467257" w:history="1">
        <w:r w:rsidR="00035CD1" w:rsidRPr="00035CD1">
          <w:rPr>
            <w:rStyle w:val="Hiperligao"/>
            <w:rFonts w:ascii="NewsGotT" w:hAnsi="NewsGotT"/>
            <w:noProof/>
          </w:rPr>
          <w:t>Table 3 - Preliminary Research</w:t>
        </w:r>
        <w:r w:rsidR="00035CD1" w:rsidRPr="00035CD1">
          <w:rPr>
            <w:rFonts w:ascii="NewsGotT" w:hAnsi="NewsGotT"/>
            <w:noProof/>
            <w:webHidden/>
          </w:rPr>
          <w:tab/>
        </w:r>
        <w:r w:rsidR="00035CD1" w:rsidRPr="00035CD1">
          <w:rPr>
            <w:rFonts w:ascii="NewsGotT" w:hAnsi="NewsGotT"/>
            <w:noProof/>
            <w:webHidden/>
          </w:rPr>
          <w:fldChar w:fldCharType="begin"/>
        </w:r>
        <w:r w:rsidR="00035CD1" w:rsidRPr="00035CD1">
          <w:rPr>
            <w:rFonts w:ascii="NewsGotT" w:hAnsi="NewsGotT"/>
            <w:noProof/>
            <w:webHidden/>
          </w:rPr>
          <w:instrText xml:space="preserve"> PAGEREF _Toc117467257 \h </w:instrText>
        </w:r>
        <w:r w:rsidR="00035CD1" w:rsidRPr="00035CD1">
          <w:rPr>
            <w:rFonts w:ascii="NewsGotT" w:hAnsi="NewsGotT"/>
            <w:noProof/>
            <w:webHidden/>
          </w:rPr>
        </w:r>
        <w:r w:rsidR="00035CD1" w:rsidRPr="00035CD1">
          <w:rPr>
            <w:rFonts w:ascii="NewsGotT" w:hAnsi="NewsGotT"/>
            <w:noProof/>
            <w:webHidden/>
          </w:rPr>
          <w:fldChar w:fldCharType="separate"/>
        </w:r>
        <w:r w:rsidR="00035CD1" w:rsidRPr="00035CD1">
          <w:rPr>
            <w:rFonts w:ascii="NewsGotT" w:hAnsi="NewsGotT"/>
            <w:noProof/>
            <w:webHidden/>
          </w:rPr>
          <w:t>24</w:t>
        </w:r>
        <w:r w:rsidR="00035CD1" w:rsidRPr="00035CD1">
          <w:rPr>
            <w:rFonts w:ascii="NewsGotT" w:hAnsi="NewsGotT"/>
            <w:noProof/>
            <w:webHidden/>
          </w:rPr>
          <w:fldChar w:fldCharType="end"/>
        </w:r>
      </w:hyperlink>
    </w:p>
    <w:p w14:paraId="647AA2D3" w14:textId="35527673" w:rsidR="00035CD1" w:rsidRPr="00035CD1" w:rsidRDefault="00000000">
      <w:pPr>
        <w:pStyle w:val="ndicedeilustraes"/>
        <w:tabs>
          <w:tab w:val="right" w:leader="dot" w:pos="9440"/>
        </w:tabs>
        <w:rPr>
          <w:rFonts w:ascii="NewsGotT" w:eastAsiaTheme="minorEastAsia" w:hAnsi="NewsGotT" w:cstheme="minorBidi"/>
          <w:noProof/>
          <w:sz w:val="22"/>
          <w:lang w:val="en-GB" w:eastAsia="en-GB"/>
        </w:rPr>
      </w:pPr>
      <w:hyperlink w:anchor="_Toc117467258" w:history="1">
        <w:r w:rsidR="00035CD1" w:rsidRPr="00035CD1">
          <w:rPr>
            <w:rStyle w:val="Hiperligao"/>
            <w:rFonts w:ascii="NewsGotT" w:hAnsi="NewsGotT"/>
            <w:noProof/>
          </w:rPr>
          <w:t>Table 4 - Outlining Possibilities</w:t>
        </w:r>
        <w:r w:rsidR="00035CD1" w:rsidRPr="00035CD1">
          <w:rPr>
            <w:rFonts w:ascii="NewsGotT" w:hAnsi="NewsGotT"/>
            <w:noProof/>
            <w:webHidden/>
          </w:rPr>
          <w:tab/>
        </w:r>
        <w:r w:rsidR="00035CD1" w:rsidRPr="00035CD1">
          <w:rPr>
            <w:rFonts w:ascii="NewsGotT" w:hAnsi="NewsGotT"/>
            <w:noProof/>
            <w:webHidden/>
          </w:rPr>
          <w:fldChar w:fldCharType="begin"/>
        </w:r>
        <w:r w:rsidR="00035CD1" w:rsidRPr="00035CD1">
          <w:rPr>
            <w:rFonts w:ascii="NewsGotT" w:hAnsi="NewsGotT"/>
            <w:noProof/>
            <w:webHidden/>
          </w:rPr>
          <w:instrText xml:space="preserve"> PAGEREF _Toc117467258 \h </w:instrText>
        </w:r>
        <w:r w:rsidR="00035CD1" w:rsidRPr="00035CD1">
          <w:rPr>
            <w:rFonts w:ascii="NewsGotT" w:hAnsi="NewsGotT"/>
            <w:noProof/>
            <w:webHidden/>
          </w:rPr>
        </w:r>
        <w:r w:rsidR="00035CD1" w:rsidRPr="00035CD1">
          <w:rPr>
            <w:rFonts w:ascii="NewsGotT" w:hAnsi="NewsGotT"/>
            <w:noProof/>
            <w:webHidden/>
          </w:rPr>
          <w:fldChar w:fldCharType="separate"/>
        </w:r>
        <w:r w:rsidR="00035CD1" w:rsidRPr="00035CD1">
          <w:rPr>
            <w:rFonts w:ascii="NewsGotT" w:hAnsi="NewsGotT"/>
            <w:noProof/>
            <w:webHidden/>
          </w:rPr>
          <w:t>25</w:t>
        </w:r>
        <w:r w:rsidR="00035CD1" w:rsidRPr="00035CD1">
          <w:rPr>
            <w:rFonts w:ascii="NewsGotT" w:hAnsi="NewsGotT"/>
            <w:noProof/>
            <w:webHidden/>
          </w:rPr>
          <w:fldChar w:fldCharType="end"/>
        </w:r>
      </w:hyperlink>
    </w:p>
    <w:p w14:paraId="4FC5702A" w14:textId="7BE876AC" w:rsidR="00035CD1" w:rsidRPr="00035CD1" w:rsidRDefault="00000000">
      <w:pPr>
        <w:pStyle w:val="ndicedeilustraes"/>
        <w:tabs>
          <w:tab w:val="right" w:leader="dot" w:pos="9440"/>
        </w:tabs>
        <w:rPr>
          <w:rFonts w:ascii="NewsGotT" w:eastAsiaTheme="minorEastAsia" w:hAnsi="NewsGotT" w:cstheme="minorBidi"/>
          <w:noProof/>
          <w:sz w:val="22"/>
          <w:lang w:val="en-GB" w:eastAsia="en-GB"/>
        </w:rPr>
      </w:pPr>
      <w:hyperlink w:anchor="_Toc117467259" w:history="1">
        <w:r w:rsidR="00035CD1" w:rsidRPr="00035CD1">
          <w:rPr>
            <w:rStyle w:val="Hiperligao"/>
            <w:rFonts w:ascii="NewsGotT" w:hAnsi="NewsGotT"/>
            <w:noProof/>
          </w:rPr>
          <w:t>Table 5 - Final Decision</w:t>
        </w:r>
        <w:r w:rsidR="00035CD1" w:rsidRPr="00035CD1">
          <w:rPr>
            <w:rFonts w:ascii="NewsGotT" w:hAnsi="NewsGotT"/>
            <w:noProof/>
            <w:webHidden/>
          </w:rPr>
          <w:tab/>
        </w:r>
        <w:r w:rsidR="00035CD1" w:rsidRPr="00035CD1">
          <w:rPr>
            <w:rFonts w:ascii="NewsGotT" w:hAnsi="NewsGotT"/>
            <w:noProof/>
            <w:webHidden/>
          </w:rPr>
          <w:fldChar w:fldCharType="begin"/>
        </w:r>
        <w:r w:rsidR="00035CD1" w:rsidRPr="00035CD1">
          <w:rPr>
            <w:rFonts w:ascii="NewsGotT" w:hAnsi="NewsGotT"/>
            <w:noProof/>
            <w:webHidden/>
          </w:rPr>
          <w:instrText xml:space="preserve"> PAGEREF _Toc117467259 \h </w:instrText>
        </w:r>
        <w:r w:rsidR="00035CD1" w:rsidRPr="00035CD1">
          <w:rPr>
            <w:rFonts w:ascii="NewsGotT" w:hAnsi="NewsGotT"/>
            <w:noProof/>
            <w:webHidden/>
          </w:rPr>
        </w:r>
        <w:r w:rsidR="00035CD1" w:rsidRPr="00035CD1">
          <w:rPr>
            <w:rFonts w:ascii="NewsGotT" w:hAnsi="NewsGotT"/>
            <w:noProof/>
            <w:webHidden/>
          </w:rPr>
          <w:fldChar w:fldCharType="separate"/>
        </w:r>
        <w:r w:rsidR="00035CD1" w:rsidRPr="00035CD1">
          <w:rPr>
            <w:rFonts w:ascii="NewsGotT" w:hAnsi="NewsGotT"/>
            <w:noProof/>
            <w:webHidden/>
          </w:rPr>
          <w:t>25</w:t>
        </w:r>
        <w:r w:rsidR="00035CD1" w:rsidRPr="00035CD1">
          <w:rPr>
            <w:rFonts w:ascii="NewsGotT" w:hAnsi="NewsGotT"/>
            <w:noProof/>
            <w:webHidden/>
          </w:rPr>
          <w:fldChar w:fldCharType="end"/>
        </w:r>
      </w:hyperlink>
    </w:p>
    <w:p w14:paraId="646CCA3B" w14:textId="74E48EE3" w:rsidR="00035CD1" w:rsidRPr="00035CD1" w:rsidRDefault="00000000">
      <w:pPr>
        <w:pStyle w:val="ndicedeilustraes"/>
        <w:tabs>
          <w:tab w:val="right" w:leader="dot" w:pos="9440"/>
        </w:tabs>
        <w:rPr>
          <w:rFonts w:ascii="NewsGotT" w:eastAsiaTheme="minorEastAsia" w:hAnsi="NewsGotT" w:cstheme="minorBidi"/>
          <w:noProof/>
          <w:sz w:val="22"/>
          <w:lang w:val="en-GB" w:eastAsia="en-GB"/>
        </w:rPr>
      </w:pPr>
      <w:hyperlink w:anchor="_Toc117467260" w:history="1">
        <w:r w:rsidR="00035CD1" w:rsidRPr="00035CD1">
          <w:rPr>
            <w:rStyle w:val="Hiperligao"/>
            <w:rFonts w:ascii="NewsGotT" w:hAnsi="NewsGotT"/>
            <w:noProof/>
          </w:rPr>
          <w:t>Table 6 - JSON Structure</w:t>
        </w:r>
        <w:r w:rsidR="00035CD1" w:rsidRPr="00035CD1">
          <w:rPr>
            <w:rFonts w:ascii="NewsGotT" w:hAnsi="NewsGotT"/>
            <w:noProof/>
            <w:webHidden/>
          </w:rPr>
          <w:tab/>
        </w:r>
        <w:r w:rsidR="00035CD1" w:rsidRPr="00035CD1">
          <w:rPr>
            <w:rFonts w:ascii="NewsGotT" w:hAnsi="NewsGotT"/>
            <w:noProof/>
            <w:webHidden/>
          </w:rPr>
          <w:fldChar w:fldCharType="begin"/>
        </w:r>
        <w:r w:rsidR="00035CD1" w:rsidRPr="00035CD1">
          <w:rPr>
            <w:rFonts w:ascii="NewsGotT" w:hAnsi="NewsGotT"/>
            <w:noProof/>
            <w:webHidden/>
          </w:rPr>
          <w:instrText xml:space="preserve"> PAGEREF _Toc117467260 \h </w:instrText>
        </w:r>
        <w:r w:rsidR="00035CD1" w:rsidRPr="00035CD1">
          <w:rPr>
            <w:rFonts w:ascii="NewsGotT" w:hAnsi="NewsGotT"/>
            <w:noProof/>
            <w:webHidden/>
          </w:rPr>
        </w:r>
        <w:r w:rsidR="00035CD1" w:rsidRPr="00035CD1">
          <w:rPr>
            <w:rFonts w:ascii="NewsGotT" w:hAnsi="NewsGotT"/>
            <w:noProof/>
            <w:webHidden/>
          </w:rPr>
          <w:fldChar w:fldCharType="separate"/>
        </w:r>
        <w:r w:rsidR="00035CD1" w:rsidRPr="00035CD1">
          <w:rPr>
            <w:rFonts w:ascii="NewsGotT" w:hAnsi="NewsGotT"/>
            <w:noProof/>
            <w:webHidden/>
          </w:rPr>
          <w:t>45</w:t>
        </w:r>
        <w:r w:rsidR="00035CD1" w:rsidRPr="00035CD1">
          <w:rPr>
            <w:rFonts w:ascii="NewsGotT" w:hAnsi="NewsGotT"/>
            <w:noProof/>
            <w:webHidden/>
          </w:rPr>
          <w:fldChar w:fldCharType="end"/>
        </w:r>
      </w:hyperlink>
    </w:p>
    <w:p w14:paraId="3C972482" w14:textId="7F01C9A3" w:rsidR="00035CD1" w:rsidRPr="00035CD1" w:rsidRDefault="00000000">
      <w:pPr>
        <w:pStyle w:val="ndicedeilustraes"/>
        <w:tabs>
          <w:tab w:val="right" w:leader="dot" w:pos="9440"/>
        </w:tabs>
        <w:rPr>
          <w:rFonts w:ascii="NewsGotT" w:eastAsiaTheme="minorEastAsia" w:hAnsi="NewsGotT" w:cstheme="minorBidi"/>
          <w:noProof/>
          <w:sz w:val="22"/>
          <w:lang w:val="en-GB" w:eastAsia="en-GB"/>
        </w:rPr>
      </w:pPr>
      <w:hyperlink w:anchor="_Toc117467261" w:history="1">
        <w:r w:rsidR="00035CD1" w:rsidRPr="00035CD1">
          <w:rPr>
            <w:rStyle w:val="Hiperligao"/>
            <w:rFonts w:ascii="NewsGotT" w:hAnsi="NewsGotT"/>
            <w:noProof/>
          </w:rPr>
          <w:t>Table 7 - Powerbank Specifications</w:t>
        </w:r>
        <w:r w:rsidR="00035CD1" w:rsidRPr="00035CD1">
          <w:rPr>
            <w:rFonts w:ascii="NewsGotT" w:hAnsi="NewsGotT"/>
            <w:noProof/>
            <w:webHidden/>
          </w:rPr>
          <w:tab/>
        </w:r>
        <w:r w:rsidR="00035CD1" w:rsidRPr="00035CD1">
          <w:rPr>
            <w:rFonts w:ascii="NewsGotT" w:hAnsi="NewsGotT"/>
            <w:noProof/>
            <w:webHidden/>
          </w:rPr>
          <w:fldChar w:fldCharType="begin"/>
        </w:r>
        <w:r w:rsidR="00035CD1" w:rsidRPr="00035CD1">
          <w:rPr>
            <w:rFonts w:ascii="NewsGotT" w:hAnsi="NewsGotT"/>
            <w:noProof/>
            <w:webHidden/>
          </w:rPr>
          <w:instrText xml:space="preserve"> PAGEREF _Toc117467261 \h </w:instrText>
        </w:r>
        <w:r w:rsidR="00035CD1" w:rsidRPr="00035CD1">
          <w:rPr>
            <w:rFonts w:ascii="NewsGotT" w:hAnsi="NewsGotT"/>
            <w:noProof/>
            <w:webHidden/>
          </w:rPr>
        </w:r>
        <w:r w:rsidR="00035CD1" w:rsidRPr="00035CD1">
          <w:rPr>
            <w:rFonts w:ascii="NewsGotT" w:hAnsi="NewsGotT"/>
            <w:noProof/>
            <w:webHidden/>
          </w:rPr>
          <w:fldChar w:fldCharType="separate"/>
        </w:r>
        <w:r w:rsidR="00035CD1" w:rsidRPr="00035CD1">
          <w:rPr>
            <w:rFonts w:ascii="NewsGotT" w:hAnsi="NewsGotT"/>
            <w:noProof/>
            <w:webHidden/>
          </w:rPr>
          <w:t>58</w:t>
        </w:r>
        <w:r w:rsidR="00035CD1" w:rsidRPr="00035CD1">
          <w:rPr>
            <w:rFonts w:ascii="NewsGotT" w:hAnsi="NewsGotT"/>
            <w:noProof/>
            <w:webHidden/>
          </w:rPr>
          <w:fldChar w:fldCharType="end"/>
        </w:r>
      </w:hyperlink>
    </w:p>
    <w:p w14:paraId="0D60585C" w14:textId="6C4F2DCC" w:rsidR="00035CD1" w:rsidRPr="00035CD1" w:rsidRDefault="00000000">
      <w:pPr>
        <w:pStyle w:val="ndicedeilustraes"/>
        <w:tabs>
          <w:tab w:val="right" w:leader="dot" w:pos="9440"/>
        </w:tabs>
        <w:rPr>
          <w:rFonts w:ascii="NewsGotT" w:eastAsiaTheme="minorEastAsia" w:hAnsi="NewsGotT" w:cstheme="minorBidi"/>
          <w:noProof/>
          <w:sz w:val="22"/>
          <w:lang w:val="en-GB" w:eastAsia="en-GB"/>
        </w:rPr>
      </w:pPr>
      <w:hyperlink w:anchor="_Toc117467262" w:history="1">
        <w:r w:rsidR="00035CD1" w:rsidRPr="00035CD1">
          <w:rPr>
            <w:rStyle w:val="Hiperligao"/>
            <w:rFonts w:ascii="NewsGotT" w:hAnsi="NewsGotT"/>
            <w:noProof/>
            <w:lang w:val="en-GB"/>
          </w:rPr>
          <w:t>Table 8 - Test Case Specifications</w:t>
        </w:r>
        <w:r w:rsidR="00035CD1" w:rsidRPr="00035CD1">
          <w:rPr>
            <w:rFonts w:ascii="NewsGotT" w:hAnsi="NewsGotT"/>
            <w:noProof/>
            <w:webHidden/>
          </w:rPr>
          <w:tab/>
        </w:r>
        <w:r w:rsidR="00035CD1" w:rsidRPr="00035CD1">
          <w:rPr>
            <w:rFonts w:ascii="NewsGotT" w:hAnsi="NewsGotT"/>
            <w:noProof/>
            <w:webHidden/>
          </w:rPr>
          <w:fldChar w:fldCharType="begin"/>
        </w:r>
        <w:r w:rsidR="00035CD1" w:rsidRPr="00035CD1">
          <w:rPr>
            <w:rFonts w:ascii="NewsGotT" w:hAnsi="NewsGotT"/>
            <w:noProof/>
            <w:webHidden/>
          </w:rPr>
          <w:instrText xml:space="preserve"> PAGEREF _Toc117467262 \h </w:instrText>
        </w:r>
        <w:r w:rsidR="00035CD1" w:rsidRPr="00035CD1">
          <w:rPr>
            <w:rFonts w:ascii="NewsGotT" w:hAnsi="NewsGotT"/>
            <w:noProof/>
            <w:webHidden/>
          </w:rPr>
        </w:r>
        <w:r w:rsidR="00035CD1" w:rsidRPr="00035CD1">
          <w:rPr>
            <w:rFonts w:ascii="NewsGotT" w:hAnsi="NewsGotT"/>
            <w:noProof/>
            <w:webHidden/>
          </w:rPr>
          <w:fldChar w:fldCharType="separate"/>
        </w:r>
        <w:r w:rsidR="00035CD1" w:rsidRPr="00035CD1">
          <w:rPr>
            <w:rFonts w:ascii="NewsGotT" w:hAnsi="NewsGotT"/>
            <w:noProof/>
            <w:webHidden/>
          </w:rPr>
          <w:t>59</w:t>
        </w:r>
        <w:r w:rsidR="00035CD1" w:rsidRPr="00035CD1">
          <w:rPr>
            <w:rFonts w:ascii="NewsGotT" w:hAnsi="NewsGotT"/>
            <w:noProof/>
            <w:webHidden/>
          </w:rPr>
          <w:fldChar w:fldCharType="end"/>
        </w:r>
      </w:hyperlink>
    </w:p>
    <w:p w14:paraId="442A7FB0" w14:textId="44DF5DC1" w:rsidR="00035CD1" w:rsidRPr="00035CD1" w:rsidRDefault="00000000">
      <w:pPr>
        <w:pStyle w:val="ndicedeilustraes"/>
        <w:tabs>
          <w:tab w:val="right" w:leader="dot" w:pos="9440"/>
        </w:tabs>
        <w:rPr>
          <w:rFonts w:ascii="NewsGotT" w:eastAsiaTheme="minorEastAsia" w:hAnsi="NewsGotT" w:cstheme="minorBidi"/>
          <w:noProof/>
          <w:sz w:val="22"/>
          <w:lang w:val="en-GB" w:eastAsia="en-GB"/>
        </w:rPr>
      </w:pPr>
      <w:hyperlink w:anchor="_Toc117467263" w:history="1">
        <w:r w:rsidR="00035CD1" w:rsidRPr="00035CD1">
          <w:rPr>
            <w:rStyle w:val="Hiperligao"/>
            <w:rFonts w:ascii="NewsGotT" w:hAnsi="NewsGotT"/>
            <w:noProof/>
          </w:rPr>
          <w:t>Table 9 - Testing Information</w:t>
        </w:r>
        <w:r w:rsidR="00035CD1" w:rsidRPr="00035CD1">
          <w:rPr>
            <w:rFonts w:ascii="NewsGotT" w:hAnsi="NewsGotT"/>
            <w:noProof/>
            <w:webHidden/>
          </w:rPr>
          <w:tab/>
        </w:r>
        <w:r w:rsidR="00035CD1" w:rsidRPr="00035CD1">
          <w:rPr>
            <w:rFonts w:ascii="NewsGotT" w:hAnsi="NewsGotT"/>
            <w:noProof/>
            <w:webHidden/>
          </w:rPr>
          <w:fldChar w:fldCharType="begin"/>
        </w:r>
        <w:r w:rsidR="00035CD1" w:rsidRPr="00035CD1">
          <w:rPr>
            <w:rFonts w:ascii="NewsGotT" w:hAnsi="NewsGotT"/>
            <w:noProof/>
            <w:webHidden/>
          </w:rPr>
          <w:instrText xml:space="preserve"> PAGEREF _Toc117467263 \h </w:instrText>
        </w:r>
        <w:r w:rsidR="00035CD1" w:rsidRPr="00035CD1">
          <w:rPr>
            <w:rFonts w:ascii="NewsGotT" w:hAnsi="NewsGotT"/>
            <w:noProof/>
            <w:webHidden/>
          </w:rPr>
        </w:r>
        <w:r w:rsidR="00035CD1" w:rsidRPr="00035CD1">
          <w:rPr>
            <w:rFonts w:ascii="NewsGotT" w:hAnsi="NewsGotT"/>
            <w:noProof/>
            <w:webHidden/>
          </w:rPr>
          <w:fldChar w:fldCharType="separate"/>
        </w:r>
        <w:r w:rsidR="00035CD1" w:rsidRPr="00035CD1">
          <w:rPr>
            <w:rFonts w:ascii="NewsGotT" w:hAnsi="NewsGotT"/>
            <w:noProof/>
            <w:webHidden/>
          </w:rPr>
          <w:t>60</w:t>
        </w:r>
        <w:r w:rsidR="00035CD1" w:rsidRPr="00035CD1">
          <w:rPr>
            <w:rFonts w:ascii="NewsGotT" w:hAnsi="NewsGotT"/>
            <w:noProof/>
            <w:webHidden/>
          </w:rPr>
          <w:fldChar w:fldCharType="end"/>
        </w:r>
      </w:hyperlink>
    </w:p>
    <w:p w14:paraId="2D715A9B" w14:textId="7360C635" w:rsidR="00035CD1" w:rsidRPr="00035CD1" w:rsidRDefault="00000000">
      <w:pPr>
        <w:pStyle w:val="ndicedeilustraes"/>
        <w:tabs>
          <w:tab w:val="right" w:leader="dot" w:pos="9440"/>
        </w:tabs>
        <w:rPr>
          <w:rFonts w:ascii="NewsGotT" w:eastAsiaTheme="minorEastAsia" w:hAnsi="NewsGotT" w:cstheme="minorBidi"/>
          <w:noProof/>
          <w:sz w:val="22"/>
          <w:lang w:val="en-GB" w:eastAsia="en-GB"/>
        </w:rPr>
      </w:pPr>
      <w:hyperlink w:anchor="_Toc117467264" w:history="1">
        <w:r w:rsidR="00035CD1" w:rsidRPr="00035CD1">
          <w:rPr>
            <w:rStyle w:val="Hiperligao"/>
            <w:rFonts w:ascii="NewsGotT" w:hAnsi="NewsGotT"/>
            <w:noProof/>
          </w:rPr>
          <w:t>Table 10 - Statistics</w:t>
        </w:r>
        <w:r w:rsidR="00035CD1" w:rsidRPr="00035CD1">
          <w:rPr>
            <w:rFonts w:ascii="NewsGotT" w:hAnsi="NewsGotT"/>
            <w:noProof/>
            <w:webHidden/>
          </w:rPr>
          <w:tab/>
        </w:r>
        <w:r w:rsidR="00035CD1" w:rsidRPr="00035CD1">
          <w:rPr>
            <w:rFonts w:ascii="NewsGotT" w:hAnsi="NewsGotT"/>
            <w:noProof/>
            <w:webHidden/>
          </w:rPr>
          <w:fldChar w:fldCharType="begin"/>
        </w:r>
        <w:r w:rsidR="00035CD1" w:rsidRPr="00035CD1">
          <w:rPr>
            <w:rFonts w:ascii="NewsGotT" w:hAnsi="NewsGotT"/>
            <w:noProof/>
            <w:webHidden/>
          </w:rPr>
          <w:instrText xml:space="preserve"> PAGEREF _Toc117467264 \h </w:instrText>
        </w:r>
        <w:r w:rsidR="00035CD1" w:rsidRPr="00035CD1">
          <w:rPr>
            <w:rFonts w:ascii="NewsGotT" w:hAnsi="NewsGotT"/>
            <w:noProof/>
            <w:webHidden/>
          </w:rPr>
        </w:r>
        <w:r w:rsidR="00035CD1" w:rsidRPr="00035CD1">
          <w:rPr>
            <w:rFonts w:ascii="NewsGotT" w:hAnsi="NewsGotT"/>
            <w:noProof/>
            <w:webHidden/>
          </w:rPr>
          <w:fldChar w:fldCharType="separate"/>
        </w:r>
        <w:r w:rsidR="00035CD1" w:rsidRPr="00035CD1">
          <w:rPr>
            <w:rFonts w:ascii="NewsGotT" w:hAnsi="NewsGotT"/>
            <w:noProof/>
            <w:webHidden/>
          </w:rPr>
          <w:t>63</w:t>
        </w:r>
        <w:r w:rsidR="00035CD1" w:rsidRPr="00035CD1">
          <w:rPr>
            <w:rFonts w:ascii="NewsGotT" w:hAnsi="NewsGotT"/>
            <w:noProof/>
            <w:webHidden/>
          </w:rPr>
          <w:fldChar w:fldCharType="end"/>
        </w:r>
      </w:hyperlink>
    </w:p>
    <w:p w14:paraId="70ADB3B6" w14:textId="21D70511" w:rsidR="00035CD1" w:rsidRPr="00035CD1" w:rsidRDefault="00000000">
      <w:pPr>
        <w:pStyle w:val="ndicedeilustraes"/>
        <w:tabs>
          <w:tab w:val="right" w:leader="dot" w:pos="9440"/>
        </w:tabs>
        <w:rPr>
          <w:rFonts w:ascii="NewsGotT" w:eastAsiaTheme="minorEastAsia" w:hAnsi="NewsGotT" w:cstheme="minorBidi"/>
          <w:noProof/>
          <w:sz w:val="22"/>
          <w:lang w:val="en-GB" w:eastAsia="en-GB"/>
        </w:rPr>
      </w:pPr>
      <w:hyperlink w:anchor="_Toc117467265" w:history="1">
        <w:r w:rsidR="00035CD1" w:rsidRPr="00035CD1">
          <w:rPr>
            <w:rStyle w:val="Hiperligao"/>
            <w:rFonts w:ascii="NewsGotT" w:hAnsi="NewsGotT"/>
            <w:noProof/>
          </w:rPr>
          <w:t>Table 11 - Risk Table</w:t>
        </w:r>
        <w:r w:rsidR="00035CD1" w:rsidRPr="00035CD1">
          <w:rPr>
            <w:rFonts w:ascii="NewsGotT" w:hAnsi="NewsGotT"/>
            <w:noProof/>
            <w:webHidden/>
          </w:rPr>
          <w:tab/>
        </w:r>
        <w:r w:rsidR="00035CD1" w:rsidRPr="00035CD1">
          <w:rPr>
            <w:rFonts w:ascii="NewsGotT" w:hAnsi="NewsGotT"/>
            <w:noProof/>
            <w:webHidden/>
          </w:rPr>
          <w:fldChar w:fldCharType="begin"/>
        </w:r>
        <w:r w:rsidR="00035CD1" w:rsidRPr="00035CD1">
          <w:rPr>
            <w:rFonts w:ascii="NewsGotT" w:hAnsi="NewsGotT"/>
            <w:noProof/>
            <w:webHidden/>
          </w:rPr>
          <w:instrText xml:space="preserve"> PAGEREF _Toc117467265 \h </w:instrText>
        </w:r>
        <w:r w:rsidR="00035CD1" w:rsidRPr="00035CD1">
          <w:rPr>
            <w:rFonts w:ascii="NewsGotT" w:hAnsi="NewsGotT"/>
            <w:noProof/>
            <w:webHidden/>
          </w:rPr>
        </w:r>
        <w:r w:rsidR="00035CD1" w:rsidRPr="00035CD1">
          <w:rPr>
            <w:rFonts w:ascii="NewsGotT" w:hAnsi="NewsGotT"/>
            <w:noProof/>
            <w:webHidden/>
          </w:rPr>
          <w:fldChar w:fldCharType="separate"/>
        </w:r>
        <w:r w:rsidR="00035CD1" w:rsidRPr="00035CD1">
          <w:rPr>
            <w:rFonts w:ascii="NewsGotT" w:hAnsi="NewsGotT"/>
            <w:noProof/>
            <w:webHidden/>
          </w:rPr>
          <w:t>66</w:t>
        </w:r>
        <w:r w:rsidR="00035CD1" w:rsidRPr="00035CD1">
          <w:rPr>
            <w:rFonts w:ascii="NewsGotT" w:hAnsi="NewsGotT"/>
            <w:noProof/>
            <w:webHidden/>
          </w:rPr>
          <w:fldChar w:fldCharType="end"/>
        </w:r>
      </w:hyperlink>
    </w:p>
    <w:p w14:paraId="5C4ECB21" w14:textId="52D4514A" w:rsidR="007A5623" w:rsidRDefault="007A5623" w:rsidP="00527154">
      <w:pPr>
        <w:pStyle w:val="ndicedeilustraes"/>
        <w:tabs>
          <w:tab w:val="right" w:leader="dot" w:pos="9440"/>
        </w:tabs>
        <w:rPr>
          <w:lang w:val="en-GB"/>
        </w:rPr>
      </w:pPr>
      <w:r w:rsidRPr="00527154">
        <w:rPr>
          <w:rStyle w:val="Hiperligao"/>
          <w:rFonts w:ascii="NewsGotT" w:hAnsi="NewsGotT"/>
          <w:noProof/>
          <w:lang w:val="en-US"/>
        </w:rPr>
        <w:fldChar w:fldCharType="end"/>
      </w:r>
    </w:p>
    <w:p w14:paraId="754A2719" w14:textId="77777777" w:rsidR="007A5623" w:rsidRPr="007A5623" w:rsidRDefault="007A5623" w:rsidP="006412CC">
      <w:pPr>
        <w:pStyle w:val="Corpodetexto"/>
        <w:rPr>
          <w:lang w:val="en-GB"/>
        </w:rPr>
      </w:pPr>
    </w:p>
    <w:p w14:paraId="2A371F3D" w14:textId="5C7F2C9E" w:rsidR="00F3452A" w:rsidRPr="007A5623" w:rsidRDefault="00F3452A" w:rsidP="009B3ABF">
      <w:pPr>
        <w:pStyle w:val="ndice1"/>
        <w:rPr>
          <w:lang w:val="en-GB"/>
        </w:rPr>
        <w:sectPr w:rsidR="00F3452A" w:rsidRPr="007A5623">
          <w:pgSz w:w="11910" w:h="16840"/>
          <w:pgMar w:top="1340" w:right="1160" w:bottom="1180" w:left="1300" w:header="0" w:footer="998" w:gutter="0"/>
          <w:cols w:space="720"/>
        </w:sectPr>
      </w:pPr>
    </w:p>
    <w:p w14:paraId="72F5DC30" w14:textId="7AA1D982" w:rsidR="000F4B63" w:rsidRDefault="00A01027" w:rsidP="00DC4533">
      <w:pPr>
        <w:pStyle w:val="Ttulo1"/>
      </w:pPr>
      <w:bookmarkStart w:id="8" w:name="_bookmark7"/>
      <w:bookmarkStart w:id="9" w:name="_Toc117467153"/>
      <w:bookmarkEnd w:id="8"/>
      <w:proofErr w:type="spellStart"/>
      <w:r w:rsidRPr="00963816">
        <w:lastRenderedPageBreak/>
        <w:t>I</w:t>
      </w:r>
      <w:r w:rsidR="00806906" w:rsidRPr="00963816">
        <w:t>nt</w:t>
      </w:r>
      <w:r w:rsidR="00017299">
        <w:t>roduction</w:t>
      </w:r>
      <w:bookmarkEnd w:id="9"/>
      <w:proofErr w:type="spellEnd"/>
    </w:p>
    <w:p w14:paraId="302B69C2" w14:textId="24AB810B" w:rsidR="00C240A5" w:rsidRDefault="00C240A5" w:rsidP="00743AED">
      <w:pPr>
        <w:pStyle w:val="Corpodetexto"/>
        <w:rPr>
          <w:lang w:val="en-GB"/>
        </w:rPr>
      </w:pPr>
      <w:r w:rsidRPr="00C240A5">
        <w:rPr>
          <w:lang w:val="en-GB"/>
        </w:rPr>
        <w:t xml:space="preserve">This chapter </w:t>
      </w:r>
      <w:r w:rsidR="00B71A7D">
        <w:rPr>
          <w:lang w:val="en-GB"/>
        </w:rPr>
        <w:t>briefly introduces</w:t>
      </w:r>
      <w:r>
        <w:rPr>
          <w:lang w:val="en-GB"/>
        </w:rPr>
        <w:t xml:space="preserve"> the project and the motivations behind its development. It also explains how the document is structured and its objectives</w:t>
      </w:r>
      <w:r w:rsidR="00737E3B">
        <w:rPr>
          <w:lang w:val="en-GB"/>
        </w:rPr>
        <w:t>.</w:t>
      </w:r>
    </w:p>
    <w:p w14:paraId="3C14348E" w14:textId="77777777" w:rsidR="00743AED" w:rsidRPr="00C240A5" w:rsidRDefault="00743AED" w:rsidP="00743AED">
      <w:pPr>
        <w:pStyle w:val="Corpodetexto"/>
        <w:rPr>
          <w:lang w:val="en-GB"/>
        </w:rPr>
      </w:pPr>
    </w:p>
    <w:p w14:paraId="369FDB85" w14:textId="4554E4C0" w:rsidR="0081537C" w:rsidRPr="00627AB5" w:rsidRDefault="00017299" w:rsidP="00F211FD">
      <w:pPr>
        <w:pStyle w:val="Ttulo2"/>
        <w:rPr>
          <w:lang w:val="en-GB"/>
        </w:rPr>
        <w:pPrChange w:id="10" w:author="Filipe Meneses" w:date="2022-10-27T16:01:00Z">
          <w:pPr>
            <w:pStyle w:val="Ttulo2"/>
            <w:numPr>
              <w:ilvl w:val="1"/>
              <w:numId w:val="48"/>
            </w:numPr>
            <w:ind w:hanging="360"/>
          </w:pPr>
        </w:pPrChange>
      </w:pPr>
      <w:bookmarkStart w:id="11" w:name="_Toc117467154"/>
      <w:r w:rsidRPr="00627AB5">
        <w:rPr>
          <w:lang w:val="en-GB"/>
        </w:rPr>
        <w:t>Project Context and Motivation</w:t>
      </w:r>
      <w:bookmarkEnd w:id="11"/>
    </w:p>
    <w:p w14:paraId="7552BF19" w14:textId="3D945BE0" w:rsidR="00017299" w:rsidRPr="005D0F1F" w:rsidRDefault="00017299" w:rsidP="00017299">
      <w:pPr>
        <w:pStyle w:val="Corpodetexto"/>
        <w:rPr>
          <w:lang w:val="en-GB"/>
        </w:rPr>
      </w:pPr>
      <w:r w:rsidRPr="005D0F1F">
        <w:rPr>
          <w:lang w:val="en-GB"/>
        </w:rPr>
        <w:t>Indoor positioning consists of locating an object or a person inside buildings. In an outdoor space, the GPS</w:t>
      </w:r>
      <w:r w:rsidR="00737E3B">
        <w:rPr>
          <w:lang w:val="en-GB"/>
        </w:rPr>
        <w:t>, or other Global Navigation Satellite Systems (GNSS),</w:t>
      </w:r>
      <w:r w:rsidRPr="005D0F1F">
        <w:rPr>
          <w:lang w:val="en-GB"/>
        </w:rPr>
        <w:t xml:space="preserve"> can be used to estimate the position of something with </w:t>
      </w:r>
      <w:r w:rsidR="00B71A7D">
        <w:rPr>
          <w:lang w:val="en-GB"/>
        </w:rPr>
        <w:t>reasonable</w:t>
      </w:r>
      <w:r w:rsidRPr="005D0F1F">
        <w:rPr>
          <w:lang w:val="en-GB"/>
        </w:rPr>
        <w:t xml:space="preserve"> accuracy</w:t>
      </w:r>
      <w:r w:rsidR="00B71A7D">
        <w:rPr>
          <w:lang w:val="en-GB"/>
        </w:rPr>
        <w:t>. H</w:t>
      </w:r>
      <w:r w:rsidRPr="005D0F1F">
        <w:rPr>
          <w:lang w:val="en-GB"/>
        </w:rPr>
        <w:t xml:space="preserve">owever, in an indoor </w:t>
      </w:r>
      <w:r w:rsidR="00B71A7D">
        <w:rPr>
          <w:lang w:val="en-GB"/>
        </w:rPr>
        <w:t>area</w:t>
      </w:r>
      <w:r w:rsidRPr="005D0F1F">
        <w:rPr>
          <w:lang w:val="en-GB"/>
        </w:rPr>
        <w:t xml:space="preserve">, without a direct line of sight to the satellites, it is impossible to use the GPS to </w:t>
      </w:r>
      <w:del w:id="12" w:author="Filipe Meneses" w:date="2022-10-26T22:50:00Z">
        <w:r w:rsidR="00F32110" w:rsidDel="00454C63">
          <w:rPr>
            <w:lang w:val="en-GB"/>
          </w:rPr>
          <w:delText xml:space="preserve">accurately </w:delText>
        </w:r>
      </w:del>
      <w:r w:rsidR="00F32110">
        <w:rPr>
          <w:lang w:val="en-GB"/>
        </w:rPr>
        <w:t>know the position of something</w:t>
      </w:r>
      <w:ins w:id="13" w:author="Filipe Meneses" w:date="2022-10-26T22:51:00Z">
        <w:r w:rsidR="00454C63">
          <w:rPr>
            <w:lang w:val="en-GB"/>
          </w:rPr>
          <w:t xml:space="preserve"> </w:t>
        </w:r>
        <w:r w:rsidR="00454C63">
          <w:rPr>
            <w:lang w:val="en-GB"/>
          </w:rPr>
          <w:t>accurately</w:t>
        </w:r>
      </w:ins>
      <w:r w:rsidRPr="005D0F1F">
        <w:rPr>
          <w:lang w:val="en-GB"/>
        </w:rPr>
        <w:t xml:space="preserve">. Thus, and thanks to this problem, indoor </w:t>
      </w:r>
      <w:r w:rsidR="00B71A7D">
        <w:rPr>
          <w:lang w:val="en-GB"/>
        </w:rPr>
        <w:t>localisation</w:t>
      </w:r>
      <w:r w:rsidRPr="005D0F1F">
        <w:rPr>
          <w:lang w:val="en-GB"/>
        </w:rPr>
        <w:t xml:space="preserve"> has suffered </w:t>
      </w:r>
      <w:r w:rsidR="00B71A7D">
        <w:rPr>
          <w:lang w:val="en-GB"/>
        </w:rPr>
        <w:t>a great demand from companies and researchers over time</w:t>
      </w:r>
      <w:r w:rsidRPr="005D0F1F">
        <w:rPr>
          <w:lang w:val="en-GB"/>
        </w:rPr>
        <w:t>.</w:t>
      </w:r>
    </w:p>
    <w:p w14:paraId="597FF942" w14:textId="22666E9A" w:rsidR="00281F48" w:rsidRPr="005D0F1F" w:rsidRDefault="00D146C7" w:rsidP="00017299">
      <w:pPr>
        <w:pStyle w:val="Corpodetexto"/>
        <w:rPr>
          <w:lang w:val="en-GB"/>
        </w:rPr>
      </w:pPr>
      <w:r>
        <w:rPr>
          <w:lang w:val="en-GB"/>
        </w:rPr>
        <w:t xml:space="preserve">Several application examples </w:t>
      </w:r>
      <w:r w:rsidRPr="005D0F1F">
        <w:rPr>
          <w:lang w:val="en-GB"/>
        </w:rPr>
        <w:t>can</w:t>
      </w:r>
      <w:r>
        <w:rPr>
          <w:lang w:val="en-GB"/>
        </w:rPr>
        <w:t xml:space="preserve"> be</w:t>
      </w:r>
      <w:r w:rsidRPr="005D0F1F">
        <w:rPr>
          <w:lang w:val="en-GB"/>
        </w:rPr>
        <w:t xml:space="preserve"> </w:t>
      </w:r>
      <w:r>
        <w:rPr>
          <w:lang w:val="en-GB"/>
        </w:rPr>
        <w:t>mentioned</w:t>
      </w:r>
      <w:r w:rsidR="00880BA9">
        <w:rPr>
          <w:lang w:val="en-GB"/>
        </w:rPr>
        <w:t>: storage companies,</w:t>
      </w:r>
      <w:r>
        <w:rPr>
          <w:lang w:val="en-GB"/>
        </w:rPr>
        <w:t xml:space="preserve"> where </w:t>
      </w:r>
      <w:r w:rsidR="00017299" w:rsidRPr="005D0F1F">
        <w:rPr>
          <w:lang w:val="en-GB"/>
        </w:rPr>
        <w:t>there is a constant concern to know where the articles are inside the warehouse; in health</w:t>
      </w:r>
      <w:r>
        <w:rPr>
          <w:lang w:val="en-GB"/>
        </w:rPr>
        <w:t>,</w:t>
      </w:r>
      <w:r w:rsidR="00017299" w:rsidRPr="005D0F1F">
        <w:rPr>
          <w:lang w:val="en-GB"/>
        </w:rPr>
        <w:t xml:space="preserve"> to know the location of patients and medical/nurse staff</w:t>
      </w:r>
      <w:r w:rsidR="00880BA9">
        <w:rPr>
          <w:lang w:val="en-GB"/>
        </w:rPr>
        <w:t xml:space="preserve"> and</w:t>
      </w:r>
      <w:r w:rsidR="00017299" w:rsidRPr="005D0F1F">
        <w:rPr>
          <w:lang w:val="en-GB"/>
        </w:rPr>
        <w:t xml:space="preserve"> in shopping centres and car parks</w:t>
      </w:r>
      <w:r>
        <w:rPr>
          <w:lang w:val="en-GB"/>
        </w:rPr>
        <w:t>,</w:t>
      </w:r>
      <w:r w:rsidR="00017299" w:rsidRPr="005D0F1F">
        <w:rPr>
          <w:lang w:val="en-GB"/>
        </w:rPr>
        <w:t xml:space="preserve"> to know </w:t>
      </w:r>
      <w:r>
        <w:rPr>
          <w:lang w:val="en-GB"/>
        </w:rPr>
        <w:t>how</w:t>
      </w:r>
      <w:r w:rsidR="00017299" w:rsidRPr="005D0F1F">
        <w:rPr>
          <w:lang w:val="en-GB"/>
        </w:rPr>
        <w:t xml:space="preserve"> to reach the desired stores and empty spaces, respectively. In short, it is necessary to resort to positioning and navigation systems for indoor environments.</w:t>
      </w:r>
    </w:p>
    <w:p w14:paraId="0EC84356" w14:textId="77777777" w:rsidR="00017299" w:rsidRPr="005D0F1F" w:rsidRDefault="00017299" w:rsidP="00017299">
      <w:pPr>
        <w:pStyle w:val="Corpodetexto"/>
        <w:rPr>
          <w:lang w:val="en-GB"/>
        </w:rPr>
      </w:pPr>
    </w:p>
    <w:p w14:paraId="5AF79B67" w14:textId="5A142790" w:rsidR="00FF0780" w:rsidRPr="00017299" w:rsidRDefault="00017299" w:rsidP="00F211FD">
      <w:pPr>
        <w:pStyle w:val="Ttulo2"/>
        <w:rPr>
          <w:lang w:val="en-US"/>
        </w:rPr>
        <w:pPrChange w:id="14" w:author="Filipe Meneses" w:date="2022-10-27T16:01:00Z">
          <w:pPr>
            <w:pStyle w:val="Ttulo2"/>
            <w:numPr>
              <w:ilvl w:val="1"/>
              <w:numId w:val="48"/>
            </w:numPr>
            <w:ind w:hanging="360"/>
          </w:pPr>
        </w:pPrChange>
      </w:pPr>
      <w:bookmarkStart w:id="15" w:name="_Toc117467155"/>
      <w:r w:rsidRPr="00017299">
        <w:rPr>
          <w:lang w:val="en-US"/>
        </w:rPr>
        <w:t xml:space="preserve">Project </w:t>
      </w:r>
      <w:r w:rsidR="009C3BFF" w:rsidRPr="00017299">
        <w:rPr>
          <w:lang w:val="en-US"/>
        </w:rPr>
        <w:t>Objectives</w:t>
      </w:r>
      <w:bookmarkEnd w:id="15"/>
    </w:p>
    <w:p w14:paraId="4A351CD2" w14:textId="1CC2397D" w:rsidR="00017299" w:rsidRPr="005D0F1F" w:rsidRDefault="00017299" w:rsidP="00017299">
      <w:pPr>
        <w:pStyle w:val="Corpodetexto"/>
        <w:rPr>
          <w:lang w:val="en-GB"/>
        </w:rPr>
      </w:pPr>
      <w:r w:rsidRPr="005D0F1F">
        <w:rPr>
          <w:lang w:val="en-GB"/>
        </w:rPr>
        <w:t xml:space="preserve">Regarding the objectives and expected results, it can be mentioned that despite the positioning technology in indoor environments </w:t>
      </w:r>
      <w:del w:id="16" w:author="Filipe Meneses" w:date="2022-10-26T22:51:00Z">
        <w:r w:rsidRPr="005D0F1F" w:rsidDel="00454C63">
          <w:rPr>
            <w:lang w:val="en-GB"/>
          </w:rPr>
          <w:delText>ha</w:delText>
        </w:r>
        <w:r w:rsidR="00264E79" w:rsidDel="00454C63">
          <w:rPr>
            <w:lang w:val="en-GB"/>
          </w:rPr>
          <w:delText>ve</w:delText>
        </w:r>
        <w:r w:rsidRPr="005D0F1F" w:rsidDel="00454C63">
          <w:rPr>
            <w:lang w:val="en-GB"/>
          </w:rPr>
          <w:delText xml:space="preserve"> </w:delText>
        </w:r>
      </w:del>
      <w:ins w:id="17" w:author="Filipe Meneses" w:date="2022-10-26T22:51:00Z">
        <w:r w:rsidR="00454C63">
          <w:rPr>
            <w:lang w:val="en-GB"/>
          </w:rPr>
          <w:t>having</w:t>
        </w:r>
        <w:r w:rsidR="00454C63" w:rsidRPr="005D0F1F">
          <w:rPr>
            <w:lang w:val="en-GB"/>
          </w:rPr>
          <w:t xml:space="preserve"> </w:t>
        </w:r>
      </w:ins>
      <w:r w:rsidRPr="005D0F1F">
        <w:rPr>
          <w:lang w:val="en-GB"/>
        </w:rPr>
        <w:t>evolved a lot in recent years</w:t>
      </w:r>
      <w:r w:rsidR="00737E3B">
        <w:rPr>
          <w:lang w:val="en-GB"/>
        </w:rPr>
        <w:t>, i</w:t>
      </w:r>
      <w:r w:rsidRPr="005D0F1F">
        <w:rPr>
          <w:lang w:val="en-GB"/>
        </w:rPr>
        <w:t xml:space="preserve">t continues to be verified that </w:t>
      </w:r>
      <w:r w:rsidR="00272345">
        <w:rPr>
          <w:lang w:val="en-GB"/>
        </w:rPr>
        <w:t>few mobile positioning devices (commonly called tags) are</w:t>
      </w:r>
      <w:r w:rsidRPr="005D0F1F">
        <w:rPr>
          <w:lang w:val="en-GB"/>
        </w:rPr>
        <w:t xml:space="preserve"> available for integration into other systems. Additionally, it appears that the capabilities of existing tags are reduced and, above all, limited in communication with open systems.</w:t>
      </w:r>
    </w:p>
    <w:p w14:paraId="1DC02DC7" w14:textId="6810D0CE" w:rsidR="001A3C2A" w:rsidRPr="005D0F1F" w:rsidRDefault="00017299" w:rsidP="00017299">
      <w:pPr>
        <w:pStyle w:val="Corpodetexto"/>
        <w:rPr>
          <w:lang w:val="en-GB"/>
        </w:rPr>
      </w:pPr>
      <w:r w:rsidRPr="005D0F1F">
        <w:rPr>
          <w:lang w:val="en-GB"/>
        </w:rPr>
        <w:t>Therefore, th</w:t>
      </w:r>
      <w:r w:rsidR="00B71A7D">
        <w:rPr>
          <w:lang w:val="en-GB"/>
        </w:rPr>
        <w:t>is work aim</w:t>
      </w:r>
      <w:r w:rsidRPr="005D0F1F">
        <w:rPr>
          <w:lang w:val="en-GB"/>
        </w:rPr>
        <w:t>s to design and implement a tag for indoor positioning systems. The tag must be able to identify existing Wi-Fi and BLE networks in a location and report the collected radio information to an existing service. The tag should be built using low-cost computing platforms (Arduino style)</w:t>
      </w:r>
      <w:r w:rsidR="00B71A7D">
        <w:rPr>
          <w:lang w:val="en-GB"/>
        </w:rPr>
        <w:t>,</w:t>
      </w:r>
      <w:r w:rsidRPr="005D0F1F">
        <w:rPr>
          <w:lang w:val="en-GB"/>
        </w:rPr>
        <w:t xml:space="preserve"> and its implementation will be supported by the experience already developed within the scope of ongoing research projects. </w:t>
      </w:r>
    </w:p>
    <w:p w14:paraId="6C6CFBB6" w14:textId="77777777" w:rsidR="00017299" w:rsidRPr="005D0F1F" w:rsidRDefault="00017299" w:rsidP="00017299">
      <w:pPr>
        <w:pStyle w:val="Corpodetexto"/>
        <w:rPr>
          <w:lang w:val="en-GB"/>
        </w:rPr>
      </w:pPr>
    </w:p>
    <w:p w14:paraId="1A0F5663" w14:textId="71B630C2" w:rsidR="001A3C2A" w:rsidRPr="00F14CAD" w:rsidRDefault="00017299" w:rsidP="00F211FD">
      <w:pPr>
        <w:pStyle w:val="Ttulo2"/>
        <w:rPr>
          <w:lang w:val="en-GB"/>
        </w:rPr>
        <w:pPrChange w:id="18" w:author="Filipe Meneses" w:date="2022-10-27T16:01:00Z">
          <w:pPr>
            <w:pStyle w:val="Ttulo2"/>
            <w:numPr>
              <w:ilvl w:val="1"/>
              <w:numId w:val="48"/>
            </w:numPr>
            <w:ind w:hanging="360"/>
          </w:pPr>
        </w:pPrChange>
      </w:pPr>
      <w:bookmarkStart w:id="19" w:name="_Toc117467156"/>
      <w:r w:rsidRPr="00F14CAD">
        <w:rPr>
          <w:lang w:val="en-GB"/>
        </w:rPr>
        <w:t>Document Structure</w:t>
      </w:r>
      <w:bookmarkEnd w:id="19"/>
    </w:p>
    <w:p w14:paraId="5945DB41" w14:textId="51478BDA" w:rsidR="004C5AEF" w:rsidRPr="00C240A5" w:rsidRDefault="00017299" w:rsidP="00627B01">
      <w:pPr>
        <w:pStyle w:val="Corpodetexto"/>
        <w:rPr>
          <w:lang w:val="en-GB"/>
        </w:rPr>
      </w:pPr>
      <w:r w:rsidRPr="00C240A5">
        <w:rPr>
          <w:lang w:val="en-GB"/>
        </w:rPr>
        <w:t>The rem</w:t>
      </w:r>
      <w:r w:rsidR="00C839A9">
        <w:rPr>
          <w:lang w:val="en-GB"/>
        </w:rPr>
        <w:t>a</w:t>
      </w:r>
      <w:r w:rsidRPr="00C240A5">
        <w:rPr>
          <w:lang w:val="en-GB"/>
        </w:rPr>
        <w:t xml:space="preserve">inder of this </w:t>
      </w:r>
      <w:r w:rsidR="00857A20">
        <w:rPr>
          <w:lang w:val="en-GB"/>
        </w:rPr>
        <w:t>document</w:t>
      </w:r>
      <w:r w:rsidR="00857A20" w:rsidRPr="00C240A5">
        <w:rPr>
          <w:lang w:val="en-GB"/>
        </w:rPr>
        <w:t xml:space="preserve"> </w:t>
      </w:r>
      <w:r w:rsidRPr="00C240A5">
        <w:rPr>
          <w:lang w:val="en-GB"/>
        </w:rPr>
        <w:t xml:space="preserve">is </w:t>
      </w:r>
      <w:r w:rsidR="00264E79">
        <w:rPr>
          <w:lang w:val="en-GB"/>
        </w:rPr>
        <w:t>arranged</w:t>
      </w:r>
      <w:r w:rsidRPr="00C240A5">
        <w:rPr>
          <w:lang w:val="en-GB"/>
        </w:rPr>
        <w:t xml:space="preserve"> as follows. </w:t>
      </w:r>
      <w:r w:rsidR="00857A20">
        <w:rPr>
          <w:lang w:val="en-GB"/>
        </w:rPr>
        <w:t>Chapter</w:t>
      </w:r>
      <w:r w:rsidR="00857A20" w:rsidRPr="00C240A5">
        <w:rPr>
          <w:lang w:val="en-GB"/>
        </w:rPr>
        <w:t xml:space="preserve"> </w:t>
      </w:r>
      <w:r w:rsidR="002B2AC2" w:rsidRPr="00C240A5">
        <w:rPr>
          <w:lang w:val="en-GB"/>
        </w:rPr>
        <w:t xml:space="preserve">2 </w:t>
      </w:r>
      <w:r w:rsidR="00272345">
        <w:rPr>
          <w:lang w:val="en-GB"/>
        </w:rPr>
        <w:t>briefly describes</w:t>
      </w:r>
      <w:r w:rsidRPr="00C240A5">
        <w:rPr>
          <w:lang w:val="en-GB"/>
        </w:rPr>
        <w:t xml:space="preserve"> Indoor </w:t>
      </w:r>
      <w:r w:rsidR="00B71A7D">
        <w:rPr>
          <w:lang w:val="en-GB"/>
        </w:rPr>
        <w:t>Localisation</w:t>
      </w:r>
      <w:r w:rsidRPr="00C240A5">
        <w:rPr>
          <w:lang w:val="en-GB"/>
        </w:rPr>
        <w:t xml:space="preserve"> techniques and technologies in general. </w:t>
      </w:r>
      <w:r w:rsidR="002B2AC2" w:rsidRPr="00C240A5">
        <w:rPr>
          <w:lang w:val="en-GB"/>
        </w:rPr>
        <w:t xml:space="preserve">It </w:t>
      </w:r>
      <w:r w:rsidR="00B71A7D">
        <w:rPr>
          <w:lang w:val="en-GB"/>
        </w:rPr>
        <w:t>also presents som</w:t>
      </w:r>
      <w:r w:rsidRPr="00C240A5">
        <w:rPr>
          <w:lang w:val="en-GB"/>
        </w:rPr>
        <w:t xml:space="preserve">e related work, briefly describing prior work on Indoor </w:t>
      </w:r>
      <w:r w:rsidR="00B71A7D">
        <w:rPr>
          <w:lang w:val="en-GB"/>
        </w:rPr>
        <w:t>Localisation</w:t>
      </w:r>
      <w:r w:rsidRPr="00C240A5">
        <w:rPr>
          <w:lang w:val="en-GB"/>
        </w:rPr>
        <w:t xml:space="preserve">. </w:t>
      </w:r>
      <w:r w:rsidR="00857A20">
        <w:rPr>
          <w:lang w:val="en-GB"/>
        </w:rPr>
        <w:t>Chapter</w:t>
      </w:r>
      <w:r w:rsidR="00857A20" w:rsidRPr="00C240A5">
        <w:rPr>
          <w:lang w:val="en-GB"/>
        </w:rPr>
        <w:t xml:space="preserve"> </w:t>
      </w:r>
      <w:r w:rsidR="002B2AC2" w:rsidRPr="00C240A5">
        <w:rPr>
          <w:lang w:val="en-GB"/>
        </w:rPr>
        <w:t>3</w:t>
      </w:r>
      <w:r w:rsidRPr="00C240A5">
        <w:rPr>
          <w:lang w:val="en-GB"/>
        </w:rPr>
        <w:t xml:space="preserve"> describes the </w:t>
      </w:r>
      <w:r w:rsidR="00857A20">
        <w:rPr>
          <w:lang w:val="en-GB"/>
        </w:rPr>
        <w:t>process of</w:t>
      </w:r>
      <w:r w:rsidR="00857A20" w:rsidRPr="00C240A5">
        <w:rPr>
          <w:lang w:val="en-GB"/>
        </w:rPr>
        <w:t xml:space="preserve"> </w:t>
      </w:r>
      <w:r w:rsidR="00153346">
        <w:rPr>
          <w:lang w:val="en-GB"/>
        </w:rPr>
        <w:t>designing the whole system</w:t>
      </w:r>
      <w:r w:rsidRPr="00C240A5">
        <w:rPr>
          <w:lang w:val="en-GB"/>
        </w:rPr>
        <w:t>.</w:t>
      </w:r>
      <w:r w:rsidR="00153346">
        <w:rPr>
          <w:lang w:val="en-GB"/>
        </w:rPr>
        <w:t xml:space="preserve"> Chapter</w:t>
      </w:r>
      <w:r w:rsidR="00153346" w:rsidRPr="00C240A5">
        <w:rPr>
          <w:lang w:val="en-GB"/>
        </w:rPr>
        <w:t xml:space="preserve"> </w:t>
      </w:r>
      <w:r w:rsidR="00153346">
        <w:rPr>
          <w:lang w:val="en-GB"/>
        </w:rPr>
        <w:t>4</w:t>
      </w:r>
      <w:r w:rsidR="00153346" w:rsidRPr="00C240A5">
        <w:rPr>
          <w:lang w:val="en-GB"/>
        </w:rPr>
        <w:t xml:space="preserve"> gives an </w:t>
      </w:r>
      <w:r w:rsidR="00153346" w:rsidRPr="00C240A5">
        <w:rPr>
          <w:lang w:val="en-GB"/>
        </w:rPr>
        <w:lastRenderedPageBreak/>
        <w:t xml:space="preserve">overview </w:t>
      </w:r>
      <w:r w:rsidR="00153346">
        <w:rPr>
          <w:lang w:val="en-GB"/>
        </w:rPr>
        <w:t>of</w:t>
      </w:r>
      <w:r w:rsidR="00153346" w:rsidRPr="00C240A5">
        <w:rPr>
          <w:lang w:val="en-GB"/>
        </w:rPr>
        <w:t xml:space="preserve"> the work plan development, describing the activities conducted</w:t>
      </w:r>
      <w:r w:rsidR="00153346">
        <w:rPr>
          <w:lang w:val="en-GB"/>
        </w:rPr>
        <w:t xml:space="preserve"> and software implementation. </w:t>
      </w:r>
      <w:r w:rsidR="00857A20">
        <w:rPr>
          <w:lang w:val="en-GB"/>
        </w:rPr>
        <w:t>Chapter</w:t>
      </w:r>
      <w:r w:rsidR="00857A20" w:rsidRPr="00C240A5">
        <w:rPr>
          <w:lang w:val="en-GB"/>
        </w:rPr>
        <w:t xml:space="preserve"> </w:t>
      </w:r>
      <w:r w:rsidR="00153346">
        <w:rPr>
          <w:lang w:val="en-GB"/>
        </w:rPr>
        <w:t>5</w:t>
      </w:r>
      <w:r w:rsidR="00627B01" w:rsidRPr="00C240A5">
        <w:rPr>
          <w:lang w:val="en-GB"/>
        </w:rPr>
        <w:t xml:space="preserve"> provides an overview of evaluation planning and testing</w:t>
      </w:r>
      <w:r w:rsidR="00153346">
        <w:rPr>
          <w:lang w:val="en-GB"/>
        </w:rPr>
        <w:t xml:space="preserve">. </w:t>
      </w:r>
      <w:r w:rsidR="00DA3917">
        <w:rPr>
          <w:lang w:val="en-GB"/>
        </w:rPr>
        <w:t>Chapter</w:t>
      </w:r>
      <w:r w:rsidR="00DA3917" w:rsidRPr="00C240A5">
        <w:rPr>
          <w:lang w:val="en-GB"/>
        </w:rPr>
        <w:t xml:space="preserve"> </w:t>
      </w:r>
      <w:r w:rsidR="00153346">
        <w:rPr>
          <w:lang w:val="en-GB"/>
        </w:rPr>
        <w:t>6</w:t>
      </w:r>
      <w:r w:rsidRPr="00C240A5">
        <w:rPr>
          <w:lang w:val="en-GB"/>
        </w:rPr>
        <w:t xml:space="preserve"> concludes the document</w:t>
      </w:r>
      <w:r w:rsidR="00F14CAD">
        <w:rPr>
          <w:lang w:val="en-GB"/>
        </w:rPr>
        <w:t xml:space="preserve"> and</w:t>
      </w:r>
      <w:r w:rsidR="00603E76">
        <w:rPr>
          <w:lang w:val="en-GB"/>
        </w:rPr>
        <w:t xml:space="preserve"> Chapter 7 </w:t>
      </w:r>
      <w:r w:rsidR="00F14CAD">
        <w:rPr>
          <w:lang w:val="en-GB"/>
        </w:rPr>
        <w:t>provides</w:t>
      </w:r>
      <w:r w:rsidR="00603E76">
        <w:rPr>
          <w:lang w:val="en-GB"/>
        </w:rPr>
        <w:t xml:space="preserve"> all</w:t>
      </w:r>
      <w:r w:rsidR="00F14CAD">
        <w:rPr>
          <w:lang w:val="en-GB"/>
        </w:rPr>
        <w:t xml:space="preserve"> extra</w:t>
      </w:r>
      <w:r w:rsidR="00603E76">
        <w:rPr>
          <w:lang w:val="en-GB"/>
        </w:rPr>
        <w:t xml:space="preserve"> support work for this thesis.</w:t>
      </w:r>
    </w:p>
    <w:p w14:paraId="5E95272B" w14:textId="77777777" w:rsidR="004C5AEF" w:rsidRPr="00C240A5" w:rsidRDefault="004C5AEF" w:rsidP="00627B01">
      <w:pPr>
        <w:pStyle w:val="Corpodetexto"/>
        <w:rPr>
          <w:lang w:val="en-GB"/>
        </w:rPr>
      </w:pPr>
    </w:p>
    <w:p w14:paraId="527949F6" w14:textId="77777777" w:rsidR="0081537C" w:rsidRPr="00DC64A7" w:rsidRDefault="0081537C" w:rsidP="0081537C">
      <w:pPr>
        <w:rPr>
          <w:lang w:val="en-GB"/>
        </w:rPr>
      </w:pPr>
    </w:p>
    <w:p w14:paraId="29E93310" w14:textId="7258C48D" w:rsidR="0081537C" w:rsidRPr="00DC64A7" w:rsidRDefault="0081537C" w:rsidP="0081537C">
      <w:pPr>
        <w:rPr>
          <w:lang w:val="en-GB"/>
        </w:rPr>
        <w:sectPr w:rsidR="0081537C" w:rsidRPr="00DC64A7" w:rsidSect="00CB17F0">
          <w:footerReference w:type="default" r:id="rId56"/>
          <w:pgSz w:w="11910" w:h="16840"/>
          <w:pgMar w:top="1320" w:right="1160" w:bottom="1180" w:left="1300" w:header="0" w:footer="998" w:gutter="0"/>
          <w:pgNumType w:start="1"/>
          <w:cols w:space="720"/>
        </w:sectPr>
      </w:pPr>
    </w:p>
    <w:p w14:paraId="1457BA71" w14:textId="70C5A85B" w:rsidR="00CB17F0" w:rsidRDefault="00017299" w:rsidP="00DC4533">
      <w:pPr>
        <w:pStyle w:val="Ttulo1"/>
      </w:pPr>
      <w:bookmarkStart w:id="20" w:name="_bookmark8"/>
      <w:bookmarkStart w:id="21" w:name="_Toc117467157"/>
      <w:bookmarkEnd w:id="20"/>
      <w:proofErr w:type="spellStart"/>
      <w:r>
        <w:lastRenderedPageBreak/>
        <w:t>Literature</w:t>
      </w:r>
      <w:proofErr w:type="spellEnd"/>
      <w:r>
        <w:t xml:space="preserve"> </w:t>
      </w:r>
      <w:commentRangeStart w:id="22"/>
      <w:proofErr w:type="spellStart"/>
      <w:r>
        <w:t>Review</w:t>
      </w:r>
      <w:bookmarkEnd w:id="21"/>
      <w:commentRangeEnd w:id="22"/>
      <w:proofErr w:type="spellEnd"/>
      <w:r w:rsidR="00454C63">
        <w:rPr>
          <w:rStyle w:val="Refdecomentrio"/>
          <w:rFonts w:asciiTheme="minorHAnsi" w:eastAsiaTheme="minorEastAsia" w:hAnsiTheme="minorHAnsi" w:cstheme="minorBidi"/>
          <w:w w:val="100"/>
          <w:lang w:val="en-GB"/>
        </w:rPr>
        <w:commentReference w:id="22"/>
      </w:r>
    </w:p>
    <w:p w14:paraId="69D89707" w14:textId="40076EB1" w:rsidR="00C240A5" w:rsidRPr="00743AED" w:rsidRDefault="00743AED" w:rsidP="00C240A5">
      <w:pPr>
        <w:pStyle w:val="Corpodetexto"/>
        <w:rPr>
          <w:lang w:val="en-GB"/>
        </w:rPr>
      </w:pPr>
      <w:r w:rsidRPr="00743AED">
        <w:rPr>
          <w:lang w:val="en-GB"/>
        </w:rPr>
        <w:t>An overview of the r</w:t>
      </w:r>
      <w:r>
        <w:rPr>
          <w:lang w:val="en-GB"/>
        </w:rPr>
        <w:t xml:space="preserve">esearch strategies for constructing the literature review is presented in this chapter. In this </w:t>
      </w:r>
      <w:r w:rsidR="00A91561">
        <w:rPr>
          <w:lang w:val="en-GB"/>
        </w:rPr>
        <w:t>chapter</w:t>
      </w:r>
      <w:r>
        <w:rPr>
          <w:lang w:val="en-GB"/>
        </w:rPr>
        <w:t xml:space="preserve">, topics related to Indoor </w:t>
      </w:r>
      <w:r w:rsidR="00B71A7D">
        <w:rPr>
          <w:lang w:val="en-GB"/>
        </w:rPr>
        <w:t>Localisation</w:t>
      </w:r>
      <w:r>
        <w:rPr>
          <w:lang w:val="en-GB"/>
        </w:rPr>
        <w:t xml:space="preserve"> are discussed, and finally, a </w:t>
      </w:r>
      <w:r w:rsidR="00B71A7D">
        <w:rPr>
          <w:lang w:val="en-GB"/>
        </w:rPr>
        <w:t>quote</w:t>
      </w:r>
      <w:r>
        <w:rPr>
          <w:lang w:val="en-GB"/>
        </w:rPr>
        <w:t xml:space="preserve"> on the critical view of the state of the art is presented, where the author shares his personal </w:t>
      </w:r>
      <w:r w:rsidR="00B71A7D">
        <w:rPr>
          <w:lang w:val="en-GB"/>
        </w:rPr>
        <w:t>thought</w:t>
      </w:r>
      <w:r>
        <w:rPr>
          <w:lang w:val="en-GB"/>
        </w:rPr>
        <w:t>s.</w:t>
      </w:r>
    </w:p>
    <w:p w14:paraId="5F6546B2" w14:textId="77777777" w:rsidR="00743AED" w:rsidRPr="00743AED" w:rsidRDefault="00743AED" w:rsidP="00C240A5">
      <w:pPr>
        <w:pStyle w:val="Corpodetexto"/>
        <w:rPr>
          <w:lang w:val="en-GB"/>
        </w:rPr>
      </w:pPr>
    </w:p>
    <w:p w14:paraId="35947FB1" w14:textId="11DA9612" w:rsidR="001A3C2A" w:rsidRPr="00C725FF" w:rsidRDefault="00FA1C16" w:rsidP="00F211FD">
      <w:pPr>
        <w:pStyle w:val="Ttulo2"/>
        <w:pPrChange w:id="23" w:author="Filipe Meneses" w:date="2022-10-27T16:01:00Z">
          <w:pPr>
            <w:pStyle w:val="Ttulo2"/>
            <w:numPr>
              <w:ilvl w:val="1"/>
              <w:numId w:val="48"/>
            </w:numPr>
            <w:ind w:hanging="360"/>
          </w:pPr>
        </w:pPrChange>
      </w:pPr>
      <w:bookmarkStart w:id="24" w:name="_Toc117467158"/>
      <w:r w:rsidRPr="00C725FF">
        <w:t xml:space="preserve">Research </w:t>
      </w:r>
      <w:proofErr w:type="spellStart"/>
      <w:r w:rsidRPr="00C725FF">
        <w:t>Strategy</w:t>
      </w:r>
      <w:bookmarkEnd w:id="24"/>
      <w:proofErr w:type="spellEnd"/>
    </w:p>
    <w:p w14:paraId="0E6D5EC5" w14:textId="65F358DB" w:rsidR="00D146C7" w:rsidRDefault="00FA1C16" w:rsidP="00D146C7">
      <w:pPr>
        <w:pStyle w:val="Corpodetexto"/>
        <w:rPr>
          <w:lang w:val="en-US"/>
        </w:rPr>
      </w:pPr>
      <w:r w:rsidRPr="00FA1C16">
        <w:rPr>
          <w:lang w:val="en-US"/>
        </w:rPr>
        <w:t xml:space="preserve">The Research Strategy </w:t>
      </w:r>
      <w:r w:rsidR="00272345">
        <w:rPr>
          <w:lang w:val="en-US"/>
        </w:rPr>
        <w:t>is</w:t>
      </w:r>
      <w:r w:rsidRPr="00FA1C16">
        <w:rPr>
          <w:lang w:val="en-US"/>
        </w:rPr>
        <w:t xml:space="preserve"> the step-by-step </w:t>
      </w:r>
      <w:r w:rsidR="00B71A7D">
        <w:rPr>
          <w:lang w:val="en-US"/>
        </w:rPr>
        <w:t>action plan that directs</w:t>
      </w:r>
      <w:r w:rsidRPr="00FA1C16">
        <w:rPr>
          <w:lang w:val="en-US"/>
        </w:rPr>
        <w:t xml:space="preserve"> the thought process. It enables to conduct the research systematically and on schedule. The </w:t>
      </w:r>
      <w:r w:rsidR="00B71A7D">
        <w:rPr>
          <w:lang w:val="en-US"/>
        </w:rPr>
        <w:t>primary</w:t>
      </w:r>
      <w:r w:rsidRPr="00FA1C16">
        <w:rPr>
          <w:lang w:val="en-US"/>
        </w:rPr>
        <w:t xml:space="preserve"> purpose is to introduce the principal components of the study</w:t>
      </w:r>
      <w:r w:rsidR="00B71A7D">
        <w:rPr>
          <w:lang w:val="en-US"/>
        </w:rPr>
        <w:t>,</w:t>
      </w:r>
      <w:r w:rsidRPr="00FA1C16">
        <w:rPr>
          <w:lang w:val="en-US"/>
        </w:rPr>
        <w:t xml:space="preserve"> such as </w:t>
      </w:r>
      <w:r w:rsidR="00B71A7D">
        <w:rPr>
          <w:lang w:val="en-US"/>
        </w:rPr>
        <w:t xml:space="preserve">the </w:t>
      </w:r>
      <w:r w:rsidRPr="00FA1C16">
        <w:rPr>
          <w:lang w:val="en-US"/>
        </w:rPr>
        <w:t xml:space="preserve">research topic, areas, </w:t>
      </w:r>
      <w:r w:rsidR="00B71A7D">
        <w:rPr>
          <w:lang w:val="en-US"/>
        </w:rPr>
        <w:t>central</w:t>
      </w:r>
      <w:r w:rsidRPr="00FA1C16">
        <w:rPr>
          <w:lang w:val="en-US"/>
        </w:rPr>
        <w:t xml:space="preserve"> focus, research design and methods. </w:t>
      </w:r>
      <w:r w:rsidR="00D146C7" w:rsidRPr="00FA1C16">
        <w:rPr>
          <w:lang w:val="en-US"/>
        </w:rPr>
        <w:t>At first</w:t>
      </w:r>
      <w:r w:rsidR="00880BA9">
        <w:rPr>
          <w:lang w:val="en-US"/>
        </w:rPr>
        <w:t>,</w:t>
      </w:r>
      <w:r w:rsidR="00D146C7" w:rsidRPr="00FA1C16">
        <w:rPr>
          <w:lang w:val="en-US"/>
        </w:rPr>
        <w:t xml:space="preserve"> the topic was proposed by the advisors</w:t>
      </w:r>
      <w:r w:rsidR="00880BA9">
        <w:rPr>
          <w:lang w:val="en-US"/>
        </w:rPr>
        <w:t>,</w:t>
      </w:r>
      <w:r w:rsidR="00D146C7" w:rsidRPr="00FA1C16">
        <w:rPr>
          <w:lang w:val="en-US"/>
        </w:rPr>
        <w:t xml:space="preserve"> and research had to be conducted to fully understand the topic of Indoor Localization since it was the first time th</w:t>
      </w:r>
      <w:r w:rsidR="00880BA9">
        <w:rPr>
          <w:lang w:val="en-US"/>
        </w:rPr>
        <w:t>e author would cover it</w:t>
      </w:r>
      <w:r w:rsidR="00D146C7" w:rsidRPr="00FA1C16">
        <w:rPr>
          <w:lang w:val="en-US"/>
        </w:rPr>
        <w:t xml:space="preserve">. </w:t>
      </w:r>
      <w:r w:rsidR="00880BA9">
        <w:rPr>
          <w:lang w:val="en-US"/>
        </w:rPr>
        <w:t>R</w:t>
      </w:r>
      <w:r w:rsidR="00D146C7" w:rsidRPr="00FA1C16">
        <w:rPr>
          <w:lang w:val="en-US"/>
        </w:rPr>
        <w:t>esearch strategy involves the analysis of available information</w:t>
      </w:r>
      <w:r w:rsidR="00880BA9">
        <w:rPr>
          <w:lang w:val="en-US"/>
        </w:rPr>
        <w:t>,</w:t>
      </w:r>
      <w:r w:rsidR="00D146C7" w:rsidRPr="00FA1C16">
        <w:rPr>
          <w:lang w:val="en-US"/>
        </w:rPr>
        <w:t xml:space="preserve"> such as articles cov</w:t>
      </w:r>
      <w:r w:rsidR="00880BA9">
        <w:rPr>
          <w:lang w:val="en-US"/>
        </w:rPr>
        <w:t>ering</w:t>
      </w:r>
      <w:r w:rsidR="00D146C7" w:rsidRPr="00FA1C16">
        <w:rPr>
          <w:lang w:val="en-US"/>
        </w:rPr>
        <w:t xml:space="preserve"> the topic of indoor locali</w:t>
      </w:r>
      <w:r w:rsidR="00880BA9">
        <w:rPr>
          <w:lang w:val="en-US"/>
        </w:rPr>
        <w:t>s</w:t>
      </w:r>
      <w:r w:rsidR="00D146C7" w:rsidRPr="00FA1C16">
        <w:rPr>
          <w:lang w:val="en-US"/>
        </w:rPr>
        <w:t xml:space="preserve">ation that were recommended by the advisors or were found to be related to the topic and relevant for gaining insight </w:t>
      </w:r>
      <w:r w:rsidR="00880BA9">
        <w:rPr>
          <w:lang w:val="en-US"/>
        </w:rPr>
        <w:t>i</w:t>
      </w:r>
      <w:r w:rsidR="00D146C7" w:rsidRPr="00FA1C16">
        <w:rPr>
          <w:lang w:val="en-US"/>
        </w:rPr>
        <w:t>nto the topic. Human experience provided by the advisors</w:t>
      </w:r>
      <w:r w:rsidR="00880BA9">
        <w:rPr>
          <w:lang w:val="en-US"/>
        </w:rPr>
        <w:t xml:space="preserve"> was also crucial to better understand the research problem and critically </w:t>
      </w:r>
      <w:proofErr w:type="spellStart"/>
      <w:r w:rsidR="00880BA9">
        <w:rPr>
          <w:lang w:val="en-US"/>
        </w:rPr>
        <w:t>analyse</w:t>
      </w:r>
      <w:proofErr w:type="spellEnd"/>
      <w:r w:rsidR="00880BA9">
        <w:rPr>
          <w:lang w:val="en-US"/>
        </w:rPr>
        <w:t xml:space="preserve"> and investigate other researchers' prior finding</w:t>
      </w:r>
      <w:r w:rsidR="00D146C7">
        <w:rPr>
          <w:lang w:val="en-US"/>
        </w:rPr>
        <w:t>s</w:t>
      </w:r>
      <w:r w:rsidR="00D146C7" w:rsidRPr="00FA1C16">
        <w:rPr>
          <w:lang w:val="en-US"/>
        </w:rPr>
        <w:t xml:space="preserve"> </w:t>
      </w:r>
      <w:r w:rsidR="00880BA9">
        <w:rPr>
          <w:lang w:val="en-US"/>
        </w:rPr>
        <w:t>to formulate a solution to the problem</w:t>
      </w:r>
      <w:r w:rsidR="00D146C7" w:rsidRPr="00FA1C16">
        <w:rPr>
          <w:lang w:val="en-US"/>
        </w:rPr>
        <w:t>.</w:t>
      </w:r>
    </w:p>
    <w:p w14:paraId="538F84F5" w14:textId="5DF6BC3D" w:rsidR="004A7079" w:rsidRDefault="004A7079" w:rsidP="00C30BF5">
      <w:pPr>
        <w:pStyle w:val="Corpodetexto"/>
        <w:rPr>
          <w:lang w:val="en-GB"/>
        </w:rPr>
      </w:pPr>
    </w:p>
    <w:p w14:paraId="3AB2B697" w14:textId="7C74FF8A" w:rsidR="00E675B3" w:rsidRDefault="00FA1C16" w:rsidP="00F211FD">
      <w:pPr>
        <w:pStyle w:val="Ttulo2"/>
        <w:pPrChange w:id="25" w:author="Filipe Meneses" w:date="2022-10-27T16:01:00Z">
          <w:pPr>
            <w:pStyle w:val="Ttulo2"/>
            <w:numPr>
              <w:ilvl w:val="1"/>
              <w:numId w:val="48"/>
            </w:numPr>
            <w:ind w:hanging="360"/>
          </w:pPr>
        </w:pPrChange>
      </w:pPr>
      <w:bookmarkStart w:id="26" w:name="_Toc117467159"/>
      <w:proofErr w:type="spellStart"/>
      <w:r>
        <w:t>State</w:t>
      </w:r>
      <w:proofErr w:type="spellEnd"/>
      <w:r>
        <w:t xml:space="preserve"> </w:t>
      </w:r>
      <w:proofErr w:type="spellStart"/>
      <w:r>
        <w:t>of</w:t>
      </w:r>
      <w:proofErr w:type="spellEnd"/>
      <w:r>
        <w:t xml:space="preserve"> </w:t>
      </w:r>
      <w:proofErr w:type="spellStart"/>
      <w:r>
        <w:t>the</w:t>
      </w:r>
      <w:proofErr w:type="spellEnd"/>
      <w:r>
        <w:t xml:space="preserve"> </w:t>
      </w:r>
      <w:proofErr w:type="spellStart"/>
      <w:r w:rsidR="0055519F">
        <w:t>A</w:t>
      </w:r>
      <w:r>
        <w:t>rt</w:t>
      </w:r>
      <w:bookmarkEnd w:id="26"/>
      <w:proofErr w:type="spellEnd"/>
    </w:p>
    <w:p w14:paraId="12716F00" w14:textId="76782183" w:rsidR="006C228B" w:rsidRPr="006C228B" w:rsidRDefault="008833ED" w:rsidP="006C228B">
      <w:pPr>
        <w:pStyle w:val="Corpodetexto"/>
        <w:rPr>
          <w:lang w:val="en-GB"/>
        </w:rPr>
      </w:pPr>
      <w:r w:rsidRPr="006C228B">
        <w:rPr>
          <w:lang w:val="en-GB"/>
        </w:rPr>
        <w:t>Several</w:t>
      </w:r>
      <w:r w:rsidR="006C228B" w:rsidRPr="006C228B">
        <w:rPr>
          <w:lang w:val="en-GB"/>
        </w:rPr>
        <w:t xml:space="preserve"> key and essential concepts are explained in </w:t>
      </w:r>
      <w:commentRangeStart w:id="27"/>
      <w:r w:rsidR="006C228B" w:rsidRPr="006C228B">
        <w:rPr>
          <w:lang w:val="en-GB"/>
        </w:rPr>
        <w:t>state</w:t>
      </w:r>
      <w:r w:rsidR="00B71A7D">
        <w:rPr>
          <w:lang w:val="en-GB"/>
        </w:rPr>
        <w:t>-of-the-</w:t>
      </w:r>
      <w:r w:rsidR="006C228B" w:rsidRPr="006C228B">
        <w:rPr>
          <w:lang w:val="en-GB"/>
        </w:rPr>
        <w:t>art</w:t>
      </w:r>
      <w:commentRangeEnd w:id="27"/>
      <w:r w:rsidR="00454C63">
        <w:rPr>
          <w:rStyle w:val="Refdecomentrio"/>
          <w:rFonts w:asciiTheme="minorHAnsi" w:eastAsiaTheme="minorEastAsia" w:hAnsiTheme="minorHAnsi" w:cstheme="minorBidi"/>
          <w:lang w:val="en-GB"/>
        </w:rPr>
        <w:commentReference w:id="27"/>
      </w:r>
      <w:r w:rsidR="006C228B" w:rsidRPr="006C228B">
        <w:rPr>
          <w:lang w:val="en-GB"/>
        </w:rPr>
        <w:t xml:space="preserve"> to support all the work proposed in the dissertation. As such, this section is divided into subsections that tackle different components o</w:t>
      </w:r>
      <w:r w:rsidR="00495D6F">
        <w:rPr>
          <w:lang w:val="en-GB"/>
        </w:rPr>
        <w:t>f</w:t>
      </w:r>
      <w:r w:rsidR="006C228B" w:rsidRPr="006C228B">
        <w:rPr>
          <w:lang w:val="en-GB"/>
        </w:rPr>
        <w:t xml:space="preserve"> the topic</w:t>
      </w:r>
      <w:r w:rsidR="00495D6F">
        <w:rPr>
          <w:lang w:val="en-GB"/>
        </w:rPr>
        <w:t>s</w:t>
      </w:r>
      <w:r w:rsidR="00B71A7D">
        <w:rPr>
          <w:lang w:val="en-GB"/>
        </w:rPr>
        <w:t>,</w:t>
      </w:r>
      <w:r w:rsidR="00495D6F">
        <w:rPr>
          <w:lang w:val="en-GB"/>
        </w:rPr>
        <w:t xml:space="preserve"> such as Indoor </w:t>
      </w:r>
      <w:r w:rsidR="00B71A7D">
        <w:rPr>
          <w:lang w:val="en-GB"/>
        </w:rPr>
        <w:t>Localisation</w:t>
      </w:r>
      <w:r w:rsidR="00495D6F">
        <w:rPr>
          <w:lang w:val="en-GB"/>
        </w:rPr>
        <w:t xml:space="preserve"> and Signal Properties.</w:t>
      </w:r>
    </w:p>
    <w:p w14:paraId="5B0F567A" w14:textId="77777777" w:rsidR="006C228B" w:rsidRPr="006C228B" w:rsidRDefault="006C228B" w:rsidP="006C228B">
      <w:pPr>
        <w:pStyle w:val="Corpodetexto"/>
        <w:rPr>
          <w:lang w:val="en-GB"/>
        </w:rPr>
      </w:pPr>
    </w:p>
    <w:p w14:paraId="4462A9C3" w14:textId="7D847429" w:rsidR="00CA3866" w:rsidRDefault="009D30C0" w:rsidP="00CF0A1D">
      <w:pPr>
        <w:pStyle w:val="Ttulo3"/>
        <w:numPr>
          <w:ilvl w:val="2"/>
          <w:numId w:val="48"/>
        </w:numPr>
      </w:pPr>
      <w:r w:rsidRPr="006C228B">
        <w:rPr>
          <w:lang w:val="en-GB"/>
        </w:rPr>
        <w:t xml:space="preserve"> </w:t>
      </w:r>
      <w:bookmarkStart w:id="28" w:name="_Toc117467160"/>
      <w:r w:rsidR="00FA1C16">
        <w:t xml:space="preserve">Indoor </w:t>
      </w:r>
      <w:proofErr w:type="spellStart"/>
      <w:r w:rsidR="00B71A7D">
        <w:t>Localisation</w:t>
      </w:r>
      <w:bookmarkEnd w:id="28"/>
      <w:proofErr w:type="spellEnd"/>
    </w:p>
    <w:p w14:paraId="23A92A7D" w14:textId="1A89B090" w:rsidR="00FA1C16" w:rsidRPr="00FA1C16" w:rsidRDefault="00FA1C16" w:rsidP="00FA1C16">
      <w:pPr>
        <w:pStyle w:val="Corpodetexto"/>
        <w:rPr>
          <w:lang w:val="en-US"/>
        </w:rPr>
      </w:pPr>
      <w:r w:rsidRPr="00FA1C16">
        <w:rPr>
          <w:lang w:val="en-US"/>
        </w:rPr>
        <w:t xml:space="preserve">Indoor </w:t>
      </w:r>
      <w:r w:rsidR="00B71A7D">
        <w:rPr>
          <w:lang w:val="en-US"/>
        </w:rPr>
        <w:t>localisation</w:t>
      </w:r>
      <w:r w:rsidRPr="00FA1C16">
        <w:rPr>
          <w:lang w:val="en-US"/>
        </w:rPr>
        <w:t xml:space="preserve"> is a method used to determine or estimate the location of a user or a device in an indoor environment. Indoor location systems have made it easier to locate people or objects. </w:t>
      </w:r>
      <w:r w:rsidR="00272345">
        <w:rPr>
          <w:lang w:val="en-US"/>
        </w:rPr>
        <w:t>Global Navigation Satellite Systems (GNSS) can provide reasonable location estimates in an outdoor environment</w:t>
      </w:r>
      <w:r w:rsidR="00B71A7D">
        <w:rPr>
          <w:lang w:val="en-US"/>
        </w:rPr>
        <w:t>. H</w:t>
      </w:r>
      <w:r w:rsidRPr="00FA1C16">
        <w:rPr>
          <w:lang w:val="en-US"/>
        </w:rPr>
        <w:t>owever, GNSS-based solutions cannot be used in</w:t>
      </w:r>
      <w:r w:rsidR="00B71A7D">
        <w:rPr>
          <w:lang w:val="en-US"/>
        </w:rPr>
        <w:t>doors</w:t>
      </w:r>
      <w:r w:rsidRPr="00FA1C16">
        <w:rPr>
          <w:lang w:val="en-US"/>
        </w:rPr>
        <w:t>. In this kind of environment, typically called a GPS</w:t>
      </w:r>
      <w:r w:rsidR="00B71A7D">
        <w:rPr>
          <w:lang w:val="en-US"/>
        </w:rPr>
        <w:t>-</w:t>
      </w:r>
      <w:r w:rsidRPr="00FA1C16">
        <w:rPr>
          <w:lang w:val="en-US"/>
        </w:rPr>
        <w:t xml:space="preserve">denied environment, the satellite signals are </w:t>
      </w:r>
      <w:r w:rsidR="00B71A7D">
        <w:rPr>
          <w:lang w:val="en-US"/>
        </w:rPr>
        <w:t>inferi</w:t>
      </w:r>
      <w:r w:rsidRPr="00FA1C16">
        <w:rPr>
          <w:lang w:val="en-US"/>
        </w:rPr>
        <w:t>or</w:t>
      </w:r>
      <w:r w:rsidR="00221F91">
        <w:rPr>
          <w:lang w:val="en-US"/>
        </w:rPr>
        <w:t>,</w:t>
      </w:r>
      <w:r w:rsidRPr="00FA1C16">
        <w:rPr>
          <w:lang w:val="en-US"/>
        </w:rPr>
        <w:t xml:space="preserve"> </w:t>
      </w:r>
      <w:r w:rsidR="00264E79">
        <w:rPr>
          <w:lang w:val="en-US"/>
        </w:rPr>
        <w:t xml:space="preserve">resulting from a </w:t>
      </w:r>
      <w:r w:rsidRPr="00FA1C16">
        <w:rPr>
          <w:lang w:val="en-US"/>
        </w:rPr>
        <w:t>lack of line of sight between the satellites and the receiver. There has been an increase</w:t>
      </w:r>
      <w:r w:rsidR="00B71A7D">
        <w:rPr>
          <w:lang w:val="en-US"/>
        </w:rPr>
        <w:t>d demand for indoor localisation due to its vast number of applications</w:t>
      </w:r>
      <w:r w:rsidRPr="00FA1C16">
        <w:rPr>
          <w:lang w:val="en-US"/>
        </w:rPr>
        <w:t xml:space="preserve">. Therefore, another solution had to be made using sensors and technologies to enable </w:t>
      </w:r>
      <w:r w:rsidR="00B71A7D">
        <w:rPr>
          <w:lang w:val="en-US"/>
        </w:rPr>
        <w:t>localisation</w:t>
      </w:r>
      <w:r w:rsidRPr="00FA1C16">
        <w:rPr>
          <w:lang w:val="en-US"/>
        </w:rPr>
        <w:t xml:space="preserve"> </w:t>
      </w:r>
      <w:commentRangeStart w:id="29"/>
      <w:r w:rsidR="00DC1C44">
        <w:rPr>
          <w:lang w:val="en-US"/>
        </w:rPr>
        <w:fldChar w:fldCharType="begin"/>
      </w:r>
      <w:r w:rsidR="00CB17F0">
        <w:rPr>
          <w:lang w:val="en-US"/>
        </w:rPr>
        <w:instrText xml:space="preserve"> ADDIN ZOTERO_ITEM CSL_CITATION {"citationID":"aNqsWhR7","properties":{"formattedCitation":"(Zghair et. al, 2019)","plainCitation":"(Zghair et. al, 2019)","noteIndex":0},"citationItems":[{"id":26,"uris":["http://zotero.org/users/local/xwgav5Ui/items/CPPC2RQY"],"itemData":{"id":26,"type":"article-journal","abstract":"Recently, indoor localization has witnessed an increase in interest, due to the potential wide range of using in different applications, such as Internet of Things (IoT). It is also providing a solution for the absence of Global Positioning System (GPS) signals inside buildings. Different techniques have been used for performing the indoor localization, such as sensors and wireless technologies. In this paper, an indoor localization and object tracking system is proposed based on WiFi transmission technique. It is done by distributing different WiFi sources around the building to read the data of the tracked objects. This is to measure the distance between the WiFi receiver and the object to allocate and track it efficiently. The test results show that the proposed system is working in an efficient way with low cost.","container-title":"Iraqi Journal of Computer, Communication, Control and System Engineering","DOI":"10.33103/uot.ijccce.19.2.8","ISSN":"2617-3352, 1811-9212","journalAbbreviation":"IJCCCE","language":"en","page":"69-77","source":"DOI.org (Crossref)","title":"Indoor Localization System Using Wi-Fi Technology","author":[{"family":"Zghair et. al","given":""}],"issued":{"date-parts":[["2019",3,27]]}}}],"schema":"https://github.com/citation-style-language/schema/raw/master/csl-citation.json"} </w:instrText>
      </w:r>
      <w:r w:rsidR="00DC1C44">
        <w:rPr>
          <w:lang w:val="en-US"/>
        </w:rPr>
        <w:fldChar w:fldCharType="separate"/>
      </w:r>
      <w:r w:rsidR="003B6A63" w:rsidRPr="003B6A63">
        <w:rPr>
          <w:lang w:val="en-GB"/>
        </w:rPr>
        <w:t>(</w:t>
      </w:r>
      <w:proofErr w:type="spellStart"/>
      <w:r w:rsidR="003B6A63" w:rsidRPr="003B6A63">
        <w:rPr>
          <w:lang w:val="en-GB"/>
        </w:rPr>
        <w:t>Zghair</w:t>
      </w:r>
      <w:proofErr w:type="spellEnd"/>
      <w:r w:rsidR="003B6A63" w:rsidRPr="003B6A63">
        <w:rPr>
          <w:lang w:val="en-GB"/>
        </w:rPr>
        <w:t xml:space="preserve"> et. al, 2019)</w:t>
      </w:r>
      <w:r w:rsidR="00DC1C44">
        <w:rPr>
          <w:lang w:val="en-US"/>
        </w:rPr>
        <w:fldChar w:fldCharType="end"/>
      </w:r>
      <w:commentRangeEnd w:id="29"/>
      <w:r w:rsidR="00454C63">
        <w:rPr>
          <w:rStyle w:val="Refdecomentrio"/>
          <w:rFonts w:asciiTheme="minorHAnsi" w:eastAsiaTheme="minorEastAsia" w:hAnsiTheme="minorHAnsi" w:cstheme="minorBidi"/>
          <w:lang w:val="en-GB"/>
        </w:rPr>
        <w:commentReference w:id="29"/>
      </w:r>
      <w:r w:rsidR="00102EA7">
        <w:rPr>
          <w:lang w:val="en-US"/>
        </w:rPr>
        <w:t>.</w:t>
      </w:r>
    </w:p>
    <w:p w14:paraId="2BCFBE99" w14:textId="1BF6E134" w:rsidR="00FA1C16" w:rsidRPr="00FA1C16" w:rsidRDefault="00FA1C16" w:rsidP="00FA1C16">
      <w:pPr>
        <w:pStyle w:val="Corpodetexto"/>
        <w:rPr>
          <w:lang w:val="en-US"/>
        </w:rPr>
      </w:pPr>
      <w:r w:rsidRPr="00FA1C16">
        <w:rPr>
          <w:lang w:val="en-US"/>
        </w:rPr>
        <w:lastRenderedPageBreak/>
        <w:t xml:space="preserve">Due to the vast number of applications that can benefit from a location service in indoor environments, indoor location systems have been an </w:t>
      </w:r>
      <w:r w:rsidR="00B71A7D">
        <w:rPr>
          <w:lang w:val="en-US"/>
        </w:rPr>
        <w:t>essential</w:t>
      </w:r>
      <w:r w:rsidRPr="00FA1C16">
        <w:rPr>
          <w:lang w:val="en-US"/>
        </w:rPr>
        <w:t xml:space="preserve"> topic of research and development in recent years. More than a hundred companies are working on positioning, tracking and navigation technologies and systems.</w:t>
      </w:r>
      <w:r>
        <w:rPr>
          <w:lang w:val="en-US"/>
        </w:rPr>
        <w:t xml:space="preserve"> </w:t>
      </w:r>
      <w:r w:rsidR="00CC37A2">
        <w:rPr>
          <w:lang w:val="en-US"/>
        </w:rPr>
        <w:fldChar w:fldCharType="begin"/>
      </w:r>
      <w:r w:rsidR="00CC37A2">
        <w:rPr>
          <w:lang w:val="en-US"/>
        </w:rPr>
        <w:instrText xml:space="preserve"> REF _Ref117462454 \h </w:instrText>
      </w:r>
      <w:r w:rsidR="00CC37A2">
        <w:rPr>
          <w:lang w:val="en-US"/>
        </w:rPr>
      </w:r>
      <w:r w:rsidR="00CC37A2">
        <w:rPr>
          <w:lang w:val="en-US"/>
        </w:rPr>
        <w:fldChar w:fldCharType="separate"/>
      </w:r>
      <w:r w:rsidR="00CC37A2" w:rsidRPr="00476361">
        <w:rPr>
          <w:lang w:val="en-GB"/>
        </w:rPr>
        <w:t xml:space="preserve">Figure </w:t>
      </w:r>
      <w:r w:rsidR="00CC37A2">
        <w:rPr>
          <w:noProof/>
          <w:lang w:val="en-GB"/>
        </w:rPr>
        <w:t>1</w:t>
      </w:r>
      <w:r w:rsidR="00CC37A2">
        <w:rPr>
          <w:lang w:val="en-US"/>
        </w:rPr>
        <w:fldChar w:fldCharType="end"/>
      </w:r>
      <w:r w:rsidR="00CC37A2" w:rsidRPr="00CC37A2">
        <w:rPr>
          <w:lang w:val="en-GB"/>
        </w:rPr>
        <w:t xml:space="preserve"> </w:t>
      </w:r>
      <w:r w:rsidR="00F87B19">
        <w:rPr>
          <w:lang w:val="en-US"/>
        </w:rPr>
        <w:t xml:space="preserve">illustrates the concept of </w:t>
      </w:r>
      <w:r w:rsidR="00B71A7D">
        <w:rPr>
          <w:lang w:val="en-US"/>
        </w:rPr>
        <w:t>n</w:t>
      </w:r>
      <w:r w:rsidR="00F87B19">
        <w:rPr>
          <w:lang w:val="en-US"/>
        </w:rPr>
        <w:t>avigation.</w:t>
      </w:r>
    </w:p>
    <w:p w14:paraId="5BCFCE78" w14:textId="539218DE" w:rsidR="00FA1C16" w:rsidRPr="00FA1C16" w:rsidRDefault="007A5623" w:rsidP="007A5623">
      <w:pPr>
        <w:pStyle w:val="Corpodetexto"/>
        <w:keepNext/>
        <w:rPr>
          <w:lang w:val="en-US"/>
        </w:rPr>
      </w:pPr>
      <w:bookmarkStart w:id="30" w:name="Figure1"/>
      <w:r w:rsidRPr="004D718D">
        <w:rPr>
          <w:noProof/>
          <w:color w:val="FFFFFF" w:themeColor="background1"/>
        </w:rPr>
        <mc:AlternateContent>
          <mc:Choice Requires="wps">
            <w:drawing>
              <wp:anchor distT="0" distB="0" distL="114300" distR="114300" simplePos="0" relativeHeight="251687936" behindDoc="0" locked="0" layoutInCell="1" allowOverlap="1" wp14:anchorId="461EA1A7" wp14:editId="53411021">
                <wp:simplePos x="0" y="0"/>
                <wp:positionH relativeFrom="column">
                  <wp:posOffset>419100</wp:posOffset>
                </wp:positionH>
                <wp:positionV relativeFrom="paragraph">
                  <wp:posOffset>2358390</wp:posOffset>
                </wp:positionV>
                <wp:extent cx="5153025" cy="635"/>
                <wp:effectExtent l="0" t="0" r="0" b="0"/>
                <wp:wrapSquare wrapText="bothSides"/>
                <wp:docPr id="21" name="Text Box 21"/>
                <wp:cNvGraphicFramePr/>
                <a:graphic xmlns:a="http://schemas.openxmlformats.org/drawingml/2006/main">
                  <a:graphicData uri="http://schemas.microsoft.com/office/word/2010/wordprocessingShape">
                    <wps:wsp>
                      <wps:cNvSpPr txBox="1"/>
                      <wps:spPr>
                        <a:xfrm>
                          <a:off x="0" y="0"/>
                          <a:ext cx="5153025" cy="635"/>
                        </a:xfrm>
                        <a:prstGeom prst="rect">
                          <a:avLst/>
                        </a:prstGeom>
                        <a:solidFill>
                          <a:prstClr val="white"/>
                        </a:solidFill>
                        <a:ln>
                          <a:noFill/>
                        </a:ln>
                      </wps:spPr>
                      <wps:txbx>
                        <w:txbxContent>
                          <w:p w14:paraId="76C2AC25" w14:textId="3AE89694" w:rsidR="007A5623" w:rsidRPr="00476361" w:rsidRDefault="007A5623" w:rsidP="007A5623">
                            <w:pPr>
                              <w:pStyle w:val="Legenda"/>
                              <w:rPr>
                                <w:rFonts w:ascii="NewsGotT" w:eastAsia="Verdana" w:hAnsi="NewsGotT" w:cstheme="minorHAnsi"/>
                                <w:noProof/>
                                <w:sz w:val="24"/>
                                <w:szCs w:val="24"/>
                                <w:lang w:val="en-GB"/>
                              </w:rPr>
                            </w:pPr>
                            <w:bookmarkStart w:id="31" w:name="_Ref117462454"/>
                            <w:bookmarkStart w:id="32" w:name="_Toc117467204"/>
                            <w:r w:rsidRPr="00476361">
                              <w:rPr>
                                <w:lang w:val="en-GB"/>
                              </w:rPr>
                              <w:t xml:space="preserve">Figure </w:t>
                            </w:r>
                            <w:r>
                              <w:fldChar w:fldCharType="begin"/>
                            </w:r>
                            <w:r w:rsidRPr="00476361">
                              <w:rPr>
                                <w:lang w:val="en-GB"/>
                              </w:rPr>
                              <w:instrText xml:space="preserve"> SEQ Figure \* ARABIC </w:instrText>
                            </w:r>
                            <w:r>
                              <w:fldChar w:fldCharType="separate"/>
                            </w:r>
                            <w:r w:rsidR="003F6946">
                              <w:rPr>
                                <w:noProof/>
                                <w:lang w:val="en-GB"/>
                              </w:rPr>
                              <w:t>1</w:t>
                            </w:r>
                            <w:r>
                              <w:fldChar w:fldCharType="end"/>
                            </w:r>
                            <w:bookmarkEnd w:id="31"/>
                            <w:r w:rsidRPr="00476361">
                              <w:rPr>
                                <w:lang w:val="en-GB"/>
                              </w:rPr>
                              <w:t xml:space="preserve"> - </w:t>
                            </w:r>
                            <w:r w:rsidRPr="007A5623">
                              <w:rPr>
                                <w:lang w:val="en-US"/>
                              </w:rPr>
                              <w:t>Flow diagram of Navigation</w:t>
                            </w:r>
                            <w:r w:rsidR="00823EB3" w:rsidRPr="00823EB3">
                              <w:rPr>
                                <w:vertAlign w:val="superscript"/>
                                <w:lang w:val="en-US"/>
                              </w:rPr>
                              <w:footnoteRef/>
                            </w:r>
                            <w:r w:rsidR="007B1EEC">
                              <w:rPr>
                                <w:lang w:val="en-US"/>
                              </w:rPr>
                              <w:t>.</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61EA1A7" id="_x0000_t202" coordsize="21600,21600" o:spt="202" path="m,l,21600r21600,l21600,xe">
                <v:stroke joinstyle="miter"/>
                <v:path gradientshapeok="t" o:connecttype="rect"/>
              </v:shapetype>
              <v:shape id="Text Box 21" o:spid="_x0000_s1026" type="#_x0000_t202" style="position:absolute;left:0;text-align:left;margin-left:33pt;margin-top:185.7pt;width:405.75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" stroked="f">
                <v:textbox style="mso-fit-shape-to-text:t" inset="0,0,0,0">
                  <w:txbxContent>
                    <w:p w14:paraId="76C2AC25" w14:textId="3AE89694" w:rsidR="007A5623" w:rsidRPr="00476361" w:rsidRDefault="007A5623" w:rsidP="007A5623">
                      <w:pPr>
                        <w:pStyle w:val="Legenda"/>
                        <w:rPr>
                          <w:rFonts w:ascii="NewsGotT" w:eastAsia="Verdana" w:hAnsi="NewsGotT" w:cstheme="minorHAnsi"/>
                          <w:noProof/>
                          <w:sz w:val="24"/>
                          <w:szCs w:val="24"/>
                          <w:lang w:val="en-GB"/>
                        </w:rPr>
                      </w:pPr>
                      <w:bookmarkStart w:id="33" w:name="_Ref117462454"/>
                      <w:bookmarkStart w:id="34" w:name="_Toc117467204"/>
                      <w:r w:rsidRPr="00476361">
                        <w:rPr>
                          <w:lang w:val="en-GB"/>
                        </w:rPr>
                        <w:t xml:space="preserve">Figure </w:t>
                      </w:r>
                      <w:r>
                        <w:fldChar w:fldCharType="begin"/>
                      </w:r>
                      <w:r w:rsidRPr="00476361">
                        <w:rPr>
                          <w:lang w:val="en-GB"/>
                        </w:rPr>
                        <w:instrText xml:space="preserve"> SEQ Figure \* ARABIC </w:instrText>
                      </w:r>
                      <w:r>
                        <w:fldChar w:fldCharType="separate"/>
                      </w:r>
                      <w:r w:rsidR="003F6946">
                        <w:rPr>
                          <w:noProof/>
                          <w:lang w:val="en-GB"/>
                        </w:rPr>
                        <w:t>1</w:t>
                      </w:r>
                      <w:r>
                        <w:fldChar w:fldCharType="end"/>
                      </w:r>
                      <w:bookmarkEnd w:id="33"/>
                      <w:r w:rsidRPr="00476361">
                        <w:rPr>
                          <w:lang w:val="en-GB"/>
                        </w:rPr>
                        <w:t xml:space="preserve"> - </w:t>
                      </w:r>
                      <w:r w:rsidRPr="007A5623">
                        <w:rPr>
                          <w:lang w:val="en-US"/>
                        </w:rPr>
                        <w:t>Flow diagram of Navigation</w:t>
                      </w:r>
                      <w:r w:rsidR="00823EB3" w:rsidRPr="00823EB3">
                        <w:rPr>
                          <w:vertAlign w:val="superscript"/>
                          <w:lang w:val="en-US"/>
                        </w:rPr>
                        <w:footnoteRef/>
                      </w:r>
                      <w:r w:rsidR="007B1EEC">
                        <w:rPr>
                          <w:lang w:val="en-US"/>
                        </w:rPr>
                        <w:t>.</w:t>
                      </w:r>
                      <w:bookmarkEnd w:id="34"/>
                    </w:p>
                  </w:txbxContent>
                </v:textbox>
                <w10:wrap type="square"/>
              </v:shape>
            </w:pict>
          </mc:Fallback>
        </mc:AlternateContent>
      </w:r>
      <w:r w:rsidR="00FA1C16" w:rsidRPr="004D718D">
        <w:rPr>
          <w:rFonts w:cstheme="minorHAnsi"/>
          <w:noProof/>
          <w:color w:val="FFFFFF" w:themeColor="background1"/>
        </w:rPr>
        <w:drawing>
          <wp:anchor distT="0" distB="0" distL="114300" distR="114300" simplePos="0" relativeHeight="251634688" behindDoc="0" locked="0" layoutInCell="1" allowOverlap="1" wp14:anchorId="26268CC1" wp14:editId="0214A652">
            <wp:simplePos x="0" y="0"/>
            <wp:positionH relativeFrom="margin">
              <wp:align>center</wp:align>
            </wp:positionH>
            <wp:positionV relativeFrom="paragraph">
              <wp:posOffset>72390</wp:posOffset>
            </wp:positionV>
            <wp:extent cx="5153025" cy="2228850"/>
            <wp:effectExtent l="0" t="0" r="9525" b="0"/>
            <wp:wrapSquare wrapText="bothSides"/>
            <wp:docPr id="7" name="Picture 7" descr="Diagram,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 radar chart&#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153025" cy="2228850"/>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30"/>
      <w:r w:rsidR="00476361" w:rsidRPr="004D718D">
        <w:rPr>
          <w:rStyle w:val="Refdenotaderodap"/>
          <w:color w:val="FFFFFF" w:themeColor="background1"/>
          <w:lang w:val="en-US"/>
        </w:rPr>
        <w:footnoteReference w:id="1"/>
      </w:r>
    </w:p>
    <w:p w14:paraId="5EFE0726" w14:textId="77777777" w:rsidR="00FA1C16" w:rsidRDefault="00FA1C16" w:rsidP="00FA1C16">
      <w:pPr>
        <w:pStyle w:val="Corpodetexto"/>
        <w:rPr>
          <w:lang w:val="en-US"/>
        </w:rPr>
      </w:pPr>
    </w:p>
    <w:p w14:paraId="5D4B898E" w14:textId="77777777" w:rsidR="007A5623" w:rsidRDefault="00FA1C16" w:rsidP="00FA1C16">
      <w:pPr>
        <w:pStyle w:val="Corpodetexto"/>
        <w:rPr>
          <w:lang w:val="en-US"/>
        </w:rPr>
      </w:pPr>
      <w:r w:rsidRPr="00FA1C16">
        <w:rPr>
          <w:lang w:val="en-US"/>
        </w:rPr>
        <w:t xml:space="preserve"> </w:t>
      </w:r>
    </w:p>
    <w:p w14:paraId="4E30B818" w14:textId="5D072497" w:rsidR="00FA1C16" w:rsidRDefault="00FA1C16" w:rsidP="00FA1C16">
      <w:pPr>
        <w:pStyle w:val="Corpodetexto"/>
        <w:rPr>
          <w:lang w:val="en-US"/>
        </w:rPr>
      </w:pPr>
      <w:r w:rsidRPr="00FA1C16">
        <w:rPr>
          <w:lang w:val="en-US"/>
        </w:rPr>
        <w:t xml:space="preserve">There are many applications of indoor </w:t>
      </w:r>
      <w:r w:rsidR="00B71A7D">
        <w:rPr>
          <w:lang w:val="en-US"/>
        </w:rPr>
        <w:t>localisation</w:t>
      </w:r>
      <w:r w:rsidRPr="00FA1C16">
        <w:rPr>
          <w:lang w:val="en-US"/>
        </w:rPr>
        <w:t>: detection of the location of products in the warehouse; monitoring patients, staff, and equipment in hospitals to improve navigation; help</w:t>
      </w:r>
      <w:r w:rsidR="00B71A7D">
        <w:rPr>
          <w:lang w:val="en-US"/>
        </w:rPr>
        <w:t>ing</w:t>
      </w:r>
      <w:r w:rsidRPr="00FA1C16">
        <w:rPr>
          <w:lang w:val="en-US"/>
        </w:rPr>
        <w:t xml:space="preserve"> customers locate stores or products in a shopping mall; detecting the location to find the place where the car was parked in a parking lot.</w:t>
      </w:r>
    </w:p>
    <w:p w14:paraId="43CB10B0" w14:textId="63AD9785" w:rsidR="007A5623" w:rsidRDefault="007A5623" w:rsidP="00FA1C16">
      <w:pPr>
        <w:pStyle w:val="Corpodetexto"/>
        <w:rPr>
          <w:lang w:val="en-US"/>
        </w:rPr>
      </w:pPr>
    </w:p>
    <w:p w14:paraId="078A0330" w14:textId="1B94F7E5" w:rsidR="00FA1C16" w:rsidRDefault="00FA1C16" w:rsidP="00CF0A1D">
      <w:pPr>
        <w:pStyle w:val="Ttulo3"/>
        <w:numPr>
          <w:ilvl w:val="2"/>
          <w:numId w:val="48"/>
        </w:numPr>
        <w:rPr>
          <w:lang w:val="en-US"/>
        </w:rPr>
      </w:pPr>
      <w:bookmarkStart w:id="35" w:name="_Toc117467161"/>
      <w:r w:rsidRPr="00FA1C16">
        <w:rPr>
          <w:lang w:val="en-US"/>
        </w:rPr>
        <w:t>Indoor Positioning Techniques</w:t>
      </w:r>
      <w:bookmarkEnd w:id="35"/>
    </w:p>
    <w:p w14:paraId="4FEE8F0A" w14:textId="18B9B4C1" w:rsidR="00FA1C16" w:rsidRPr="00FA1C16" w:rsidRDefault="00FA1C16" w:rsidP="00FA1C16">
      <w:pPr>
        <w:pStyle w:val="Corpodetexto"/>
        <w:rPr>
          <w:lang w:val="en-US"/>
        </w:rPr>
      </w:pPr>
      <w:r w:rsidRPr="00FA1C16">
        <w:rPr>
          <w:lang w:val="en-US"/>
        </w:rPr>
        <w:t xml:space="preserve">Positioning techniques for indoor environments can be based on </w:t>
      </w:r>
      <w:r w:rsidR="00B71A7D">
        <w:rPr>
          <w:lang w:val="en-US"/>
        </w:rPr>
        <w:t>estimating</w:t>
      </w:r>
      <w:r w:rsidRPr="00FA1C16">
        <w:rPr>
          <w:lang w:val="en-US"/>
        </w:rPr>
        <w:t xml:space="preserve"> </w:t>
      </w:r>
      <w:r w:rsidR="00B71A7D">
        <w:rPr>
          <w:lang w:val="en-US"/>
        </w:rPr>
        <w:t xml:space="preserve">the </w:t>
      </w:r>
      <w:r w:rsidRPr="00FA1C16">
        <w:rPr>
          <w:lang w:val="en-US"/>
        </w:rPr>
        <w:t xml:space="preserve">distance to anchor nodes with known positions and on internode measurements. Node cooperation enhances position estimation and is </w:t>
      </w:r>
      <w:r w:rsidR="00B71A7D">
        <w:rPr>
          <w:lang w:val="en-US"/>
        </w:rPr>
        <w:t>primari</w:t>
      </w:r>
      <w:r w:rsidRPr="00FA1C16">
        <w:rPr>
          <w:lang w:val="en-US"/>
        </w:rPr>
        <w:t xml:space="preserve">ly beneficial when traditional </w:t>
      </w:r>
      <w:r w:rsidR="00B71A7D">
        <w:rPr>
          <w:lang w:val="en-US"/>
        </w:rPr>
        <w:t>localisation</w:t>
      </w:r>
      <w:r w:rsidRPr="00FA1C16">
        <w:rPr>
          <w:lang w:val="en-US"/>
        </w:rPr>
        <w:t xml:space="preserve"> techniques fail to produce accurate estimation</w:t>
      </w:r>
      <w:r w:rsidR="00DC1C44">
        <w:rPr>
          <w:lang w:val="en-US"/>
        </w:rPr>
        <w:t xml:space="preserve"> </w:t>
      </w:r>
      <w:r w:rsidR="00DC1C44">
        <w:rPr>
          <w:lang w:val="en-US"/>
        </w:rPr>
        <w:fldChar w:fldCharType="begin"/>
      </w:r>
      <w:r w:rsidR="00DC1C44">
        <w:rPr>
          <w:lang w:val="en-US"/>
        </w:rPr>
        <w:instrText xml:space="preserve"> ADDIN ZOTERO_ITEM CSL_CITATION {"citationID":"Vdf0W6pW","properties":{"formattedCitation":"(Yassin et al., 2016)","plainCitation":"(Yassin et al., 2016)","noteIndex":0},"citationItems":[{"id":13,"uris":["http://zotero.org/users/local/xwgav5Ui/items/NUFFZY9Z"],"itemData":{"id":13,"type":"article-journal","abstract":"The availability of location information has become a key factor in today’s communications systems allowing location based services. In outdoor scenarios, the mobile terminal position is obtained with high accuracy thanks to the Global Positioning System (GPS) or to the standalone cellular systems. However, the main problem of GPS and cellular systems resides in the indoor environment and in scenarios with deep shadowing effects where the satellite or cellular signals are broken. In this paper, we survey different technologies and methodologies for indoor and outdoor localization with an emphasis on indoor methodologies and concepts. Additionally, we discuss in this review different localization-based applications, where the location information is critical to estimate. Finally, a comprehensive discussion of the challenges in terms of accuracy, cost, complexity, security, scalability, etc. is given. The aim of this survey is to provide a comprehensive overview of existing efforts as well as auspicious and anticipated dimensions for future work in indoor localization techniques and applications.","container-title":"IEEE Communications Surveys &amp; Tutorials","DOI":"10.1109/COMST.2016.2632427","journalAbbreviation":"IEEE Communications Surveys &amp; Tutorials","page":"1-1","source":"ResearchGate","title":"Recent Advances in Indoor Localization: A Survey on Theoretical Approaches and Applications","title-short":"Recent Advances in Indoor Localization","volume":"PP","author":[{"family":"Yassin","given":"Ali"},{"family":"Nasser","given":"Youssef"},{"family":"Awad","given":"Mariette"},{"family":"Al-Dubai","given":"Ahmed"},{"family":"Liu","given":"Ran"},{"family":"Yuen","given":"Chau"},{"family":"Raulefs","given":"Ronald"}],"issued":{"date-parts":[["2016",11,29]]}}}],"schema":"https://github.com/citation-style-language/schema/raw/master/csl-citation.json"} </w:instrText>
      </w:r>
      <w:r w:rsidR="00DC1C44">
        <w:rPr>
          <w:lang w:val="en-US"/>
        </w:rPr>
        <w:fldChar w:fldCharType="separate"/>
      </w:r>
      <w:r w:rsidR="003B6A63" w:rsidRPr="003B6A63">
        <w:rPr>
          <w:lang w:val="en-GB"/>
        </w:rPr>
        <w:t>(Yassin et al., 2016)</w:t>
      </w:r>
      <w:r w:rsidR="00DC1C44">
        <w:rPr>
          <w:lang w:val="en-US"/>
        </w:rPr>
        <w:fldChar w:fldCharType="end"/>
      </w:r>
      <w:r w:rsidR="00102EA7">
        <w:rPr>
          <w:lang w:val="en-US"/>
        </w:rPr>
        <w:t>.</w:t>
      </w:r>
    </w:p>
    <w:p w14:paraId="0DF252C5" w14:textId="5C710ABE" w:rsidR="00FA1C16" w:rsidRPr="00FA1C16" w:rsidRDefault="00272345" w:rsidP="00FA1C16">
      <w:pPr>
        <w:pStyle w:val="Corpodetexto"/>
        <w:rPr>
          <w:lang w:val="en-US"/>
        </w:rPr>
      </w:pPr>
      <w:r>
        <w:rPr>
          <w:lang w:val="en-US"/>
        </w:rPr>
        <w:t>This section divide</w:t>
      </w:r>
      <w:r w:rsidR="00E5685D">
        <w:rPr>
          <w:lang w:val="en-US"/>
        </w:rPr>
        <w:t>s</w:t>
      </w:r>
      <w:r>
        <w:rPr>
          <w:lang w:val="en-US"/>
        </w:rPr>
        <w:t xml:space="preserve"> the positioning techniques</w:t>
      </w:r>
      <w:r w:rsidR="00FA1C16" w:rsidRPr="00FA1C16">
        <w:rPr>
          <w:lang w:val="en-US"/>
        </w:rPr>
        <w:t xml:space="preserve"> by signal properties and positioning algorithms</w:t>
      </w:r>
      <w:r w:rsidR="00B71A7D">
        <w:rPr>
          <w:lang w:val="en-US"/>
        </w:rPr>
        <w:t>,</w:t>
      </w:r>
      <w:r w:rsidR="00FA1C16" w:rsidRPr="00FA1C16">
        <w:rPr>
          <w:lang w:val="en-US"/>
        </w:rPr>
        <w:t xml:space="preserve"> as shown in</w:t>
      </w:r>
      <w:r w:rsidR="00CC37A2" w:rsidRPr="00CC37A2">
        <w:rPr>
          <w:lang w:val="en-GB"/>
        </w:rPr>
        <w:t xml:space="preserve"> </w:t>
      </w:r>
      <w:r w:rsidR="00CC37A2">
        <w:rPr>
          <w:lang w:val="en-GB"/>
        </w:rPr>
        <w:fldChar w:fldCharType="begin"/>
      </w:r>
      <w:r w:rsidR="00CC37A2">
        <w:rPr>
          <w:lang w:val="en-GB"/>
        </w:rPr>
        <w:instrText xml:space="preserve"> REF _Ref117462471 \h </w:instrText>
      </w:r>
      <w:r w:rsidR="00CC37A2">
        <w:rPr>
          <w:lang w:val="en-GB"/>
        </w:rPr>
      </w:r>
      <w:r w:rsidR="00CC37A2">
        <w:rPr>
          <w:lang w:val="en-GB"/>
        </w:rPr>
        <w:fldChar w:fldCharType="separate"/>
      </w:r>
      <w:r w:rsidR="00CC37A2" w:rsidRPr="00CC37A2">
        <w:rPr>
          <w:lang w:val="en-GB"/>
        </w:rPr>
        <w:t xml:space="preserve">Figure </w:t>
      </w:r>
      <w:r w:rsidR="00CC37A2" w:rsidRPr="00CC37A2">
        <w:rPr>
          <w:noProof/>
          <w:lang w:val="en-GB"/>
        </w:rPr>
        <w:t>2</w:t>
      </w:r>
      <w:r w:rsidR="00CC37A2">
        <w:rPr>
          <w:lang w:val="en-GB"/>
        </w:rPr>
        <w:fldChar w:fldCharType="end"/>
      </w:r>
      <w:r w:rsidR="00FA1C16" w:rsidRPr="00FA1C16">
        <w:rPr>
          <w:lang w:val="en-US"/>
        </w:rPr>
        <w:t>.</w:t>
      </w:r>
    </w:p>
    <w:p w14:paraId="245E04C4" w14:textId="47335B15" w:rsidR="00FA1C16" w:rsidRPr="00FA1C16" w:rsidRDefault="00FA1C16" w:rsidP="00FA1C16">
      <w:pPr>
        <w:pStyle w:val="Corpodetexto"/>
        <w:rPr>
          <w:lang w:val="en-US"/>
        </w:rPr>
      </w:pPr>
      <w:bookmarkStart w:id="36" w:name="Figure2"/>
      <w:r w:rsidRPr="004D718D">
        <w:rPr>
          <w:rFonts w:cstheme="minorHAnsi"/>
          <w:i/>
          <w:iCs/>
          <w:noProof/>
          <w:color w:val="FFFFFF" w:themeColor="background1"/>
        </w:rPr>
        <w:lastRenderedPageBreak/>
        <w:drawing>
          <wp:anchor distT="0" distB="0" distL="114300" distR="114300" simplePos="0" relativeHeight="251635712" behindDoc="0" locked="0" layoutInCell="1" allowOverlap="1" wp14:anchorId="6ACEA628" wp14:editId="6D3D5394">
            <wp:simplePos x="0" y="0"/>
            <wp:positionH relativeFrom="column">
              <wp:posOffset>1765300</wp:posOffset>
            </wp:positionH>
            <wp:positionV relativeFrom="paragraph">
              <wp:posOffset>294640</wp:posOffset>
            </wp:positionV>
            <wp:extent cx="2255520" cy="3140431"/>
            <wp:effectExtent l="0" t="0" r="0" b="3175"/>
            <wp:wrapSquare wrapText="bothSides"/>
            <wp:docPr id="1" name="Picture 1" descr="Diagram, shape, polyg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 shape, polygon&#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a:off x="0" y="0"/>
                      <a:ext cx="2255520" cy="3140431"/>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36"/>
      <w:r w:rsidRPr="004D718D">
        <w:rPr>
          <w:rStyle w:val="Refdenotaderodap"/>
          <w:color w:val="FFFFFF" w:themeColor="background1"/>
          <w:lang w:val="en-US"/>
        </w:rPr>
        <w:footnoteReference w:id="2"/>
      </w:r>
    </w:p>
    <w:p w14:paraId="45E9ABB2" w14:textId="15B36095" w:rsidR="00FA1C16" w:rsidRDefault="00FA1C16" w:rsidP="00FA1C16">
      <w:pPr>
        <w:pStyle w:val="Corpodetexto"/>
        <w:rPr>
          <w:lang w:val="en-US"/>
        </w:rPr>
      </w:pPr>
      <w:r w:rsidRPr="00FA1C16">
        <w:rPr>
          <w:lang w:val="en-US"/>
        </w:rPr>
        <w:t xml:space="preserve"> </w:t>
      </w:r>
    </w:p>
    <w:p w14:paraId="1D8CFE03" w14:textId="44F97050" w:rsidR="00FA1C16" w:rsidRDefault="00FA1C16" w:rsidP="00FA1C16">
      <w:pPr>
        <w:pStyle w:val="Corpodetexto"/>
        <w:rPr>
          <w:lang w:val="en-US"/>
        </w:rPr>
      </w:pPr>
    </w:p>
    <w:p w14:paraId="305681E2" w14:textId="01C18642" w:rsidR="00FA1C16" w:rsidRDefault="00FA1C16" w:rsidP="00FA1C16">
      <w:pPr>
        <w:pStyle w:val="Corpodetexto"/>
        <w:rPr>
          <w:lang w:val="en-US"/>
        </w:rPr>
      </w:pPr>
    </w:p>
    <w:p w14:paraId="78484C91" w14:textId="08AE5888" w:rsidR="00FA1C16" w:rsidRDefault="00FA1C16" w:rsidP="00FA1C16">
      <w:pPr>
        <w:pStyle w:val="Corpodetexto"/>
        <w:rPr>
          <w:lang w:val="en-US"/>
        </w:rPr>
      </w:pPr>
    </w:p>
    <w:p w14:paraId="23871B92" w14:textId="1139726E" w:rsidR="00FA1C16" w:rsidRDefault="00FA1C16" w:rsidP="00FA1C16">
      <w:pPr>
        <w:pStyle w:val="Corpodetexto"/>
        <w:rPr>
          <w:lang w:val="en-US"/>
        </w:rPr>
      </w:pPr>
    </w:p>
    <w:p w14:paraId="63E796E3" w14:textId="469473C2" w:rsidR="00FA1C16" w:rsidRDefault="00FA1C16" w:rsidP="00FA1C16">
      <w:pPr>
        <w:pStyle w:val="Corpodetexto"/>
        <w:rPr>
          <w:lang w:val="en-US"/>
        </w:rPr>
      </w:pPr>
    </w:p>
    <w:p w14:paraId="4829A587" w14:textId="00C013E6" w:rsidR="00FA1C16" w:rsidRDefault="00FA1C16" w:rsidP="00FA1C16">
      <w:pPr>
        <w:pStyle w:val="Corpodetexto"/>
        <w:rPr>
          <w:lang w:val="en-US"/>
        </w:rPr>
      </w:pPr>
    </w:p>
    <w:p w14:paraId="63C80896" w14:textId="0BFE5EE1" w:rsidR="00FA1C16" w:rsidRDefault="00FA1C16" w:rsidP="00FA1C16">
      <w:pPr>
        <w:pStyle w:val="Corpodetexto"/>
        <w:rPr>
          <w:lang w:val="en-US"/>
        </w:rPr>
      </w:pPr>
    </w:p>
    <w:p w14:paraId="388A8A65" w14:textId="77777777" w:rsidR="00FA1C16" w:rsidRPr="00FA1C16" w:rsidRDefault="00FA1C16" w:rsidP="00FA1C16">
      <w:pPr>
        <w:pStyle w:val="Corpodetexto"/>
        <w:rPr>
          <w:lang w:val="en-US"/>
        </w:rPr>
      </w:pPr>
    </w:p>
    <w:p w14:paraId="1061E8EA" w14:textId="183A1032" w:rsidR="00FA1C16" w:rsidRPr="00FA1C16" w:rsidRDefault="007A5623" w:rsidP="00FA1C16">
      <w:pPr>
        <w:pStyle w:val="Corpodetexto"/>
        <w:rPr>
          <w:lang w:val="en-US"/>
        </w:rPr>
      </w:pPr>
      <w:r>
        <w:rPr>
          <w:noProof/>
        </w:rPr>
        <mc:AlternateContent>
          <mc:Choice Requires="wps">
            <w:drawing>
              <wp:anchor distT="0" distB="0" distL="114300" distR="114300" simplePos="0" relativeHeight="251689984" behindDoc="0" locked="0" layoutInCell="1" allowOverlap="1" wp14:anchorId="1B07AE0F" wp14:editId="64BC5305">
                <wp:simplePos x="0" y="0"/>
                <wp:positionH relativeFrom="column">
                  <wp:posOffset>774700</wp:posOffset>
                </wp:positionH>
                <wp:positionV relativeFrom="paragraph">
                  <wp:posOffset>151765</wp:posOffset>
                </wp:positionV>
                <wp:extent cx="3246120" cy="635"/>
                <wp:effectExtent l="0" t="0" r="0" b="2540"/>
                <wp:wrapSquare wrapText="bothSides"/>
                <wp:docPr id="22" name="Text Box 22"/>
                <wp:cNvGraphicFramePr/>
                <a:graphic xmlns:a="http://schemas.openxmlformats.org/drawingml/2006/main">
                  <a:graphicData uri="http://schemas.microsoft.com/office/word/2010/wordprocessingShape">
                    <wps:wsp>
                      <wps:cNvSpPr txBox="1"/>
                      <wps:spPr>
                        <a:xfrm>
                          <a:off x="0" y="0"/>
                          <a:ext cx="3246120" cy="635"/>
                        </a:xfrm>
                        <a:prstGeom prst="rect">
                          <a:avLst/>
                        </a:prstGeom>
                        <a:solidFill>
                          <a:prstClr val="white"/>
                        </a:solidFill>
                        <a:ln>
                          <a:noFill/>
                        </a:ln>
                      </wps:spPr>
                      <wps:txbx>
                        <w:txbxContent>
                          <w:p w14:paraId="4661B392" w14:textId="4288F075" w:rsidR="007A5623" w:rsidRPr="00DD5D37" w:rsidRDefault="007A5623" w:rsidP="007A5623">
                            <w:pPr>
                              <w:pStyle w:val="Legenda"/>
                              <w:rPr>
                                <w:rFonts w:ascii="NewsGotT" w:eastAsia="Verdana" w:hAnsi="NewsGotT" w:cstheme="minorHAnsi"/>
                                <w:noProof/>
                                <w:sz w:val="24"/>
                                <w:szCs w:val="24"/>
                              </w:rPr>
                            </w:pPr>
                            <w:bookmarkStart w:id="37" w:name="_Ref117462471"/>
                            <w:bookmarkStart w:id="38" w:name="_Toc100705306"/>
                            <w:bookmarkStart w:id="39" w:name="_Toc117467205"/>
                            <w:r>
                              <w:t xml:space="preserve">Figure </w:t>
                            </w:r>
                            <w:r>
                              <w:fldChar w:fldCharType="begin"/>
                            </w:r>
                            <w:r>
                              <w:instrText xml:space="preserve"> SEQ Figure \* ARABIC </w:instrText>
                            </w:r>
                            <w:r>
                              <w:fldChar w:fldCharType="separate"/>
                            </w:r>
                            <w:r w:rsidR="003F6946">
                              <w:rPr>
                                <w:noProof/>
                              </w:rPr>
                              <w:t>2</w:t>
                            </w:r>
                            <w:r>
                              <w:fldChar w:fldCharType="end"/>
                            </w:r>
                            <w:bookmarkEnd w:id="37"/>
                            <w:r>
                              <w:t xml:space="preserve"> - </w:t>
                            </w:r>
                            <w:r w:rsidRPr="00E65431">
                              <w:t xml:space="preserve">Indoor </w:t>
                            </w:r>
                            <w:proofErr w:type="spellStart"/>
                            <w:r w:rsidRPr="00E65431">
                              <w:t>Positioning</w:t>
                            </w:r>
                            <w:proofErr w:type="spellEnd"/>
                            <w:r w:rsidRPr="00E65431">
                              <w:t xml:space="preserve"> </w:t>
                            </w:r>
                            <w:proofErr w:type="spellStart"/>
                            <w:r w:rsidRPr="00E65431">
                              <w:t>Techniques</w:t>
                            </w:r>
                            <w:bookmarkEnd w:id="38"/>
                            <w:proofErr w:type="spellEnd"/>
                            <w:r w:rsidR="004D718D">
                              <w:rPr>
                                <w:vertAlign w:val="superscript"/>
                                <w:lang w:val="en-US"/>
                              </w:rPr>
                              <w:t>2</w:t>
                            </w:r>
                            <w:r w:rsidR="007B1EEC">
                              <w:rPr>
                                <w:rFonts w:ascii="NewsGotT" w:eastAsia="Verdana" w:hAnsi="NewsGotT" w:cstheme="minorHAnsi"/>
                                <w:sz w:val="24"/>
                                <w:szCs w:val="24"/>
                              </w:rPr>
                              <w:t>.</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B07AE0F" id="Text Box 22" o:spid="_x0000_s1027" type="#_x0000_t202" style="position:absolute;left:0;text-align:left;margin-left:61pt;margin-top:11.95pt;width:255.6pt;height:.05pt;z-index:251689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" stroked="f">
                <v:textbox style="mso-fit-shape-to-text:t" inset="0,0,0,0">
                  <w:txbxContent>
                    <w:p w14:paraId="4661B392" w14:textId="4288F075" w:rsidR="007A5623" w:rsidRPr="00DD5D37" w:rsidRDefault="007A5623" w:rsidP="007A5623">
                      <w:pPr>
                        <w:pStyle w:val="Legenda"/>
                        <w:rPr>
                          <w:rFonts w:ascii="NewsGotT" w:eastAsia="Verdana" w:hAnsi="NewsGotT" w:cstheme="minorHAnsi"/>
                          <w:noProof/>
                          <w:sz w:val="24"/>
                          <w:szCs w:val="24"/>
                        </w:rPr>
                      </w:pPr>
                      <w:bookmarkStart w:id="40" w:name="_Ref117462471"/>
                      <w:bookmarkStart w:id="41" w:name="_Toc100705306"/>
                      <w:bookmarkStart w:id="42" w:name="_Toc117467205"/>
                      <w:r>
                        <w:t xml:space="preserve">Figure </w:t>
                      </w:r>
                      <w:r>
                        <w:fldChar w:fldCharType="begin"/>
                      </w:r>
                      <w:r>
                        <w:instrText xml:space="preserve"> SEQ Figure \* ARABIC </w:instrText>
                      </w:r>
                      <w:r>
                        <w:fldChar w:fldCharType="separate"/>
                      </w:r>
                      <w:r w:rsidR="003F6946">
                        <w:rPr>
                          <w:noProof/>
                        </w:rPr>
                        <w:t>2</w:t>
                      </w:r>
                      <w:r>
                        <w:fldChar w:fldCharType="end"/>
                      </w:r>
                      <w:bookmarkEnd w:id="40"/>
                      <w:r>
                        <w:t xml:space="preserve"> - </w:t>
                      </w:r>
                      <w:r w:rsidRPr="00E65431">
                        <w:t xml:space="preserve">Indoor </w:t>
                      </w:r>
                      <w:proofErr w:type="spellStart"/>
                      <w:r w:rsidRPr="00E65431">
                        <w:t>Positioning</w:t>
                      </w:r>
                      <w:proofErr w:type="spellEnd"/>
                      <w:r w:rsidRPr="00E65431">
                        <w:t xml:space="preserve"> </w:t>
                      </w:r>
                      <w:proofErr w:type="spellStart"/>
                      <w:r w:rsidRPr="00E65431">
                        <w:t>Techniques</w:t>
                      </w:r>
                      <w:bookmarkEnd w:id="41"/>
                      <w:proofErr w:type="spellEnd"/>
                      <w:r w:rsidR="004D718D">
                        <w:rPr>
                          <w:vertAlign w:val="superscript"/>
                          <w:lang w:val="en-US"/>
                        </w:rPr>
                        <w:t>2</w:t>
                      </w:r>
                      <w:r w:rsidR="007B1EEC">
                        <w:rPr>
                          <w:rFonts w:ascii="NewsGotT" w:eastAsia="Verdana" w:hAnsi="NewsGotT" w:cstheme="minorHAnsi"/>
                          <w:sz w:val="24"/>
                          <w:szCs w:val="24"/>
                        </w:rPr>
                        <w:t>.</w:t>
                      </w:r>
                      <w:bookmarkEnd w:id="42"/>
                    </w:p>
                  </w:txbxContent>
                </v:textbox>
                <w10:wrap type="square"/>
              </v:shape>
            </w:pict>
          </mc:Fallback>
        </mc:AlternateContent>
      </w:r>
    </w:p>
    <w:p w14:paraId="6A7E895A" w14:textId="77777777" w:rsidR="00E96334" w:rsidRPr="00E96334" w:rsidRDefault="00E96334" w:rsidP="00E96334">
      <w:pPr>
        <w:pStyle w:val="Corpodetexto"/>
      </w:pPr>
      <w:bookmarkStart w:id="43" w:name="_Toc95832342"/>
    </w:p>
    <w:p w14:paraId="56698167" w14:textId="746441B5" w:rsidR="00EB43F0" w:rsidRPr="00EB43F0" w:rsidRDefault="00EB43F0" w:rsidP="00CF0A1D">
      <w:pPr>
        <w:pStyle w:val="Ttulo3"/>
        <w:numPr>
          <w:ilvl w:val="2"/>
          <w:numId w:val="48"/>
        </w:numPr>
      </w:pPr>
      <w:bookmarkStart w:id="44" w:name="_Toc117467162"/>
      <w:proofErr w:type="spellStart"/>
      <w:r w:rsidRPr="00EB43F0">
        <w:t>Signal</w:t>
      </w:r>
      <w:proofErr w:type="spellEnd"/>
      <w:r w:rsidRPr="00EB43F0">
        <w:t xml:space="preserve"> </w:t>
      </w:r>
      <w:proofErr w:type="spellStart"/>
      <w:r w:rsidRPr="00EB43F0">
        <w:t>Properties</w:t>
      </w:r>
      <w:bookmarkEnd w:id="43"/>
      <w:bookmarkEnd w:id="44"/>
      <w:proofErr w:type="spellEnd"/>
    </w:p>
    <w:p w14:paraId="2896218A" w14:textId="2F4743EE" w:rsidR="00EB43F0" w:rsidRPr="00EB43F0" w:rsidRDefault="00264E79" w:rsidP="00EB43F0">
      <w:pPr>
        <w:pStyle w:val="Corpodetexto"/>
        <w:rPr>
          <w:lang w:val="en-US"/>
        </w:rPr>
      </w:pPr>
      <w:r>
        <w:rPr>
          <w:lang w:val="en-GB"/>
        </w:rPr>
        <w:t>The</w:t>
      </w:r>
      <w:r w:rsidR="00EB43F0" w:rsidRPr="00EB43F0">
        <w:rPr>
          <w:lang w:val="en-US"/>
        </w:rPr>
        <w:t xml:space="preserve"> use</w:t>
      </w:r>
      <w:r>
        <w:rPr>
          <w:lang w:val="en-US"/>
        </w:rPr>
        <w:t xml:space="preserve"> of</w:t>
      </w:r>
      <w:r w:rsidR="00EB43F0" w:rsidRPr="00EB43F0">
        <w:rPr>
          <w:lang w:val="en-US"/>
        </w:rPr>
        <w:t xml:space="preserve"> </w:t>
      </w:r>
      <w:r>
        <w:rPr>
          <w:lang w:val="en-US"/>
        </w:rPr>
        <w:t>g</w:t>
      </w:r>
      <w:r w:rsidR="00EB43F0" w:rsidRPr="00EB43F0">
        <w:rPr>
          <w:lang w:val="en-US"/>
        </w:rPr>
        <w:t>eometrical parameters</w:t>
      </w:r>
      <w:r>
        <w:rPr>
          <w:lang w:val="en-US"/>
        </w:rPr>
        <w:t xml:space="preserve"> is necessary</w:t>
      </w:r>
      <w:r w:rsidR="00221F91">
        <w:rPr>
          <w:lang w:val="en-US"/>
        </w:rPr>
        <w:t>,</w:t>
      </w:r>
      <w:r w:rsidR="00EB43F0" w:rsidRPr="00EB43F0">
        <w:rPr>
          <w:lang w:val="en-US"/>
        </w:rPr>
        <w:t xml:space="preserve"> such as angle, distance and signal </w:t>
      </w:r>
      <w:r w:rsidR="00013D0E">
        <w:rPr>
          <w:lang w:val="en-US"/>
        </w:rPr>
        <w:t>intensity</w:t>
      </w:r>
      <w:r w:rsidR="00B71A7D">
        <w:rPr>
          <w:lang w:val="en-US"/>
        </w:rPr>
        <w:t>,</w:t>
      </w:r>
      <w:r w:rsidR="00EB43F0" w:rsidRPr="00EB43F0">
        <w:rPr>
          <w:lang w:val="en-US"/>
        </w:rPr>
        <w:t xml:space="preserve"> known as signal properties</w:t>
      </w:r>
      <w:r w:rsidR="00D146C7">
        <w:rPr>
          <w:lang w:val="en-US"/>
        </w:rPr>
        <w:t>, t</w:t>
      </w:r>
      <w:r w:rsidR="00D146C7" w:rsidRPr="00EB43F0">
        <w:rPr>
          <w:lang w:val="en-US"/>
        </w:rPr>
        <w:t>o calculate the position of a device</w:t>
      </w:r>
      <w:r w:rsidR="00DC1C44">
        <w:rPr>
          <w:lang w:val="en-US"/>
        </w:rPr>
        <w:t xml:space="preserve"> </w:t>
      </w:r>
      <w:r w:rsidR="00DC1C44">
        <w:rPr>
          <w:lang w:val="en-US"/>
        </w:rPr>
        <w:fldChar w:fldCharType="begin"/>
      </w:r>
      <w:r w:rsidR="00DC1C44">
        <w:rPr>
          <w:lang w:val="en-US"/>
        </w:rPr>
        <w:instrText xml:space="preserve"> ADDIN ZOTERO_ITEM CSL_CITATION {"citationID":"phkMjA5T","properties":{"formattedCitation":"(Sakpere et al., 2017)","plainCitation":"(Sakpere et al., 2017)","noteIndex":0},"citationItems":[{"id":19,"uris":["http://zotero.org/users/local/xwgav5Ui/items/L2WYM3EV"],"itemData":{"id":19,"type":"article-journal","abstract":"The research and use of positioning and navigation technologies outdoors has seen a steady and exponential growth. Based on this success, there have been attempts to implement these technologies indoors, leading to numerous studies. Most of the algorithms, techniques and technologies used have been implemented outdoors. However, how they fare indoors is different altogether. Thus, several technologies have been proposed and implemented to improve positioning and navigation indoors. Among them are Infrared (IR), Ultrasound, Audible Sound, Magnetic, Optical and Vision, Radio Frequency (RF), Visible Light, Pedestrian Dead Reckoning (PDR)/Inertial Navigation System (INS) and Hybrid. The RF technologies include Bluetooth, Ultra-wideband (UWB), Wireless Sensor Network (WSN), Wireless Local Area Network (WLAN), Radio-Frequency Identification (RFID) and Near Field Communication (NFC). In addition, positioning techniques applied in indoor positioning systems include the signal properties and positioning algorithms. The prevalent signal properties are Angle of Arrival (AOA), Time of Arrival (TOA), Time Difference of Arrival (TDOA) and Received Signal Strength Indication (RSSI), while the positioning algorithms are Triangulation, Trilateration, Proximity and Scene Analysis/Fingerprinting. This paper presents a state-of-the-art survey of indoor positioning and navigation systems and technologies, and their use in various scenarios. It analyses distinct positioning technology metrics such as accuracy, complexity, cost, privacy, scalability and usability. This paper has profound implications for future studies of positioning and navigation.","container-title":"South African Computer Journal","DOI":"10.18489/sacj.v29i3.452","journalAbbreviation":"South African Computer Journal","page":"145","source":"ResearchGate","title":"A State-of-the-Art Survey of Indoor Positioning and Navigation Systems and Technologies","volume":"29","author":[{"family":"Sakpere","given":"Wilson"},{"family":"Adeyeye Oshin","given":"Michael"},{"family":"Mlitwa","given":"Nhlanhla"}],"issued":{"date-parts":[["2017",12,8]]}}}],"schema":"https://github.com/citation-style-language/schema/raw/master/csl-citation.json"} </w:instrText>
      </w:r>
      <w:r w:rsidR="00DC1C44">
        <w:rPr>
          <w:lang w:val="en-US"/>
        </w:rPr>
        <w:fldChar w:fldCharType="separate"/>
      </w:r>
      <w:r w:rsidR="003B6A63" w:rsidRPr="003B6A63">
        <w:rPr>
          <w:lang w:val="en-GB"/>
        </w:rPr>
        <w:t>(Sakpere et al., 2017)</w:t>
      </w:r>
      <w:r w:rsidR="00DC1C44">
        <w:rPr>
          <w:lang w:val="en-US"/>
        </w:rPr>
        <w:fldChar w:fldCharType="end"/>
      </w:r>
      <w:r w:rsidR="00102EA7">
        <w:rPr>
          <w:lang w:val="en-US"/>
        </w:rPr>
        <w:t>.</w:t>
      </w:r>
    </w:p>
    <w:p w14:paraId="22916BCC" w14:textId="77777777" w:rsidR="00EB43F0" w:rsidRPr="00EB43F0" w:rsidRDefault="00EB43F0" w:rsidP="00EB43F0">
      <w:pPr>
        <w:pStyle w:val="Corpodetexto"/>
        <w:rPr>
          <w:lang w:val="en-US"/>
        </w:rPr>
      </w:pPr>
    </w:p>
    <w:p w14:paraId="3FE14195" w14:textId="665F6F7B" w:rsidR="00EB43F0" w:rsidRPr="00EB43F0" w:rsidRDefault="000B73E6" w:rsidP="00EB43F0">
      <w:pPr>
        <w:pStyle w:val="Corpodetexto"/>
        <w:rPr>
          <w:b/>
          <w:bCs/>
          <w:lang w:val="en-US"/>
        </w:rPr>
      </w:pPr>
      <w:r>
        <w:rPr>
          <w:b/>
          <w:bCs/>
          <w:lang w:val="en-US"/>
        </w:rPr>
        <w:t>A</w:t>
      </w:r>
      <w:r w:rsidR="00EB43F0" w:rsidRPr="00EB43F0">
        <w:rPr>
          <w:b/>
          <w:bCs/>
          <w:lang w:val="en-US"/>
        </w:rPr>
        <w:t xml:space="preserve">ngle </w:t>
      </w:r>
      <w:r w:rsidR="00E5685D">
        <w:rPr>
          <w:b/>
          <w:bCs/>
          <w:lang w:val="en-US"/>
        </w:rPr>
        <w:t>O</w:t>
      </w:r>
      <w:r w:rsidR="00EB43F0" w:rsidRPr="00EB43F0">
        <w:rPr>
          <w:b/>
          <w:bCs/>
          <w:lang w:val="en-US"/>
        </w:rPr>
        <w:t>f Arrival (AOA)</w:t>
      </w:r>
    </w:p>
    <w:p w14:paraId="3F9DCE1E" w14:textId="69B8FEB5" w:rsidR="00EB43F0" w:rsidRPr="00EB43F0" w:rsidRDefault="00EB43F0" w:rsidP="00EB43F0">
      <w:pPr>
        <w:pStyle w:val="Corpodetexto"/>
        <w:rPr>
          <w:lang w:val="en-US"/>
        </w:rPr>
      </w:pPr>
      <w:r w:rsidRPr="00EB43F0">
        <w:rPr>
          <w:lang w:val="en-US"/>
        </w:rPr>
        <w:t xml:space="preserve">The </w:t>
      </w:r>
      <w:r w:rsidR="00E5685D">
        <w:rPr>
          <w:lang w:val="en-US"/>
        </w:rPr>
        <w:t>A</w:t>
      </w:r>
      <w:r w:rsidRPr="00EB43F0">
        <w:rPr>
          <w:lang w:val="en-US"/>
        </w:rPr>
        <w:t xml:space="preserve">ngle </w:t>
      </w:r>
      <w:proofErr w:type="gramStart"/>
      <w:r w:rsidR="00E5685D">
        <w:rPr>
          <w:lang w:val="en-US"/>
        </w:rPr>
        <w:t>O</w:t>
      </w:r>
      <w:r w:rsidRPr="00EB43F0">
        <w:rPr>
          <w:lang w:val="en-US"/>
        </w:rPr>
        <w:t>f</w:t>
      </w:r>
      <w:proofErr w:type="gramEnd"/>
      <w:r w:rsidRPr="00EB43F0">
        <w:rPr>
          <w:lang w:val="en-US"/>
        </w:rPr>
        <w:t xml:space="preserve"> </w:t>
      </w:r>
      <w:r w:rsidR="00E5685D">
        <w:rPr>
          <w:lang w:val="en-US"/>
        </w:rPr>
        <w:t>A</w:t>
      </w:r>
      <w:r w:rsidRPr="00EB43F0">
        <w:rPr>
          <w:lang w:val="en-US"/>
        </w:rPr>
        <w:t xml:space="preserve">rrival technique uses antenna arrays at the receiver’s end to calculate the angle by which the transmitted signal affects the receiver by employing and calculating the time difference in the arrival at individual antenna array elements. The position is estimated through the intersection of direction lines starting at the reference points </w:t>
      </w:r>
      <w:r w:rsidR="00DC1C44">
        <w:rPr>
          <w:lang w:val="en-US"/>
        </w:rPr>
        <w:fldChar w:fldCharType="begin"/>
      </w:r>
      <w:r w:rsidR="00DC1C44">
        <w:rPr>
          <w:lang w:val="en-US"/>
        </w:rPr>
        <w:instrText xml:space="preserve"> ADDIN ZOTERO_ITEM CSL_CITATION {"citationID":"d2hkO9sv","properties":{"formattedCitation":"(Sakpere et al., 2017)","plainCitation":"(Sakpere et al., 2017)","noteIndex":0},"citationItems":[{"id":19,"uris":["http://zotero.org/users/local/xwgav5Ui/items/L2WYM3EV"],"itemData":{"id":19,"type":"article-journal","abstract":"The research and use of positioning and navigation technologies outdoors has seen a steady and exponential growth. Based on this success, there have been attempts to implement these technologies indoors, leading to numerous studies. Most of the algorithms, techniques and technologies used have been implemented outdoors. However, how they fare indoors is different altogether. Thus, several technologies have been proposed and implemented to improve positioning and navigation indoors. Among them are Infrared (IR), Ultrasound, Audible Sound, Magnetic, Optical and Vision, Radio Frequency (RF), Visible Light, Pedestrian Dead Reckoning (PDR)/Inertial Navigation System (INS) and Hybrid. The RF technologies include Bluetooth, Ultra-wideband (UWB), Wireless Sensor Network (WSN), Wireless Local Area Network (WLAN), Radio-Frequency Identification (RFID) and Near Field Communication (NFC). In addition, positioning techniques applied in indoor positioning systems include the signal properties and positioning algorithms. The prevalent signal properties are Angle of Arrival (AOA), Time of Arrival (TOA), Time Difference of Arrival (TDOA) and Received Signal Strength Indication (RSSI), while the positioning algorithms are Triangulation, Trilateration, Proximity and Scene Analysis/Fingerprinting. This paper presents a state-of-the-art survey of indoor positioning and navigation systems and technologies, and their use in various scenarios. It analyses distinct positioning technology metrics such as accuracy, complexity, cost, privacy, scalability and usability. This paper has profound implications for future studies of positioning and navigation.","container-title":"South African Computer Journal","DOI":"10.18489/sacj.v29i3.452","journalAbbreviation":"South African Computer Journal","page":"145","source":"ResearchGate","title":"A State-of-the-Art Survey of Indoor Positioning and Navigation Systems and Technologies","volume":"29","author":[{"family":"Sakpere","given":"Wilson"},{"family":"Adeyeye Oshin","given":"Michael"},{"family":"Mlitwa","given":"Nhlanhla"}],"issued":{"date-parts":[["2017",12,8]]}}}],"schema":"https://github.com/citation-style-language/schema/raw/master/csl-citation.json"} </w:instrText>
      </w:r>
      <w:r w:rsidR="00DC1C44">
        <w:rPr>
          <w:lang w:val="en-US"/>
        </w:rPr>
        <w:fldChar w:fldCharType="separate"/>
      </w:r>
      <w:r w:rsidR="003B6A63" w:rsidRPr="003B6A63">
        <w:rPr>
          <w:lang w:val="en-GB"/>
        </w:rPr>
        <w:t>(Sakpere et al., 2017)</w:t>
      </w:r>
      <w:r w:rsidR="00DC1C44">
        <w:rPr>
          <w:lang w:val="en-US"/>
        </w:rPr>
        <w:fldChar w:fldCharType="end"/>
      </w:r>
      <w:r w:rsidR="00102EA7">
        <w:rPr>
          <w:lang w:val="en-US"/>
        </w:rPr>
        <w:t>.</w:t>
      </w:r>
    </w:p>
    <w:p w14:paraId="60FE480E" w14:textId="6B1AC5D6" w:rsidR="00FA1C16" w:rsidRPr="00FA1C16" w:rsidRDefault="00B71A7D" w:rsidP="00EB43F0">
      <w:pPr>
        <w:pStyle w:val="Corpodetexto"/>
        <w:rPr>
          <w:lang w:val="en-US"/>
        </w:rPr>
      </w:pPr>
      <w:r>
        <w:rPr>
          <w:lang w:val="en-US"/>
        </w:rPr>
        <w:t>The a</w:t>
      </w:r>
      <w:r w:rsidR="00EB43F0" w:rsidRPr="00EB43F0">
        <w:rPr>
          <w:lang w:val="en-US"/>
        </w:rPr>
        <w:t>ngle of arrival</w:t>
      </w:r>
      <w:r>
        <w:rPr>
          <w:lang w:val="en-US"/>
        </w:rPr>
        <w:t>'s</w:t>
      </w:r>
      <w:r w:rsidR="00EB43F0" w:rsidRPr="00EB43F0">
        <w:rPr>
          <w:lang w:val="en-US"/>
        </w:rPr>
        <w:t xml:space="preserve"> main advantages </w:t>
      </w:r>
      <w:r>
        <w:rPr>
          <w:lang w:val="en-US"/>
        </w:rPr>
        <w:t>is</w:t>
      </w:r>
      <w:r w:rsidR="00EB43F0" w:rsidRPr="00EB43F0">
        <w:rPr>
          <w:lang w:val="en-US"/>
        </w:rPr>
        <w:t xml:space="preserve"> that the device or the user’s position can be measured in a 2D environment with as few as two measuring units or three measuring units in a 3D environment and that no </w:t>
      </w:r>
      <w:proofErr w:type="spellStart"/>
      <w:r w:rsidR="00EB43F0" w:rsidRPr="00EB43F0">
        <w:rPr>
          <w:lang w:val="en-US"/>
        </w:rPr>
        <w:t>synchroni</w:t>
      </w:r>
      <w:r w:rsidR="00B626BA">
        <w:rPr>
          <w:lang w:val="en-US"/>
        </w:rPr>
        <w:t>s</w:t>
      </w:r>
      <w:r w:rsidR="00EB43F0" w:rsidRPr="00EB43F0">
        <w:rPr>
          <w:lang w:val="en-US"/>
        </w:rPr>
        <w:t>ation</w:t>
      </w:r>
      <w:proofErr w:type="spellEnd"/>
      <w:r w:rsidR="00EB43F0" w:rsidRPr="00EB43F0">
        <w:rPr>
          <w:lang w:val="en-US"/>
        </w:rPr>
        <w:t xml:space="preserve"> of time is required between the measuring units. However, the drawback is that it has relatively complex hardware requirements</w:t>
      </w:r>
      <w:r>
        <w:rPr>
          <w:lang w:val="en-US"/>
        </w:rPr>
        <w:t>,</w:t>
      </w:r>
      <w:r w:rsidR="00EB43F0" w:rsidRPr="00EB43F0">
        <w:rPr>
          <w:lang w:val="en-US"/>
        </w:rPr>
        <w:t xml:space="preserve"> and location estimate deterioration will happen as the mobile target moves </w:t>
      </w:r>
      <w:r w:rsidR="00013D0E">
        <w:rPr>
          <w:lang w:val="en-US"/>
        </w:rPr>
        <w:t xml:space="preserve">away </w:t>
      </w:r>
      <w:r w:rsidR="00EB43F0" w:rsidRPr="00EB43F0">
        <w:rPr>
          <w:lang w:val="en-US"/>
        </w:rPr>
        <w:t>from the units of measurement.</w:t>
      </w:r>
      <w:r w:rsidR="00F87B19">
        <w:rPr>
          <w:lang w:val="en-US"/>
        </w:rPr>
        <w:t xml:space="preserve"> </w:t>
      </w:r>
      <w:r w:rsidR="00CC37A2">
        <w:rPr>
          <w:lang w:val="en-US"/>
        </w:rPr>
        <w:fldChar w:fldCharType="begin"/>
      </w:r>
      <w:r w:rsidR="00CC37A2">
        <w:rPr>
          <w:lang w:val="en-US"/>
        </w:rPr>
        <w:instrText xml:space="preserve"> REF _Ref117462487 \h </w:instrText>
      </w:r>
      <w:r w:rsidR="00CC37A2">
        <w:rPr>
          <w:lang w:val="en-US"/>
        </w:rPr>
      </w:r>
      <w:r w:rsidR="00CC37A2">
        <w:rPr>
          <w:lang w:val="en-US"/>
        </w:rPr>
        <w:fldChar w:fldCharType="separate"/>
      </w:r>
      <w:r w:rsidR="00CC37A2" w:rsidRPr="00EB43F0">
        <w:rPr>
          <w:lang w:val="en-US"/>
        </w:rPr>
        <w:t xml:space="preserve">Figure </w:t>
      </w:r>
      <w:r w:rsidR="00CC37A2">
        <w:rPr>
          <w:noProof/>
          <w:lang w:val="en-US"/>
        </w:rPr>
        <w:t>3</w:t>
      </w:r>
      <w:r w:rsidR="00CC37A2">
        <w:rPr>
          <w:lang w:val="en-US"/>
        </w:rPr>
        <w:fldChar w:fldCharType="end"/>
      </w:r>
      <w:r w:rsidR="00CC37A2" w:rsidRPr="00CC37A2">
        <w:rPr>
          <w:lang w:val="en-GB"/>
        </w:rPr>
        <w:t xml:space="preserve"> </w:t>
      </w:r>
      <w:r w:rsidR="00F87B19">
        <w:rPr>
          <w:lang w:val="en-US"/>
        </w:rPr>
        <w:t xml:space="preserve">illustrates the concept of </w:t>
      </w:r>
      <w:r>
        <w:rPr>
          <w:lang w:val="en-US"/>
        </w:rPr>
        <w:t xml:space="preserve">the </w:t>
      </w:r>
      <w:r w:rsidR="00F87B19">
        <w:rPr>
          <w:lang w:val="en-US"/>
        </w:rPr>
        <w:t>Angle of Arrival.</w:t>
      </w:r>
    </w:p>
    <w:p w14:paraId="051F7B38" w14:textId="0D42AED1" w:rsidR="00EB43F0" w:rsidRDefault="00E96334" w:rsidP="006412CC">
      <w:pPr>
        <w:pStyle w:val="Corpodetexto"/>
        <w:rPr>
          <w:lang w:val="en-US"/>
        </w:rPr>
      </w:pPr>
      <w:bookmarkStart w:id="45" w:name="Figure3"/>
      <w:r w:rsidRPr="004D718D">
        <w:rPr>
          <w:rFonts w:cstheme="minorHAnsi"/>
          <w:i/>
          <w:iCs/>
          <w:noProof/>
          <w:color w:val="FFFFFF" w:themeColor="background1"/>
        </w:rPr>
        <w:lastRenderedPageBreak/>
        <w:drawing>
          <wp:anchor distT="0" distB="0" distL="114300" distR="114300" simplePos="0" relativeHeight="251639808" behindDoc="0" locked="0" layoutInCell="1" allowOverlap="1" wp14:anchorId="273D465C" wp14:editId="27C9DA22">
            <wp:simplePos x="0" y="0"/>
            <wp:positionH relativeFrom="column">
              <wp:posOffset>490220</wp:posOffset>
            </wp:positionH>
            <wp:positionV relativeFrom="paragraph">
              <wp:posOffset>0</wp:posOffset>
            </wp:positionV>
            <wp:extent cx="4627245" cy="2278380"/>
            <wp:effectExtent l="0" t="0" r="1905" b="762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3">
                      <a:extLst>
                        <a:ext uri="{28A0092B-C50C-407E-A947-70E740481C1C}">
                          <a14:useLocalDpi xmlns:a14="http://schemas.microsoft.com/office/drawing/2010/main" val="0"/>
                        </a:ext>
                      </a:extLst>
                    </a:blip>
                    <a:srcRect b="7502"/>
                    <a:stretch/>
                  </pic:blipFill>
                  <pic:spPr bwMode="auto">
                    <a:xfrm>
                      <a:off x="0" y="0"/>
                      <a:ext cx="4627245" cy="22783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End w:id="45"/>
      <w:r w:rsidR="00EB43F0" w:rsidRPr="004D718D">
        <w:rPr>
          <w:rStyle w:val="Refdenotaderodap"/>
          <w:color w:val="FFFFFF" w:themeColor="background1"/>
          <w:lang w:val="en-US"/>
        </w:rPr>
        <w:footnoteReference w:id="3"/>
      </w:r>
    </w:p>
    <w:p w14:paraId="44CD505E" w14:textId="77777777" w:rsidR="00E96334" w:rsidRDefault="00E96334" w:rsidP="006412CC">
      <w:pPr>
        <w:pStyle w:val="Corpodetexto"/>
        <w:rPr>
          <w:lang w:val="en-US"/>
        </w:rPr>
      </w:pPr>
    </w:p>
    <w:p w14:paraId="1E9A9760" w14:textId="70557CA8" w:rsidR="00EB43F0" w:rsidRDefault="00EB43F0" w:rsidP="006412CC">
      <w:pPr>
        <w:pStyle w:val="Corpodetexto"/>
        <w:rPr>
          <w:lang w:val="en-US"/>
        </w:rPr>
      </w:pPr>
    </w:p>
    <w:p w14:paraId="4A9820CC" w14:textId="77777777" w:rsidR="00EB43F0" w:rsidRDefault="00EB43F0" w:rsidP="006412CC">
      <w:pPr>
        <w:pStyle w:val="Corpodetexto"/>
        <w:rPr>
          <w:lang w:val="en-US"/>
        </w:rPr>
      </w:pPr>
    </w:p>
    <w:p w14:paraId="2FCA19D8" w14:textId="395B4724" w:rsidR="00EB43F0" w:rsidRDefault="00EB43F0" w:rsidP="006412CC">
      <w:pPr>
        <w:pStyle w:val="Corpodetexto"/>
        <w:rPr>
          <w:lang w:val="en-US"/>
        </w:rPr>
      </w:pPr>
    </w:p>
    <w:p w14:paraId="234FF768" w14:textId="4E7694A6" w:rsidR="00430A01" w:rsidRDefault="00430A01" w:rsidP="006412CC">
      <w:pPr>
        <w:pStyle w:val="Corpodetexto"/>
        <w:rPr>
          <w:lang w:val="en-US"/>
        </w:rPr>
      </w:pPr>
    </w:p>
    <w:p w14:paraId="363195E6" w14:textId="4CC7DDE0" w:rsidR="00EB43F0" w:rsidRDefault="00EB43F0" w:rsidP="006412CC">
      <w:pPr>
        <w:pStyle w:val="Corpodetexto"/>
        <w:rPr>
          <w:lang w:val="en-US"/>
        </w:rPr>
      </w:pPr>
    </w:p>
    <w:p w14:paraId="327468AA" w14:textId="52393E23" w:rsidR="00EB43F0" w:rsidRDefault="00E96334" w:rsidP="006412CC">
      <w:pPr>
        <w:pStyle w:val="Corpodetexto"/>
        <w:rPr>
          <w:lang w:val="en-US"/>
        </w:rPr>
      </w:pPr>
      <w:r w:rsidRPr="004D718D">
        <w:rPr>
          <w:noProof/>
          <w:color w:val="FFFFFF" w:themeColor="background1"/>
        </w:rPr>
        <mc:AlternateContent>
          <mc:Choice Requires="wps">
            <w:drawing>
              <wp:anchor distT="0" distB="0" distL="114300" distR="114300" simplePos="0" relativeHeight="251641856" behindDoc="0" locked="0" layoutInCell="1" allowOverlap="1" wp14:anchorId="23ED567E" wp14:editId="05C212BC">
                <wp:simplePos x="0" y="0"/>
                <wp:positionH relativeFrom="column">
                  <wp:posOffset>581660</wp:posOffset>
                </wp:positionH>
                <wp:positionV relativeFrom="paragraph">
                  <wp:posOffset>59055</wp:posOffset>
                </wp:positionV>
                <wp:extent cx="4627245" cy="635"/>
                <wp:effectExtent l="0" t="0" r="0" b="0"/>
                <wp:wrapSquare wrapText="bothSides"/>
                <wp:docPr id="24" name="Text Box 24"/>
                <wp:cNvGraphicFramePr/>
                <a:graphic xmlns:a="http://schemas.openxmlformats.org/drawingml/2006/main">
                  <a:graphicData uri="http://schemas.microsoft.com/office/word/2010/wordprocessingShape">
                    <wps:wsp>
                      <wps:cNvSpPr txBox="1"/>
                      <wps:spPr>
                        <a:xfrm>
                          <a:off x="0" y="0"/>
                          <a:ext cx="4627245" cy="635"/>
                        </a:xfrm>
                        <a:prstGeom prst="rect">
                          <a:avLst/>
                        </a:prstGeom>
                        <a:solidFill>
                          <a:prstClr val="white"/>
                        </a:solidFill>
                        <a:ln>
                          <a:noFill/>
                        </a:ln>
                      </wps:spPr>
                      <wps:txbx>
                        <w:txbxContent>
                          <w:p w14:paraId="1968F747" w14:textId="4DE058F1" w:rsidR="00EB43F0" w:rsidRPr="00EB43F0" w:rsidRDefault="00EB43F0" w:rsidP="00EB43F0">
                            <w:pPr>
                              <w:pStyle w:val="Legenda"/>
                              <w:rPr>
                                <w:rFonts w:ascii="NewsGotT" w:eastAsia="Verdana" w:hAnsi="NewsGotT" w:cstheme="minorHAnsi"/>
                                <w:noProof/>
                                <w:sz w:val="24"/>
                                <w:szCs w:val="24"/>
                                <w:lang w:val="en-US"/>
                              </w:rPr>
                            </w:pPr>
                            <w:bookmarkStart w:id="46" w:name="_Ref117462487"/>
                            <w:bookmarkStart w:id="47" w:name="_Toc100705307"/>
                            <w:bookmarkStart w:id="48" w:name="_Toc117467206"/>
                            <w:r w:rsidRPr="00EB43F0">
                              <w:rPr>
                                <w:lang w:val="en-US"/>
                              </w:rPr>
                              <w:t xml:space="preserve">Figure </w:t>
                            </w:r>
                            <w:r>
                              <w:fldChar w:fldCharType="begin"/>
                            </w:r>
                            <w:r w:rsidRPr="00EB43F0">
                              <w:rPr>
                                <w:lang w:val="en-US"/>
                              </w:rPr>
                              <w:instrText xml:space="preserve"> SEQ Figure \* ARABIC </w:instrText>
                            </w:r>
                            <w:r>
                              <w:fldChar w:fldCharType="separate"/>
                            </w:r>
                            <w:r w:rsidR="003F6946">
                              <w:rPr>
                                <w:noProof/>
                                <w:lang w:val="en-US"/>
                              </w:rPr>
                              <w:t>3</w:t>
                            </w:r>
                            <w:r>
                              <w:fldChar w:fldCharType="end"/>
                            </w:r>
                            <w:bookmarkEnd w:id="46"/>
                            <w:r w:rsidRPr="00EB43F0">
                              <w:rPr>
                                <w:lang w:val="en-US"/>
                              </w:rPr>
                              <w:t xml:space="preserve"> - </w:t>
                            </w:r>
                            <w:r w:rsidR="00B71A7D">
                              <w:rPr>
                                <w:lang w:val="en-US"/>
                              </w:rPr>
                              <w:t>Localisation</w:t>
                            </w:r>
                            <w:r w:rsidRPr="00EB43F0">
                              <w:rPr>
                                <w:lang w:val="en-US"/>
                              </w:rPr>
                              <w:t xml:space="preserve"> based on Angle of Arrival (AOA) measurement</w:t>
                            </w:r>
                            <w:bookmarkEnd w:id="47"/>
                            <w:r w:rsidR="004D718D">
                              <w:rPr>
                                <w:vertAlign w:val="superscript"/>
                                <w:lang w:val="en-US"/>
                              </w:rPr>
                              <w:t>3</w:t>
                            </w:r>
                            <w:r w:rsidR="007B1EEC">
                              <w:rPr>
                                <w:rFonts w:ascii="NewsGotT" w:eastAsia="Verdana" w:hAnsi="NewsGotT" w:cstheme="minorHAnsi"/>
                                <w:sz w:val="24"/>
                                <w:szCs w:val="24"/>
                                <w:lang w:val="en-US"/>
                              </w:rPr>
                              <w:t>.</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ED567E" id="Text Box 24" o:spid="_x0000_s1028" type="#_x0000_t202" style="position:absolute;left:0;text-align:left;margin-left:45.8pt;margin-top:4.65pt;width:364.35pt;height:.05pt;z-index:251641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" stroked="f">
                <v:textbox style="mso-fit-shape-to-text:t" inset="0,0,0,0">
                  <w:txbxContent>
                    <w:p w14:paraId="1968F747" w14:textId="4DE058F1" w:rsidR="00EB43F0" w:rsidRPr="00EB43F0" w:rsidRDefault="00EB43F0" w:rsidP="00EB43F0">
                      <w:pPr>
                        <w:pStyle w:val="Legenda"/>
                        <w:rPr>
                          <w:rFonts w:ascii="NewsGotT" w:eastAsia="Verdana" w:hAnsi="NewsGotT" w:cstheme="minorHAnsi"/>
                          <w:noProof/>
                          <w:sz w:val="24"/>
                          <w:szCs w:val="24"/>
                          <w:lang w:val="en-US"/>
                        </w:rPr>
                      </w:pPr>
                      <w:bookmarkStart w:id="49" w:name="_Ref117462487"/>
                      <w:bookmarkStart w:id="50" w:name="_Toc100705307"/>
                      <w:bookmarkStart w:id="51" w:name="_Toc117467206"/>
                      <w:r w:rsidRPr="00EB43F0">
                        <w:rPr>
                          <w:lang w:val="en-US"/>
                        </w:rPr>
                        <w:t xml:space="preserve">Figure </w:t>
                      </w:r>
                      <w:r>
                        <w:fldChar w:fldCharType="begin"/>
                      </w:r>
                      <w:r w:rsidRPr="00EB43F0">
                        <w:rPr>
                          <w:lang w:val="en-US"/>
                        </w:rPr>
                        <w:instrText xml:space="preserve"> SEQ Figure \* ARABIC </w:instrText>
                      </w:r>
                      <w:r>
                        <w:fldChar w:fldCharType="separate"/>
                      </w:r>
                      <w:r w:rsidR="003F6946">
                        <w:rPr>
                          <w:noProof/>
                          <w:lang w:val="en-US"/>
                        </w:rPr>
                        <w:t>3</w:t>
                      </w:r>
                      <w:r>
                        <w:fldChar w:fldCharType="end"/>
                      </w:r>
                      <w:bookmarkEnd w:id="49"/>
                      <w:r w:rsidRPr="00EB43F0">
                        <w:rPr>
                          <w:lang w:val="en-US"/>
                        </w:rPr>
                        <w:t xml:space="preserve"> - </w:t>
                      </w:r>
                      <w:r w:rsidR="00B71A7D">
                        <w:rPr>
                          <w:lang w:val="en-US"/>
                        </w:rPr>
                        <w:t>Localisation</w:t>
                      </w:r>
                      <w:r w:rsidRPr="00EB43F0">
                        <w:rPr>
                          <w:lang w:val="en-US"/>
                        </w:rPr>
                        <w:t xml:space="preserve"> based on Angle of Arrival (AOA) measurement</w:t>
                      </w:r>
                      <w:bookmarkEnd w:id="50"/>
                      <w:r w:rsidR="004D718D">
                        <w:rPr>
                          <w:vertAlign w:val="superscript"/>
                          <w:lang w:val="en-US"/>
                        </w:rPr>
                        <w:t>3</w:t>
                      </w:r>
                      <w:r w:rsidR="007B1EEC">
                        <w:rPr>
                          <w:rFonts w:ascii="NewsGotT" w:eastAsia="Verdana" w:hAnsi="NewsGotT" w:cstheme="minorHAnsi"/>
                          <w:sz w:val="24"/>
                          <w:szCs w:val="24"/>
                          <w:lang w:val="en-US"/>
                        </w:rPr>
                        <w:t>.</w:t>
                      </w:r>
                      <w:bookmarkEnd w:id="51"/>
                    </w:p>
                  </w:txbxContent>
                </v:textbox>
                <w10:wrap type="square"/>
              </v:shape>
            </w:pict>
          </mc:Fallback>
        </mc:AlternateContent>
      </w:r>
    </w:p>
    <w:p w14:paraId="66DDB2B8" w14:textId="77777777" w:rsidR="00E96334" w:rsidRDefault="00E96334" w:rsidP="006412CC">
      <w:pPr>
        <w:pStyle w:val="Corpodetexto"/>
        <w:rPr>
          <w:lang w:val="en-US"/>
        </w:rPr>
      </w:pPr>
    </w:p>
    <w:p w14:paraId="231FD901" w14:textId="7910510C" w:rsidR="00EB43F0" w:rsidRPr="007C6F3B" w:rsidRDefault="00EB43F0" w:rsidP="007C6F3B">
      <w:pPr>
        <w:pStyle w:val="Corpodetexto"/>
        <w:rPr>
          <w:b/>
          <w:bCs/>
          <w:lang w:val="en-US"/>
        </w:rPr>
      </w:pPr>
      <w:r w:rsidRPr="007C6F3B">
        <w:rPr>
          <w:b/>
          <w:bCs/>
          <w:lang w:val="en-US"/>
        </w:rPr>
        <w:t xml:space="preserve">Time </w:t>
      </w:r>
      <w:r w:rsidR="00E5685D">
        <w:rPr>
          <w:b/>
          <w:bCs/>
          <w:lang w:val="en-US"/>
        </w:rPr>
        <w:t>O</w:t>
      </w:r>
      <w:r w:rsidRPr="007C6F3B">
        <w:rPr>
          <w:b/>
          <w:bCs/>
          <w:lang w:val="en-US"/>
        </w:rPr>
        <w:t>f Arrival (TOA)</w:t>
      </w:r>
    </w:p>
    <w:p w14:paraId="17D4C7F1" w14:textId="79AF1635" w:rsidR="00EB43F0" w:rsidRPr="00EB43F0" w:rsidRDefault="00EB43F0" w:rsidP="00EB43F0">
      <w:pPr>
        <w:pStyle w:val="Corpodetexto"/>
        <w:rPr>
          <w:lang w:val="en-US"/>
        </w:rPr>
      </w:pPr>
      <w:r w:rsidRPr="00EB43F0">
        <w:rPr>
          <w:lang w:val="en-US"/>
        </w:rPr>
        <w:t xml:space="preserve">Time of Arrival is used to measure the distance between the transmitter and the receiver by using the signal propagation time. </w:t>
      </w:r>
      <w:r w:rsidR="00221F91">
        <w:rPr>
          <w:lang w:val="en-US"/>
        </w:rPr>
        <w:t>The d</w:t>
      </w:r>
      <w:r w:rsidRPr="00EB43F0">
        <w:rPr>
          <w:lang w:val="en-US"/>
        </w:rPr>
        <w:t>istance between the reference node and the device</w:t>
      </w:r>
      <w:r w:rsidR="00264E79">
        <w:rPr>
          <w:lang w:val="en-US"/>
        </w:rPr>
        <w:t xml:space="preserve"> can be calculated</w:t>
      </w:r>
      <w:r w:rsidRPr="00EB43F0">
        <w:rPr>
          <w:lang w:val="en-US"/>
        </w:rPr>
        <w:t xml:space="preserve"> by multiplying the propagation speed with the TOA value.</w:t>
      </w:r>
      <w:r w:rsidRPr="00EB43F0">
        <w:rPr>
          <w:rFonts w:eastAsiaTheme="minorHAnsi"/>
          <w:szCs w:val="22"/>
          <w:lang w:val="en-US"/>
        </w:rPr>
        <w:t xml:space="preserve"> </w:t>
      </w:r>
      <w:r w:rsidRPr="00EB43F0">
        <w:rPr>
          <w:lang w:val="en-US"/>
        </w:rPr>
        <w:t>Time of Arrival requires strict coordination between the transmitter and the receiver</w:t>
      </w:r>
      <w:r w:rsidR="00B71A7D">
        <w:rPr>
          <w:lang w:val="en-US"/>
        </w:rPr>
        <w:t>,</w:t>
      </w:r>
      <w:r w:rsidRPr="00EB43F0">
        <w:rPr>
          <w:lang w:val="en-US"/>
        </w:rPr>
        <w:t xml:space="preserve"> which adds to the system’s cost</w:t>
      </w:r>
      <w:r w:rsidR="00427717">
        <w:rPr>
          <w:lang w:val="en-US"/>
        </w:rPr>
        <w:t xml:space="preserve"> </w:t>
      </w:r>
      <w:r w:rsidR="00427717">
        <w:rPr>
          <w:lang w:val="en-US"/>
        </w:rPr>
        <w:fldChar w:fldCharType="begin"/>
      </w:r>
      <w:r w:rsidR="002E1BA0">
        <w:rPr>
          <w:lang w:val="en-US"/>
        </w:rPr>
        <w:instrText xml:space="preserve"> ADDIN ZOTERO_ITEM CSL_CITATION {"citationID":"7mEU3HRV","properties":{"formattedCitation":"(Subedi &amp; Pyun, 2020)","plainCitation":"(Subedi &amp; Pyun, 2020)","noteIndex":0},"citationItems":[{"id":22,"uris":["http://zotero.org/users/local/xwgav5Ui/items/XEIH68QC"],"itemData":{"id":22,"type":"article-journal","abstract":"In recent times, social and commercial interests in location-based services (LBS) are significantly increasing due to the rise in smart devices and technologies. The global navigation satellite systems (GNSS) have long been employed for LBS to navigate and determine accurate and reliable location information in outdoor environments. However, the GNSS signals are too weak to penetrate buildings and unable to provide reliable indoor LBS. Hence, GNSS’s incompetence in the indoor environment invites extensive research and development of an indoor positioning system (IPS). Various technologies and techniques have been studied for IPS development. This paper provides an overview of the available smartphone-based indoor localization solutions that rely on radio frequency technologies. As fingerprinting localization is mostly accepted for IPS development owing to its good localization accuracy, we discuss fingerprinting localization in detail. In particular, our analysis is more focused on practical IPS that are realized using a smartphone and Wi-Fi/Bluetooth Low Energy (BLE) as a signal source. Furthermore, we elaborate on the challenges of practical IPS, the available solutions and comprehensive performance comparison, and present some future trends in IPS development.","container-title":"Sensors","DOI":"10.3390/s20247230","ISSN":"1424-8220","issue":"24","language":"en","license":"http://creativecommons.org/licenses/by/3.0/","note":"number: 24\npublisher: Multidisciplinary Digital Publishing Institute","page":"7230","source":"www.mdpi.com","title":"A Survey of Smartphone-Based Indoor Positioning System Using RF-Based Wireless Technologies","volume":"20","author":[{"family":"Subedi","given":"Santosh"},{"family":"Pyun","given":"Jae-Young"}],"issued":{"date-parts":[["2020",1]]}}}],"schema":"https://github.com/citation-style-language/schema/raw/master/csl-citation.json"} </w:instrText>
      </w:r>
      <w:r w:rsidR="00427717">
        <w:rPr>
          <w:lang w:val="en-US"/>
        </w:rPr>
        <w:fldChar w:fldCharType="separate"/>
      </w:r>
      <w:r w:rsidR="003B6A63" w:rsidRPr="003B6A63">
        <w:rPr>
          <w:lang w:val="en-GB"/>
        </w:rPr>
        <w:t>(Subedi &amp; Pyun, 2020)</w:t>
      </w:r>
      <w:r w:rsidR="00427717">
        <w:rPr>
          <w:lang w:val="en-US"/>
        </w:rPr>
        <w:fldChar w:fldCharType="end"/>
      </w:r>
      <w:r w:rsidR="00427717">
        <w:rPr>
          <w:lang w:val="en-US"/>
        </w:rPr>
        <w:t>.</w:t>
      </w:r>
      <w:r w:rsidRPr="00EB43F0">
        <w:rPr>
          <w:lang w:val="en-US"/>
        </w:rPr>
        <w:t xml:space="preserve"> It has been recogni</w:t>
      </w:r>
      <w:r w:rsidR="00B626BA">
        <w:rPr>
          <w:lang w:val="en-US"/>
        </w:rPr>
        <w:t>s</w:t>
      </w:r>
      <w:r w:rsidRPr="00EB43F0">
        <w:rPr>
          <w:lang w:val="en-US"/>
        </w:rPr>
        <w:t xml:space="preserve">ed that with the aid of ultra-wideband technology, the time of arrival technique could best support </w:t>
      </w:r>
      <w:r w:rsidR="00B71A7D">
        <w:rPr>
          <w:lang w:val="en-US"/>
        </w:rPr>
        <w:t xml:space="preserve">the </w:t>
      </w:r>
      <w:r w:rsidRPr="00EB43F0">
        <w:rPr>
          <w:lang w:val="en-US"/>
        </w:rPr>
        <w:t xml:space="preserve">fine-time resolution. Frequency domain resolution techniques are widely used to achieve </w:t>
      </w:r>
      <w:r w:rsidR="00B71A7D">
        <w:rPr>
          <w:lang w:val="en-US"/>
        </w:rPr>
        <w:t xml:space="preserve">a </w:t>
      </w:r>
      <w:r w:rsidRPr="00EB43F0">
        <w:rPr>
          <w:lang w:val="en-US"/>
        </w:rPr>
        <w:t>high</w:t>
      </w:r>
      <w:r w:rsidR="00B71A7D">
        <w:rPr>
          <w:lang w:val="en-US"/>
        </w:rPr>
        <w:t>-</w:t>
      </w:r>
      <w:r w:rsidRPr="00EB43F0">
        <w:rPr>
          <w:lang w:val="en-US"/>
        </w:rPr>
        <w:t xml:space="preserve">resolution Time of Arrival from the channel frequency response. </w:t>
      </w:r>
      <w:r w:rsidR="00CC37A2">
        <w:rPr>
          <w:lang w:val="en-US"/>
        </w:rPr>
        <w:fldChar w:fldCharType="begin"/>
      </w:r>
      <w:r w:rsidR="00CC37A2">
        <w:rPr>
          <w:lang w:val="en-US"/>
        </w:rPr>
        <w:instrText xml:space="preserve"> REF _Ref117462500 \h </w:instrText>
      </w:r>
      <w:r w:rsidR="00CC37A2">
        <w:rPr>
          <w:lang w:val="en-US"/>
        </w:rPr>
      </w:r>
      <w:r w:rsidR="00CC37A2">
        <w:rPr>
          <w:lang w:val="en-US"/>
        </w:rPr>
        <w:fldChar w:fldCharType="separate"/>
      </w:r>
      <w:r w:rsidR="00CC37A2" w:rsidRPr="00EB43F0">
        <w:rPr>
          <w:lang w:val="en-US"/>
        </w:rPr>
        <w:t xml:space="preserve">Figure </w:t>
      </w:r>
      <w:r w:rsidR="00CC37A2">
        <w:rPr>
          <w:noProof/>
          <w:lang w:val="en-US"/>
        </w:rPr>
        <w:t>4</w:t>
      </w:r>
      <w:r w:rsidR="00CC37A2">
        <w:rPr>
          <w:lang w:val="en-US"/>
        </w:rPr>
        <w:fldChar w:fldCharType="end"/>
      </w:r>
      <w:r w:rsidR="00CC37A2" w:rsidRPr="00CC37A2">
        <w:rPr>
          <w:lang w:val="en-GB"/>
        </w:rPr>
        <w:t xml:space="preserve"> </w:t>
      </w:r>
      <w:r w:rsidR="00F87B19">
        <w:rPr>
          <w:lang w:val="en-US"/>
        </w:rPr>
        <w:t xml:space="preserve">shows an example of </w:t>
      </w:r>
      <w:r w:rsidR="00B71A7D">
        <w:rPr>
          <w:lang w:val="en-US"/>
        </w:rPr>
        <w:t xml:space="preserve">the </w:t>
      </w:r>
      <w:r w:rsidR="00F87B19">
        <w:rPr>
          <w:lang w:val="en-US"/>
        </w:rPr>
        <w:t xml:space="preserve">Time of Arrival </w:t>
      </w:r>
      <w:r w:rsidR="00E5685D">
        <w:rPr>
          <w:lang w:val="en-US"/>
        </w:rPr>
        <w:t>technique</w:t>
      </w:r>
      <w:r w:rsidR="00F87B19">
        <w:rPr>
          <w:lang w:val="en-US"/>
        </w:rPr>
        <w:t>.</w:t>
      </w:r>
    </w:p>
    <w:p w14:paraId="0474200F" w14:textId="5F2F71A0" w:rsidR="00EB43F0" w:rsidRPr="00EB43F0" w:rsidRDefault="00EB43F0" w:rsidP="00EB43F0">
      <w:pPr>
        <w:rPr>
          <w:noProof/>
          <w:lang w:val="en-US"/>
        </w:rPr>
      </w:pPr>
      <w:bookmarkStart w:id="52" w:name="Figure4"/>
      <w:r w:rsidRPr="004D718D">
        <w:rPr>
          <w:noProof/>
          <w:color w:val="FFFFFF" w:themeColor="background1"/>
        </w:rPr>
        <w:drawing>
          <wp:anchor distT="0" distB="0" distL="114300" distR="114300" simplePos="0" relativeHeight="251643904" behindDoc="0" locked="0" layoutInCell="1" allowOverlap="1" wp14:anchorId="422961D7" wp14:editId="01557B9C">
            <wp:simplePos x="0" y="0"/>
            <wp:positionH relativeFrom="page">
              <wp:posOffset>2091690</wp:posOffset>
            </wp:positionH>
            <wp:positionV relativeFrom="paragraph">
              <wp:posOffset>108585</wp:posOffset>
            </wp:positionV>
            <wp:extent cx="3329940" cy="2316480"/>
            <wp:effectExtent l="0" t="0" r="3810" b="7620"/>
            <wp:wrapSquare wrapText="bothSides"/>
            <wp:docPr id="3" name="Picture 3" descr="Diagram, venn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 venn diagram&#10;&#10;Description automatically generated"/>
                    <pic:cNvPicPr>
                      <a:picLocks noChangeAspect="1" noChangeArrowheads="1"/>
                    </pic:cNvPicPr>
                  </pic:nvPicPr>
                  <pic:blipFill rotWithShape="1">
                    <a:blip r:embed="rId64">
                      <a:extLst>
                        <a:ext uri="{28A0092B-C50C-407E-A947-70E740481C1C}">
                          <a14:useLocalDpi xmlns:a14="http://schemas.microsoft.com/office/drawing/2010/main" val="0"/>
                        </a:ext>
                      </a:extLst>
                    </a:blip>
                    <a:srcRect b="8809"/>
                    <a:stretch/>
                  </pic:blipFill>
                  <pic:spPr bwMode="auto">
                    <a:xfrm>
                      <a:off x="0" y="0"/>
                      <a:ext cx="3329940" cy="23164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End w:id="52"/>
      <w:r w:rsidR="00357C59" w:rsidRPr="004D718D">
        <w:rPr>
          <w:rStyle w:val="Refdenotaderodap"/>
          <w:noProof/>
          <w:color w:val="FFFFFF" w:themeColor="background1"/>
          <w:lang w:val="en-US"/>
        </w:rPr>
        <w:footnoteReference w:id="4"/>
      </w:r>
    </w:p>
    <w:p w14:paraId="75FE91B9" w14:textId="77777777" w:rsidR="00EB43F0" w:rsidRPr="00EB43F0" w:rsidRDefault="00EB43F0" w:rsidP="00EB43F0">
      <w:pPr>
        <w:rPr>
          <w:noProof/>
          <w:lang w:val="en-US"/>
        </w:rPr>
      </w:pPr>
    </w:p>
    <w:p w14:paraId="447BDC1D" w14:textId="10D7E481" w:rsidR="00EB43F0" w:rsidRDefault="00EB43F0" w:rsidP="006412CC">
      <w:pPr>
        <w:pStyle w:val="Corpodetexto"/>
        <w:rPr>
          <w:lang w:val="en-US"/>
        </w:rPr>
      </w:pPr>
    </w:p>
    <w:p w14:paraId="4565D6B8" w14:textId="7DA8023D" w:rsidR="00EB43F0" w:rsidRDefault="00EB43F0" w:rsidP="006412CC">
      <w:pPr>
        <w:pStyle w:val="Corpodetexto"/>
        <w:rPr>
          <w:lang w:val="en-US"/>
        </w:rPr>
      </w:pPr>
    </w:p>
    <w:p w14:paraId="316AD9CB" w14:textId="41CC8672" w:rsidR="00EB43F0" w:rsidRDefault="00EB43F0" w:rsidP="006412CC">
      <w:pPr>
        <w:pStyle w:val="Corpodetexto"/>
        <w:rPr>
          <w:lang w:val="en-US"/>
        </w:rPr>
      </w:pPr>
    </w:p>
    <w:p w14:paraId="5E4EAAAA" w14:textId="0AF62124" w:rsidR="00EB43F0" w:rsidRDefault="00EB43F0" w:rsidP="006412CC">
      <w:pPr>
        <w:pStyle w:val="Corpodetexto"/>
        <w:rPr>
          <w:lang w:val="en-US"/>
        </w:rPr>
      </w:pPr>
    </w:p>
    <w:p w14:paraId="60700428" w14:textId="77777777" w:rsidR="00E96334" w:rsidRDefault="00E96334" w:rsidP="006412CC">
      <w:pPr>
        <w:pStyle w:val="Corpodetexto"/>
        <w:rPr>
          <w:lang w:val="en-US"/>
        </w:rPr>
      </w:pPr>
    </w:p>
    <w:p w14:paraId="4F8C8F3E" w14:textId="3A26E263" w:rsidR="00EB43F0" w:rsidRDefault="00357C59" w:rsidP="006412CC">
      <w:pPr>
        <w:pStyle w:val="Corpodetexto"/>
        <w:rPr>
          <w:lang w:val="en-US"/>
        </w:rPr>
      </w:pPr>
      <w:r>
        <w:rPr>
          <w:noProof/>
        </w:rPr>
        <mc:AlternateContent>
          <mc:Choice Requires="wps">
            <w:drawing>
              <wp:anchor distT="0" distB="0" distL="114300" distR="114300" simplePos="0" relativeHeight="251645952" behindDoc="0" locked="0" layoutInCell="1" allowOverlap="1" wp14:anchorId="4C62E233" wp14:editId="4773C3D2">
                <wp:simplePos x="0" y="0"/>
                <wp:positionH relativeFrom="column">
                  <wp:posOffset>370840</wp:posOffset>
                </wp:positionH>
                <wp:positionV relativeFrom="paragraph">
                  <wp:posOffset>288925</wp:posOffset>
                </wp:positionV>
                <wp:extent cx="4554220" cy="342900"/>
                <wp:effectExtent l="0" t="0" r="0" b="0"/>
                <wp:wrapSquare wrapText="bothSides"/>
                <wp:docPr id="25" name="Text Box 25"/>
                <wp:cNvGraphicFramePr/>
                <a:graphic xmlns:a="http://schemas.openxmlformats.org/drawingml/2006/main">
                  <a:graphicData uri="http://schemas.microsoft.com/office/word/2010/wordprocessingShape">
                    <wps:wsp>
                      <wps:cNvSpPr txBox="1"/>
                      <wps:spPr>
                        <a:xfrm>
                          <a:off x="0" y="0"/>
                          <a:ext cx="4554220" cy="342900"/>
                        </a:xfrm>
                        <a:prstGeom prst="rect">
                          <a:avLst/>
                        </a:prstGeom>
                        <a:solidFill>
                          <a:prstClr val="white"/>
                        </a:solidFill>
                        <a:ln>
                          <a:noFill/>
                        </a:ln>
                      </wps:spPr>
                      <wps:txbx>
                        <w:txbxContent>
                          <w:p w14:paraId="6395943F" w14:textId="62E3BE02" w:rsidR="00EB43F0" w:rsidRPr="007B1EEC" w:rsidRDefault="00EB43F0" w:rsidP="00EB43F0">
                            <w:pPr>
                              <w:pStyle w:val="Legenda"/>
                              <w:rPr>
                                <w:rFonts w:eastAsia="Verdana" w:cs="Verdana"/>
                                <w:noProof/>
                                <w:sz w:val="24"/>
                                <w:lang w:val="en-US"/>
                              </w:rPr>
                            </w:pPr>
                            <w:bookmarkStart w:id="53" w:name="_Ref117462500"/>
                            <w:bookmarkStart w:id="54" w:name="_Toc100705308"/>
                            <w:bookmarkStart w:id="55" w:name="_Toc117467207"/>
                            <w:r w:rsidRPr="00EB43F0">
                              <w:rPr>
                                <w:lang w:val="en-US"/>
                              </w:rPr>
                              <w:t xml:space="preserve">Figure </w:t>
                            </w:r>
                            <w:r>
                              <w:fldChar w:fldCharType="begin"/>
                            </w:r>
                            <w:r w:rsidRPr="00EB43F0">
                              <w:rPr>
                                <w:lang w:val="en-US"/>
                              </w:rPr>
                              <w:instrText xml:space="preserve"> SEQ Figure \* ARABIC </w:instrText>
                            </w:r>
                            <w:r>
                              <w:fldChar w:fldCharType="separate"/>
                            </w:r>
                            <w:r w:rsidR="003F6946">
                              <w:rPr>
                                <w:noProof/>
                                <w:lang w:val="en-US"/>
                              </w:rPr>
                              <w:t>4</w:t>
                            </w:r>
                            <w:r>
                              <w:fldChar w:fldCharType="end"/>
                            </w:r>
                            <w:bookmarkEnd w:id="53"/>
                            <w:r w:rsidRPr="00EB43F0">
                              <w:rPr>
                                <w:lang w:val="en-US"/>
                              </w:rPr>
                              <w:t xml:space="preserve"> - </w:t>
                            </w:r>
                            <w:r w:rsidR="00B71A7D">
                              <w:rPr>
                                <w:lang w:val="en-US"/>
                              </w:rPr>
                              <w:t>Localisation</w:t>
                            </w:r>
                            <w:r w:rsidRPr="00EB43F0">
                              <w:rPr>
                                <w:lang w:val="en-US"/>
                              </w:rPr>
                              <w:t xml:space="preserve"> based on Time of Arrival (TOA) measurement</w:t>
                            </w:r>
                            <w:bookmarkEnd w:id="54"/>
                            <w:r w:rsidR="004D718D">
                              <w:rPr>
                                <w:vertAlign w:val="superscript"/>
                                <w:lang w:val="en-US"/>
                              </w:rPr>
                              <w:t>4</w:t>
                            </w:r>
                            <w:r w:rsidR="007B1EEC">
                              <w:rPr>
                                <w:lang w:val="en-US"/>
                              </w:rPr>
                              <w:t>.</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62E233" id="Text Box 25" o:spid="_x0000_s1029" type="#_x0000_t202" style="position:absolute;left:0;text-align:left;margin-left:29.2pt;margin-top:22.75pt;width:358.6pt;height:27p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" stroked="f">
                <v:textbox inset="0,0,0,0">
                  <w:txbxContent>
                    <w:p w14:paraId="6395943F" w14:textId="62E3BE02" w:rsidR="00EB43F0" w:rsidRPr="007B1EEC" w:rsidRDefault="00EB43F0" w:rsidP="00EB43F0">
                      <w:pPr>
                        <w:pStyle w:val="Legenda"/>
                        <w:rPr>
                          <w:rFonts w:eastAsia="Verdana" w:cs="Verdana"/>
                          <w:noProof/>
                          <w:sz w:val="24"/>
                          <w:lang w:val="en-US"/>
                        </w:rPr>
                      </w:pPr>
                      <w:bookmarkStart w:id="56" w:name="_Ref117462500"/>
                      <w:bookmarkStart w:id="57" w:name="_Toc100705308"/>
                      <w:bookmarkStart w:id="58" w:name="_Toc117467207"/>
                      <w:r w:rsidRPr="00EB43F0">
                        <w:rPr>
                          <w:lang w:val="en-US"/>
                        </w:rPr>
                        <w:t xml:space="preserve">Figure </w:t>
                      </w:r>
                      <w:r>
                        <w:fldChar w:fldCharType="begin"/>
                      </w:r>
                      <w:r w:rsidRPr="00EB43F0">
                        <w:rPr>
                          <w:lang w:val="en-US"/>
                        </w:rPr>
                        <w:instrText xml:space="preserve"> SEQ Figure \* ARABIC </w:instrText>
                      </w:r>
                      <w:r>
                        <w:fldChar w:fldCharType="separate"/>
                      </w:r>
                      <w:r w:rsidR="003F6946">
                        <w:rPr>
                          <w:noProof/>
                          <w:lang w:val="en-US"/>
                        </w:rPr>
                        <w:t>4</w:t>
                      </w:r>
                      <w:r>
                        <w:fldChar w:fldCharType="end"/>
                      </w:r>
                      <w:bookmarkEnd w:id="56"/>
                      <w:r w:rsidRPr="00EB43F0">
                        <w:rPr>
                          <w:lang w:val="en-US"/>
                        </w:rPr>
                        <w:t xml:space="preserve"> - </w:t>
                      </w:r>
                      <w:r w:rsidR="00B71A7D">
                        <w:rPr>
                          <w:lang w:val="en-US"/>
                        </w:rPr>
                        <w:t>Localisation</w:t>
                      </w:r>
                      <w:r w:rsidRPr="00EB43F0">
                        <w:rPr>
                          <w:lang w:val="en-US"/>
                        </w:rPr>
                        <w:t xml:space="preserve"> based on Time of Arrival (TOA) measurement</w:t>
                      </w:r>
                      <w:bookmarkEnd w:id="57"/>
                      <w:r w:rsidR="004D718D">
                        <w:rPr>
                          <w:vertAlign w:val="superscript"/>
                          <w:lang w:val="en-US"/>
                        </w:rPr>
                        <w:t>4</w:t>
                      </w:r>
                      <w:r w:rsidR="007B1EEC">
                        <w:rPr>
                          <w:lang w:val="en-US"/>
                        </w:rPr>
                        <w:t>.</w:t>
                      </w:r>
                      <w:bookmarkEnd w:id="58"/>
                    </w:p>
                  </w:txbxContent>
                </v:textbox>
                <w10:wrap type="square"/>
              </v:shape>
            </w:pict>
          </mc:Fallback>
        </mc:AlternateContent>
      </w:r>
    </w:p>
    <w:p w14:paraId="51E057FA" w14:textId="77777777" w:rsidR="00357C59" w:rsidRPr="00357C59" w:rsidRDefault="00357C59" w:rsidP="00357C59">
      <w:pPr>
        <w:pStyle w:val="Corpodetexto"/>
        <w:rPr>
          <w:b/>
          <w:bCs/>
          <w:lang w:val="en-US"/>
        </w:rPr>
      </w:pPr>
      <w:r w:rsidRPr="00357C59">
        <w:rPr>
          <w:b/>
          <w:bCs/>
          <w:lang w:val="en-US"/>
        </w:rPr>
        <w:lastRenderedPageBreak/>
        <w:t>TDOA (Time Difference of Arrival)</w:t>
      </w:r>
    </w:p>
    <w:p w14:paraId="68A5B998" w14:textId="66D52A75" w:rsidR="00EB43F0" w:rsidRDefault="00357C59" w:rsidP="00357C59">
      <w:pPr>
        <w:pStyle w:val="Corpodetexto"/>
        <w:rPr>
          <w:lang w:val="en-US"/>
        </w:rPr>
      </w:pPr>
      <w:r w:rsidRPr="00357C59">
        <w:rPr>
          <w:lang w:val="en-US"/>
        </w:rPr>
        <w:t>T</w:t>
      </w:r>
      <w:r w:rsidR="00B71A7D">
        <w:rPr>
          <w:lang w:val="en-US"/>
        </w:rPr>
        <w:t xml:space="preserve">he </w:t>
      </w:r>
      <w:r w:rsidR="00E5685D">
        <w:rPr>
          <w:lang w:val="en-US"/>
        </w:rPr>
        <w:t>T</w:t>
      </w:r>
      <w:r w:rsidRPr="00357C59">
        <w:rPr>
          <w:lang w:val="en-US"/>
        </w:rPr>
        <w:t xml:space="preserve">ime </w:t>
      </w:r>
      <w:r w:rsidR="00E5685D">
        <w:rPr>
          <w:lang w:val="en-US"/>
        </w:rPr>
        <w:t>D</w:t>
      </w:r>
      <w:r w:rsidRPr="00357C59">
        <w:rPr>
          <w:lang w:val="en-US"/>
        </w:rPr>
        <w:t xml:space="preserve">ifference of </w:t>
      </w:r>
      <w:r w:rsidR="00E5685D">
        <w:rPr>
          <w:lang w:val="en-US"/>
        </w:rPr>
        <w:t>A</w:t>
      </w:r>
      <w:r w:rsidRPr="00357C59">
        <w:rPr>
          <w:lang w:val="en-US"/>
        </w:rPr>
        <w:t>rrival technique takes advantage of the difference in signal transmission times measured at the receiver from different transmitters. T</w:t>
      </w:r>
      <w:r w:rsidR="00D146C7">
        <w:rPr>
          <w:lang w:val="en-US"/>
        </w:rPr>
        <w:t>DOA</w:t>
      </w:r>
      <w:r w:rsidRPr="00357C59">
        <w:rPr>
          <w:lang w:val="en-US"/>
        </w:rPr>
        <w:t xml:space="preserve"> </w:t>
      </w:r>
      <w:r w:rsidR="00272345">
        <w:rPr>
          <w:lang w:val="en-US"/>
        </w:rPr>
        <w:t>differs</w:t>
      </w:r>
      <w:r w:rsidRPr="00357C59">
        <w:rPr>
          <w:lang w:val="en-US"/>
        </w:rPr>
        <w:t xml:space="preserve"> from the time of arrival technique</w:t>
      </w:r>
      <w:r w:rsidR="00B71A7D">
        <w:rPr>
          <w:lang w:val="en-US"/>
        </w:rPr>
        <w:t>,</w:t>
      </w:r>
      <w:r w:rsidRPr="00357C59">
        <w:rPr>
          <w:lang w:val="en-US"/>
        </w:rPr>
        <w:t xml:space="preserve"> where </w:t>
      </w:r>
      <w:r w:rsidR="00B71A7D">
        <w:rPr>
          <w:lang w:val="en-US"/>
        </w:rPr>
        <w:t>total</w:t>
      </w:r>
      <w:r w:rsidRPr="00357C59">
        <w:rPr>
          <w:lang w:val="en-US"/>
        </w:rPr>
        <w:t xml:space="preserve"> signal propagation time is used</w:t>
      </w:r>
      <w:r w:rsidR="00B71A7D">
        <w:rPr>
          <w:lang w:val="en-US"/>
        </w:rPr>
        <w:t>. I</w:t>
      </w:r>
      <w:r w:rsidRPr="00357C59">
        <w:rPr>
          <w:lang w:val="en-US"/>
        </w:rPr>
        <w:t>n contrast, the latter time measurements are used in</w:t>
      </w:r>
      <w:r w:rsidR="00272345">
        <w:rPr>
          <w:lang w:val="en-US"/>
        </w:rPr>
        <w:t>stead</w:t>
      </w:r>
      <w:r w:rsidRPr="00357C59">
        <w:rPr>
          <w:lang w:val="en-US"/>
        </w:rPr>
        <w:t xml:space="preserve"> of optional time measurements at each receiving node. </w:t>
      </w:r>
      <w:r w:rsidR="00221F91">
        <w:rPr>
          <w:lang w:val="en-US"/>
        </w:rPr>
        <w:t>The transmitter must be</w:t>
      </w:r>
      <w:r w:rsidRPr="00357C59">
        <w:rPr>
          <w:lang w:val="en-US"/>
        </w:rPr>
        <w:t xml:space="preserve"> in a hyperboloid with a constant difference in the range between the two units of measurement for each TDOA measurement. T</w:t>
      </w:r>
      <w:r w:rsidR="00B71A7D">
        <w:rPr>
          <w:lang w:val="en-US"/>
        </w:rPr>
        <w:t>he t</w:t>
      </w:r>
      <w:r w:rsidRPr="00357C59">
        <w:rPr>
          <w:lang w:val="en-US"/>
        </w:rPr>
        <w:t xml:space="preserve">ime difference of </w:t>
      </w:r>
      <w:r w:rsidR="00B71A7D">
        <w:rPr>
          <w:lang w:val="en-US"/>
        </w:rPr>
        <w:t xml:space="preserve">the </w:t>
      </w:r>
      <w:r w:rsidRPr="00357C59">
        <w:rPr>
          <w:lang w:val="en-US"/>
        </w:rPr>
        <w:t xml:space="preserve">arrival technique does not require </w:t>
      </w:r>
      <w:r w:rsidR="00B71A7D">
        <w:rPr>
          <w:lang w:val="en-US"/>
        </w:rPr>
        <w:t xml:space="preserve">the </w:t>
      </w:r>
      <w:r w:rsidRPr="00357C59">
        <w:rPr>
          <w:lang w:val="en-US"/>
        </w:rPr>
        <w:t xml:space="preserve">receiver’s </w:t>
      </w:r>
      <w:proofErr w:type="spellStart"/>
      <w:r w:rsidRPr="00357C59">
        <w:rPr>
          <w:lang w:val="en-US"/>
        </w:rPr>
        <w:t>synchroni</w:t>
      </w:r>
      <w:r w:rsidR="00B626BA">
        <w:rPr>
          <w:lang w:val="en-US"/>
        </w:rPr>
        <w:t>s</w:t>
      </w:r>
      <w:r w:rsidRPr="00357C59">
        <w:rPr>
          <w:lang w:val="en-US"/>
        </w:rPr>
        <w:t>ation</w:t>
      </w:r>
      <w:proofErr w:type="spellEnd"/>
      <w:r w:rsidRPr="00357C59">
        <w:rPr>
          <w:lang w:val="en-US"/>
        </w:rPr>
        <w:t xml:space="preserve">; however, the transmitters need to be </w:t>
      </w:r>
      <w:proofErr w:type="spellStart"/>
      <w:r w:rsidRPr="00357C59">
        <w:rPr>
          <w:lang w:val="en-US"/>
        </w:rPr>
        <w:t>synchroni</w:t>
      </w:r>
      <w:r w:rsidR="00B626BA">
        <w:rPr>
          <w:lang w:val="en-US"/>
        </w:rPr>
        <w:t>s</w:t>
      </w:r>
      <w:r w:rsidRPr="00357C59">
        <w:rPr>
          <w:lang w:val="en-US"/>
        </w:rPr>
        <w:t>ed</w:t>
      </w:r>
      <w:proofErr w:type="spellEnd"/>
      <w:r w:rsidR="00427717">
        <w:rPr>
          <w:lang w:val="en-US"/>
        </w:rPr>
        <w:t xml:space="preserve"> </w:t>
      </w:r>
      <w:r w:rsidR="00427717">
        <w:rPr>
          <w:lang w:val="en-US"/>
        </w:rPr>
        <w:fldChar w:fldCharType="begin"/>
      </w:r>
      <w:r w:rsidR="00427717">
        <w:rPr>
          <w:lang w:val="en-US"/>
        </w:rPr>
        <w:instrText xml:space="preserve"> ADDIN ZOTERO_ITEM CSL_CITATION {"citationID":"HMOirkWB","properties":{"formattedCitation":"(Yassin et al., 2016)","plainCitation":"(Yassin et al., 2016)","noteIndex":0},"citationItems":[{"id":13,"uris":["http://zotero.org/users/local/xwgav5Ui/items/NUFFZY9Z"],"itemData":{"id":13,"type":"article-journal","abstract":"The availability of location information has become a key factor in today’s communications systems allowing location based services. In outdoor scenarios, the mobile terminal position is obtained with high accuracy thanks to the Global Positioning System (GPS) or to the standalone cellular systems. However, the main problem of GPS and cellular systems resides in the indoor environment and in scenarios with deep shadowing effects where the satellite or cellular signals are broken. In this paper, we survey different technologies and methodologies for indoor and outdoor localization with an emphasis on indoor methodologies and concepts. Additionally, we discuss in this review different localization-based applications, where the location information is critical to estimate. Finally, a comprehensive discussion of the challenges in terms of accuracy, cost, complexity, security, scalability, etc. is given. The aim of this survey is to provide a comprehensive overview of existing efforts as well as auspicious and anticipated dimensions for future work in indoor localization techniques and applications.","container-title":"IEEE Communications Surveys &amp; Tutorials","DOI":"10.1109/COMST.2016.2632427","journalAbbreviation":"IEEE Communications Surveys &amp; Tutorials","page":"1-1","source":"ResearchGate","title":"Recent Advances in Indoor Localization: A Survey on Theoretical Approaches and Applications","title-short":"Recent Advances in Indoor Localization","volume":"PP","author":[{"family":"Yassin","given":"Ali"},{"family":"Nasser","given":"Youssef"},{"family":"Awad","given":"Mariette"},{"family":"Al-Dubai","given":"Ahmed"},{"family":"Liu","given":"Ran"},{"family":"Yuen","given":"Chau"},{"family":"Raulefs","given":"Ronald"}],"issued":{"date-parts":[["2016",11,29]]}}}],"schema":"https://github.com/citation-style-language/schema/raw/master/csl-citation.json"} </w:instrText>
      </w:r>
      <w:r w:rsidR="00427717">
        <w:rPr>
          <w:lang w:val="en-US"/>
        </w:rPr>
        <w:fldChar w:fldCharType="separate"/>
      </w:r>
      <w:r w:rsidR="003B6A63" w:rsidRPr="003B6A63">
        <w:rPr>
          <w:lang w:val="en-GB"/>
        </w:rPr>
        <w:t>(Yassin et al., 2016)</w:t>
      </w:r>
      <w:r w:rsidR="00427717">
        <w:rPr>
          <w:lang w:val="en-US"/>
        </w:rPr>
        <w:fldChar w:fldCharType="end"/>
      </w:r>
      <w:r w:rsidRPr="00357C59">
        <w:rPr>
          <w:lang w:val="en-US"/>
        </w:rPr>
        <w:t>.</w:t>
      </w:r>
      <w:r w:rsidR="00F87B19">
        <w:rPr>
          <w:lang w:val="en-US"/>
        </w:rPr>
        <w:t xml:space="preserve"> TDOA is usually implemented</w:t>
      </w:r>
      <w:r w:rsidR="00B71A7D">
        <w:rPr>
          <w:lang w:val="en-US"/>
        </w:rPr>
        <w:t>,</w:t>
      </w:r>
      <w:r w:rsidR="00F87B19">
        <w:rPr>
          <w:lang w:val="en-US"/>
        </w:rPr>
        <w:t xml:space="preserve"> as shown in</w:t>
      </w:r>
      <w:r w:rsidR="00CC37A2">
        <w:t xml:space="preserve"> </w:t>
      </w:r>
      <w:r w:rsidR="00CC37A2">
        <w:fldChar w:fldCharType="begin"/>
      </w:r>
      <w:r w:rsidR="00CC37A2">
        <w:instrText xml:space="preserve"> REF _Ref117462515 \h </w:instrText>
      </w:r>
      <w:r w:rsidR="00CC37A2">
        <w:fldChar w:fldCharType="separate"/>
      </w:r>
      <w:r w:rsidR="00CC37A2" w:rsidRPr="00357C59">
        <w:rPr>
          <w:lang w:val="en-US"/>
        </w:rPr>
        <w:t xml:space="preserve">Figure </w:t>
      </w:r>
      <w:r w:rsidR="00CC37A2">
        <w:rPr>
          <w:noProof/>
          <w:lang w:val="en-US"/>
        </w:rPr>
        <w:t>5</w:t>
      </w:r>
      <w:r w:rsidR="00CC37A2">
        <w:fldChar w:fldCharType="end"/>
      </w:r>
      <w:r w:rsidR="00F87B19">
        <w:rPr>
          <w:lang w:val="en-US"/>
        </w:rPr>
        <w:t>.</w:t>
      </w:r>
    </w:p>
    <w:p w14:paraId="4EF82853" w14:textId="72175B6B" w:rsidR="00EB43F0" w:rsidRDefault="00357C59" w:rsidP="006412CC">
      <w:pPr>
        <w:pStyle w:val="Corpodetexto"/>
        <w:rPr>
          <w:lang w:val="en-US"/>
        </w:rPr>
      </w:pPr>
      <w:bookmarkStart w:id="59" w:name="Figure5"/>
      <w:r w:rsidRPr="004D718D">
        <w:rPr>
          <w:noProof/>
          <w:color w:val="FFFFFF" w:themeColor="background1"/>
        </w:rPr>
        <w:drawing>
          <wp:anchor distT="0" distB="0" distL="114300" distR="114300" simplePos="0" relativeHeight="251646976" behindDoc="0" locked="0" layoutInCell="1" allowOverlap="1" wp14:anchorId="62FE481E" wp14:editId="3F2C3950">
            <wp:simplePos x="0" y="0"/>
            <wp:positionH relativeFrom="page">
              <wp:align>center</wp:align>
            </wp:positionH>
            <wp:positionV relativeFrom="paragraph">
              <wp:posOffset>12700</wp:posOffset>
            </wp:positionV>
            <wp:extent cx="4076700" cy="2385060"/>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5">
                      <a:extLst>
                        <a:ext uri="{28A0092B-C50C-407E-A947-70E740481C1C}">
                          <a14:useLocalDpi xmlns:a14="http://schemas.microsoft.com/office/drawing/2010/main" val="0"/>
                        </a:ext>
                      </a:extLst>
                    </a:blip>
                    <a:srcRect b="14908"/>
                    <a:stretch/>
                  </pic:blipFill>
                  <pic:spPr bwMode="auto">
                    <a:xfrm>
                      <a:off x="0" y="0"/>
                      <a:ext cx="4076700" cy="23850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End w:id="59"/>
      <w:r w:rsidRPr="004D718D">
        <w:rPr>
          <w:rStyle w:val="Refdenotaderodap"/>
          <w:color w:val="FFFFFF" w:themeColor="background1"/>
          <w:lang w:val="en-US"/>
        </w:rPr>
        <w:footnoteReference w:id="5"/>
      </w:r>
    </w:p>
    <w:p w14:paraId="41391EB9" w14:textId="475C7CA4" w:rsidR="00EB43F0" w:rsidRDefault="00EB43F0" w:rsidP="006412CC">
      <w:pPr>
        <w:pStyle w:val="Corpodetexto"/>
        <w:rPr>
          <w:lang w:val="en-US"/>
        </w:rPr>
      </w:pPr>
    </w:p>
    <w:p w14:paraId="42268CD3" w14:textId="5E910935" w:rsidR="00EB43F0" w:rsidRDefault="00EB43F0" w:rsidP="006412CC">
      <w:pPr>
        <w:pStyle w:val="Corpodetexto"/>
        <w:rPr>
          <w:lang w:val="en-US"/>
        </w:rPr>
      </w:pPr>
    </w:p>
    <w:p w14:paraId="7D1B0DC4" w14:textId="11EC1E67" w:rsidR="00357C59" w:rsidRDefault="00357C59" w:rsidP="006412CC">
      <w:pPr>
        <w:pStyle w:val="Corpodetexto"/>
        <w:rPr>
          <w:lang w:val="en-US"/>
        </w:rPr>
      </w:pPr>
    </w:p>
    <w:p w14:paraId="2A57152F" w14:textId="04A4824B" w:rsidR="00357C59" w:rsidRDefault="00357C59" w:rsidP="006412CC">
      <w:pPr>
        <w:pStyle w:val="Corpodetexto"/>
        <w:rPr>
          <w:lang w:val="en-US"/>
        </w:rPr>
      </w:pPr>
    </w:p>
    <w:p w14:paraId="1C765257" w14:textId="5B430044" w:rsidR="00EB43F0" w:rsidRDefault="00EB43F0" w:rsidP="006412CC">
      <w:pPr>
        <w:pStyle w:val="Corpodetexto"/>
        <w:rPr>
          <w:lang w:val="en-US"/>
        </w:rPr>
      </w:pPr>
    </w:p>
    <w:p w14:paraId="346E157C" w14:textId="64F48C4D" w:rsidR="00357C59" w:rsidRDefault="00357C59" w:rsidP="006412CC">
      <w:pPr>
        <w:pStyle w:val="Corpodetexto"/>
        <w:rPr>
          <w:lang w:val="en-US"/>
        </w:rPr>
      </w:pPr>
    </w:p>
    <w:p w14:paraId="36E0D70C" w14:textId="051B1B60" w:rsidR="00357C59" w:rsidRDefault="00357C59" w:rsidP="006412CC">
      <w:pPr>
        <w:pStyle w:val="Corpodetexto"/>
        <w:rPr>
          <w:lang w:val="en-US"/>
        </w:rPr>
      </w:pPr>
      <w:r>
        <w:rPr>
          <w:noProof/>
        </w:rPr>
        <mc:AlternateContent>
          <mc:Choice Requires="wps">
            <w:drawing>
              <wp:anchor distT="0" distB="0" distL="114300" distR="114300" simplePos="0" relativeHeight="251649024" behindDoc="0" locked="0" layoutInCell="1" allowOverlap="1" wp14:anchorId="72F6187F" wp14:editId="1E9F9831">
                <wp:simplePos x="0" y="0"/>
                <wp:positionH relativeFrom="page">
                  <wp:align>center</wp:align>
                </wp:positionH>
                <wp:positionV relativeFrom="paragraph">
                  <wp:posOffset>209550</wp:posOffset>
                </wp:positionV>
                <wp:extent cx="4831080" cy="635"/>
                <wp:effectExtent l="0" t="0" r="7620" b="2540"/>
                <wp:wrapSquare wrapText="bothSides"/>
                <wp:docPr id="26" name="Text Box 26"/>
                <wp:cNvGraphicFramePr/>
                <a:graphic xmlns:a="http://schemas.openxmlformats.org/drawingml/2006/main">
                  <a:graphicData uri="http://schemas.microsoft.com/office/word/2010/wordprocessingShape">
                    <wps:wsp>
                      <wps:cNvSpPr txBox="1"/>
                      <wps:spPr>
                        <a:xfrm>
                          <a:off x="0" y="0"/>
                          <a:ext cx="4831080" cy="635"/>
                        </a:xfrm>
                        <a:prstGeom prst="rect">
                          <a:avLst/>
                        </a:prstGeom>
                        <a:solidFill>
                          <a:prstClr val="white"/>
                        </a:solidFill>
                        <a:ln>
                          <a:noFill/>
                        </a:ln>
                      </wps:spPr>
                      <wps:txbx>
                        <w:txbxContent>
                          <w:p w14:paraId="009A7489" w14:textId="04748CB0" w:rsidR="00357C59" w:rsidRPr="007B1EEC" w:rsidRDefault="00357C59" w:rsidP="00357C59">
                            <w:pPr>
                              <w:pStyle w:val="Legenda"/>
                              <w:rPr>
                                <w:rFonts w:ascii="NewsGotT" w:eastAsia="Verdana" w:hAnsi="NewsGotT" w:cs="Verdana"/>
                                <w:noProof/>
                                <w:sz w:val="24"/>
                                <w:szCs w:val="24"/>
                                <w:lang w:val="en-US"/>
                              </w:rPr>
                            </w:pPr>
                            <w:bookmarkStart w:id="60" w:name="_Ref117462515"/>
                            <w:bookmarkStart w:id="61" w:name="_Toc100705309"/>
                            <w:bookmarkStart w:id="62" w:name="_Toc117467208"/>
                            <w:r w:rsidRPr="00357C59">
                              <w:rPr>
                                <w:lang w:val="en-US"/>
                              </w:rPr>
                              <w:t xml:space="preserve">Figure </w:t>
                            </w:r>
                            <w:r>
                              <w:fldChar w:fldCharType="begin"/>
                            </w:r>
                            <w:r w:rsidRPr="00357C59">
                              <w:rPr>
                                <w:lang w:val="en-US"/>
                              </w:rPr>
                              <w:instrText xml:space="preserve"> SEQ Figure \* ARABIC </w:instrText>
                            </w:r>
                            <w:r>
                              <w:fldChar w:fldCharType="separate"/>
                            </w:r>
                            <w:r w:rsidR="003F6946">
                              <w:rPr>
                                <w:noProof/>
                                <w:lang w:val="en-US"/>
                              </w:rPr>
                              <w:t>5</w:t>
                            </w:r>
                            <w:r>
                              <w:fldChar w:fldCharType="end"/>
                            </w:r>
                            <w:bookmarkEnd w:id="60"/>
                            <w:r w:rsidRPr="00357C59">
                              <w:rPr>
                                <w:lang w:val="en-US"/>
                              </w:rPr>
                              <w:t xml:space="preserve"> - Time Difference of Arrival (TDOA) technique</w:t>
                            </w:r>
                            <w:bookmarkEnd w:id="61"/>
                            <w:r w:rsidR="004D718D">
                              <w:rPr>
                                <w:vertAlign w:val="superscript"/>
                                <w:lang w:val="en-US"/>
                              </w:rPr>
                              <w:t>5</w:t>
                            </w:r>
                            <w:r w:rsidR="007B1EEC">
                              <w:rPr>
                                <w:lang w:val="en-US"/>
                              </w:rPr>
                              <w:t>.</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F6187F" id="Text Box 26" o:spid="_x0000_s1030" type="#_x0000_t202" style="position:absolute;left:0;text-align:left;margin-left:0;margin-top:16.5pt;width:380.4pt;height:.05pt;z-index:251649024;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" stroked="f">
                <v:textbox style="mso-fit-shape-to-text:t" inset="0,0,0,0">
                  <w:txbxContent>
                    <w:p w14:paraId="009A7489" w14:textId="04748CB0" w:rsidR="00357C59" w:rsidRPr="007B1EEC" w:rsidRDefault="00357C59" w:rsidP="00357C59">
                      <w:pPr>
                        <w:pStyle w:val="Legenda"/>
                        <w:rPr>
                          <w:rFonts w:ascii="NewsGotT" w:eastAsia="Verdana" w:hAnsi="NewsGotT" w:cs="Verdana"/>
                          <w:noProof/>
                          <w:sz w:val="24"/>
                          <w:szCs w:val="24"/>
                          <w:lang w:val="en-US"/>
                        </w:rPr>
                      </w:pPr>
                      <w:bookmarkStart w:id="63" w:name="_Ref117462515"/>
                      <w:bookmarkStart w:id="64" w:name="_Toc100705309"/>
                      <w:bookmarkStart w:id="65" w:name="_Toc117467208"/>
                      <w:r w:rsidRPr="00357C59">
                        <w:rPr>
                          <w:lang w:val="en-US"/>
                        </w:rPr>
                        <w:t xml:space="preserve">Figure </w:t>
                      </w:r>
                      <w:r>
                        <w:fldChar w:fldCharType="begin"/>
                      </w:r>
                      <w:r w:rsidRPr="00357C59">
                        <w:rPr>
                          <w:lang w:val="en-US"/>
                        </w:rPr>
                        <w:instrText xml:space="preserve"> SEQ Figure \* ARABIC </w:instrText>
                      </w:r>
                      <w:r>
                        <w:fldChar w:fldCharType="separate"/>
                      </w:r>
                      <w:r w:rsidR="003F6946">
                        <w:rPr>
                          <w:noProof/>
                          <w:lang w:val="en-US"/>
                        </w:rPr>
                        <w:t>5</w:t>
                      </w:r>
                      <w:r>
                        <w:fldChar w:fldCharType="end"/>
                      </w:r>
                      <w:bookmarkEnd w:id="63"/>
                      <w:r w:rsidRPr="00357C59">
                        <w:rPr>
                          <w:lang w:val="en-US"/>
                        </w:rPr>
                        <w:t xml:space="preserve"> - Time Difference of Arrival (TDOA) technique</w:t>
                      </w:r>
                      <w:bookmarkEnd w:id="64"/>
                      <w:r w:rsidR="004D718D">
                        <w:rPr>
                          <w:vertAlign w:val="superscript"/>
                          <w:lang w:val="en-US"/>
                        </w:rPr>
                        <w:t>5</w:t>
                      </w:r>
                      <w:r w:rsidR="007B1EEC">
                        <w:rPr>
                          <w:lang w:val="en-US"/>
                        </w:rPr>
                        <w:t>.</w:t>
                      </w:r>
                      <w:bookmarkEnd w:id="65"/>
                    </w:p>
                  </w:txbxContent>
                </v:textbox>
                <w10:wrap type="square" anchorx="page"/>
              </v:shape>
            </w:pict>
          </mc:Fallback>
        </mc:AlternateContent>
      </w:r>
    </w:p>
    <w:p w14:paraId="54443ABB" w14:textId="77777777" w:rsidR="0084161E" w:rsidRDefault="0084161E" w:rsidP="00357C59">
      <w:pPr>
        <w:pStyle w:val="Corpodetexto"/>
        <w:rPr>
          <w:b/>
          <w:bCs/>
          <w:lang w:val="en-US"/>
        </w:rPr>
      </w:pPr>
    </w:p>
    <w:p w14:paraId="2D54A01E" w14:textId="1E857C5A" w:rsidR="00357C59" w:rsidRPr="00357C59" w:rsidRDefault="00357C59" w:rsidP="00357C59">
      <w:pPr>
        <w:pStyle w:val="Corpodetexto"/>
        <w:rPr>
          <w:b/>
          <w:bCs/>
          <w:lang w:val="en-US"/>
        </w:rPr>
      </w:pPr>
      <w:r w:rsidRPr="00357C59">
        <w:rPr>
          <w:b/>
          <w:bCs/>
          <w:lang w:val="en-US"/>
        </w:rPr>
        <w:t>RSSI (</w:t>
      </w:r>
      <w:r w:rsidR="000B73E6">
        <w:rPr>
          <w:b/>
          <w:bCs/>
          <w:lang w:val="en-US"/>
        </w:rPr>
        <w:t>Received Signal Strength Indicator</w:t>
      </w:r>
      <w:r w:rsidRPr="00357C59">
        <w:rPr>
          <w:b/>
          <w:bCs/>
          <w:lang w:val="en-US"/>
        </w:rPr>
        <w:t>)</w:t>
      </w:r>
    </w:p>
    <w:p w14:paraId="228F7465" w14:textId="0D51D5DE" w:rsidR="00357C59" w:rsidRPr="00357C59" w:rsidRDefault="000B73E6" w:rsidP="00357C59">
      <w:pPr>
        <w:pStyle w:val="Corpodetexto"/>
        <w:rPr>
          <w:lang w:val="en-US"/>
        </w:rPr>
      </w:pPr>
      <w:r>
        <w:rPr>
          <w:lang w:val="en-US"/>
        </w:rPr>
        <w:t>Received Signal Strength Indicator</w:t>
      </w:r>
      <w:r w:rsidR="00F87B19">
        <w:rPr>
          <w:lang w:val="en-US"/>
        </w:rPr>
        <w:t>, as shown in</w:t>
      </w:r>
      <w:r w:rsidR="00CC37A2" w:rsidRPr="00CC37A2">
        <w:rPr>
          <w:lang w:val="en-GB"/>
        </w:rPr>
        <w:t xml:space="preserve"> </w:t>
      </w:r>
      <w:r w:rsidR="00CC37A2">
        <w:rPr>
          <w:lang w:val="en-GB"/>
        </w:rPr>
        <w:fldChar w:fldCharType="begin"/>
      </w:r>
      <w:r w:rsidR="00CC37A2">
        <w:rPr>
          <w:lang w:val="en-GB"/>
        </w:rPr>
        <w:instrText xml:space="preserve"> REF _Ref117462525 \h </w:instrText>
      </w:r>
      <w:r w:rsidR="00CC37A2">
        <w:rPr>
          <w:lang w:val="en-GB"/>
        </w:rPr>
      </w:r>
      <w:r w:rsidR="00CC37A2">
        <w:rPr>
          <w:lang w:val="en-GB"/>
        </w:rPr>
        <w:fldChar w:fldCharType="separate"/>
      </w:r>
      <w:r w:rsidR="00CC37A2" w:rsidRPr="004D718D">
        <w:rPr>
          <w:lang w:val="en-GB"/>
        </w:rPr>
        <w:t xml:space="preserve">Figure </w:t>
      </w:r>
      <w:r w:rsidR="00CC37A2">
        <w:rPr>
          <w:noProof/>
          <w:lang w:val="en-GB"/>
        </w:rPr>
        <w:t>6</w:t>
      </w:r>
      <w:r w:rsidR="00CC37A2">
        <w:rPr>
          <w:lang w:val="en-GB"/>
        </w:rPr>
        <w:fldChar w:fldCharType="end"/>
      </w:r>
      <w:r w:rsidR="00F87B19">
        <w:rPr>
          <w:lang w:val="en-US"/>
        </w:rPr>
        <w:t>,</w:t>
      </w:r>
      <w:r w:rsidR="00357C59" w:rsidRPr="00357C59">
        <w:rPr>
          <w:lang w:val="en-US"/>
        </w:rPr>
        <w:t xml:space="preserve"> is one of the most used techniques for indoor </w:t>
      </w:r>
      <w:r w:rsidR="00B71A7D">
        <w:rPr>
          <w:lang w:val="en-US"/>
        </w:rPr>
        <w:t>localisation</w:t>
      </w:r>
      <w:r w:rsidR="00357C59" w:rsidRPr="00357C59">
        <w:rPr>
          <w:lang w:val="en-US"/>
        </w:rPr>
        <w:t xml:space="preserve">. It is based on measuring the strength of a signal received from an access point at a client device. </w:t>
      </w:r>
      <w:r w:rsidR="00892EE6">
        <w:rPr>
          <w:lang w:val="en-US"/>
        </w:rPr>
        <w:t>More information can be collected in proportion to the increase in available access points</w:t>
      </w:r>
      <w:r w:rsidR="00B71A7D">
        <w:rPr>
          <w:lang w:val="en-US"/>
        </w:rPr>
        <w:t>. H</w:t>
      </w:r>
      <w:r w:rsidR="00357C59" w:rsidRPr="00357C59">
        <w:rPr>
          <w:lang w:val="en-US"/>
        </w:rPr>
        <w:t xml:space="preserve">ence, accuracy can be increased over the information obtained. </w:t>
      </w:r>
      <w:r w:rsidR="00D146C7">
        <w:rPr>
          <w:lang w:val="en-US"/>
        </w:rPr>
        <w:t>H</w:t>
      </w:r>
      <w:r w:rsidR="00357C59" w:rsidRPr="00357C59">
        <w:rPr>
          <w:lang w:val="en-US"/>
        </w:rPr>
        <w:t>owever</w:t>
      </w:r>
      <w:r w:rsidR="00B71A7D">
        <w:rPr>
          <w:lang w:val="en-US"/>
        </w:rPr>
        <w:t>,</w:t>
      </w:r>
      <w:r w:rsidR="00357C59" w:rsidRPr="00357C59">
        <w:rPr>
          <w:lang w:val="en-US"/>
        </w:rPr>
        <w:t xml:space="preserve"> </w:t>
      </w:r>
      <w:r w:rsidR="00D146C7">
        <w:rPr>
          <w:lang w:val="en-US"/>
        </w:rPr>
        <w:t xml:space="preserve">it </w:t>
      </w:r>
      <w:r w:rsidR="00357C59" w:rsidRPr="00357C59">
        <w:rPr>
          <w:lang w:val="en-US"/>
        </w:rPr>
        <w:t xml:space="preserve">also works as a trade-off, as </w:t>
      </w:r>
      <w:r w:rsidR="00D146C7">
        <w:rPr>
          <w:lang w:val="en-US"/>
        </w:rPr>
        <w:t>more</w:t>
      </w:r>
      <w:r w:rsidR="00357C59" w:rsidRPr="00357C59">
        <w:rPr>
          <w:lang w:val="en-US"/>
        </w:rPr>
        <w:t xml:space="preserve"> access points would increase the interference between different signals</w:t>
      </w:r>
      <w:r w:rsidR="00427717">
        <w:rPr>
          <w:lang w:val="en-US"/>
        </w:rPr>
        <w:t xml:space="preserve"> </w:t>
      </w:r>
      <w:r w:rsidR="00427717">
        <w:rPr>
          <w:lang w:val="en-US"/>
        </w:rPr>
        <w:fldChar w:fldCharType="begin"/>
      </w:r>
      <w:r w:rsidR="00427717">
        <w:rPr>
          <w:lang w:val="en-US"/>
        </w:rPr>
        <w:instrText xml:space="preserve"> ADDIN ZOTERO_ITEM CSL_CITATION {"citationID":"JSxvFXNq","properties":{"formattedCitation":"(Yassin et al., 2016)","plainCitation":"(Yassin et al., 2016)","noteIndex":0},"citationItems":[{"id":13,"uris":["http://zotero.org/users/local/xwgav5Ui/items/NUFFZY9Z"],"itemData":{"id":13,"type":"article-journal","abstract":"The availability of location information has become a key factor in today’s communications systems allowing location based services. In outdoor scenarios, the mobile terminal position is obtained with high accuracy thanks to the Global Positioning System (GPS) or to the standalone cellular systems. However, the main problem of GPS and cellular systems resides in the indoor environment and in scenarios with deep shadowing effects where the satellite or cellular signals are broken. In this paper, we survey different technologies and methodologies for indoor and outdoor localization with an emphasis on indoor methodologies and concepts. Additionally, we discuss in this review different localization-based applications, where the location information is critical to estimate. Finally, a comprehensive discussion of the challenges in terms of accuracy, cost, complexity, security, scalability, etc. is given. The aim of this survey is to provide a comprehensive overview of existing efforts as well as auspicious and anticipated dimensions for future work in indoor localization techniques and applications.","container-title":"IEEE Communications Surveys &amp; Tutorials","DOI":"10.1109/COMST.2016.2632427","journalAbbreviation":"IEEE Communications Surveys &amp; Tutorials","page":"1-1","source":"ResearchGate","title":"Recent Advances in Indoor Localization: A Survey on Theoretical Approaches and Applications","title-short":"Recent Advances in Indoor Localization","volume":"PP","author":[{"family":"Yassin","given":"Ali"},{"family":"Nasser","given":"Youssef"},{"family":"Awad","given":"Mariette"},{"family":"Al-Dubai","given":"Ahmed"},{"family":"Liu","given":"Ran"},{"family":"Yuen","given":"Chau"},{"family":"Raulefs","given":"Ronald"}],"issued":{"date-parts":[["2016",11,29]]}}}],"schema":"https://github.com/citation-style-language/schema/raw/master/csl-citation.json"} </w:instrText>
      </w:r>
      <w:r w:rsidR="00427717">
        <w:rPr>
          <w:lang w:val="en-US"/>
        </w:rPr>
        <w:fldChar w:fldCharType="separate"/>
      </w:r>
      <w:r w:rsidR="003B6A63" w:rsidRPr="003B6A63">
        <w:rPr>
          <w:lang w:val="en-GB"/>
        </w:rPr>
        <w:t>(Yassin et al., 2016)</w:t>
      </w:r>
      <w:r w:rsidR="00427717">
        <w:rPr>
          <w:lang w:val="en-US"/>
        </w:rPr>
        <w:fldChar w:fldCharType="end"/>
      </w:r>
      <w:r w:rsidR="00357C59" w:rsidRPr="00357C59">
        <w:rPr>
          <w:lang w:val="en-US"/>
        </w:rPr>
        <w:t xml:space="preserve">. </w:t>
      </w:r>
      <w:r w:rsidR="00264E79">
        <w:rPr>
          <w:lang w:val="en-US"/>
        </w:rPr>
        <w:t xml:space="preserve">While RSSI-based localisation is one of the cheapest and </w:t>
      </w:r>
      <w:r w:rsidR="00221F91">
        <w:rPr>
          <w:lang w:val="en-US"/>
        </w:rPr>
        <w:t>most straightforward</w:t>
      </w:r>
      <w:r w:rsidR="00264E79">
        <w:rPr>
          <w:lang w:val="en-US"/>
        </w:rPr>
        <w:t xml:space="preserve"> techniques to implement, its accuracy is not the best. Therefore, filtering is needed to improve its accuracy.</w:t>
      </w:r>
    </w:p>
    <w:p w14:paraId="5422EA14" w14:textId="7D476D41" w:rsidR="00357C59" w:rsidRDefault="00E96334" w:rsidP="006412CC">
      <w:pPr>
        <w:pStyle w:val="Corpodetexto"/>
        <w:rPr>
          <w:lang w:val="en-US"/>
        </w:rPr>
      </w:pPr>
      <w:bookmarkStart w:id="66" w:name="Figure6"/>
      <w:r w:rsidRPr="004D718D">
        <w:rPr>
          <w:noProof/>
          <w:color w:val="FFFFFF" w:themeColor="background1"/>
        </w:rPr>
        <w:lastRenderedPageBreak/>
        <w:drawing>
          <wp:anchor distT="0" distB="0" distL="114300" distR="114300" simplePos="0" relativeHeight="251650048" behindDoc="0" locked="0" layoutInCell="1" allowOverlap="1" wp14:anchorId="53CB73DB" wp14:editId="6B9E5961">
            <wp:simplePos x="0" y="0"/>
            <wp:positionH relativeFrom="page">
              <wp:posOffset>1749425</wp:posOffset>
            </wp:positionH>
            <wp:positionV relativeFrom="paragraph">
              <wp:posOffset>121920</wp:posOffset>
            </wp:positionV>
            <wp:extent cx="4064000" cy="2110740"/>
            <wp:effectExtent l="0" t="0" r="0" b="3810"/>
            <wp:wrapSquare wrapText="bothSides"/>
            <wp:docPr id="27" name="Picture 2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hart&#10;&#10;Description automatically generated"/>
                    <pic:cNvPicPr>
                      <a:picLocks noChangeAspect="1" noChangeArrowheads="1"/>
                    </pic:cNvPicPr>
                  </pic:nvPicPr>
                  <pic:blipFill rotWithShape="1">
                    <a:blip r:embed="rId66">
                      <a:extLst>
                        <a:ext uri="{28A0092B-C50C-407E-A947-70E740481C1C}">
                          <a14:useLocalDpi xmlns:a14="http://schemas.microsoft.com/office/drawing/2010/main" val="0"/>
                        </a:ext>
                      </a:extLst>
                    </a:blip>
                    <a:srcRect b="14894"/>
                    <a:stretch/>
                  </pic:blipFill>
                  <pic:spPr bwMode="auto">
                    <a:xfrm>
                      <a:off x="0" y="0"/>
                      <a:ext cx="4064000" cy="21107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End w:id="66"/>
      <w:r w:rsidR="00AF2966" w:rsidRPr="004D718D">
        <w:rPr>
          <w:rStyle w:val="Refdenotaderodap"/>
          <w:color w:val="FFFFFF" w:themeColor="background1"/>
          <w:lang w:val="en-US"/>
        </w:rPr>
        <w:footnoteReference w:id="6"/>
      </w:r>
    </w:p>
    <w:p w14:paraId="42A9FFA0" w14:textId="02E4F902" w:rsidR="00357C59" w:rsidRDefault="00357C59" w:rsidP="006412CC">
      <w:pPr>
        <w:pStyle w:val="Corpodetexto"/>
        <w:rPr>
          <w:lang w:val="en-US"/>
        </w:rPr>
      </w:pPr>
    </w:p>
    <w:p w14:paraId="572711C7" w14:textId="0C245F05" w:rsidR="00357C59" w:rsidRDefault="00357C59" w:rsidP="006412CC">
      <w:pPr>
        <w:pStyle w:val="Corpodetexto"/>
        <w:rPr>
          <w:lang w:val="en-US"/>
        </w:rPr>
      </w:pPr>
    </w:p>
    <w:p w14:paraId="6A5DFC5C" w14:textId="6164037D" w:rsidR="00357C59" w:rsidRDefault="00357C59" w:rsidP="006412CC">
      <w:pPr>
        <w:pStyle w:val="Corpodetexto"/>
        <w:rPr>
          <w:lang w:val="en-US"/>
        </w:rPr>
      </w:pPr>
    </w:p>
    <w:p w14:paraId="54E6B3D1" w14:textId="7B1C3D54" w:rsidR="00357C59" w:rsidRDefault="00357C59" w:rsidP="006412CC">
      <w:pPr>
        <w:pStyle w:val="Corpodetexto"/>
        <w:rPr>
          <w:lang w:val="en-US"/>
        </w:rPr>
      </w:pPr>
    </w:p>
    <w:p w14:paraId="3DF362B5" w14:textId="77777777" w:rsidR="00E96334" w:rsidRDefault="00E96334" w:rsidP="00AF2966">
      <w:pPr>
        <w:pStyle w:val="Corpodetexto"/>
        <w:rPr>
          <w:lang w:val="en-US"/>
        </w:rPr>
      </w:pPr>
    </w:p>
    <w:p w14:paraId="593C1DF3" w14:textId="77777777" w:rsidR="00E96334" w:rsidRDefault="00E96334" w:rsidP="00AF2966">
      <w:pPr>
        <w:pStyle w:val="Corpodetexto"/>
        <w:rPr>
          <w:lang w:val="en-US"/>
        </w:rPr>
      </w:pPr>
    </w:p>
    <w:p w14:paraId="5F2D03FE" w14:textId="03739AAC" w:rsidR="005A2102" w:rsidRDefault="005A2102" w:rsidP="00E96334">
      <w:pPr>
        <w:pStyle w:val="Corpodetexto"/>
        <w:tabs>
          <w:tab w:val="left" w:pos="780"/>
        </w:tabs>
        <w:rPr>
          <w:lang w:val="en-US"/>
        </w:rPr>
      </w:pPr>
      <w:r w:rsidRPr="004D718D">
        <w:rPr>
          <w:noProof/>
          <w:color w:val="FFFFFF" w:themeColor="background1"/>
        </w:rPr>
        <mc:AlternateContent>
          <mc:Choice Requires="wps">
            <w:drawing>
              <wp:anchor distT="0" distB="0" distL="114300" distR="114300" simplePos="0" relativeHeight="251652096" behindDoc="0" locked="0" layoutInCell="1" allowOverlap="1" wp14:anchorId="720C7F5C" wp14:editId="34D7C651">
                <wp:simplePos x="0" y="0"/>
                <wp:positionH relativeFrom="column">
                  <wp:posOffset>747395</wp:posOffset>
                </wp:positionH>
                <wp:positionV relativeFrom="paragraph">
                  <wp:posOffset>62230</wp:posOffset>
                </wp:positionV>
                <wp:extent cx="4064000" cy="635"/>
                <wp:effectExtent l="0" t="0" r="0" b="0"/>
                <wp:wrapSquare wrapText="bothSides"/>
                <wp:docPr id="28" name="Text Box 28"/>
                <wp:cNvGraphicFramePr/>
                <a:graphic xmlns:a="http://schemas.openxmlformats.org/drawingml/2006/main">
                  <a:graphicData uri="http://schemas.microsoft.com/office/word/2010/wordprocessingShape">
                    <wps:wsp>
                      <wps:cNvSpPr txBox="1"/>
                      <wps:spPr>
                        <a:xfrm>
                          <a:off x="0" y="0"/>
                          <a:ext cx="4064000" cy="635"/>
                        </a:xfrm>
                        <a:prstGeom prst="rect">
                          <a:avLst/>
                        </a:prstGeom>
                        <a:solidFill>
                          <a:prstClr val="white"/>
                        </a:solidFill>
                        <a:ln>
                          <a:noFill/>
                        </a:ln>
                      </wps:spPr>
                      <wps:txbx>
                        <w:txbxContent>
                          <w:p w14:paraId="10D6146D" w14:textId="109F3BE1" w:rsidR="00357C59" w:rsidRPr="007B1EEC" w:rsidRDefault="00357C59" w:rsidP="00357C59">
                            <w:pPr>
                              <w:pStyle w:val="Legenda"/>
                              <w:rPr>
                                <w:rFonts w:ascii="NewsGotT" w:eastAsia="Verdana" w:hAnsi="NewsGotT" w:cs="Verdana"/>
                                <w:noProof/>
                                <w:sz w:val="24"/>
                                <w:szCs w:val="24"/>
                                <w:lang w:val="en-US"/>
                              </w:rPr>
                            </w:pPr>
                            <w:bookmarkStart w:id="67" w:name="_Ref117462525"/>
                            <w:bookmarkStart w:id="68" w:name="_Toc100705310"/>
                            <w:bookmarkStart w:id="69" w:name="_Toc117467209"/>
                            <w:r w:rsidRPr="004D718D">
                              <w:rPr>
                                <w:lang w:val="en-GB"/>
                              </w:rPr>
                              <w:t xml:space="preserve">Figure </w:t>
                            </w:r>
                            <w:r>
                              <w:fldChar w:fldCharType="begin"/>
                            </w:r>
                            <w:r w:rsidRPr="004D718D">
                              <w:rPr>
                                <w:lang w:val="en-GB"/>
                              </w:rPr>
                              <w:instrText xml:space="preserve"> SEQ Figure \* ARABIC </w:instrText>
                            </w:r>
                            <w:r>
                              <w:fldChar w:fldCharType="separate"/>
                            </w:r>
                            <w:r w:rsidR="003F6946">
                              <w:rPr>
                                <w:noProof/>
                                <w:lang w:val="en-GB"/>
                              </w:rPr>
                              <w:t>6</w:t>
                            </w:r>
                            <w:r>
                              <w:fldChar w:fldCharType="end"/>
                            </w:r>
                            <w:bookmarkEnd w:id="67"/>
                            <w:r w:rsidRPr="004D718D">
                              <w:rPr>
                                <w:lang w:val="en-GB"/>
                              </w:rPr>
                              <w:t xml:space="preserve"> - RSS based Fingerprinting Approach</w:t>
                            </w:r>
                            <w:bookmarkEnd w:id="68"/>
                            <w:r w:rsidR="004D718D">
                              <w:rPr>
                                <w:vertAlign w:val="superscript"/>
                                <w:lang w:val="en-US"/>
                              </w:rPr>
                              <w:t>6</w:t>
                            </w:r>
                            <w:r w:rsidR="007B1EEC">
                              <w:rPr>
                                <w:lang w:val="en-US"/>
                              </w:rPr>
                              <w:t>.</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0C7F5C" id="Text Box 28" o:spid="_x0000_s1031" type="#_x0000_t202" style="position:absolute;left:0;text-align:left;margin-left:58.85pt;margin-top:4.9pt;width:320pt;height:.05pt;z-index:251652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" stroked="f">
                <v:textbox style="mso-fit-shape-to-text:t" inset="0,0,0,0">
                  <w:txbxContent>
                    <w:p w14:paraId="10D6146D" w14:textId="109F3BE1" w:rsidR="00357C59" w:rsidRPr="007B1EEC" w:rsidRDefault="00357C59" w:rsidP="00357C59">
                      <w:pPr>
                        <w:pStyle w:val="Legenda"/>
                        <w:rPr>
                          <w:rFonts w:ascii="NewsGotT" w:eastAsia="Verdana" w:hAnsi="NewsGotT" w:cs="Verdana"/>
                          <w:noProof/>
                          <w:sz w:val="24"/>
                          <w:szCs w:val="24"/>
                          <w:lang w:val="en-US"/>
                        </w:rPr>
                      </w:pPr>
                      <w:bookmarkStart w:id="70" w:name="_Ref117462525"/>
                      <w:bookmarkStart w:id="71" w:name="_Toc100705310"/>
                      <w:bookmarkStart w:id="72" w:name="_Toc117467209"/>
                      <w:r w:rsidRPr="004D718D">
                        <w:rPr>
                          <w:lang w:val="en-GB"/>
                        </w:rPr>
                        <w:t xml:space="preserve">Figure </w:t>
                      </w:r>
                      <w:r>
                        <w:fldChar w:fldCharType="begin"/>
                      </w:r>
                      <w:r w:rsidRPr="004D718D">
                        <w:rPr>
                          <w:lang w:val="en-GB"/>
                        </w:rPr>
                        <w:instrText xml:space="preserve"> SEQ Figure \* ARABIC </w:instrText>
                      </w:r>
                      <w:r>
                        <w:fldChar w:fldCharType="separate"/>
                      </w:r>
                      <w:r w:rsidR="003F6946">
                        <w:rPr>
                          <w:noProof/>
                          <w:lang w:val="en-GB"/>
                        </w:rPr>
                        <w:t>6</w:t>
                      </w:r>
                      <w:r>
                        <w:fldChar w:fldCharType="end"/>
                      </w:r>
                      <w:bookmarkEnd w:id="70"/>
                      <w:r w:rsidRPr="004D718D">
                        <w:rPr>
                          <w:lang w:val="en-GB"/>
                        </w:rPr>
                        <w:t xml:space="preserve"> - RSS based Fingerprinting Approach</w:t>
                      </w:r>
                      <w:bookmarkEnd w:id="71"/>
                      <w:r w:rsidR="004D718D">
                        <w:rPr>
                          <w:vertAlign w:val="superscript"/>
                          <w:lang w:val="en-US"/>
                        </w:rPr>
                        <w:t>6</w:t>
                      </w:r>
                      <w:r w:rsidR="007B1EEC">
                        <w:rPr>
                          <w:lang w:val="en-US"/>
                        </w:rPr>
                        <w:t>.</w:t>
                      </w:r>
                      <w:bookmarkEnd w:id="72"/>
                    </w:p>
                  </w:txbxContent>
                </v:textbox>
                <w10:wrap type="square"/>
              </v:shape>
            </w:pict>
          </mc:Fallback>
        </mc:AlternateContent>
      </w:r>
      <w:r w:rsidR="00E96334">
        <w:rPr>
          <w:lang w:val="en-US"/>
        </w:rPr>
        <w:tab/>
      </w:r>
    </w:p>
    <w:p w14:paraId="05015D63" w14:textId="77777777" w:rsidR="00E96334" w:rsidRDefault="00E96334" w:rsidP="00E96334">
      <w:pPr>
        <w:pStyle w:val="Corpodetexto"/>
        <w:tabs>
          <w:tab w:val="left" w:pos="780"/>
        </w:tabs>
        <w:rPr>
          <w:lang w:val="en-US"/>
        </w:rPr>
      </w:pPr>
    </w:p>
    <w:p w14:paraId="4E1BB75E" w14:textId="06755AE7" w:rsidR="00AF2966" w:rsidRPr="005A2102" w:rsidRDefault="00AF2966" w:rsidP="00AF2966">
      <w:pPr>
        <w:pStyle w:val="Corpodetexto"/>
        <w:rPr>
          <w:lang w:val="en-US"/>
        </w:rPr>
      </w:pPr>
      <w:r w:rsidRPr="00AF2966">
        <w:rPr>
          <w:b/>
          <w:bCs/>
          <w:lang w:val="en-US"/>
        </w:rPr>
        <w:t>Advantages and Disadvantages</w:t>
      </w:r>
    </w:p>
    <w:p w14:paraId="232282CB" w14:textId="7F3467EC" w:rsidR="00FC0AF9" w:rsidRPr="00FC0AF9" w:rsidRDefault="00AF2966" w:rsidP="00AF2966">
      <w:pPr>
        <w:pStyle w:val="Corpodetexto"/>
        <w:rPr>
          <w:lang w:val="en-GB"/>
        </w:rPr>
      </w:pPr>
      <w:r w:rsidRPr="00AF2966">
        <w:rPr>
          <w:lang w:val="en-US"/>
        </w:rPr>
        <w:t>Every positioning technique has advantages and disadvantages</w:t>
      </w:r>
      <w:r w:rsidR="00B71A7D">
        <w:rPr>
          <w:lang w:val="en-US"/>
        </w:rPr>
        <w:t>,</w:t>
      </w:r>
      <w:r w:rsidRPr="00AF2966">
        <w:rPr>
          <w:lang w:val="en-US"/>
        </w:rPr>
        <w:t xml:space="preserve"> but most lack accuracy</w:t>
      </w:r>
      <w:r w:rsidR="00102EA7">
        <w:rPr>
          <w:lang w:val="en-US"/>
        </w:rPr>
        <w:t xml:space="preserve"> </w:t>
      </w:r>
      <w:r>
        <w:fldChar w:fldCharType="begin"/>
      </w:r>
      <w:r w:rsidRPr="00AF2966">
        <w:rPr>
          <w:lang w:val="en-US"/>
        </w:rPr>
        <w:instrText xml:space="preserve"> ADDIN ZOTERO_ITEM CSL_CITATION {"citationID":"HkzFiJPk","properties":{"formattedCitation":"(Yassin et al., 2016)","plainCitation":"(Yassin et al., 2016)","noteIndex":0},"citationItems":[{"id":13,"uris":["http://zotero.org/users/local/xwgav5Ui/items/NUFFZY9Z"],"itemData":{"id":13,"type":"article-journal","abstract":"The availability of location information has become a key factor in today’s communications systems allowing location based services. In outdoor scenarios, the mobile terminal position is obtained with high accuracy thanks to the Global Positioning System (GPS) or to the standalone cellular systems. However, the main problem of GPS and cellular systems resides in the indoor environment and in scenarios with deep shadowing effects where the satellite or cellular signals are broken. In this paper, we survey different technologies and methodologies for indoor and outdoor localization with an emphasis on indoor methodologies and concepts. Additionally, we discuss in this review different localization-based applications, where the location information is critical to estimate. Finally, a comprehensive discussion of the challenges in terms of accuracy, cost, complexity, security, scalability, etc. is given. The aim of this survey is to provide a comprehensive overview of existing efforts as well as auspicious and anticipated dimensions for future work in indoor localization techniques and applications.","container-title":"IEEE Communications Surveys &amp; Tutorials","DOI":"10.1109/COMST.2016.2632427","journalAbbreviation":"IEEE Communications Surveys &amp; Tutorials","page":"1-1","source":"ResearchGate","title":"Recent Advances in Indoor Localization: A Survey on Theoretical Approaches and Applications","title-short":"Recent Advances in Indoor Localization","volume":"PP","author":[{"family":"Yassin","given":"Ali"},{"family":"Nasser","given":"Youssef"},{"family":"Awad","given":"Mariette"},{"family":"Al-Dubai","given":"Ahmed"},{"family":"Liu","given":"Ran"},{"family":"Yuen","given":"Chau"},{"family":"Raulefs","given":"Ronald"}],"issued":{"date-parts":[["2016",11,29]]}}}],"schema":"https://github.com/citation-style-language/schema/raw/master/csl-citation.json"} </w:instrText>
      </w:r>
      <w:r>
        <w:fldChar w:fldCharType="separate"/>
      </w:r>
      <w:r w:rsidR="003B6A63" w:rsidRPr="003B6A63">
        <w:rPr>
          <w:rFonts w:ascii="Calibri" w:hAnsi="Calibri" w:cs="Calibri"/>
          <w:lang w:val="en-GB"/>
        </w:rPr>
        <w:t>(Yassin et al., 2016)</w:t>
      </w:r>
      <w:r>
        <w:fldChar w:fldCharType="end"/>
      </w:r>
      <w:r w:rsidR="00102EA7">
        <w:rPr>
          <w:lang w:val="en-GB"/>
        </w:rPr>
        <w:t>.</w:t>
      </w:r>
    </w:p>
    <w:p w14:paraId="18566811" w14:textId="020C97E2" w:rsidR="00AF2966" w:rsidRPr="00AF2966" w:rsidRDefault="00FC0AF9" w:rsidP="00AF2966">
      <w:pPr>
        <w:pStyle w:val="Corpodetexto"/>
        <w:rPr>
          <w:lang w:val="en-US"/>
        </w:rPr>
      </w:pPr>
      <w:r w:rsidRPr="00FC0AF9">
        <w:rPr>
          <w:lang w:val="en-GB"/>
        </w:rPr>
        <w:t>The advantages and disadvantages of the pos</w:t>
      </w:r>
      <w:r>
        <w:rPr>
          <w:lang w:val="en-GB"/>
        </w:rPr>
        <w:t xml:space="preserve">ition techniques are listed in </w:t>
      </w:r>
      <w:r w:rsidR="004A7079">
        <w:rPr>
          <w:lang w:val="en-GB"/>
        </w:rPr>
        <w:fldChar w:fldCharType="begin"/>
      </w:r>
      <w:r w:rsidR="004A7079">
        <w:rPr>
          <w:lang w:val="en-GB"/>
        </w:rPr>
        <w:instrText xml:space="preserve"> REF _Ref114606543 \h </w:instrText>
      </w:r>
      <w:r w:rsidR="004A7079">
        <w:rPr>
          <w:lang w:val="en-GB"/>
        </w:rPr>
      </w:r>
      <w:r w:rsidR="004A7079">
        <w:rPr>
          <w:lang w:val="en-GB"/>
        </w:rPr>
        <w:fldChar w:fldCharType="separate"/>
      </w:r>
      <w:r w:rsidR="008F0E85" w:rsidRPr="007A5623">
        <w:rPr>
          <w:lang w:val="en-GB"/>
        </w:rPr>
        <w:t xml:space="preserve">Table </w:t>
      </w:r>
      <w:r w:rsidR="008F0E85">
        <w:rPr>
          <w:noProof/>
          <w:lang w:val="en-GB"/>
        </w:rPr>
        <w:t>1</w:t>
      </w:r>
      <w:r w:rsidR="004A7079">
        <w:rPr>
          <w:lang w:val="en-GB"/>
        </w:rPr>
        <w:fldChar w:fldCharType="end"/>
      </w:r>
      <w:r w:rsidR="00476361" w:rsidRPr="004D718D">
        <w:rPr>
          <w:rStyle w:val="Refdenotaderodap"/>
          <w:color w:val="FFFFFF" w:themeColor="background1"/>
          <w:u w:val="single"/>
          <w:lang w:val="en-GB"/>
        </w:rPr>
        <w:footnoteReference w:id="7"/>
      </w:r>
      <w:r>
        <w:rPr>
          <w:lang w:val="en-GB"/>
        </w:rPr>
        <w:t>.</w:t>
      </w:r>
    </w:p>
    <w:p w14:paraId="5D59C2A2" w14:textId="77777777" w:rsidR="00AF2966" w:rsidRPr="00E71ACA" w:rsidRDefault="00AF2966" w:rsidP="007A5623">
      <w:pPr>
        <w:pStyle w:val="Legenda"/>
        <w:keepNext/>
        <w:ind w:firstLine="0"/>
        <w:rPr>
          <w:lang w:val="en-US"/>
        </w:rPr>
      </w:pPr>
    </w:p>
    <w:p w14:paraId="2F10F8E8" w14:textId="64A5FC0E" w:rsidR="007A5623" w:rsidRPr="007A5623" w:rsidRDefault="007A5623" w:rsidP="007A5623">
      <w:pPr>
        <w:pStyle w:val="Legenda"/>
        <w:keepNext/>
        <w:rPr>
          <w:lang w:val="en-GB"/>
        </w:rPr>
      </w:pPr>
      <w:bookmarkStart w:id="73" w:name="_Ref114606543"/>
      <w:bookmarkStart w:id="74" w:name="_Toc117467255"/>
      <w:r w:rsidRPr="007A5623">
        <w:rPr>
          <w:lang w:val="en-GB"/>
        </w:rPr>
        <w:t xml:space="preserve">Table </w:t>
      </w:r>
      <w:r w:rsidR="000F60F6">
        <w:rPr>
          <w:lang w:val="en-GB"/>
        </w:rPr>
        <w:fldChar w:fldCharType="begin"/>
      </w:r>
      <w:r w:rsidR="000F60F6">
        <w:rPr>
          <w:lang w:val="en-GB"/>
        </w:rPr>
        <w:instrText xml:space="preserve"> SEQ Table \* ARABIC </w:instrText>
      </w:r>
      <w:r w:rsidR="000F60F6">
        <w:rPr>
          <w:lang w:val="en-GB"/>
        </w:rPr>
        <w:fldChar w:fldCharType="separate"/>
      </w:r>
      <w:r w:rsidR="000F60F6">
        <w:rPr>
          <w:noProof/>
          <w:lang w:val="en-GB"/>
        </w:rPr>
        <w:t>1</w:t>
      </w:r>
      <w:r w:rsidR="000F60F6">
        <w:rPr>
          <w:lang w:val="en-GB"/>
        </w:rPr>
        <w:fldChar w:fldCharType="end"/>
      </w:r>
      <w:bookmarkEnd w:id="73"/>
      <w:r w:rsidRPr="007A5623">
        <w:rPr>
          <w:lang w:val="en-GB"/>
        </w:rPr>
        <w:t xml:space="preserve"> - Summary of Signal Properties</w:t>
      </w:r>
      <w:r w:rsidR="004D718D" w:rsidRPr="004D718D">
        <w:rPr>
          <w:vertAlign w:val="superscript"/>
          <w:lang w:val="en-GB"/>
        </w:rPr>
        <w:t>7</w:t>
      </w:r>
      <w:bookmarkEnd w:id="74"/>
    </w:p>
    <w:tbl>
      <w:tblPr>
        <w:tblStyle w:val="TabelacomGrelha"/>
        <w:tblW w:w="0" w:type="auto"/>
        <w:jc w:val="center"/>
        <w:tblLook w:val="04A0" w:firstRow="1" w:lastRow="0" w:firstColumn="1" w:lastColumn="0" w:noHBand="0" w:noVBand="1"/>
      </w:tblPr>
      <w:tblGrid>
        <w:gridCol w:w="2122"/>
        <w:gridCol w:w="1842"/>
        <w:gridCol w:w="1843"/>
        <w:gridCol w:w="2835"/>
      </w:tblGrid>
      <w:tr w:rsidR="00AF2966" w14:paraId="4577836C" w14:textId="77777777" w:rsidTr="00312045">
        <w:trPr>
          <w:tblHeader/>
          <w:jc w:val="center"/>
        </w:trPr>
        <w:tc>
          <w:tcPr>
            <w:tcW w:w="2122" w:type="dxa"/>
            <w:vAlign w:val="center"/>
          </w:tcPr>
          <w:p w14:paraId="578CA2DB" w14:textId="77777777" w:rsidR="00AF2966" w:rsidRPr="00AF2966" w:rsidRDefault="00AF2966" w:rsidP="00AF2966">
            <w:pPr>
              <w:pStyle w:val="Corpodetexto"/>
              <w:jc w:val="center"/>
              <w:rPr>
                <w:b/>
                <w:bCs/>
              </w:rPr>
            </w:pPr>
            <w:bookmarkStart w:id="75" w:name="Table1"/>
            <w:proofErr w:type="spellStart"/>
            <w:r w:rsidRPr="00AF2966">
              <w:rPr>
                <w:b/>
                <w:bCs/>
              </w:rPr>
              <w:t>Signal</w:t>
            </w:r>
            <w:proofErr w:type="spellEnd"/>
            <w:r w:rsidRPr="00AF2966">
              <w:rPr>
                <w:b/>
                <w:bCs/>
              </w:rPr>
              <w:t xml:space="preserve"> </w:t>
            </w:r>
            <w:proofErr w:type="spellStart"/>
            <w:r w:rsidRPr="00AF2966">
              <w:rPr>
                <w:b/>
                <w:bCs/>
              </w:rPr>
              <w:t>Property</w:t>
            </w:r>
            <w:proofErr w:type="spellEnd"/>
          </w:p>
        </w:tc>
        <w:tc>
          <w:tcPr>
            <w:tcW w:w="1842" w:type="dxa"/>
            <w:vAlign w:val="center"/>
          </w:tcPr>
          <w:p w14:paraId="49509BE0" w14:textId="77777777" w:rsidR="00AF2966" w:rsidRPr="00AF2966" w:rsidRDefault="00AF2966" w:rsidP="00AF2966">
            <w:pPr>
              <w:pStyle w:val="Corpodetexto"/>
              <w:jc w:val="center"/>
              <w:rPr>
                <w:b/>
                <w:bCs/>
              </w:rPr>
            </w:pPr>
            <w:proofErr w:type="spellStart"/>
            <w:r w:rsidRPr="00AF2966">
              <w:rPr>
                <w:b/>
                <w:bCs/>
              </w:rPr>
              <w:t>Measurement</w:t>
            </w:r>
            <w:proofErr w:type="spellEnd"/>
            <w:r w:rsidRPr="00AF2966">
              <w:rPr>
                <w:b/>
                <w:bCs/>
              </w:rPr>
              <w:t xml:space="preserve"> </w:t>
            </w:r>
            <w:proofErr w:type="spellStart"/>
            <w:r w:rsidRPr="00AF2966">
              <w:rPr>
                <w:b/>
                <w:bCs/>
              </w:rPr>
              <w:t>Metric</w:t>
            </w:r>
            <w:proofErr w:type="spellEnd"/>
          </w:p>
        </w:tc>
        <w:tc>
          <w:tcPr>
            <w:tcW w:w="1843" w:type="dxa"/>
            <w:vAlign w:val="center"/>
          </w:tcPr>
          <w:p w14:paraId="3478C4EE" w14:textId="77777777" w:rsidR="00AF2966" w:rsidRPr="00AF2966" w:rsidRDefault="00AF2966" w:rsidP="00AF2966">
            <w:pPr>
              <w:pStyle w:val="Corpodetexto"/>
              <w:jc w:val="center"/>
              <w:rPr>
                <w:b/>
                <w:bCs/>
              </w:rPr>
            </w:pPr>
            <w:r w:rsidRPr="00AF2966">
              <w:rPr>
                <w:b/>
                <w:bCs/>
              </w:rPr>
              <w:t>Pros</w:t>
            </w:r>
          </w:p>
        </w:tc>
        <w:tc>
          <w:tcPr>
            <w:tcW w:w="2835" w:type="dxa"/>
            <w:vAlign w:val="center"/>
          </w:tcPr>
          <w:p w14:paraId="1827AF29" w14:textId="77777777" w:rsidR="00AF2966" w:rsidRPr="00AF2966" w:rsidRDefault="00AF2966" w:rsidP="00AF2966">
            <w:pPr>
              <w:pStyle w:val="Corpodetexto"/>
              <w:jc w:val="center"/>
              <w:rPr>
                <w:b/>
                <w:bCs/>
              </w:rPr>
            </w:pPr>
            <w:proofErr w:type="spellStart"/>
            <w:r w:rsidRPr="00AF2966">
              <w:rPr>
                <w:b/>
                <w:bCs/>
              </w:rPr>
              <w:t>Cons</w:t>
            </w:r>
            <w:proofErr w:type="spellEnd"/>
          </w:p>
        </w:tc>
      </w:tr>
      <w:tr w:rsidR="00AF2966" w:rsidRPr="00454C63" w14:paraId="419004EC" w14:textId="77777777" w:rsidTr="00312045">
        <w:trPr>
          <w:jc w:val="center"/>
        </w:trPr>
        <w:tc>
          <w:tcPr>
            <w:tcW w:w="2122" w:type="dxa"/>
            <w:vAlign w:val="center"/>
          </w:tcPr>
          <w:p w14:paraId="14F9A3AC" w14:textId="1D3C226D" w:rsidR="00AF2966" w:rsidRPr="00B71A7D" w:rsidRDefault="00272345" w:rsidP="00AF2966">
            <w:pPr>
              <w:pStyle w:val="Corpodetexto"/>
              <w:jc w:val="center"/>
              <w:rPr>
                <w:b/>
                <w:bCs/>
                <w:lang w:val="en-GB"/>
              </w:rPr>
            </w:pPr>
            <w:r>
              <w:rPr>
                <w:b/>
                <w:bCs/>
                <w:lang w:val="en-GB"/>
              </w:rPr>
              <w:t>A</w:t>
            </w:r>
            <w:r w:rsidR="00AF2966" w:rsidRPr="00B71A7D">
              <w:rPr>
                <w:b/>
                <w:bCs/>
                <w:lang w:val="en-GB"/>
              </w:rPr>
              <w:t xml:space="preserve">ngle </w:t>
            </w:r>
            <w:r w:rsidR="00E5685D">
              <w:rPr>
                <w:b/>
                <w:bCs/>
                <w:lang w:val="en-GB"/>
              </w:rPr>
              <w:t>O</w:t>
            </w:r>
            <w:r w:rsidR="00AF2966" w:rsidRPr="00B71A7D">
              <w:rPr>
                <w:b/>
                <w:bCs/>
                <w:lang w:val="en-GB"/>
              </w:rPr>
              <w:t>f Arrival (AOA)</w:t>
            </w:r>
          </w:p>
        </w:tc>
        <w:tc>
          <w:tcPr>
            <w:tcW w:w="1842" w:type="dxa"/>
            <w:vAlign w:val="center"/>
          </w:tcPr>
          <w:p w14:paraId="4808C45E" w14:textId="77777777" w:rsidR="00AF2966" w:rsidRDefault="00AF2966" w:rsidP="00AF2966">
            <w:pPr>
              <w:pStyle w:val="Corpodetexto"/>
              <w:jc w:val="center"/>
            </w:pPr>
            <w:proofErr w:type="spellStart"/>
            <w:r w:rsidRPr="002E33B4">
              <w:t>Angle-based</w:t>
            </w:r>
            <w:proofErr w:type="spellEnd"/>
          </w:p>
        </w:tc>
        <w:tc>
          <w:tcPr>
            <w:tcW w:w="1843" w:type="dxa"/>
            <w:vAlign w:val="center"/>
          </w:tcPr>
          <w:p w14:paraId="13621D8C" w14:textId="77777777" w:rsidR="00AF2966" w:rsidRPr="00AF2966" w:rsidRDefault="00AF2966" w:rsidP="00AF2966">
            <w:pPr>
              <w:pStyle w:val="Corpodetexto"/>
              <w:jc w:val="center"/>
              <w:rPr>
                <w:lang w:val="en-US"/>
              </w:rPr>
            </w:pPr>
            <w:r w:rsidRPr="00AF2966">
              <w:rPr>
                <w:lang w:val="en-US"/>
              </w:rPr>
              <w:t>High accuracy at room level</w:t>
            </w:r>
          </w:p>
        </w:tc>
        <w:tc>
          <w:tcPr>
            <w:tcW w:w="2835" w:type="dxa"/>
            <w:vAlign w:val="center"/>
          </w:tcPr>
          <w:p w14:paraId="36143DB4" w14:textId="77777777" w:rsidR="00AF2966" w:rsidRPr="00AF2966" w:rsidRDefault="00AF2966" w:rsidP="00AF2966">
            <w:pPr>
              <w:pStyle w:val="Corpodetexto"/>
              <w:jc w:val="center"/>
              <w:rPr>
                <w:lang w:val="en-US"/>
              </w:rPr>
            </w:pPr>
            <w:r w:rsidRPr="00AF2966">
              <w:rPr>
                <w:lang w:val="en-US"/>
              </w:rPr>
              <w:t xml:space="preserve">Complex, </w:t>
            </w:r>
            <w:proofErr w:type="gramStart"/>
            <w:r w:rsidRPr="00AF2966">
              <w:rPr>
                <w:lang w:val="en-US"/>
              </w:rPr>
              <w:t>expensive</w:t>
            </w:r>
            <w:proofErr w:type="gramEnd"/>
            <w:r w:rsidRPr="00AF2966">
              <w:rPr>
                <w:lang w:val="en-US"/>
              </w:rPr>
              <w:t xml:space="preserve"> and low accuracy at wide coverage</w:t>
            </w:r>
          </w:p>
        </w:tc>
      </w:tr>
      <w:tr w:rsidR="00AF2966" w14:paraId="06541CC7" w14:textId="77777777" w:rsidTr="00312045">
        <w:trPr>
          <w:jc w:val="center"/>
        </w:trPr>
        <w:tc>
          <w:tcPr>
            <w:tcW w:w="2122" w:type="dxa"/>
            <w:vAlign w:val="center"/>
          </w:tcPr>
          <w:p w14:paraId="4D19A61A" w14:textId="270175F5" w:rsidR="00AF2966" w:rsidRPr="00AF2966" w:rsidRDefault="00AF2966" w:rsidP="00AF2966">
            <w:pPr>
              <w:pStyle w:val="Corpodetexto"/>
              <w:jc w:val="center"/>
              <w:rPr>
                <w:b/>
                <w:bCs/>
              </w:rPr>
            </w:pPr>
            <w:r w:rsidRPr="00AF2966">
              <w:rPr>
                <w:b/>
                <w:bCs/>
              </w:rPr>
              <w:t xml:space="preserve">Time </w:t>
            </w:r>
            <w:proofErr w:type="spellStart"/>
            <w:r w:rsidR="00E5685D">
              <w:rPr>
                <w:b/>
                <w:bCs/>
              </w:rPr>
              <w:t>O</w:t>
            </w:r>
            <w:r w:rsidRPr="00AF2966">
              <w:rPr>
                <w:b/>
                <w:bCs/>
              </w:rPr>
              <w:t>f</w:t>
            </w:r>
            <w:proofErr w:type="spellEnd"/>
            <w:r w:rsidRPr="00AF2966">
              <w:rPr>
                <w:b/>
                <w:bCs/>
              </w:rPr>
              <w:t xml:space="preserve"> Arrival (TOA)</w:t>
            </w:r>
          </w:p>
        </w:tc>
        <w:tc>
          <w:tcPr>
            <w:tcW w:w="1842" w:type="dxa"/>
            <w:vAlign w:val="center"/>
          </w:tcPr>
          <w:p w14:paraId="6C062183" w14:textId="77777777" w:rsidR="00AF2966" w:rsidRDefault="00AF2966" w:rsidP="00AF2966">
            <w:pPr>
              <w:pStyle w:val="Corpodetexto"/>
              <w:jc w:val="center"/>
            </w:pPr>
            <w:proofErr w:type="spellStart"/>
            <w:r w:rsidRPr="002E33B4">
              <w:t>Distance-based</w:t>
            </w:r>
            <w:proofErr w:type="spellEnd"/>
          </w:p>
        </w:tc>
        <w:tc>
          <w:tcPr>
            <w:tcW w:w="1843" w:type="dxa"/>
            <w:vAlign w:val="center"/>
          </w:tcPr>
          <w:p w14:paraId="42409846" w14:textId="77777777" w:rsidR="00AF2966" w:rsidRDefault="00AF2966" w:rsidP="00AF2966">
            <w:pPr>
              <w:pStyle w:val="Corpodetexto"/>
              <w:jc w:val="center"/>
            </w:pPr>
            <w:proofErr w:type="spellStart"/>
            <w:r w:rsidRPr="002E33B4">
              <w:t>High</w:t>
            </w:r>
            <w:proofErr w:type="spellEnd"/>
            <w:r w:rsidRPr="002E33B4">
              <w:t xml:space="preserve"> </w:t>
            </w:r>
            <w:proofErr w:type="spellStart"/>
            <w:r w:rsidRPr="002E33B4">
              <w:t>accuracy</w:t>
            </w:r>
            <w:proofErr w:type="spellEnd"/>
          </w:p>
        </w:tc>
        <w:tc>
          <w:tcPr>
            <w:tcW w:w="2835" w:type="dxa"/>
            <w:vAlign w:val="center"/>
          </w:tcPr>
          <w:p w14:paraId="431E8EAB" w14:textId="77777777" w:rsidR="00AF2966" w:rsidRDefault="00AF2966" w:rsidP="00AF2966">
            <w:pPr>
              <w:pStyle w:val="Corpodetexto"/>
              <w:jc w:val="center"/>
            </w:pPr>
            <w:proofErr w:type="spellStart"/>
            <w:r w:rsidRPr="002E33B4">
              <w:t>Complex</w:t>
            </w:r>
            <w:proofErr w:type="spellEnd"/>
            <w:r w:rsidRPr="002E33B4">
              <w:t xml:space="preserve"> </w:t>
            </w:r>
            <w:proofErr w:type="spellStart"/>
            <w:r w:rsidRPr="002E33B4">
              <w:t>and</w:t>
            </w:r>
            <w:proofErr w:type="spellEnd"/>
            <w:r w:rsidRPr="002E33B4">
              <w:t xml:space="preserve"> </w:t>
            </w:r>
            <w:proofErr w:type="spellStart"/>
            <w:r w:rsidRPr="002E33B4">
              <w:t>expensive</w:t>
            </w:r>
            <w:proofErr w:type="spellEnd"/>
          </w:p>
        </w:tc>
      </w:tr>
      <w:tr w:rsidR="00AF2966" w14:paraId="206A14C0" w14:textId="77777777" w:rsidTr="00312045">
        <w:trPr>
          <w:jc w:val="center"/>
        </w:trPr>
        <w:tc>
          <w:tcPr>
            <w:tcW w:w="2122" w:type="dxa"/>
            <w:vAlign w:val="center"/>
          </w:tcPr>
          <w:p w14:paraId="63E0ABEC" w14:textId="7E1700FB" w:rsidR="00AF2966" w:rsidRPr="00AF2966" w:rsidRDefault="00AF2966" w:rsidP="00AF2966">
            <w:pPr>
              <w:pStyle w:val="Corpodetexto"/>
              <w:jc w:val="center"/>
              <w:rPr>
                <w:b/>
                <w:bCs/>
                <w:lang w:val="en-US"/>
              </w:rPr>
            </w:pPr>
            <w:r w:rsidRPr="00AF2966">
              <w:rPr>
                <w:b/>
                <w:bCs/>
                <w:lang w:val="en-US"/>
              </w:rPr>
              <w:t xml:space="preserve">Time Difference </w:t>
            </w:r>
            <w:proofErr w:type="gramStart"/>
            <w:r w:rsidR="00E5685D">
              <w:rPr>
                <w:b/>
                <w:bCs/>
                <w:lang w:val="en-US"/>
              </w:rPr>
              <w:t>O</w:t>
            </w:r>
            <w:r w:rsidRPr="00AF2966">
              <w:rPr>
                <w:b/>
                <w:bCs/>
                <w:lang w:val="en-US"/>
              </w:rPr>
              <w:t>f</w:t>
            </w:r>
            <w:proofErr w:type="gramEnd"/>
            <w:r w:rsidRPr="00AF2966">
              <w:rPr>
                <w:b/>
                <w:bCs/>
                <w:lang w:val="en-US"/>
              </w:rPr>
              <w:t xml:space="preserve"> Arrival (TDOA)</w:t>
            </w:r>
          </w:p>
        </w:tc>
        <w:tc>
          <w:tcPr>
            <w:tcW w:w="1842" w:type="dxa"/>
            <w:vAlign w:val="center"/>
          </w:tcPr>
          <w:p w14:paraId="3D306E53" w14:textId="77777777" w:rsidR="00AF2966" w:rsidRDefault="00AF2966" w:rsidP="00AF2966">
            <w:pPr>
              <w:pStyle w:val="Corpodetexto"/>
              <w:jc w:val="center"/>
            </w:pPr>
            <w:proofErr w:type="spellStart"/>
            <w:r w:rsidRPr="002E33B4">
              <w:t>Distance-based</w:t>
            </w:r>
            <w:proofErr w:type="spellEnd"/>
          </w:p>
        </w:tc>
        <w:tc>
          <w:tcPr>
            <w:tcW w:w="1843" w:type="dxa"/>
            <w:vAlign w:val="center"/>
          </w:tcPr>
          <w:p w14:paraId="06054E15" w14:textId="77777777" w:rsidR="00AF2966" w:rsidRDefault="00AF2966" w:rsidP="00AF2966">
            <w:pPr>
              <w:pStyle w:val="Corpodetexto"/>
              <w:jc w:val="center"/>
            </w:pPr>
            <w:proofErr w:type="spellStart"/>
            <w:r w:rsidRPr="002E33B4">
              <w:t>High</w:t>
            </w:r>
            <w:proofErr w:type="spellEnd"/>
            <w:r w:rsidRPr="002E33B4">
              <w:t xml:space="preserve"> </w:t>
            </w:r>
            <w:proofErr w:type="spellStart"/>
            <w:r w:rsidRPr="002E33B4">
              <w:t>accuracy</w:t>
            </w:r>
            <w:proofErr w:type="spellEnd"/>
          </w:p>
        </w:tc>
        <w:tc>
          <w:tcPr>
            <w:tcW w:w="2835" w:type="dxa"/>
            <w:vAlign w:val="center"/>
          </w:tcPr>
          <w:p w14:paraId="14912CA3" w14:textId="77777777" w:rsidR="00AF2966" w:rsidRDefault="00AF2966" w:rsidP="00AF2966">
            <w:pPr>
              <w:pStyle w:val="Corpodetexto"/>
              <w:jc w:val="center"/>
            </w:pPr>
            <w:proofErr w:type="spellStart"/>
            <w:r w:rsidRPr="002E33B4">
              <w:t>Expensive</w:t>
            </w:r>
            <w:proofErr w:type="spellEnd"/>
          </w:p>
        </w:tc>
      </w:tr>
      <w:tr w:rsidR="00AF2966" w14:paraId="2519755C" w14:textId="77777777" w:rsidTr="00312045">
        <w:trPr>
          <w:jc w:val="center"/>
        </w:trPr>
        <w:tc>
          <w:tcPr>
            <w:tcW w:w="2122" w:type="dxa"/>
            <w:vAlign w:val="center"/>
          </w:tcPr>
          <w:p w14:paraId="4DFBD995" w14:textId="102A2E57" w:rsidR="00AF2966" w:rsidRPr="00AF2966" w:rsidRDefault="000B73E6" w:rsidP="00AF2966">
            <w:pPr>
              <w:pStyle w:val="Corpodetexto"/>
              <w:jc w:val="center"/>
              <w:rPr>
                <w:b/>
                <w:bCs/>
                <w:lang w:val="en-US"/>
              </w:rPr>
            </w:pPr>
            <w:r>
              <w:rPr>
                <w:rFonts w:cstheme="minorHAnsi"/>
                <w:b/>
                <w:bCs/>
                <w:lang w:val="en-US"/>
              </w:rPr>
              <w:t>Received Signal Strength Indicator</w:t>
            </w:r>
            <w:r w:rsidR="00AF2966" w:rsidRPr="00AF2966">
              <w:rPr>
                <w:rFonts w:cstheme="minorHAnsi"/>
                <w:b/>
                <w:bCs/>
                <w:lang w:val="en-US"/>
              </w:rPr>
              <w:t xml:space="preserve"> (RSSI)</w:t>
            </w:r>
          </w:p>
        </w:tc>
        <w:tc>
          <w:tcPr>
            <w:tcW w:w="1842" w:type="dxa"/>
            <w:vAlign w:val="center"/>
          </w:tcPr>
          <w:p w14:paraId="51D6FB2D" w14:textId="6895738F" w:rsidR="00AF2966" w:rsidRPr="002E33B4" w:rsidRDefault="00AF2966" w:rsidP="00AF2966">
            <w:pPr>
              <w:pStyle w:val="Corpodetexto"/>
              <w:jc w:val="center"/>
            </w:pPr>
            <w:proofErr w:type="spellStart"/>
            <w:r w:rsidRPr="002E33B4">
              <w:rPr>
                <w:rFonts w:cstheme="minorHAnsi"/>
              </w:rPr>
              <w:t>Signal-based</w:t>
            </w:r>
            <w:proofErr w:type="spellEnd"/>
            <w:r w:rsidRPr="002E33B4">
              <w:rPr>
                <w:rFonts w:cstheme="minorHAnsi"/>
              </w:rPr>
              <w:t xml:space="preserve"> (RSS)</w:t>
            </w:r>
          </w:p>
        </w:tc>
        <w:tc>
          <w:tcPr>
            <w:tcW w:w="1843" w:type="dxa"/>
            <w:vAlign w:val="center"/>
          </w:tcPr>
          <w:p w14:paraId="3F6EC337" w14:textId="487F2557" w:rsidR="00AF2966" w:rsidRPr="002E33B4" w:rsidRDefault="00AF2966" w:rsidP="00AF2966">
            <w:pPr>
              <w:pStyle w:val="Corpodetexto"/>
              <w:jc w:val="center"/>
            </w:pPr>
            <w:proofErr w:type="spellStart"/>
            <w:r w:rsidRPr="002E33B4">
              <w:rPr>
                <w:rFonts w:cstheme="minorHAnsi"/>
              </w:rPr>
              <w:t>Low</w:t>
            </w:r>
            <w:proofErr w:type="spellEnd"/>
            <w:r w:rsidRPr="002E33B4">
              <w:rPr>
                <w:rFonts w:cstheme="minorHAnsi"/>
              </w:rPr>
              <w:t xml:space="preserve"> </w:t>
            </w:r>
            <w:proofErr w:type="spellStart"/>
            <w:r w:rsidRPr="002E33B4">
              <w:rPr>
                <w:rFonts w:cstheme="minorHAnsi"/>
              </w:rPr>
              <w:t>cost</w:t>
            </w:r>
            <w:proofErr w:type="spellEnd"/>
          </w:p>
        </w:tc>
        <w:tc>
          <w:tcPr>
            <w:tcW w:w="2835" w:type="dxa"/>
            <w:vAlign w:val="center"/>
          </w:tcPr>
          <w:p w14:paraId="1743F4F7" w14:textId="50C86620" w:rsidR="00AF2966" w:rsidRPr="002E33B4" w:rsidRDefault="00AF2966" w:rsidP="00AF2966">
            <w:pPr>
              <w:pStyle w:val="Corpodetexto"/>
              <w:jc w:val="center"/>
            </w:pPr>
            <w:proofErr w:type="spellStart"/>
            <w:r w:rsidRPr="002E33B4">
              <w:rPr>
                <w:rFonts w:cstheme="minorHAnsi"/>
              </w:rPr>
              <w:t>Medium</w:t>
            </w:r>
            <w:proofErr w:type="spellEnd"/>
            <w:r w:rsidRPr="002E33B4">
              <w:rPr>
                <w:rFonts w:cstheme="minorHAnsi"/>
              </w:rPr>
              <w:t xml:space="preserve"> </w:t>
            </w:r>
            <w:proofErr w:type="spellStart"/>
            <w:r w:rsidRPr="002E33B4">
              <w:rPr>
                <w:rFonts w:cstheme="minorHAnsi"/>
              </w:rPr>
              <w:t>accuracy</w:t>
            </w:r>
            <w:proofErr w:type="spellEnd"/>
          </w:p>
        </w:tc>
      </w:tr>
    </w:tbl>
    <w:p w14:paraId="2A3D0D00" w14:textId="56DA7230" w:rsidR="00AF2966" w:rsidRPr="00AF2966" w:rsidRDefault="00AF2966" w:rsidP="00CF0A1D">
      <w:pPr>
        <w:pStyle w:val="Ttulo3"/>
        <w:numPr>
          <w:ilvl w:val="2"/>
          <w:numId w:val="48"/>
        </w:numPr>
        <w:rPr>
          <w:lang w:val="en-US"/>
        </w:rPr>
      </w:pPr>
      <w:bookmarkStart w:id="76" w:name="_Toc117467163"/>
      <w:bookmarkEnd w:id="75"/>
      <w:r w:rsidRPr="00AF2966">
        <w:rPr>
          <w:lang w:val="en-US"/>
        </w:rPr>
        <w:lastRenderedPageBreak/>
        <w:t>Positioning Algorithms</w:t>
      </w:r>
      <w:bookmarkEnd w:id="76"/>
    </w:p>
    <w:p w14:paraId="75100406" w14:textId="5E62C315" w:rsidR="00AF2966" w:rsidRDefault="00527154" w:rsidP="00AF2966">
      <w:pPr>
        <w:pStyle w:val="Corpodetexto"/>
        <w:rPr>
          <w:lang w:val="en-US"/>
        </w:rPr>
      </w:pPr>
      <w:commentRangeStart w:id="77"/>
      <w:proofErr w:type="gramStart"/>
      <w:r w:rsidRPr="00527154">
        <w:rPr>
          <w:lang w:val="en-US"/>
        </w:rPr>
        <w:t>In order to</w:t>
      </w:r>
      <w:proofErr w:type="gramEnd"/>
      <w:r w:rsidRPr="00527154">
        <w:rPr>
          <w:lang w:val="en-US"/>
        </w:rPr>
        <w:t xml:space="preserve"> </w:t>
      </w:r>
      <w:commentRangeEnd w:id="77"/>
      <w:r w:rsidR="00454C63">
        <w:rPr>
          <w:rStyle w:val="Refdecomentrio"/>
          <w:rFonts w:asciiTheme="minorHAnsi" w:eastAsiaTheme="minorEastAsia" w:hAnsiTheme="minorHAnsi" w:cstheme="minorBidi"/>
          <w:lang w:val="en-GB"/>
        </w:rPr>
        <w:commentReference w:id="77"/>
      </w:r>
      <w:r w:rsidRPr="00527154">
        <w:rPr>
          <w:lang w:val="en-US"/>
        </w:rPr>
        <w:t>calculate the position of an object, positioning algorithms are used. These process the signal property and output a position</w:t>
      </w:r>
      <w:r w:rsidR="00B626BA">
        <w:rPr>
          <w:lang w:val="en-US"/>
        </w:rPr>
        <w:t xml:space="preserve"> so that, </w:t>
      </w:r>
      <w:r w:rsidRPr="00527154">
        <w:rPr>
          <w:lang w:val="en-US"/>
        </w:rPr>
        <w:t>this way, the positioning algorithms allied to the signal property determine the position of an object. It is also important to note that positioning algorithms have advantages and disadvantages, so using multiple of them will improve position accuracy and performance</w:t>
      </w:r>
      <w:r w:rsidR="00E4320F">
        <w:rPr>
          <w:lang w:val="en-US"/>
        </w:rPr>
        <w:t xml:space="preserve"> </w:t>
      </w:r>
      <w:r w:rsidR="00FF2177">
        <w:rPr>
          <w:lang w:val="en-US"/>
        </w:rPr>
        <w:fldChar w:fldCharType="begin"/>
      </w:r>
      <w:r w:rsidR="00FF2177">
        <w:rPr>
          <w:lang w:val="en-US"/>
        </w:rPr>
        <w:instrText xml:space="preserve"> ADDIN ZOTERO_ITEM CSL_CITATION {"citationID":"nlBHAm9X","properties":{"formattedCitation":"(Sakpere et al., 2017)","plainCitation":"(Sakpere et al., 2017)","noteIndex":0},"citationItems":[{"id":19,"uris":["http://zotero.org/users/local/xwgav5Ui/items/L2WYM3EV"],"itemData":{"id":19,"type":"article-journal","abstract":"The research and use of positioning and navigation technologies outdoors has seen a steady and exponential growth. Based on this success, there have been attempts to implement these technologies indoors, leading to numerous studies. Most of the algorithms, techniques and technologies used have been implemented outdoors. However, how they fare indoors is different altogether. Thus, several technologies have been proposed and implemented to improve positioning and navigation indoors. Among them are Infrared (IR), Ultrasound, Audible Sound, Magnetic, Optical and Vision, Radio Frequency (RF), Visible Light, Pedestrian Dead Reckoning (PDR)/Inertial Navigation System (INS) and Hybrid. The RF technologies include Bluetooth, Ultra-wideband (UWB), Wireless Sensor Network (WSN), Wireless Local Area Network (WLAN), Radio-Frequency Identification (RFID) and Near Field Communication (NFC). In addition, positioning techniques applied in indoor positioning systems include the signal properties and positioning algorithms. The prevalent signal properties are Angle of Arrival (AOA), Time of Arrival (TOA), Time Difference of Arrival (TDOA) and Received Signal Strength Indication (RSSI), while the positioning algorithms are Triangulation, Trilateration, Proximity and Scene Analysis/Fingerprinting. This paper presents a state-of-the-art survey of indoor positioning and navigation systems and technologies, and their use in various scenarios. It analyses distinct positioning technology metrics such as accuracy, complexity, cost, privacy, scalability and usability. This paper has profound implications for future studies of positioning and navigation.","container-title":"South African Computer Journal","DOI":"10.18489/sacj.v29i3.452","journalAbbreviation":"South African Computer Journal","page":"145","source":"ResearchGate","title":"A State-of-the-Art Survey of Indoor Positioning and Navigation Systems and Technologies","volume":"29","author":[{"family":"Sakpere","given":"Wilson"},{"family":"Adeyeye Oshin","given":"Michael"},{"family":"Mlitwa","given":"Nhlanhla"}],"issued":{"date-parts":[["2017",12,8]]}}}],"schema":"https://github.com/citation-style-language/schema/raw/master/csl-citation.json"} </w:instrText>
      </w:r>
      <w:r w:rsidR="00FF2177">
        <w:rPr>
          <w:lang w:val="en-US"/>
        </w:rPr>
        <w:fldChar w:fldCharType="separate"/>
      </w:r>
      <w:r w:rsidR="003B6A63" w:rsidRPr="003B6A63">
        <w:rPr>
          <w:lang w:val="en-GB"/>
        </w:rPr>
        <w:t>(Sakpere et al., 2017)</w:t>
      </w:r>
      <w:r w:rsidR="00FF2177">
        <w:rPr>
          <w:lang w:val="en-US"/>
        </w:rPr>
        <w:fldChar w:fldCharType="end"/>
      </w:r>
      <w:r>
        <w:rPr>
          <w:lang w:val="en-US"/>
        </w:rPr>
        <w:t>.</w:t>
      </w:r>
    </w:p>
    <w:p w14:paraId="32F170F8" w14:textId="77777777" w:rsidR="005A2102" w:rsidRPr="00AF2966" w:rsidRDefault="005A2102" w:rsidP="00AF2966">
      <w:pPr>
        <w:pStyle w:val="Corpodetexto"/>
        <w:rPr>
          <w:lang w:val="en-US"/>
        </w:rPr>
      </w:pPr>
    </w:p>
    <w:p w14:paraId="221941C7" w14:textId="77777777" w:rsidR="00AF2966" w:rsidRPr="00AF2966" w:rsidRDefault="00AF2966" w:rsidP="00AF2966">
      <w:pPr>
        <w:pStyle w:val="Corpodetexto"/>
        <w:rPr>
          <w:b/>
          <w:bCs/>
          <w:lang w:val="en-US"/>
        </w:rPr>
      </w:pPr>
      <w:r w:rsidRPr="00AF2966">
        <w:rPr>
          <w:b/>
          <w:bCs/>
          <w:lang w:val="en-US"/>
        </w:rPr>
        <w:t>Triangulation</w:t>
      </w:r>
    </w:p>
    <w:p w14:paraId="3DFD228B" w14:textId="44CA72C6" w:rsidR="00AF2966" w:rsidRPr="00AF2966" w:rsidRDefault="00AF2966" w:rsidP="00AF2966">
      <w:pPr>
        <w:pStyle w:val="Corpodetexto"/>
        <w:rPr>
          <w:lang w:val="en-US"/>
        </w:rPr>
      </w:pPr>
      <w:r w:rsidRPr="00AF2966">
        <w:rPr>
          <w:lang w:val="en-US"/>
        </w:rPr>
        <w:t>T</w:t>
      </w:r>
      <w:r w:rsidR="00204997">
        <w:rPr>
          <w:lang w:val="en-US"/>
        </w:rPr>
        <w:t>he t</w:t>
      </w:r>
      <w:r w:rsidRPr="00AF2966">
        <w:rPr>
          <w:lang w:val="en-US"/>
        </w:rPr>
        <w:t xml:space="preserve">riangulation technique is used in conjunction with the geometric concept of </w:t>
      </w:r>
      <w:r w:rsidR="00B71A7D">
        <w:rPr>
          <w:lang w:val="en-US"/>
        </w:rPr>
        <w:t>triangle angles</w:t>
      </w:r>
      <w:r w:rsidRPr="00AF2966">
        <w:rPr>
          <w:lang w:val="en-US"/>
        </w:rPr>
        <w:t xml:space="preserve"> to determine the receiver’s position. Rather than measuring distances between nodes like trilateration, triangulation-based positioning is based on angle measurements. Although they work similarly, the position of the target node can be determined by intersecting several pairs of angle direction lines with triangulation.</w:t>
      </w:r>
    </w:p>
    <w:p w14:paraId="332311A1" w14:textId="43836360" w:rsidR="00AF2966" w:rsidRPr="00AF2966" w:rsidRDefault="00AF2966" w:rsidP="00AF2966">
      <w:pPr>
        <w:pStyle w:val="Corpodetexto"/>
        <w:rPr>
          <w:lang w:val="en-US"/>
        </w:rPr>
      </w:pPr>
      <w:r w:rsidRPr="00AF2966">
        <w:rPr>
          <w:lang w:val="en-US"/>
        </w:rPr>
        <w:t>This approach requires only two measuring devices to estimate the location in a two-dimensional plane</w:t>
      </w:r>
      <w:r w:rsidR="00427717">
        <w:rPr>
          <w:lang w:val="en-US"/>
        </w:rPr>
        <w:t xml:space="preserve"> </w:t>
      </w:r>
      <w:r w:rsidR="00427717">
        <w:rPr>
          <w:lang w:val="en-US"/>
        </w:rPr>
        <w:fldChar w:fldCharType="begin"/>
      </w:r>
      <w:r w:rsidR="002E1BA0">
        <w:rPr>
          <w:lang w:val="en-US"/>
        </w:rPr>
        <w:instrText xml:space="preserve"> ADDIN ZOTERO_ITEM CSL_CITATION {"citationID":"LNS7ZqTU","properties":{"formattedCitation":"(Subedi &amp; Pyun, 2020)","plainCitation":"(Subedi &amp; Pyun, 2020)","noteIndex":0},"citationItems":[{"id":22,"uris":["http://zotero.org/users/local/xwgav5Ui/items/XEIH68QC"],"itemData":{"id":22,"type":"article-journal","abstract":"In recent times, social and commercial interests in location-based services (LBS) are significantly increasing due to the rise in smart devices and technologies. The global navigation satellite systems (GNSS) have long been employed for LBS to navigate and determine accurate and reliable location information in outdoor environments. However, the GNSS signals are too weak to penetrate buildings and unable to provide reliable indoor LBS. Hence, GNSS’s incompetence in the indoor environment invites extensive research and development of an indoor positioning system (IPS). Various technologies and techniques have been studied for IPS development. This paper provides an overview of the available smartphone-based indoor localization solutions that rely on radio frequency technologies. As fingerprinting localization is mostly accepted for IPS development owing to its good localization accuracy, we discuss fingerprinting localization in detail. In particular, our analysis is more focused on practical IPS that are realized using a smartphone and Wi-Fi/Bluetooth Low Energy (BLE) as a signal source. Furthermore, we elaborate on the challenges of practical IPS, the available solutions and comprehensive performance comparison, and present some future trends in IPS development.","container-title":"Sensors","DOI":"10.3390/s20247230","ISSN":"1424-8220","issue":"24","language":"en","license":"http://creativecommons.org/licenses/by/3.0/","note":"number: 24\npublisher: Multidisciplinary Digital Publishing Institute","page":"7230","source":"www.mdpi.com","title":"A Survey of Smartphone-Based Indoor Positioning System Using RF-Based Wireless Technologies","volume":"20","author":[{"family":"Subedi","given":"Santosh"},{"family":"Pyun","given":"Jae-Young"}],"issued":{"date-parts":[["2020",1]]}}}],"schema":"https://github.com/citation-style-language/schema/raw/master/csl-citation.json"} </w:instrText>
      </w:r>
      <w:r w:rsidR="00427717">
        <w:rPr>
          <w:lang w:val="en-US"/>
        </w:rPr>
        <w:fldChar w:fldCharType="separate"/>
      </w:r>
      <w:r w:rsidR="003B6A63" w:rsidRPr="003B6A63">
        <w:rPr>
          <w:lang w:val="en-GB"/>
        </w:rPr>
        <w:t>(Subedi &amp; Pyun, 2020)</w:t>
      </w:r>
      <w:r w:rsidR="00427717">
        <w:rPr>
          <w:lang w:val="en-US"/>
        </w:rPr>
        <w:fldChar w:fldCharType="end"/>
      </w:r>
      <w:r w:rsidRPr="00AF2966">
        <w:rPr>
          <w:lang w:val="en-US"/>
        </w:rPr>
        <w:t>. Three or more devices are usually used for location estimation to enhance accuracy. It requires highly directive antennas or antenna arrays to measure the direction.</w:t>
      </w:r>
    </w:p>
    <w:p w14:paraId="63680CE0" w14:textId="77777777" w:rsidR="00AF2966" w:rsidRPr="00AF2966" w:rsidRDefault="00AF2966" w:rsidP="00AF2966">
      <w:pPr>
        <w:pStyle w:val="Corpodetexto"/>
        <w:rPr>
          <w:lang w:val="en-US"/>
        </w:rPr>
      </w:pPr>
    </w:p>
    <w:p w14:paraId="29C2E0D7" w14:textId="77777777" w:rsidR="00AF2966" w:rsidRPr="00AF2966" w:rsidRDefault="00AF2966" w:rsidP="00AF2966">
      <w:pPr>
        <w:pStyle w:val="Corpodetexto"/>
        <w:rPr>
          <w:b/>
          <w:bCs/>
          <w:lang w:val="en-US"/>
        </w:rPr>
      </w:pPr>
      <w:r w:rsidRPr="00AF2966">
        <w:rPr>
          <w:b/>
          <w:bCs/>
          <w:lang w:val="en-US"/>
        </w:rPr>
        <w:t>Trilateration</w:t>
      </w:r>
    </w:p>
    <w:p w14:paraId="34386E6D" w14:textId="18E0E07B" w:rsidR="00AF2966" w:rsidRPr="00AF2966" w:rsidRDefault="00AF2966" w:rsidP="00AF2966">
      <w:pPr>
        <w:pStyle w:val="Corpodetexto"/>
        <w:rPr>
          <w:lang w:val="en-US"/>
        </w:rPr>
      </w:pPr>
      <w:r w:rsidRPr="00AF2966">
        <w:rPr>
          <w:lang w:val="en-US"/>
        </w:rPr>
        <w:t xml:space="preserve">The trilateration technique estimates the object’s location by measuring the distance from three </w:t>
      </w:r>
      <w:r w:rsidR="00B71A7D">
        <w:rPr>
          <w:lang w:val="en-US"/>
        </w:rPr>
        <w:t>reference points</w:t>
      </w:r>
      <w:r w:rsidRPr="00AF2966">
        <w:rPr>
          <w:lang w:val="en-US"/>
        </w:rPr>
        <w:t xml:space="preserve"> based on the triangle’s geometric properties. In trilateration</w:t>
      </w:r>
      <w:r w:rsidR="00B71A7D">
        <w:rPr>
          <w:lang w:val="en-US"/>
        </w:rPr>
        <w:t>, at least three fixed points are needed</w:t>
      </w:r>
      <w:r w:rsidRPr="00AF2966">
        <w:rPr>
          <w:lang w:val="en-US"/>
        </w:rPr>
        <w:t xml:space="preserve"> to determine a position in 2D. Depending on three non</w:t>
      </w:r>
      <w:r w:rsidR="00B71A7D">
        <w:rPr>
          <w:lang w:val="en-US"/>
        </w:rPr>
        <w:t>-</w:t>
      </w:r>
      <w:r w:rsidRPr="00AF2966">
        <w:rPr>
          <w:lang w:val="en-US"/>
        </w:rPr>
        <w:t>collinear distance measurements</w:t>
      </w:r>
      <w:r w:rsidR="00B71A7D">
        <w:rPr>
          <w:lang w:val="en-US"/>
        </w:rPr>
        <w:t>,</w:t>
      </w:r>
      <w:r w:rsidRPr="00AF2966">
        <w:rPr>
          <w:lang w:val="en-US"/>
        </w:rPr>
        <w:t xml:space="preserve"> the target object’s </w:t>
      </w:r>
      <w:r w:rsidR="00B71A7D">
        <w:rPr>
          <w:lang w:val="en-US"/>
        </w:rPr>
        <w:t>absolute</w:t>
      </w:r>
      <w:r w:rsidRPr="00AF2966">
        <w:rPr>
          <w:lang w:val="en-US"/>
        </w:rPr>
        <w:t xml:space="preserve"> location is calculated</w:t>
      </w:r>
      <w:r w:rsidR="00427717">
        <w:rPr>
          <w:lang w:val="en-US"/>
        </w:rPr>
        <w:t xml:space="preserve"> </w:t>
      </w:r>
      <w:r w:rsidR="00427717">
        <w:rPr>
          <w:lang w:val="en-US"/>
        </w:rPr>
        <w:fldChar w:fldCharType="begin"/>
      </w:r>
      <w:r w:rsidR="002E1BA0">
        <w:rPr>
          <w:lang w:val="en-US"/>
        </w:rPr>
        <w:instrText xml:space="preserve"> ADDIN ZOTERO_ITEM CSL_CITATION {"citationID":"6n9gz82U","properties":{"formattedCitation":"(Subedi &amp; Pyun, 2020)","plainCitation":"(Subedi &amp; Pyun, 2020)","noteIndex":0},"citationItems":[{"id":22,"uris":["http://zotero.org/users/local/xwgav5Ui/items/XEIH68QC"],"itemData":{"id":22,"type":"article-journal","abstract":"In recent times, social and commercial interests in location-based services (LBS) are significantly increasing due to the rise in smart devices and technologies. The global navigation satellite systems (GNSS) have long been employed for LBS to navigate and determine accurate and reliable location information in outdoor environments. However, the GNSS signals are too weak to penetrate buildings and unable to provide reliable indoor LBS. Hence, GNSS’s incompetence in the indoor environment invites extensive research and development of an indoor positioning system (IPS). Various technologies and techniques have been studied for IPS development. This paper provides an overview of the available smartphone-based indoor localization solutions that rely on radio frequency technologies. As fingerprinting localization is mostly accepted for IPS development owing to its good localization accuracy, we discuss fingerprinting localization in detail. In particular, our analysis is more focused on practical IPS that are realized using a smartphone and Wi-Fi/Bluetooth Low Energy (BLE) as a signal source. Furthermore, we elaborate on the challenges of practical IPS, the available solutions and comprehensive performance comparison, and present some future trends in IPS development.","container-title":"Sensors","DOI":"10.3390/s20247230","ISSN":"1424-8220","issue":"24","language":"en","license":"http://creativecommons.org/licenses/by/3.0/","note":"number: 24\npublisher: Multidisciplinary Digital Publishing Institute","page":"7230","source":"www.mdpi.com","title":"A Survey of Smartphone-Based Indoor Positioning System Using RF-Based Wireless Technologies","volume":"20","author":[{"family":"Subedi","given":"Santosh"},{"family":"Pyun","given":"Jae-Young"}],"issued":{"date-parts":[["2020",1]]}}}],"schema":"https://github.com/citation-style-language/schema/raw/master/csl-citation.json"} </w:instrText>
      </w:r>
      <w:r w:rsidR="00427717">
        <w:rPr>
          <w:lang w:val="en-US"/>
        </w:rPr>
        <w:fldChar w:fldCharType="separate"/>
      </w:r>
      <w:r w:rsidR="003B6A63" w:rsidRPr="003B6A63">
        <w:rPr>
          <w:lang w:val="en-GB"/>
        </w:rPr>
        <w:t>(Subedi &amp; Pyun, 2020)</w:t>
      </w:r>
      <w:r w:rsidR="00427717">
        <w:rPr>
          <w:lang w:val="en-US"/>
        </w:rPr>
        <w:fldChar w:fldCharType="end"/>
      </w:r>
      <w:r w:rsidRPr="00AF2966">
        <w:rPr>
          <w:lang w:val="en-US"/>
        </w:rPr>
        <w:t>.</w:t>
      </w:r>
    </w:p>
    <w:p w14:paraId="73F108A9" w14:textId="654C5174" w:rsidR="00AF2966" w:rsidRPr="00AF2966" w:rsidRDefault="00AF2966" w:rsidP="00AF2966">
      <w:pPr>
        <w:pStyle w:val="Corpodetexto"/>
        <w:rPr>
          <w:lang w:val="en-US"/>
        </w:rPr>
      </w:pPr>
      <w:r w:rsidRPr="00AF2966">
        <w:rPr>
          <w:lang w:val="en-US"/>
        </w:rPr>
        <w:t xml:space="preserve">The </w:t>
      </w:r>
      <w:r w:rsidR="00B71A7D">
        <w:rPr>
          <w:lang w:val="en-US"/>
        </w:rPr>
        <w:t>target object's location</w:t>
      </w:r>
      <w:r w:rsidRPr="00AF2966">
        <w:rPr>
          <w:lang w:val="en-US"/>
        </w:rPr>
        <w:t xml:space="preserve"> is determined by the intersection of imaginary circles in a 2D dimension plane.</w:t>
      </w:r>
    </w:p>
    <w:p w14:paraId="00E63D06" w14:textId="77777777" w:rsidR="00AF2966" w:rsidRPr="00AF2966" w:rsidRDefault="00AF2966" w:rsidP="00AF2966">
      <w:pPr>
        <w:pStyle w:val="Corpodetexto"/>
        <w:rPr>
          <w:lang w:val="en-US"/>
        </w:rPr>
      </w:pPr>
    </w:p>
    <w:p w14:paraId="1BBFCBF3" w14:textId="77777777" w:rsidR="00AF2966" w:rsidRPr="00AF2966" w:rsidRDefault="00AF2966" w:rsidP="00AF2966">
      <w:pPr>
        <w:pStyle w:val="Corpodetexto"/>
        <w:rPr>
          <w:b/>
          <w:bCs/>
          <w:lang w:val="en-US"/>
        </w:rPr>
      </w:pPr>
      <w:r w:rsidRPr="00AF2966">
        <w:rPr>
          <w:b/>
          <w:bCs/>
          <w:lang w:val="en-US"/>
        </w:rPr>
        <w:t>Scene Analysis / Fingerprinting</w:t>
      </w:r>
    </w:p>
    <w:p w14:paraId="27FFE8AB" w14:textId="6999729B" w:rsidR="00AF2966" w:rsidRPr="00AF2966" w:rsidRDefault="00264E79" w:rsidP="00AF2966">
      <w:pPr>
        <w:pStyle w:val="Corpodetexto"/>
        <w:rPr>
          <w:lang w:val="en-US"/>
        </w:rPr>
      </w:pPr>
      <w:r>
        <w:rPr>
          <w:lang w:val="en-US"/>
        </w:rPr>
        <w:t>Algorithms for scene analysis begin by collecting features that are the fingerprints of a scene, then match online measurements with the closest prior location fingerprints to estimate the location of an object</w:t>
      </w:r>
      <w:r w:rsidR="00AF2966" w:rsidRPr="00AF2966">
        <w:rPr>
          <w:lang w:val="en-US"/>
        </w:rPr>
        <w:t>. RSSI</w:t>
      </w:r>
      <w:r w:rsidR="00B71A7D">
        <w:rPr>
          <w:lang w:val="en-US"/>
        </w:rPr>
        <w:t>-</w:t>
      </w:r>
      <w:r w:rsidR="00AF2966" w:rsidRPr="00AF2966">
        <w:rPr>
          <w:lang w:val="en-US"/>
        </w:rPr>
        <w:t>based location fingerprinting is commonly used in scene analysis</w:t>
      </w:r>
      <w:r w:rsidR="00427717">
        <w:rPr>
          <w:lang w:val="en-US"/>
        </w:rPr>
        <w:t xml:space="preserve"> </w:t>
      </w:r>
      <w:r w:rsidR="00427717">
        <w:rPr>
          <w:lang w:val="en-US"/>
        </w:rPr>
        <w:fldChar w:fldCharType="begin"/>
      </w:r>
      <w:r w:rsidR="002E1BA0">
        <w:rPr>
          <w:lang w:val="en-US"/>
        </w:rPr>
        <w:instrText xml:space="preserve"> ADDIN ZOTERO_ITEM CSL_CITATION {"citationID":"mfwo6N9d","properties":{"formattedCitation":"(Subedi &amp; Pyun, 2020)","plainCitation":"(Subedi &amp; Pyun, 2020)","noteIndex":0},"citationItems":[{"id":22,"uris":["http://zotero.org/users/local/xwgav5Ui/items/XEIH68QC"],"itemData":{"id":22,"type":"article-journal","abstract":"In recent times, social and commercial interests in location-based services (LBS) are significantly increasing due to the rise in smart devices and technologies. The global navigation satellite systems (GNSS) have long been employed for LBS to navigate and determine accurate and reliable location information in outdoor environments. However, the GNSS signals are too weak to penetrate buildings and unable to provide reliable indoor LBS. Hence, GNSS’s incompetence in the indoor environment invites extensive research and development of an indoor positioning system (IPS). Various technologies and techniques have been studied for IPS development. This paper provides an overview of the available smartphone-based indoor localization solutions that rely on radio frequency technologies. As fingerprinting localization is mostly accepted for IPS development owing to its good localization accuracy, we discuss fingerprinting localization in detail. In particular, our analysis is more focused on practical IPS that are realized using a smartphone and Wi-Fi/Bluetooth Low Energy (BLE) as a signal source. Furthermore, we elaborate on the challenges of practical IPS, the available solutions and comprehensive performance comparison, and present some future trends in IPS development.","container-title":"Sensors","DOI":"10.3390/s20247230","ISSN":"1424-8220","issue":"24","language":"en","license":"http://creativecommons.org/licenses/by/3.0/","note":"number: 24\npublisher: Multidisciplinary Digital Publishing Institute","page":"7230","source":"www.mdpi.com","title":"A Survey of Smartphone-Based Indoor Positioning System Using RF-Based Wireless Technologies","volume":"20","author":[{"family":"Subedi","given":"Santosh"},{"family":"Pyun","given":"Jae-Young"}],"issued":{"date-parts":[["2020",1]]}}}],"schema":"https://github.com/citation-style-language/schema/raw/master/csl-citation.json"} </w:instrText>
      </w:r>
      <w:r w:rsidR="00427717">
        <w:rPr>
          <w:lang w:val="en-US"/>
        </w:rPr>
        <w:fldChar w:fldCharType="separate"/>
      </w:r>
      <w:r w:rsidR="003B6A63" w:rsidRPr="003B6A63">
        <w:rPr>
          <w:lang w:val="en-GB"/>
        </w:rPr>
        <w:t>(Subedi &amp; Pyun, 2020)</w:t>
      </w:r>
      <w:r w:rsidR="00427717">
        <w:rPr>
          <w:lang w:val="en-US"/>
        </w:rPr>
        <w:fldChar w:fldCharType="end"/>
      </w:r>
      <w:r w:rsidR="00AF2966" w:rsidRPr="00AF2966">
        <w:rPr>
          <w:lang w:val="en-US"/>
        </w:rPr>
        <w:t xml:space="preserve">. </w:t>
      </w:r>
    </w:p>
    <w:p w14:paraId="0DDA84EE" w14:textId="7A62F624" w:rsidR="007A5623" w:rsidRDefault="00AF2966" w:rsidP="00AF2966">
      <w:pPr>
        <w:pStyle w:val="Corpodetexto"/>
        <w:rPr>
          <w:lang w:val="en-US"/>
        </w:rPr>
      </w:pPr>
      <w:r w:rsidRPr="00AF2966">
        <w:rPr>
          <w:lang w:val="en-US"/>
        </w:rPr>
        <w:t>Fingerprinting technique uses radio signals to learn the user or device’s location</w:t>
      </w:r>
      <w:r w:rsidR="00B71A7D">
        <w:rPr>
          <w:lang w:val="en-US"/>
        </w:rPr>
        <w:t>. I</w:t>
      </w:r>
      <w:r w:rsidRPr="00AF2966">
        <w:rPr>
          <w:lang w:val="en-US"/>
        </w:rPr>
        <w:t xml:space="preserve">t works by collecting the signal values (fingerprints) during an offline phase, measuring the different calibration points throughout the area of interest, and recording it in a database which will then be compared with the online measurements </w:t>
      </w:r>
      <w:r w:rsidRPr="00AF2966">
        <w:rPr>
          <w:lang w:val="en-US"/>
        </w:rPr>
        <w:lastRenderedPageBreak/>
        <w:t xml:space="preserve">where the system is deployed to estimate the user’s location. </w:t>
      </w:r>
      <w:r w:rsidRPr="00797F6D">
        <w:rPr>
          <w:lang w:val="en-US"/>
        </w:rPr>
        <w:t>During the online part</w:t>
      </w:r>
      <w:r w:rsidR="00B71A7D">
        <w:rPr>
          <w:lang w:val="en-US"/>
        </w:rPr>
        <w:t>, the constructed radio map will be used to approximate the tracked object's position</w:t>
      </w:r>
      <w:r w:rsidR="00797F6D">
        <w:rPr>
          <w:lang w:val="en-US"/>
        </w:rPr>
        <w:t xml:space="preserve"> </w:t>
      </w:r>
      <w:r w:rsidR="00797F6D">
        <w:rPr>
          <w:lang w:val="en-US"/>
        </w:rPr>
        <w:fldChar w:fldCharType="begin"/>
      </w:r>
      <w:r w:rsidR="002E1BA0">
        <w:rPr>
          <w:lang w:val="en-US"/>
        </w:rPr>
        <w:instrText xml:space="preserve"> ADDIN ZOTERO_ITEM CSL_CITATION {"citationID":"5WUqzB6Q","properties":{"formattedCitation":"(Eisa et al., 2013)","plainCitation":"(Eisa et al., 2013)","noteIndex":0},"citationItems":[{"id":36,"uris":["http://zotero.org/users/local/xwgav5Ui/items/LD2YLU69"],"itemData":{"id":36,"type":"paper-conference","abstract":"Maintaining consistent radio maps for WiFi fingerprinting-based indoor positioning systems is an essential step to improve the performance of the positioning engines. The radio maps consist of WiFi fingerprints collected at a predefined set of positions/places within a positioning area. Each fingerprint consists of the identification and radio signal level of the surrounding Access Points (APs). Due to the wide proliferation of WiFi networks, it is very common to observe 10 to 20 APs at a single position and more than 50 APs across a single building. However, in practical, not all of the detected APs are useful for the position estimation process. Some of them might have weak signals at certain positions or might have less significance for a position’s fingerprint. Thus, those useless APs will add additional computational overheads during the position estimation, and consequently they will reduce the overall performance of the positioning engines. A similar phenomenon also occurs with some of the collected fingerprints. While it is widely accepted that the larger and more detailed the radio map is, the better is the accuracy of the positioning system, we found that some of the fingerprint samples on the radio maps do not contribute significantly to the estimation process. In this paper, we propose two methods for filtering the positioning radio maps: APs filtering and Fingerprints filtering. Then we report on the results of a set of experiments that have been done to evaluate the performance of a WiFi positioning radio map before and after applying the filtering approaches. The results show that there is possibility to simplify the radio maps of the positioning engines without significant degradation on the positioning precision and accuracy, and therefore to reduce the processing time for estimating the position of a tracked WiFi tag. This result has an important impact on increasing the number of tags a single instance of a WiFi positioning engine can handle at a time.","container-title":"International Conference on Indoor Positioning and Indoor Navigation","DOI":"10.1109/IPIN.2013.6817919","event-place":"Montbeliard, France","event-title":"2013 International Conference on Indoor Positioning and Indoor Navigation (IPIN)","ISBN":"978-1-4799-4043-1","language":"en","page":"1-7","publisher":"IEEE","publisher-place":"Montbeliard, France","source":"DOI.org (Crossref)","title":"Removing useless APs and fingerprints from WiFi indoor positioning radio maps","URL":"http://ieeexplore.ieee.org/document/6817919/","author":[{"family":"Eisa","given":"Samih"},{"family":"Peixoto","given":"Joao"},{"family":"Meneses","given":"Filipe"},{"family":"Moreira","given":"Adriano"}],"accessed":{"date-parts":[["2022",4,13]]},"issued":{"date-parts":[["2013",10]]}}}],"schema":"https://github.com/citation-style-language/schema/raw/master/csl-citation.json"} </w:instrText>
      </w:r>
      <w:r w:rsidR="00797F6D">
        <w:rPr>
          <w:lang w:val="en-US"/>
        </w:rPr>
        <w:fldChar w:fldCharType="separate"/>
      </w:r>
      <w:r w:rsidR="003B6A63" w:rsidRPr="009A30EC">
        <w:rPr>
          <w:lang w:val="en-GB"/>
        </w:rPr>
        <w:t>(Eisa et al., 2013)</w:t>
      </w:r>
      <w:r w:rsidR="00797F6D">
        <w:rPr>
          <w:lang w:val="en-US"/>
        </w:rPr>
        <w:fldChar w:fldCharType="end"/>
      </w:r>
      <w:r w:rsidRPr="00AF2966">
        <w:rPr>
          <w:lang w:val="en-US"/>
        </w:rPr>
        <w:t>. Online positioning</w:t>
      </w:r>
      <w:r w:rsidR="00B71A7D">
        <w:rPr>
          <w:lang w:val="en-US"/>
        </w:rPr>
        <w:t>, therefore,</w:t>
      </w:r>
      <w:r w:rsidRPr="00AF2966">
        <w:rPr>
          <w:lang w:val="en-US"/>
        </w:rPr>
        <w:t xml:space="preserve"> requires a selection process for the access points. A range of algorithms </w:t>
      </w:r>
      <w:r w:rsidR="00B71A7D">
        <w:rPr>
          <w:lang w:val="en-US"/>
        </w:rPr>
        <w:t>is</w:t>
      </w:r>
      <w:r w:rsidRPr="00AF2966">
        <w:rPr>
          <w:lang w:val="en-US"/>
        </w:rPr>
        <w:t xml:space="preserve"> presented to match offline calculations with online calculations. It is </w:t>
      </w:r>
      <w:r w:rsidR="00B71A7D">
        <w:rPr>
          <w:lang w:val="en-US"/>
        </w:rPr>
        <w:t>essential</w:t>
      </w:r>
      <w:r w:rsidRPr="00AF2966">
        <w:rPr>
          <w:lang w:val="en-US"/>
        </w:rPr>
        <w:t xml:space="preserve"> to know that fingerprinting techniques can provide accurate </w:t>
      </w:r>
      <w:r w:rsidR="00B71A7D">
        <w:rPr>
          <w:lang w:val="en-US"/>
        </w:rPr>
        <w:t>localisation</w:t>
      </w:r>
      <w:r w:rsidRPr="00AF2966">
        <w:rPr>
          <w:lang w:val="en-US"/>
        </w:rPr>
        <w:t xml:space="preserve"> estimates</w:t>
      </w:r>
      <w:r w:rsidR="00B71A7D">
        <w:rPr>
          <w:lang w:val="en-US"/>
        </w:rPr>
        <w:t>;</w:t>
      </w:r>
      <w:r w:rsidRPr="00AF2966">
        <w:rPr>
          <w:lang w:val="en-US"/>
        </w:rPr>
        <w:t xml:space="preserve"> however</w:t>
      </w:r>
      <w:r w:rsidR="00B71A7D">
        <w:rPr>
          <w:lang w:val="en-US"/>
        </w:rPr>
        <w:t>,</w:t>
      </w:r>
      <w:r w:rsidRPr="00AF2966">
        <w:rPr>
          <w:lang w:val="en-US"/>
        </w:rPr>
        <w:t xml:space="preserve"> they are </w:t>
      </w:r>
      <w:r w:rsidR="00B71A7D">
        <w:rPr>
          <w:lang w:val="en-US"/>
        </w:rPr>
        <w:t>susceptibl</w:t>
      </w:r>
      <w:r w:rsidRPr="00AF2966">
        <w:rPr>
          <w:lang w:val="en-US"/>
        </w:rPr>
        <w:t>e to environment</w:t>
      </w:r>
      <w:r w:rsidR="00B71A7D">
        <w:rPr>
          <w:lang w:val="en-US"/>
        </w:rPr>
        <w:t>al</w:t>
      </w:r>
      <w:r w:rsidRPr="00AF2966">
        <w:rPr>
          <w:lang w:val="en-US"/>
        </w:rPr>
        <w:t xml:space="preserve"> changes over time.</w:t>
      </w:r>
    </w:p>
    <w:p w14:paraId="39BA552C" w14:textId="77777777" w:rsidR="00D46C56" w:rsidRPr="00AF2966" w:rsidRDefault="00D46C56" w:rsidP="00AF2966">
      <w:pPr>
        <w:pStyle w:val="Corpodetexto"/>
        <w:rPr>
          <w:lang w:val="en-US"/>
        </w:rPr>
      </w:pPr>
    </w:p>
    <w:p w14:paraId="2B1A233B" w14:textId="34B3302A" w:rsidR="00FC0AF9" w:rsidRDefault="00AF2966" w:rsidP="00AF2966">
      <w:pPr>
        <w:pStyle w:val="Corpodetexto"/>
        <w:rPr>
          <w:b/>
          <w:bCs/>
          <w:lang w:val="en-US"/>
        </w:rPr>
      </w:pPr>
      <w:r w:rsidRPr="00AF2966">
        <w:rPr>
          <w:b/>
          <w:bCs/>
          <w:lang w:val="en-US"/>
        </w:rPr>
        <w:t>Characteristics of Positioning Algorithms</w:t>
      </w:r>
    </w:p>
    <w:p w14:paraId="69BE8E5B" w14:textId="5E526466" w:rsidR="0056746D" w:rsidRPr="00FC0AF9" w:rsidRDefault="00FC0AF9" w:rsidP="00AF2966">
      <w:pPr>
        <w:pStyle w:val="Corpodetexto"/>
        <w:rPr>
          <w:lang w:val="en-US"/>
        </w:rPr>
      </w:pPr>
      <w:r w:rsidRPr="00FC0AF9">
        <w:rPr>
          <w:lang w:val="en-US"/>
        </w:rPr>
        <w:t>The characteristics</w:t>
      </w:r>
      <w:r>
        <w:rPr>
          <w:lang w:val="en-US"/>
        </w:rPr>
        <w:t xml:space="preserve"> of each Positioning Algorithm </w:t>
      </w:r>
      <w:r w:rsidR="00B71A7D">
        <w:rPr>
          <w:lang w:val="en-US"/>
        </w:rPr>
        <w:t>are</w:t>
      </w:r>
      <w:r>
        <w:rPr>
          <w:lang w:val="en-US"/>
        </w:rPr>
        <w:t xml:space="preserve"> described in </w:t>
      </w:r>
      <w:r w:rsidR="00DD2FBF">
        <w:rPr>
          <w:lang w:val="en-US"/>
        </w:rPr>
        <w:fldChar w:fldCharType="begin"/>
      </w:r>
      <w:r w:rsidR="00DD2FBF">
        <w:rPr>
          <w:lang w:val="en-US"/>
        </w:rPr>
        <w:instrText xml:space="preserve"> REF _Ref114606544 \h </w:instrText>
      </w:r>
      <w:r w:rsidR="00DD2FBF">
        <w:rPr>
          <w:lang w:val="en-US"/>
        </w:rPr>
      </w:r>
      <w:r w:rsidR="00DD2FBF">
        <w:rPr>
          <w:lang w:val="en-US"/>
        </w:rPr>
        <w:fldChar w:fldCharType="separate"/>
      </w:r>
      <w:r w:rsidR="008F0E85" w:rsidRPr="007A5623">
        <w:rPr>
          <w:lang w:val="en-GB"/>
        </w:rPr>
        <w:t xml:space="preserve">Table </w:t>
      </w:r>
      <w:r w:rsidR="008F0E85">
        <w:rPr>
          <w:noProof/>
          <w:lang w:val="en-GB"/>
        </w:rPr>
        <w:t>2</w:t>
      </w:r>
      <w:r w:rsidR="00DD2FBF">
        <w:rPr>
          <w:lang w:val="en-US"/>
        </w:rPr>
        <w:fldChar w:fldCharType="end"/>
      </w:r>
      <w:r w:rsidR="00476361" w:rsidRPr="004D718D">
        <w:rPr>
          <w:rStyle w:val="Refdenotaderodap"/>
          <w:color w:val="FFFFFF" w:themeColor="background1"/>
          <w:u w:val="single"/>
          <w:lang w:val="en-US"/>
        </w:rPr>
        <w:footnoteReference w:id="8"/>
      </w:r>
      <w:r>
        <w:rPr>
          <w:lang w:val="en-US"/>
        </w:rPr>
        <w:t>.</w:t>
      </w:r>
    </w:p>
    <w:p w14:paraId="5397FD30" w14:textId="77777777" w:rsidR="007A5623" w:rsidRPr="00476361" w:rsidRDefault="007A5623" w:rsidP="007A5623">
      <w:pPr>
        <w:pStyle w:val="Legenda"/>
        <w:keepNext/>
        <w:rPr>
          <w:lang w:val="en-GB"/>
        </w:rPr>
      </w:pPr>
    </w:p>
    <w:p w14:paraId="59B7F4F2" w14:textId="26DF9613" w:rsidR="007A5623" w:rsidRPr="004D718D" w:rsidRDefault="007A5623" w:rsidP="007A5623">
      <w:pPr>
        <w:pStyle w:val="Legenda"/>
        <w:keepNext/>
        <w:rPr>
          <w:lang w:val="en-US"/>
        </w:rPr>
      </w:pPr>
      <w:bookmarkStart w:id="78" w:name="_Ref114606544"/>
      <w:bookmarkStart w:id="79" w:name="_Toc117467256"/>
      <w:r w:rsidRPr="007A5623">
        <w:rPr>
          <w:lang w:val="en-GB"/>
        </w:rPr>
        <w:t xml:space="preserve">Table </w:t>
      </w:r>
      <w:r w:rsidR="000F60F6">
        <w:rPr>
          <w:lang w:val="en-GB"/>
        </w:rPr>
        <w:fldChar w:fldCharType="begin"/>
      </w:r>
      <w:r w:rsidR="000F60F6">
        <w:rPr>
          <w:lang w:val="en-GB"/>
        </w:rPr>
        <w:instrText xml:space="preserve"> SEQ Table \* ARABIC </w:instrText>
      </w:r>
      <w:r w:rsidR="000F60F6">
        <w:rPr>
          <w:lang w:val="en-GB"/>
        </w:rPr>
        <w:fldChar w:fldCharType="separate"/>
      </w:r>
      <w:r w:rsidR="000F60F6">
        <w:rPr>
          <w:noProof/>
          <w:lang w:val="en-GB"/>
        </w:rPr>
        <w:t>2</w:t>
      </w:r>
      <w:r w:rsidR="000F60F6">
        <w:rPr>
          <w:lang w:val="en-GB"/>
        </w:rPr>
        <w:fldChar w:fldCharType="end"/>
      </w:r>
      <w:bookmarkEnd w:id="78"/>
      <w:r w:rsidRPr="007A5623">
        <w:rPr>
          <w:lang w:val="en-GB"/>
        </w:rPr>
        <w:t xml:space="preserve"> - Summary of </w:t>
      </w:r>
      <w:r w:rsidR="0059466F">
        <w:rPr>
          <w:lang w:val="en-GB"/>
        </w:rPr>
        <w:t>P</w:t>
      </w:r>
      <w:r w:rsidRPr="007A5623">
        <w:rPr>
          <w:lang w:val="en-GB"/>
        </w:rPr>
        <w:t xml:space="preserve">ositioning </w:t>
      </w:r>
      <w:r w:rsidR="0059466F">
        <w:rPr>
          <w:lang w:val="en-GB"/>
        </w:rPr>
        <w:t>A</w:t>
      </w:r>
      <w:r w:rsidRPr="007A5623">
        <w:rPr>
          <w:lang w:val="en-GB"/>
        </w:rPr>
        <w:t>lgorithms</w:t>
      </w:r>
      <w:r w:rsidR="004D718D" w:rsidRPr="004D718D">
        <w:rPr>
          <w:vertAlign w:val="superscript"/>
          <w:lang w:val="en-US"/>
        </w:rPr>
        <w:t>8</w:t>
      </w:r>
      <w:bookmarkEnd w:id="79"/>
    </w:p>
    <w:tbl>
      <w:tblPr>
        <w:tblStyle w:val="TabelacomGrelha"/>
        <w:tblW w:w="9351" w:type="dxa"/>
        <w:jc w:val="center"/>
        <w:tblLook w:val="04A0" w:firstRow="1" w:lastRow="0" w:firstColumn="1" w:lastColumn="0" w:noHBand="0" w:noVBand="1"/>
      </w:tblPr>
      <w:tblGrid>
        <w:gridCol w:w="2513"/>
        <w:gridCol w:w="1822"/>
        <w:gridCol w:w="2449"/>
        <w:gridCol w:w="2567"/>
      </w:tblGrid>
      <w:tr w:rsidR="00AF2966" w14:paraId="2C316395" w14:textId="77777777" w:rsidTr="00FC42C6">
        <w:trPr>
          <w:jc w:val="center"/>
        </w:trPr>
        <w:tc>
          <w:tcPr>
            <w:tcW w:w="2479" w:type="dxa"/>
            <w:vAlign w:val="center"/>
          </w:tcPr>
          <w:p w14:paraId="6EF904A2" w14:textId="77777777" w:rsidR="00AF2966" w:rsidRPr="00AF2966" w:rsidRDefault="00AF2966" w:rsidP="00AF2966">
            <w:pPr>
              <w:pStyle w:val="Corpodetexto"/>
              <w:jc w:val="center"/>
              <w:rPr>
                <w:b/>
                <w:bCs/>
              </w:rPr>
            </w:pPr>
            <w:bookmarkStart w:id="80" w:name="Table2"/>
            <w:proofErr w:type="spellStart"/>
            <w:r w:rsidRPr="00AF2966">
              <w:rPr>
                <w:b/>
                <w:bCs/>
              </w:rPr>
              <w:t>Positioning</w:t>
            </w:r>
            <w:proofErr w:type="spellEnd"/>
            <w:r w:rsidRPr="00AF2966">
              <w:rPr>
                <w:b/>
                <w:bCs/>
              </w:rPr>
              <w:t xml:space="preserve"> </w:t>
            </w:r>
            <w:proofErr w:type="spellStart"/>
            <w:r w:rsidRPr="00AF2966">
              <w:rPr>
                <w:b/>
                <w:bCs/>
              </w:rPr>
              <w:t>algorithm</w:t>
            </w:r>
            <w:proofErr w:type="spellEnd"/>
          </w:p>
        </w:tc>
        <w:tc>
          <w:tcPr>
            <w:tcW w:w="1829" w:type="dxa"/>
            <w:vAlign w:val="center"/>
          </w:tcPr>
          <w:p w14:paraId="6233BFC6" w14:textId="77777777" w:rsidR="00AF2966" w:rsidRPr="00AF2966" w:rsidRDefault="00AF2966" w:rsidP="00AF2966">
            <w:pPr>
              <w:pStyle w:val="Corpodetexto"/>
              <w:jc w:val="center"/>
              <w:rPr>
                <w:b/>
                <w:bCs/>
              </w:rPr>
            </w:pPr>
            <w:proofErr w:type="spellStart"/>
            <w:r w:rsidRPr="00AF2966">
              <w:rPr>
                <w:b/>
                <w:bCs/>
              </w:rPr>
              <w:t>Signal</w:t>
            </w:r>
            <w:proofErr w:type="spellEnd"/>
            <w:r w:rsidRPr="00AF2966">
              <w:rPr>
                <w:b/>
                <w:bCs/>
              </w:rPr>
              <w:t xml:space="preserve"> </w:t>
            </w:r>
            <w:proofErr w:type="spellStart"/>
            <w:r w:rsidRPr="00AF2966">
              <w:rPr>
                <w:b/>
                <w:bCs/>
              </w:rPr>
              <w:t>property</w:t>
            </w:r>
            <w:proofErr w:type="spellEnd"/>
          </w:p>
        </w:tc>
        <w:tc>
          <w:tcPr>
            <w:tcW w:w="2461" w:type="dxa"/>
            <w:vAlign w:val="center"/>
          </w:tcPr>
          <w:p w14:paraId="7650F1C2" w14:textId="77777777" w:rsidR="00AF2966" w:rsidRPr="00AF2966" w:rsidRDefault="00AF2966" w:rsidP="00AF2966">
            <w:pPr>
              <w:pStyle w:val="Corpodetexto"/>
              <w:jc w:val="center"/>
              <w:rPr>
                <w:b/>
                <w:bCs/>
              </w:rPr>
            </w:pPr>
            <w:r w:rsidRPr="00AF2966">
              <w:rPr>
                <w:b/>
                <w:bCs/>
              </w:rPr>
              <w:t>Pros</w:t>
            </w:r>
          </w:p>
        </w:tc>
        <w:tc>
          <w:tcPr>
            <w:tcW w:w="2582" w:type="dxa"/>
            <w:vAlign w:val="center"/>
          </w:tcPr>
          <w:p w14:paraId="1A578FB9" w14:textId="77777777" w:rsidR="00AF2966" w:rsidRPr="00AF2966" w:rsidRDefault="00AF2966" w:rsidP="00AF2966">
            <w:pPr>
              <w:pStyle w:val="Corpodetexto"/>
              <w:jc w:val="center"/>
              <w:rPr>
                <w:b/>
                <w:bCs/>
              </w:rPr>
            </w:pPr>
            <w:proofErr w:type="spellStart"/>
            <w:r w:rsidRPr="00AF2966">
              <w:rPr>
                <w:b/>
                <w:bCs/>
              </w:rPr>
              <w:t>Cons</w:t>
            </w:r>
            <w:proofErr w:type="spellEnd"/>
          </w:p>
        </w:tc>
      </w:tr>
      <w:tr w:rsidR="00AF2966" w:rsidRPr="00454C63" w14:paraId="24540F0C" w14:textId="77777777" w:rsidTr="00FC42C6">
        <w:trPr>
          <w:jc w:val="center"/>
        </w:trPr>
        <w:tc>
          <w:tcPr>
            <w:tcW w:w="2479" w:type="dxa"/>
            <w:vAlign w:val="center"/>
          </w:tcPr>
          <w:p w14:paraId="7DC60785" w14:textId="77777777" w:rsidR="00AF2966" w:rsidRPr="00AF2966" w:rsidRDefault="00AF2966" w:rsidP="00AF2966">
            <w:pPr>
              <w:pStyle w:val="Corpodetexto"/>
              <w:jc w:val="center"/>
              <w:rPr>
                <w:b/>
                <w:bCs/>
              </w:rPr>
            </w:pPr>
            <w:proofErr w:type="spellStart"/>
            <w:r w:rsidRPr="00AF2966">
              <w:rPr>
                <w:b/>
                <w:bCs/>
              </w:rPr>
              <w:t>Triangulation</w:t>
            </w:r>
            <w:proofErr w:type="spellEnd"/>
          </w:p>
        </w:tc>
        <w:tc>
          <w:tcPr>
            <w:tcW w:w="1829" w:type="dxa"/>
            <w:vAlign w:val="center"/>
          </w:tcPr>
          <w:p w14:paraId="311B6298" w14:textId="77777777" w:rsidR="00AF2966" w:rsidRDefault="00AF2966" w:rsidP="00886C38">
            <w:pPr>
              <w:pStyle w:val="Corpodetexto"/>
              <w:jc w:val="center"/>
            </w:pPr>
            <w:r w:rsidRPr="00A168D5">
              <w:t>AOA</w:t>
            </w:r>
          </w:p>
        </w:tc>
        <w:tc>
          <w:tcPr>
            <w:tcW w:w="2461" w:type="dxa"/>
            <w:vAlign w:val="center"/>
          </w:tcPr>
          <w:p w14:paraId="02A21CA4" w14:textId="77777777" w:rsidR="00AF2966" w:rsidRPr="00AF2966" w:rsidRDefault="00AF2966" w:rsidP="00886C38">
            <w:pPr>
              <w:pStyle w:val="Corpodetexto"/>
              <w:jc w:val="center"/>
              <w:rPr>
                <w:lang w:val="en-US"/>
              </w:rPr>
            </w:pPr>
            <w:r w:rsidRPr="00AF2966">
              <w:rPr>
                <w:lang w:val="en-US"/>
              </w:rPr>
              <w:t xml:space="preserve">Simple, </w:t>
            </w:r>
            <w:proofErr w:type="gramStart"/>
            <w:r w:rsidRPr="00AF2966">
              <w:rPr>
                <w:lang w:val="en-US"/>
              </w:rPr>
              <w:t>low-cost</w:t>
            </w:r>
            <w:proofErr w:type="gramEnd"/>
            <w:r w:rsidRPr="00AF2966">
              <w:rPr>
                <w:lang w:val="en-US"/>
              </w:rPr>
              <w:t xml:space="preserve"> and high accuracy at room level</w:t>
            </w:r>
          </w:p>
        </w:tc>
        <w:tc>
          <w:tcPr>
            <w:tcW w:w="2582" w:type="dxa"/>
            <w:vAlign w:val="center"/>
          </w:tcPr>
          <w:p w14:paraId="203174A1" w14:textId="1EEB4D33" w:rsidR="00AF2966" w:rsidRPr="00AF2966" w:rsidRDefault="00AF2966" w:rsidP="00886C38">
            <w:pPr>
              <w:pStyle w:val="Corpodetexto"/>
              <w:jc w:val="center"/>
              <w:rPr>
                <w:lang w:val="en-US"/>
              </w:rPr>
            </w:pPr>
            <w:r w:rsidRPr="00AF2966">
              <w:rPr>
                <w:lang w:val="en-US"/>
              </w:rPr>
              <w:t xml:space="preserve">Complex, </w:t>
            </w:r>
            <w:proofErr w:type="gramStart"/>
            <w:r w:rsidRPr="00AF2966">
              <w:rPr>
                <w:lang w:val="en-US"/>
              </w:rPr>
              <w:t>expensive</w:t>
            </w:r>
            <w:proofErr w:type="gramEnd"/>
            <w:r w:rsidRPr="00AF2966">
              <w:rPr>
                <w:lang w:val="en-US"/>
              </w:rPr>
              <w:t xml:space="preserve"> and low accuracy at </w:t>
            </w:r>
            <w:r w:rsidR="000537DA">
              <w:rPr>
                <w:lang w:val="en-US"/>
              </w:rPr>
              <w:t>wide</w:t>
            </w:r>
            <w:r w:rsidRPr="00AF2966">
              <w:rPr>
                <w:lang w:val="en-US"/>
              </w:rPr>
              <w:t xml:space="preserve"> coverage</w:t>
            </w:r>
          </w:p>
        </w:tc>
      </w:tr>
      <w:tr w:rsidR="00AF2966" w14:paraId="77FEAE23" w14:textId="77777777" w:rsidTr="00FC42C6">
        <w:trPr>
          <w:jc w:val="center"/>
        </w:trPr>
        <w:tc>
          <w:tcPr>
            <w:tcW w:w="2479" w:type="dxa"/>
            <w:vAlign w:val="center"/>
          </w:tcPr>
          <w:p w14:paraId="47D1FF93" w14:textId="77777777" w:rsidR="00AF2966" w:rsidRPr="00AF2966" w:rsidRDefault="00AF2966" w:rsidP="00AF2966">
            <w:pPr>
              <w:pStyle w:val="Corpodetexto"/>
              <w:jc w:val="center"/>
              <w:rPr>
                <w:b/>
                <w:bCs/>
              </w:rPr>
            </w:pPr>
            <w:proofErr w:type="spellStart"/>
            <w:r w:rsidRPr="00AF2966">
              <w:rPr>
                <w:b/>
                <w:bCs/>
              </w:rPr>
              <w:t>Trilateration</w:t>
            </w:r>
            <w:proofErr w:type="spellEnd"/>
          </w:p>
        </w:tc>
        <w:tc>
          <w:tcPr>
            <w:tcW w:w="1829" w:type="dxa"/>
            <w:vAlign w:val="center"/>
          </w:tcPr>
          <w:p w14:paraId="5E46776D" w14:textId="77777777" w:rsidR="00AF2966" w:rsidRDefault="00AF2966" w:rsidP="00886C38">
            <w:pPr>
              <w:pStyle w:val="Corpodetexto"/>
              <w:jc w:val="center"/>
            </w:pPr>
            <w:r w:rsidRPr="00A168D5">
              <w:t>TOA/TDOA</w:t>
            </w:r>
          </w:p>
        </w:tc>
        <w:tc>
          <w:tcPr>
            <w:tcW w:w="2461" w:type="dxa"/>
            <w:vAlign w:val="center"/>
          </w:tcPr>
          <w:p w14:paraId="5060864F" w14:textId="77777777" w:rsidR="00AF2966" w:rsidRDefault="00AF2966" w:rsidP="00886C38">
            <w:pPr>
              <w:pStyle w:val="Corpodetexto"/>
              <w:jc w:val="center"/>
            </w:pPr>
            <w:proofErr w:type="spellStart"/>
            <w:r w:rsidRPr="00A168D5">
              <w:t>High</w:t>
            </w:r>
            <w:proofErr w:type="spellEnd"/>
            <w:r w:rsidRPr="00A168D5">
              <w:t xml:space="preserve"> </w:t>
            </w:r>
            <w:proofErr w:type="spellStart"/>
            <w:r w:rsidRPr="00A168D5">
              <w:t>accuracy</w:t>
            </w:r>
            <w:proofErr w:type="spellEnd"/>
          </w:p>
        </w:tc>
        <w:tc>
          <w:tcPr>
            <w:tcW w:w="2582" w:type="dxa"/>
            <w:vAlign w:val="center"/>
          </w:tcPr>
          <w:p w14:paraId="220D6C41" w14:textId="77777777" w:rsidR="00AF2966" w:rsidRDefault="00AF2966" w:rsidP="00886C38">
            <w:pPr>
              <w:pStyle w:val="Corpodetexto"/>
              <w:jc w:val="center"/>
            </w:pPr>
            <w:proofErr w:type="spellStart"/>
            <w:r w:rsidRPr="00A168D5">
              <w:t>Complex</w:t>
            </w:r>
            <w:proofErr w:type="spellEnd"/>
            <w:r w:rsidRPr="00A168D5">
              <w:t xml:space="preserve"> </w:t>
            </w:r>
            <w:proofErr w:type="spellStart"/>
            <w:r w:rsidRPr="00A168D5">
              <w:t>and</w:t>
            </w:r>
            <w:proofErr w:type="spellEnd"/>
            <w:r w:rsidRPr="00A168D5">
              <w:t xml:space="preserve"> </w:t>
            </w:r>
            <w:proofErr w:type="spellStart"/>
            <w:r w:rsidRPr="00A168D5">
              <w:t>expensive</w:t>
            </w:r>
            <w:proofErr w:type="spellEnd"/>
          </w:p>
        </w:tc>
      </w:tr>
      <w:tr w:rsidR="00AF2966" w:rsidRPr="00454C63" w14:paraId="65C33245" w14:textId="77777777" w:rsidTr="00FC42C6">
        <w:trPr>
          <w:jc w:val="center"/>
        </w:trPr>
        <w:tc>
          <w:tcPr>
            <w:tcW w:w="2479" w:type="dxa"/>
            <w:vAlign w:val="center"/>
          </w:tcPr>
          <w:p w14:paraId="6BA29FD5" w14:textId="77777777" w:rsidR="00AF2966" w:rsidRPr="00AF2966" w:rsidRDefault="00AF2966" w:rsidP="00AF2966">
            <w:pPr>
              <w:pStyle w:val="Corpodetexto"/>
              <w:jc w:val="center"/>
              <w:rPr>
                <w:b/>
                <w:bCs/>
              </w:rPr>
            </w:pPr>
            <w:proofErr w:type="spellStart"/>
            <w:r w:rsidRPr="00AF2966">
              <w:rPr>
                <w:b/>
                <w:bCs/>
              </w:rPr>
              <w:t>Scene</w:t>
            </w:r>
            <w:proofErr w:type="spellEnd"/>
            <w:r w:rsidRPr="00AF2966">
              <w:rPr>
                <w:b/>
                <w:bCs/>
              </w:rPr>
              <w:t xml:space="preserve"> </w:t>
            </w:r>
            <w:proofErr w:type="spellStart"/>
            <w:r w:rsidRPr="00AF2966">
              <w:rPr>
                <w:b/>
                <w:bCs/>
              </w:rPr>
              <w:t>analysis</w:t>
            </w:r>
            <w:proofErr w:type="spellEnd"/>
            <w:r w:rsidRPr="00AF2966">
              <w:rPr>
                <w:b/>
                <w:bCs/>
              </w:rPr>
              <w:t>/</w:t>
            </w:r>
            <w:proofErr w:type="spellStart"/>
            <w:r w:rsidRPr="00AF2966">
              <w:rPr>
                <w:b/>
                <w:bCs/>
              </w:rPr>
              <w:t>fingerprinting</w:t>
            </w:r>
            <w:proofErr w:type="spellEnd"/>
          </w:p>
        </w:tc>
        <w:tc>
          <w:tcPr>
            <w:tcW w:w="1829" w:type="dxa"/>
            <w:vAlign w:val="center"/>
          </w:tcPr>
          <w:p w14:paraId="58DA9567" w14:textId="77777777" w:rsidR="00AF2966" w:rsidRDefault="00AF2966" w:rsidP="00886C38">
            <w:pPr>
              <w:pStyle w:val="Corpodetexto"/>
              <w:jc w:val="center"/>
            </w:pPr>
            <w:r w:rsidRPr="00A168D5">
              <w:t>RSSI</w:t>
            </w:r>
          </w:p>
        </w:tc>
        <w:tc>
          <w:tcPr>
            <w:tcW w:w="2461" w:type="dxa"/>
            <w:vAlign w:val="center"/>
          </w:tcPr>
          <w:p w14:paraId="54A28754" w14:textId="77777777" w:rsidR="00AF2966" w:rsidRDefault="00AF2966" w:rsidP="00886C38">
            <w:pPr>
              <w:pStyle w:val="Corpodetexto"/>
              <w:jc w:val="center"/>
            </w:pPr>
            <w:proofErr w:type="spellStart"/>
            <w:r w:rsidRPr="00A168D5">
              <w:t>High</w:t>
            </w:r>
            <w:proofErr w:type="spellEnd"/>
            <w:r w:rsidRPr="00A168D5">
              <w:t xml:space="preserve"> performance</w:t>
            </w:r>
          </w:p>
        </w:tc>
        <w:tc>
          <w:tcPr>
            <w:tcW w:w="2582" w:type="dxa"/>
            <w:vAlign w:val="center"/>
          </w:tcPr>
          <w:p w14:paraId="7A2E8577" w14:textId="77777777" w:rsidR="00AF2966" w:rsidRPr="00AF2966" w:rsidRDefault="00AF2966" w:rsidP="00886C38">
            <w:pPr>
              <w:pStyle w:val="Corpodetexto"/>
              <w:jc w:val="center"/>
              <w:rPr>
                <w:lang w:val="en-US"/>
              </w:rPr>
            </w:pPr>
            <w:r w:rsidRPr="00AF2966">
              <w:rPr>
                <w:lang w:val="en-US"/>
              </w:rPr>
              <w:t>Complex, expensive, medium accuracy and time consuming</w:t>
            </w:r>
          </w:p>
        </w:tc>
      </w:tr>
      <w:bookmarkEnd w:id="80"/>
    </w:tbl>
    <w:p w14:paraId="3FF10731" w14:textId="6FAFCCCE" w:rsidR="00357C59" w:rsidRDefault="00357C59" w:rsidP="006412CC">
      <w:pPr>
        <w:pStyle w:val="Corpodetexto"/>
        <w:rPr>
          <w:lang w:val="en-US"/>
        </w:rPr>
      </w:pPr>
    </w:p>
    <w:p w14:paraId="4650DAF8" w14:textId="2CAF7764" w:rsidR="00357C59" w:rsidRDefault="00886C38" w:rsidP="00886C38">
      <w:pPr>
        <w:pStyle w:val="Ttulo3"/>
        <w:rPr>
          <w:lang w:val="en-US"/>
        </w:rPr>
      </w:pPr>
      <w:bookmarkStart w:id="81" w:name="_Toc117467164"/>
      <w:r w:rsidRPr="00886C38">
        <w:rPr>
          <w:lang w:val="en-US"/>
        </w:rPr>
        <w:t>2.2.5</w:t>
      </w:r>
      <w:r w:rsidRPr="00886C38">
        <w:rPr>
          <w:lang w:val="en-US"/>
        </w:rPr>
        <w:tab/>
      </w:r>
      <w:r w:rsidRPr="00D524F1">
        <w:rPr>
          <w:lang w:val="en-US"/>
        </w:rPr>
        <w:t xml:space="preserve">Indoor </w:t>
      </w:r>
      <w:r w:rsidR="00B71A7D">
        <w:rPr>
          <w:lang w:val="en-US"/>
        </w:rPr>
        <w:t>Localisation</w:t>
      </w:r>
      <w:r w:rsidRPr="00D524F1">
        <w:rPr>
          <w:lang w:val="en-US"/>
        </w:rPr>
        <w:t xml:space="preserve"> Technologies</w:t>
      </w:r>
      <w:bookmarkEnd w:id="81"/>
    </w:p>
    <w:p w14:paraId="3E48B302" w14:textId="2F7D6CA6" w:rsidR="00886C38" w:rsidRPr="00886C38" w:rsidRDefault="00B71A7D" w:rsidP="00886C38">
      <w:pPr>
        <w:pStyle w:val="Corpodetexto"/>
        <w:rPr>
          <w:lang w:val="en-US"/>
        </w:rPr>
      </w:pPr>
      <w:r>
        <w:rPr>
          <w:lang w:val="en-US"/>
        </w:rPr>
        <w:t>Numerous technologies can ensure</w:t>
      </w:r>
      <w:r w:rsidR="00527154" w:rsidRPr="00527154">
        <w:rPr>
          <w:lang w:val="en-US"/>
        </w:rPr>
        <w:t xml:space="preserve"> that someone does</w:t>
      </w:r>
      <w:r>
        <w:rPr>
          <w:lang w:val="en-US"/>
        </w:rPr>
        <w:t xml:space="preserve"> no</w:t>
      </w:r>
      <w:r w:rsidR="00527154" w:rsidRPr="00527154">
        <w:rPr>
          <w:lang w:val="en-US"/>
        </w:rPr>
        <w:t>t get lost geographically. There are artificial and natural techniques, such as satellite and radio signals, celestial bodies and natural landmarks, respectively</w:t>
      </w:r>
      <w:r w:rsidR="00427717">
        <w:rPr>
          <w:lang w:val="en-US"/>
        </w:rPr>
        <w:t xml:space="preserve"> </w:t>
      </w:r>
      <w:r w:rsidR="00427717">
        <w:rPr>
          <w:lang w:val="en-US"/>
        </w:rPr>
        <w:fldChar w:fldCharType="begin"/>
      </w:r>
      <w:r w:rsidR="00427717">
        <w:rPr>
          <w:lang w:val="en-US"/>
        </w:rPr>
        <w:instrText xml:space="preserve"> ADDIN ZOTERO_ITEM CSL_CITATION {"citationID":"Iw0pv2Uh","properties":{"formattedCitation":"(Sakpere et al., 2017)","plainCitation":"(Sakpere et al., 2017)","noteIndex":0},"citationItems":[{"id":19,"uris":["http://zotero.org/users/local/xwgav5Ui/items/L2WYM3EV"],"itemData":{"id":19,"type":"article-journal","abstract":"The research and use of positioning and navigation technologies outdoors has seen a steady and exponential growth. Based on this success, there have been attempts to implement these technologies indoors, leading to numerous studies. Most of the algorithms, techniques and technologies used have been implemented outdoors. However, how they fare indoors is different altogether. Thus, several technologies have been proposed and implemented to improve positioning and navigation indoors. Among them are Infrared (IR), Ultrasound, Audible Sound, Magnetic, Optical and Vision, Radio Frequency (RF), Visible Light, Pedestrian Dead Reckoning (PDR)/Inertial Navigation System (INS) and Hybrid. The RF technologies include Bluetooth, Ultra-wideband (UWB), Wireless Sensor Network (WSN), Wireless Local Area Network (WLAN), Radio-Frequency Identification (RFID) and Near Field Communication (NFC). In addition, positioning techniques applied in indoor positioning systems include the signal properties and positioning algorithms. The prevalent signal properties are Angle of Arrival (AOA), Time of Arrival (TOA), Time Difference of Arrival (TDOA) and Received Signal Strength Indication (RSSI), while the positioning algorithms are Triangulation, Trilateration, Proximity and Scene Analysis/Fingerprinting. This paper presents a state-of-the-art survey of indoor positioning and navigation systems and technologies, and their use in various scenarios. It analyses distinct positioning technology metrics such as accuracy, complexity, cost, privacy, scalability and usability. This paper has profound implications for future studies of positioning and navigation.","container-title":"South African Computer Journal","DOI":"10.18489/sacj.v29i3.452","journalAbbreviation":"South African Computer Journal","page":"145","source":"ResearchGate","title":"A State-of-the-Art Survey of Indoor Positioning and Navigation Systems and Technologies","volume":"29","author":[{"family":"Sakpere","given":"Wilson"},{"family":"Adeyeye Oshin","given":"Michael"},{"family":"Mlitwa","given":"Nhlanhla"}],"issued":{"date-parts":[["2017",12,8]]}}}],"schema":"https://github.com/citation-style-language/schema/raw/master/csl-citation.json"} </w:instrText>
      </w:r>
      <w:r w:rsidR="00427717">
        <w:rPr>
          <w:lang w:val="en-US"/>
        </w:rPr>
        <w:fldChar w:fldCharType="separate"/>
      </w:r>
      <w:r w:rsidR="003B6A63" w:rsidRPr="003B6A63">
        <w:rPr>
          <w:lang w:val="en-GB"/>
        </w:rPr>
        <w:t>(Sakpere et al., 2017)</w:t>
      </w:r>
      <w:r w:rsidR="00427717">
        <w:rPr>
          <w:lang w:val="en-US"/>
        </w:rPr>
        <w:fldChar w:fldCharType="end"/>
      </w:r>
      <w:r w:rsidR="00886C38" w:rsidRPr="00886C38">
        <w:rPr>
          <w:lang w:val="en-US"/>
        </w:rPr>
        <w:t>.</w:t>
      </w:r>
    </w:p>
    <w:p w14:paraId="070FA165" w14:textId="5A759AB8" w:rsidR="00C23D4A" w:rsidRDefault="00B71A7D" w:rsidP="00886C38">
      <w:pPr>
        <w:pStyle w:val="Corpodetexto"/>
        <w:rPr>
          <w:lang w:val="en-US"/>
        </w:rPr>
      </w:pPr>
      <w:r>
        <w:rPr>
          <w:lang w:val="en-US"/>
        </w:rPr>
        <w:t>This section demonstrates several existing technologies that aim to provide indoor location services</w:t>
      </w:r>
      <w:r w:rsidR="00527154" w:rsidRPr="00527154">
        <w:rPr>
          <w:lang w:val="en-US"/>
        </w:rPr>
        <w:t>. This theme presents a diversity of algorithms and techniques. Many technologies have evolved to respond to positioning and navigation</w:t>
      </w:r>
      <w:r>
        <w:rPr>
          <w:lang w:val="en-US"/>
        </w:rPr>
        <w:t>. H</w:t>
      </w:r>
      <w:r w:rsidR="00527154" w:rsidRPr="00527154">
        <w:rPr>
          <w:lang w:val="en-US"/>
        </w:rPr>
        <w:t>owever, in this section, indoor environments will be the main focus.</w:t>
      </w:r>
    </w:p>
    <w:p w14:paraId="6CBD620D" w14:textId="77777777" w:rsidR="00652943" w:rsidRPr="00886C38" w:rsidRDefault="00652943" w:rsidP="00886C38">
      <w:pPr>
        <w:pStyle w:val="Corpodetexto"/>
        <w:rPr>
          <w:lang w:val="en-US"/>
        </w:rPr>
      </w:pPr>
    </w:p>
    <w:p w14:paraId="407C2D7A" w14:textId="7D4F09C9" w:rsidR="00886C38" w:rsidRPr="00886C38" w:rsidRDefault="00886C38" w:rsidP="00A26F59">
      <w:pPr>
        <w:pStyle w:val="Corpodetexto"/>
        <w:numPr>
          <w:ilvl w:val="0"/>
          <w:numId w:val="4"/>
        </w:numPr>
        <w:rPr>
          <w:lang w:val="en-US"/>
        </w:rPr>
      </w:pPr>
      <w:r w:rsidRPr="00886C38">
        <w:rPr>
          <w:lang w:val="en-US"/>
        </w:rPr>
        <w:lastRenderedPageBreak/>
        <w:t>Wi-Fi</w:t>
      </w:r>
    </w:p>
    <w:p w14:paraId="76E98B1E" w14:textId="1B369BD4" w:rsidR="00886C38" w:rsidRPr="00886C38" w:rsidRDefault="00886C38" w:rsidP="00886C38">
      <w:pPr>
        <w:pStyle w:val="Corpodetexto"/>
        <w:rPr>
          <w:lang w:val="en-US"/>
        </w:rPr>
      </w:pPr>
      <w:r w:rsidRPr="00886C38">
        <w:rPr>
          <w:lang w:val="en-US"/>
        </w:rPr>
        <w:t>The Wi-Fi technology, also known as IEEE 802.11 standard, operates in the Industrial, Scientific, and Medical (ISM) band. It is m</w:t>
      </w:r>
      <w:r w:rsidR="00B71A7D">
        <w:rPr>
          <w:lang w:val="en-US"/>
        </w:rPr>
        <w:t>ain</w:t>
      </w:r>
      <w:r w:rsidRPr="00886C38">
        <w:rPr>
          <w:lang w:val="en-US"/>
        </w:rPr>
        <w:t xml:space="preserve">ly used to provide networking capabilities and access to the Internet to </w:t>
      </w:r>
      <w:r w:rsidR="00B71A7D">
        <w:rPr>
          <w:lang w:val="en-US"/>
        </w:rPr>
        <w:t>various</w:t>
      </w:r>
      <w:r w:rsidRPr="00886C38">
        <w:rPr>
          <w:lang w:val="en-US"/>
        </w:rPr>
        <w:t xml:space="preserve"> devices in personal, public, and industrial environments. Wi-Fi nowadays has a reception range of about 1 </w:t>
      </w:r>
      <w:proofErr w:type="spellStart"/>
      <w:r w:rsidR="0055519F" w:rsidRPr="00886C38">
        <w:rPr>
          <w:lang w:val="en-US"/>
        </w:rPr>
        <w:t>kilomet</w:t>
      </w:r>
      <w:r w:rsidR="00B71A7D">
        <w:rPr>
          <w:lang w:val="en-US"/>
        </w:rPr>
        <w:t>re</w:t>
      </w:r>
      <w:proofErr w:type="spellEnd"/>
      <w:r w:rsidRPr="00886C38">
        <w:rPr>
          <w:lang w:val="en-US"/>
        </w:rPr>
        <w:t xml:space="preserve"> (km)</w:t>
      </w:r>
      <w:r w:rsidR="00D7791C">
        <w:rPr>
          <w:lang w:val="en-US"/>
        </w:rPr>
        <w:t xml:space="preserve"> in special conditions and using high-gain antennas</w:t>
      </w:r>
      <w:r w:rsidRPr="00886C38">
        <w:rPr>
          <w:lang w:val="en-US"/>
        </w:rPr>
        <w:t>.</w:t>
      </w:r>
    </w:p>
    <w:p w14:paraId="788AEA04" w14:textId="2C2A6FB4" w:rsidR="00886C38" w:rsidRPr="00527154" w:rsidRDefault="00886C38" w:rsidP="00886C38">
      <w:pPr>
        <w:pStyle w:val="Corpodetexto"/>
        <w:rPr>
          <w:lang w:val="en-GB"/>
        </w:rPr>
      </w:pPr>
      <w:r w:rsidRPr="00886C38">
        <w:rPr>
          <w:lang w:val="en-US"/>
        </w:rPr>
        <w:t xml:space="preserve">Most of the newest laptops, smartphones and other mobile user devices are Wi-Fi enabled, making it the best suitable for indoor </w:t>
      </w:r>
      <w:r w:rsidR="00B71A7D">
        <w:rPr>
          <w:lang w:val="en-US"/>
        </w:rPr>
        <w:t>localisation</w:t>
      </w:r>
      <w:r w:rsidRPr="00886C38">
        <w:rPr>
          <w:lang w:val="en-US"/>
        </w:rPr>
        <w:t xml:space="preserve"> and one of the most examined technologies. </w:t>
      </w:r>
      <w:r w:rsidR="00527154" w:rsidRPr="00527154">
        <w:rPr>
          <w:lang w:val="en"/>
        </w:rPr>
        <w:t>Existing Wi-Fi networks are typically deployed for communication purposes rather than location</w:t>
      </w:r>
      <w:r w:rsidR="00B71A7D">
        <w:rPr>
          <w:lang w:val="en"/>
        </w:rPr>
        <w:t>; therefore,</w:t>
      </w:r>
      <w:r w:rsidR="00527154" w:rsidRPr="00527154">
        <w:rPr>
          <w:lang w:val="en"/>
        </w:rPr>
        <w:t xml:space="preserve"> new and efficient algorithms are needed to improve their location accuracy</w:t>
      </w:r>
      <w:r w:rsidR="00527154">
        <w:rPr>
          <w:lang w:val="en"/>
        </w:rPr>
        <w:t xml:space="preserve"> </w:t>
      </w:r>
      <w:r w:rsidR="00DC1C44">
        <w:rPr>
          <w:lang w:val="en-US"/>
        </w:rPr>
        <w:fldChar w:fldCharType="begin"/>
      </w:r>
      <w:r w:rsidR="00DC1C44">
        <w:rPr>
          <w:lang w:val="en-US"/>
        </w:rPr>
        <w:instrText xml:space="preserve"> ADDIN ZOTERO_ITEM CSL_CITATION {"citationID":"67dEO8Fh","properties":{"formattedCitation":"(Zafari et al., 2017)","plainCitation":"(Zafari et al., 2017)","noteIndex":0},"citationItems":[{"id":16,"uris":["http://zotero.org/users/local/xwgav5Ui/items/8QV5RF4D"],"itemData":{"id":16,"type":"article-journal","abstract":"Indoor localization has recently witnessed an increase in interest, due to the potential wide range of services it can provide by leveraging Internet of Things (IoT), and ubiquitous connectivity. Different techniques, wireless technologies and mechanisms have been proposed in the literature to provide indoor localization services in order to improve the services provided to the users. However, there is a lack of an up-to-date survey paper that incorporates some of the recently proposed accurate and reliable localization systems. In this paper, we aim to provide a detailed survey of different indoor localization techniques such as Angle of Arrival (AoA), Time of Flight (ToF), Return Time of Flight (RTOF), Received Signal Strength (RSS); based on technologies such as WiFi, Radio Frequency Identification Device (RFID), Ultra Wideband (UWB), Bluetooth and systems that have been proposed in the literature. The paper primarily discusses localization and positioning of human users and their devices. We highlight the strengths of the existing systems proposed in the literature. In contrast with the existing surveys, we also evaluate different systems from the perspective of energy efficiency, availability, cost, reception range, latency, scalability and tracking accuracy. Rather than comparing the technologies or techniques, we compare the localization systems and summarize their working principle. We also discuss remaining challenges to accurate indoor localization.","container-title":"IEEE Communications Surveys &amp; Tutorials","DOI":"10.1109/COMST.2019.2911558","journalAbbreviation":"IEEE Communications Surveys &amp; Tutorials","source":"ResearchGate","title":"A Survey of Indoor Localization Systems and Technologies","volume":"PP","author":[{"family":"Zafari","given":"Faheem"},{"family":"Gkelias","given":"Athanasios"},{"family":"Leung","given":"Kin"}],"issued":{"date-parts":[["2017",9,4]]}}}],"schema":"https://github.com/citation-style-language/schema/raw/master/csl-citation.json"} </w:instrText>
      </w:r>
      <w:r w:rsidR="00DC1C44">
        <w:rPr>
          <w:lang w:val="en-US"/>
        </w:rPr>
        <w:fldChar w:fldCharType="separate"/>
      </w:r>
      <w:r w:rsidR="003B6A63" w:rsidRPr="003B6A63">
        <w:rPr>
          <w:lang w:val="en-GB"/>
        </w:rPr>
        <w:t>(Zafari et al., 2017)</w:t>
      </w:r>
      <w:r w:rsidR="00DC1C44">
        <w:rPr>
          <w:lang w:val="en-US"/>
        </w:rPr>
        <w:fldChar w:fldCharType="end"/>
      </w:r>
      <w:r w:rsidR="00527154">
        <w:rPr>
          <w:lang w:val="en-US"/>
        </w:rPr>
        <w:t>.</w:t>
      </w:r>
    </w:p>
    <w:p w14:paraId="04409FDB" w14:textId="77777777" w:rsidR="00886C38" w:rsidRPr="00886C38" w:rsidRDefault="00886C38" w:rsidP="00886C38">
      <w:pPr>
        <w:pStyle w:val="Corpodetexto"/>
        <w:rPr>
          <w:lang w:val="en-US"/>
        </w:rPr>
      </w:pPr>
    </w:p>
    <w:p w14:paraId="3E414689" w14:textId="38B2B271" w:rsidR="00886C38" w:rsidRPr="00886C38" w:rsidRDefault="00886C38" w:rsidP="00886C38">
      <w:pPr>
        <w:pStyle w:val="Corpodetexto"/>
        <w:rPr>
          <w:lang w:val="en-US"/>
        </w:rPr>
      </w:pPr>
      <w:r w:rsidRPr="00D524F1">
        <w:rPr>
          <w:lang w:val="en-US"/>
        </w:rPr>
        <w:t>Challenges in Wi-Fi</w:t>
      </w:r>
      <w:r w:rsidR="00E648BF">
        <w:rPr>
          <w:lang w:val="en-US"/>
        </w:rPr>
        <w:t>-</w:t>
      </w:r>
      <w:r w:rsidRPr="00D524F1">
        <w:rPr>
          <w:lang w:val="en-US"/>
        </w:rPr>
        <w:t xml:space="preserve">based </w:t>
      </w:r>
      <w:r w:rsidR="00B71A7D">
        <w:rPr>
          <w:lang w:val="en-US"/>
        </w:rPr>
        <w:t>Localisation</w:t>
      </w:r>
      <w:r w:rsidRPr="00D524F1">
        <w:rPr>
          <w:lang w:val="en-US"/>
        </w:rPr>
        <w:t xml:space="preserve"> System</w:t>
      </w:r>
    </w:p>
    <w:p w14:paraId="693BD587" w14:textId="5B40E7E8" w:rsidR="00886C38" w:rsidRPr="00886C38" w:rsidRDefault="00D524F1" w:rsidP="00886C38">
      <w:pPr>
        <w:pStyle w:val="Corpodetexto"/>
        <w:rPr>
          <w:lang w:val="en-US"/>
        </w:rPr>
      </w:pPr>
      <w:r w:rsidRPr="00D524F1">
        <w:rPr>
          <w:lang w:val="en-US"/>
        </w:rPr>
        <w:t>Wi-Fi based location system</w:t>
      </w:r>
      <w:r w:rsidR="00D7791C">
        <w:rPr>
          <w:lang w:val="en-US"/>
        </w:rPr>
        <w:t>s</w:t>
      </w:r>
      <w:r w:rsidRPr="00D524F1">
        <w:rPr>
          <w:lang w:val="en-US"/>
        </w:rPr>
        <w:t xml:space="preserve"> </w:t>
      </w:r>
      <w:r w:rsidR="00D7791C">
        <w:rPr>
          <w:lang w:val="en-US"/>
        </w:rPr>
        <w:t>are</w:t>
      </w:r>
      <w:r w:rsidR="00D7791C" w:rsidRPr="00D524F1">
        <w:rPr>
          <w:lang w:val="en-US"/>
        </w:rPr>
        <w:t xml:space="preserve"> </w:t>
      </w:r>
      <w:r w:rsidRPr="00D524F1">
        <w:rPr>
          <w:lang w:val="en-US"/>
        </w:rPr>
        <w:t>time</w:t>
      </w:r>
      <w:r w:rsidR="00B71A7D">
        <w:rPr>
          <w:lang w:val="en-US"/>
        </w:rPr>
        <w:t>-</w:t>
      </w:r>
      <w:r w:rsidRPr="00D524F1">
        <w:rPr>
          <w:lang w:val="en-US"/>
        </w:rPr>
        <w:t>consuming (surveying the site), cumbersome and multipath is influenced by physical objects</w:t>
      </w:r>
      <w:r w:rsidR="00B71A7D">
        <w:rPr>
          <w:lang w:val="en-US"/>
        </w:rPr>
        <w:t>,</w:t>
      </w:r>
      <w:r w:rsidRPr="00D524F1">
        <w:rPr>
          <w:lang w:val="en-US"/>
        </w:rPr>
        <w:t xml:space="preserve"> which may interfere with other applications on the 2.4GHz ISM band. It is also important to mention that the variation of the signal strength </w:t>
      </w:r>
      <w:r w:rsidR="00B71A7D">
        <w:rPr>
          <w:lang w:val="en-US"/>
        </w:rPr>
        <w:t>concerning</w:t>
      </w:r>
      <w:r w:rsidRPr="00D524F1">
        <w:rPr>
          <w:lang w:val="en-US"/>
        </w:rPr>
        <w:t xml:space="preserve"> time is considered a weakness of this system, causing deterioration in the location accuracy. </w:t>
      </w:r>
      <w:r w:rsidR="00D7791C">
        <w:rPr>
          <w:lang w:val="en-US"/>
        </w:rPr>
        <w:t>Frequent</w:t>
      </w:r>
      <w:r w:rsidR="00D7791C" w:rsidRPr="00D524F1">
        <w:rPr>
          <w:lang w:val="en-US"/>
        </w:rPr>
        <w:t xml:space="preserve"> </w:t>
      </w:r>
      <w:r w:rsidRPr="00D524F1">
        <w:rPr>
          <w:lang w:val="en-US"/>
        </w:rPr>
        <w:t xml:space="preserve">updating of the signal strength map is crucial, as the movement of people, doors and furniture often causes a variation in signal strength. It is therefore considered the </w:t>
      </w:r>
      <w:r w:rsidR="00B71A7D">
        <w:rPr>
          <w:lang w:val="en-US"/>
        </w:rPr>
        <w:t>most significan</w:t>
      </w:r>
      <w:r w:rsidRPr="00D524F1">
        <w:rPr>
          <w:lang w:val="en-US"/>
        </w:rPr>
        <w:t>t disadvantage of Wi-Fi fingerprint systems</w:t>
      </w:r>
      <w:r>
        <w:rPr>
          <w:lang w:val="en-US"/>
        </w:rPr>
        <w:t xml:space="preserve"> </w:t>
      </w:r>
      <w:r w:rsidR="00653842">
        <w:rPr>
          <w:lang w:val="en-US"/>
        </w:rPr>
        <w:fldChar w:fldCharType="begin"/>
      </w:r>
      <w:r w:rsidR="00653842">
        <w:rPr>
          <w:lang w:val="en-US"/>
        </w:rPr>
        <w:instrText xml:space="preserve"> ADDIN ZOTERO_ITEM CSL_CITATION {"citationID":"gUKBmzWv","properties":{"formattedCitation":"(Yassin et al., 2016)","plainCitation":"(Yassin et al., 2016)","noteIndex":0},"citationItems":[{"id":13,"uris":["http://zotero.org/users/local/xwgav5Ui/items/NUFFZY9Z"],"itemData":{"id":13,"type":"article-journal","abstract":"The availability of location information has become a key factor in today’s communications systems allowing location based services. In outdoor scenarios, the mobile terminal position is obtained with high accuracy thanks to the Global Positioning System (GPS) or to the standalone cellular systems. However, the main problem of GPS and cellular systems resides in the indoor environment and in scenarios with deep shadowing effects where the satellite or cellular signals are broken. In this paper, we survey different technologies and methodologies for indoor and outdoor localization with an emphasis on indoor methodologies and concepts. Additionally, we discuss in this review different localization-based applications, where the location information is critical to estimate. Finally, a comprehensive discussion of the challenges in terms of accuracy, cost, complexity, security, scalability, etc. is given. The aim of this survey is to provide a comprehensive overview of existing efforts as well as auspicious and anticipated dimensions for future work in indoor localization techniques and applications.","container-title":"IEEE Communications Surveys &amp; Tutorials","DOI":"10.1109/COMST.2016.2632427","journalAbbreviation":"IEEE Communications Surveys &amp; Tutorials","page":"1-1","source":"ResearchGate","title":"Recent Advances in Indoor Localization: A Survey on Theoretical Approaches and Applications","title-short":"Recent Advances in Indoor Localization","volume":"PP","author":[{"family":"Yassin","given":"Ali"},{"family":"Nasser","given":"Youssef"},{"family":"Awad","given":"Mariette"},{"family":"Al-Dubai","given":"Ahmed"},{"family":"Liu","given":"Ran"},{"family":"Yuen","given":"Chau"},{"family":"Raulefs","given":"Ronald"}],"issued":{"date-parts":[["2016",11,29]]}}}],"schema":"https://github.com/citation-style-language/schema/raw/master/csl-citation.json"} </w:instrText>
      </w:r>
      <w:r w:rsidR="00653842">
        <w:rPr>
          <w:lang w:val="en-US"/>
        </w:rPr>
        <w:fldChar w:fldCharType="separate"/>
      </w:r>
      <w:r w:rsidR="003B6A63" w:rsidRPr="003B6A63">
        <w:rPr>
          <w:lang w:val="en-GB"/>
        </w:rPr>
        <w:t>(Yassin et al., 2016)</w:t>
      </w:r>
      <w:r w:rsidR="00653842">
        <w:rPr>
          <w:lang w:val="en-US"/>
        </w:rPr>
        <w:fldChar w:fldCharType="end"/>
      </w:r>
      <w:r w:rsidR="00886C38" w:rsidRPr="00886C38">
        <w:rPr>
          <w:lang w:val="en-US"/>
        </w:rPr>
        <w:t>.</w:t>
      </w:r>
      <w:r w:rsidR="00E4320F">
        <w:rPr>
          <w:lang w:val="en-US"/>
        </w:rPr>
        <w:t xml:space="preserve"> </w:t>
      </w:r>
    </w:p>
    <w:p w14:paraId="377B7B21" w14:textId="77777777" w:rsidR="00886C38" w:rsidRPr="00886C38" w:rsidRDefault="00886C38" w:rsidP="00886C38">
      <w:pPr>
        <w:pStyle w:val="Corpodetexto"/>
        <w:rPr>
          <w:lang w:val="en-US"/>
        </w:rPr>
      </w:pPr>
    </w:p>
    <w:p w14:paraId="172F67B9" w14:textId="214417AD" w:rsidR="00886C38" w:rsidRPr="00886C38" w:rsidRDefault="00886C38" w:rsidP="00A26F59">
      <w:pPr>
        <w:pStyle w:val="Corpodetexto"/>
        <w:numPr>
          <w:ilvl w:val="0"/>
          <w:numId w:val="4"/>
        </w:numPr>
        <w:rPr>
          <w:lang w:val="en-US"/>
        </w:rPr>
      </w:pPr>
      <w:r w:rsidRPr="00886C38">
        <w:rPr>
          <w:lang w:val="en-US"/>
        </w:rPr>
        <w:t>Bluetooth</w:t>
      </w:r>
    </w:p>
    <w:p w14:paraId="10AAE9AB" w14:textId="7AC5370B" w:rsidR="00886C38" w:rsidRPr="00886C38" w:rsidRDefault="00886C38" w:rsidP="00886C38">
      <w:pPr>
        <w:pStyle w:val="Corpodetexto"/>
        <w:rPr>
          <w:lang w:val="en-US"/>
        </w:rPr>
      </w:pPr>
      <w:r w:rsidRPr="00886C38">
        <w:rPr>
          <w:lang w:val="en-US"/>
        </w:rPr>
        <w:t xml:space="preserve">Established as IEEE 802.15.1, it comprises the specification of physical and MAC layers to connect various fixed or moving wireless devices within a particular personal space. Bluetooth Low Energy (BLE), commonly defined as Bluetooth smart, the latest version of Bluetooth, delivers an increased data rate of 24Mbps and more energy efficiency with </w:t>
      </w:r>
      <w:r w:rsidR="00B71A7D">
        <w:rPr>
          <w:lang w:val="en-US"/>
        </w:rPr>
        <w:t xml:space="preserve">a </w:t>
      </w:r>
      <w:r w:rsidRPr="00886C38">
        <w:rPr>
          <w:lang w:val="en-US"/>
        </w:rPr>
        <w:t xml:space="preserve">coverage range of 70-100 meters. While BLE can be used with different </w:t>
      </w:r>
      <w:r w:rsidR="00B71A7D">
        <w:rPr>
          <w:lang w:val="en-US"/>
        </w:rPr>
        <w:t>localisation</w:t>
      </w:r>
      <w:r w:rsidRPr="00886C38">
        <w:rPr>
          <w:lang w:val="en-US"/>
        </w:rPr>
        <w:t xml:space="preserve"> techniques</w:t>
      </w:r>
      <w:r w:rsidR="00B71A7D">
        <w:rPr>
          <w:lang w:val="en-US"/>
        </w:rPr>
        <w:t>,</w:t>
      </w:r>
      <w:r w:rsidRPr="00886C38">
        <w:rPr>
          <w:lang w:val="en-US"/>
        </w:rPr>
        <w:t xml:space="preserve"> such as RSSI</w:t>
      </w:r>
      <w:r w:rsidR="00FC42C6">
        <w:rPr>
          <w:lang w:val="en-US"/>
        </w:rPr>
        <w:t xml:space="preserve"> and</w:t>
      </w:r>
      <w:r w:rsidRPr="00886C38">
        <w:rPr>
          <w:lang w:val="en-US"/>
        </w:rPr>
        <w:t xml:space="preserve"> </w:t>
      </w:r>
      <w:proofErr w:type="spellStart"/>
      <w:r w:rsidRPr="00886C38">
        <w:rPr>
          <w:lang w:val="en-US"/>
        </w:rPr>
        <w:t>AoA</w:t>
      </w:r>
      <w:proofErr w:type="spellEnd"/>
      <w:r w:rsidR="00FC42C6">
        <w:rPr>
          <w:lang w:val="en-US"/>
        </w:rPr>
        <w:t xml:space="preserve">, </w:t>
      </w:r>
      <w:r w:rsidRPr="00886C38">
        <w:rPr>
          <w:lang w:val="en-US"/>
        </w:rPr>
        <w:t>most existing BLE</w:t>
      </w:r>
      <w:r w:rsidR="00B71A7D">
        <w:rPr>
          <w:lang w:val="en-US"/>
        </w:rPr>
        <w:t>-</w:t>
      </w:r>
      <w:r w:rsidRPr="00886C38">
        <w:rPr>
          <w:lang w:val="en-US"/>
        </w:rPr>
        <w:t xml:space="preserve">based </w:t>
      </w:r>
      <w:r w:rsidR="00B71A7D">
        <w:rPr>
          <w:lang w:val="en-US"/>
        </w:rPr>
        <w:t>localisation</w:t>
      </w:r>
      <w:r w:rsidRPr="00886C38">
        <w:rPr>
          <w:lang w:val="en-US"/>
        </w:rPr>
        <w:t xml:space="preserve"> solutions rely on RSS</w:t>
      </w:r>
      <w:r w:rsidR="00B71A7D">
        <w:rPr>
          <w:lang w:val="en-US"/>
        </w:rPr>
        <w:t>-</w:t>
      </w:r>
      <w:r w:rsidRPr="00886C38">
        <w:rPr>
          <w:lang w:val="en-US"/>
        </w:rPr>
        <w:t>based inputs as RSS</w:t>
      </w:r>
      <w:r w:rsidR="00B71A7D">
        <w:rPr>
          <w:lang w:val="en-US"/>
        </w:rPr>
        <w:t>-</w:t>
      </w:r>
      <w:r w:rsidRPr="00886C38">
        <w:rPr>
          <w:lang w:val="en-US"/>
        </w:rPr>
        <w:t xml:space="preserve">based systems are less complex </w:t>
      </w:r>
      <w:r w:rsidR="00DC1C44">
        <w:rPr>
          <w:lang w:val="en-US"/>
        </w:rPr>
        <w:fldChar w:fldCharType="begin"/>
      </w:r>
      <w:r w:rsidR="00DC1C44">
        <w:rPr>
          <w:lang w:val="en-US"/>
        </w:rPr>
        <w:instrText xml:space="preserve"> ADDIN ZOTERO_ITEM CSL_CITATION {"citationID":"4yhWCd4b","properties":{"formattedCitation":"(Zafari et al., 2017)","plainCitation":"(Zafari et al., 2017)","noteIndex":0},"citationItems":[{"id":16,"uris":["http://zotero.org/users/local/xwgav5Ui/items/8QV5RF4D"],"itemData":{"id":16,"type":"article-journal","abstract":"Indoor localization has recently witnessed an increase in interest, due to the potential wide range of services it can provide by leveraging Internet of Things (IoT), and ubiquitous connectivity. Different techniques, wireless technologies and mechanisms have been proposed in the literature to provide indoor localization services in order to improve the services provided to the users. However, there is a lack of an up-to-date survey paper that incorporates some of the recently proposed accurate and reliable localization systems. In this paper, we aim to provide a detailed survey of different indoor localization techniques such as Angle of Arrival (AoA), Time of Flight (ToF), Return Time of Flight (RTOF), Received Signal Strength (RSS); based on technologies such as WiFi, Radio Frequency Identification Device (RFID), Ultra Wideband (UWB), Bluetooth and systems that have been proposed in the literature. The paper primarily discusses localization and positioning of human users and their devices. We highlight the strengths of the existing systems proposed in the literature. In contrast with the existing surveys, we also evaluate different systems from the perspective of energy efficiency, availability, cost, reception range, latency, scalability and tracking accuracy. Rather than comparing the technologies or techniques, we compare the localization systems and summarize their working principle. We also discuss remaining challenges to accurate indoor localization.","container-title":"IEEE Communications Surveys &amp; Tutorials","DOI":"10.1109/COMST.2019.2911558","journalAbbreviation":"IEEE Communications Surveys &amp; Tutorials","source":"ResearchGate","title":"A Survey of Indoor Localization Systems and Technologies","volume":"PP","author":[{"family":"Zafari","given":"Faheem"},{"family":"Gkelias","given":"Athanasios"},{"family":"Leung","given":"Kin"}],"issued":{"date-parts":[["2017",9,4]]}}}],"schema":"https://github.com/citation-style-language/schema/raw/master/csl-citation.json"} </w:instrText>
      </w:r>
      <w:r w:rsidR="00DC1C44">
        <w:rPr>
          <w:lang w:val="en-US"/>
        </w:rPr>
        <w:fldChar w:fldCharType="separate"/>
      </w:r>
      <w:r w:rsidR="003B6A63" w:rsidRPr="003B6A63">
        <w:rPr>
          <w:lang w:val="en-GB"/>
        </w:rPr>
        <w:t>(Zafari et al., 2017)</w:t>
      </w:r>
      <w:r w:rsidR="00DC1C44">
        <w:rPr>
          <w:lang w:val="en-US"/>
        </w:rPr>
        <w:fldChar w:fldCharType="end"/>
      </w:r>
      <w:r w:rsidR="00102EA7">
        <w:rPr>
          <w:lang w:val="en-US"/>
        </w:rPr>
        <w:t>.</w:t>
      </w:r>
    </w:p>
    <w:p w14:paraId="07D30736" w14:textId="754549EE" w:rsidR="00886C38" w:rsidRPr="00886C38" w:rsidRDefault="00264E79" w:rsidP="00886C38">
      <w:pPr>
        <w:pStyle w:val="Corpodetexto"/>
        <w:rPr>
          <w:lang w:val="en-US"/>
        </w:rPr>
      </w:pPr>
      <w:r>
        <w:rPr>
          <w:lang w:val="en-US"/>
        </w:rPr>
        <w:t>T</w:t>
      </w:r>
      <w:r w:rsidR="00886C38" w:rsidRPr="00886C38">
        <w:rPr>
          <w:lang w:val="en-US"/>
        </w:rPr>
        <w:t xml:space="preserve">he advantage of using Bluetooth technology in indoor </w:t>
      </w:r>
      <w:r w:rsidR="00B71A7D">
        <w:rPr>
          <w:lang w:val="en-US"/>
        </w:rPr>
        <w:t>localisation</w:t>
      </w:r>
      <w:r w:rsidR="00886C38" w:rsidRPr="00886C38">
        <w:rPr>
          <w:lang w:val="en-US"/>
        </w:rPr>
        <w:t xml:space="preserve"> is that devices are small and easy to find.</w:t>
      </w:r>
    </w:p>
    <w:p w14:paraId="45C85E09" w14:textId="77777777" w:rsidR="00886C38" w:rsidRPr="00886C38" w:rsidRDefault="00886C38" w:rsidP="00886C38">
      <w:pPr>
        <w:pStyle w:val="Corpodetexto"/>
        <w:rPr>
          <w:lang w:val="en-US"/>
        </w:rPr>
      </w:pPr>
    </w:p>
    <w:p w14:paraId="32CC5AAF" w14:textId="4E412C2D" w:rsidR="00886C38" w:rsidRPr="00886C38" w:rsidRDefault="00886C38" w:rsidP="00886C38">
      <w:pPr>
        <w:pStyle w:val="Corpodetexto"/>
        <w:rPr>
          <w:lang w:val="en-US"/>
        </w:rPr>
      </w:pPr>
      <w:r w:rsidRPr="00D524F1">
        <w:rPr>
          <w:lang w:val="en-US"/>
        </w:rPr>
        <w:t>Challenges and drawbacks of Bluetooth</w:t>
      </w:r>
      <w:r w:rsidR="00B71A7D">
        <w:rPr>
          <w:lang w:val="en-US"/>
        </w:rPr>
        <w:t>-</w:t>
      </w:r>
      <w:r w:rsidRPr="00D524F1">
        <w:rPr>
          <w:lang w:val="en-US"/>
        </w:rPr>
        <w:t>based positioning</w:t>
      </w:r>
    </w:p>
    <w:p w14:paraId="29BADF90" w14:textId="7257047A" w:rsidR="00886C38" w:rsidRDefault="00B71A7D" w:rsidP="00886C38">
      <w:pPr>
        <w:pStyle w:val="Corpodetexto"/>
        <w:rPr>
          <w:lang w:val="en-US"/>
        </w:rPr>
      </w:pPr>
      <w:r>
        <w:rPr>
          <w:lang w:val="en-US"/>
        </w:rPr>
        <w:t>Problems associated with BLE</w:t>
      </w:r>
      <w:r w:rsidR="00D524F1" w:rsidRPr="00D524F1">
        <w:rPr>
          <w:lang w:val="en-US"/>
        </w:rPr>
        <w:t xml:space="preserve"> make such positioning systems difficult</w:t>
      </w:r>
      <w:r w:rsidR="00272345">
        <w:rPr>
          <w:lang w:val="en-US"/>
        </w:rPr>
        <w:t>. T</w:t>
      </w:r>
      <w:r w:rsidR="00D524F1" w:rsidRPr="00D524F1">
        <w:rPr>
          <w:lang w:val="en-US"/>
        </w:rPr>
        <w:t xml:space="preserve">he range (coverage) and signal </w:t>
      </w:r>
      <w:r w:rsidR="003A4619">
        <w:rPr>
          <w:lang w:val="en-US"/>
        </w:rPr>
        <w:t>of</w:t>
      </w:r>
      <w:r w:rsidR="003A4619" w:rsidRPr="00D524F1">
        <w:rPr>
          <w:lang w:val="en-US"/>
        </w:rPr>
        <w:t xml:space="preserve"> </w:t>
      </w:r>
      <w:r w:rsidR="00D524F1" w:rsidRPr="00D524F1">
        <w:rPr>
          <w:lang w:val="en-US"/>
        </w:rPr>
        <w:t xml:space="preserve">radio waves </w:t>
      </w:r>
      <w:r>
        <w:rPr>
          <w:lang w:val="en-US"/>
        </w:rPr>
        <w:t>are</w:t>
      </w:r>
      <w:r w:rsidR="00D524F1" w:rsidRPr="00D524F1">
        <w:rPr>
          <w:lang w:val="en-US"/>
        </w:rPr>
        <w:t xml:space="preserve"> limited, and they are prone to disturbances such as storms and organic matter</w:t>
      </w:r>
      <w:r>
        <w:rPr>
          <w:lang w:val="en-US"/>
        </w:rPr>
        <w:t>,</w:t>
      </w:r>
      <w:r w:rsidR="00D524F1" w:rsidRPr="00D524F1">
        <w:rPr>
          <w:lang w:val="en-US"/>
        </w:rPr>
        <w:t xml:space="preserve"> which can </w:t>
      </w:r>
      <w:r w:rsidR="00D524F1" w:rsidRPr="00D524F1">
        <w:rPr>
          <w:lang w:val="en-US"/>
        </w:rPr>
        <w:lastRenderedPageBreak/>
        <w:t xml:space="preserve">disturb or distort radio signals. As an RF signal travels through air and other media in an indoor environment, it exhibits certain propagation </w:t>
      </w:r>
      <w:proofErr w:type="spellStart"/>
      <w:r w:rsidR="00D524F1" w:rsidRPr="00D524F1">
        <w:rPr>
          <w:lang w:val="en-US"/>
        </w:rPr>
        <w:t>behavio</w:t>
      </w:r>
      <w:r>
        <w:rPr>
          <w:lang w:val="en-US"/>
        </w:rPr>
        <w:t>u</w:t>
      </w:r>
      <w:r w:rsidR="00D524F1" w:rsidRPr="00D524F1">
        <w:rPr>
          <w:lang w:val="en-US"/>
        </w:rPr>
        <w:t>rs</w:t>
      </w:r>
      <w:proofErr w:type="spellEnd"/>
      <w:r w:rsidR="00D524F1" w:rsidRPr="00D524F1">
        <w:rPr>
          <w:lang w:val="en-US"/>
        </w:rPr>
        <w:t xml:space="preserve"> or effects, such as absorption, reflection, scattering, refraction, interference, multipath, and attenuation. These </w:t>
      </w:r>
      <w:proofErr w:type="spellStart"/>
      <w:r w:rsidR="00D524F1" w:rsidRPr="00D524F1">
        <w:rPr>
          <w:lang w:val="en-US"/>
        </w:rPr>
        <w:t>behavio</w:t>
      </w:r>
      <w:r>
        <w:rPr>
          <w:lang w:val="en-US"/>
        </w:rPr>
        <w:t>u</w:t>
      </w:r>
      <w:r w:rsidR="00D524F1" w:rsidRPr="00D524F1">
        <w:rPr>
          <w:lang w:val="en-US"/>
        </w:rPr>
        <w:t>rs</w:t>
      </w:r>
      <w:proofErr w:type="spellEnd"/>
      <w:r w:rsidR="00D524F1" w:rsidRPr="00D524F1">
        <w:rPr>
          <w:lang w:val="en-US"/>
        </w:rPr>
        <w:t xml:space="preserve"> are signal impediments that affect the transmission of a signal between two locations, </w:t>
      </w:r>
      <w:r w:rsidR="00264E79">
        <w:rPr>
          <w:lang w:val="en-US"/>
        </w:rPr>
        <w:t xml:space="preserve">resulting in </w:t>
      </w:r>
      <w:r w:rsidR="00D524F1" w:rsidRPr="00D524F1">
        <w:rPr>
          <w:lang w:val="en-US"/>
        </w:rPr>
        <w:t>signal</w:t>
      </w:r>
      <w:r w:rsidR="00264E79">
        <w:rPr>
          <w:lang w:val="en-US"/>
        </w:rPr>
        <w:t xml:space="preserve"> degradation and loss</w:t>
      </w:r>
      <w:r w:rsidR="00D524F1" w:rsidRPr="00D524F1">
        <w:rPr>
          <w:lang w:val="en-US"/>
        </w:rPr>
        <w:t>. Its effects can sometimes be useless and ha</w:t>
      </w:r>
      <w:r>
        <w:rPr>
          <w:lang w:val="en-US"/>
        </w:rPr>
        <w:t>rm</w:t>
      </w:r>
      <w:r w:rsidR="00D524F1" w:rsidRPr="00D524F1">
        <w:rPr>
          <w:lang w:val="en-US"/>
        </w:rPr>
        <w:t xml:space="preserve"> performance and accuracy.</w:t>
      </w:r>
    </w:p>
    <w:p w14:paraId="6B9A0114" w14:textId="594B994B" w:rsidR="00D524F1" w:rsidRDefault="00D524F1" w:rsidP="00886C38">
      <w:pPr>
        <w:pStyle w:val="Corpodetexto"/>
        <w:rPr>
          <w:lang w:val="en-US"/>
        </w:rPr>
      </w:pPr>
    </w:p>
    <w:p w14:paraId="011F6D69" w14:textId="19E34616" w:rsidR="00886C38" w:rsidRPr="00886C38" w:rsidRDefault="00FC42C6" w:rsidP="00A26F59">
      <w:pPr>
        <w:pStyle w:val="Corpodetexto"/>
        <w:numPr>
          <w:ilvl w:val="0"/>
          <w:numId w:val="4"/>
        </w:numPr>
        <w:rPr>
          <w:lang w:val="en-US"/>
        </w:rPr>
      </w:pPr>
      <w:r>
        <w:rPr>
          <w:lang w:val="en-US"/>
        </w:rPr>
        <w:t>Ultra-</w:t>
      </w:r>
      <w:r w:rsidR="00886C38" w:rsidRPr="00886C38">
        <w:rPr>
          <w:lang w:val="en-US"/>
        </w:rPr>
        <w:t>Wide Band (UWB)</w:t>
      </w:r>
    </w:p>
    <w:p w14:paraId="2DB4FD4F" w14:textId="6E4A9106" w:rsidR="00886C38" w:rsidRPr="00886C38" w:rsidRDefault="00886C38" w:rsidP="00886C38">
      <w:pPr>
        <w:pStyle w:val="Corpodetexto"/>
        <w:rPr>
          <w:lang w:val="en-US"/>
        </w:rPr>
      </w:pPr>
      <w:r w:rsidRPr="00886C38">
        <w:rPr>
          <w:lang w:val="en-US"/>
        </w:rPr>
        <w:t>This technology works in the microwave band</w:t>
      </w:r>
      <w:r w:rsidR="00B71A7D">
        <w:rPr>
          <w:lang w:val="en-US"/>
        </w:rPr>
        <w:t>,</w:t>
      </w:r>
      <w:r w:rsidRPr="00886C38">
        <w:rPr>
          <w:lang w:val="en-US"/>
        </w:rPr>
        <w:t xml:space="preserve"> where high frequencies can penetrate building materials like walls. The technology is</w:t>
      </w:r>
      <w:r w:rsidR="006A1C86">
        <w:rPr>
          <w:lang w:val="en-US"/>
        </w:rPr>
        <w:t xml:space="preserve"> </w:t>
      </w:r>
      <w:r w:rsidRPr="00886C38">
        <w:rPr>
          <w:lang w:val="en-US"/>
        </w:rPr>
        <w:t>used</w:t>
      </w:r>
      <w:r w:rsidR="006A1C86">
        <w:rPr>
          <w:lang w:val="en-US"/>
        </w:rPr>
        <w:t xml:space="preserve"> mainly</w:t>
      </w:r>
      <w:r w:rsidRPr="00886C38">
        <w:rPr>
          <w:lang w:val="en-US"/>
        </w:rPr>
        <w:t xml:space="preserve"> for short-range communication systems like laptop peripherals and alternative indoor applications.</w:t>
      </w:r>
    </w:p>
    <w:p w14:paraId="136680F7" w14:textId="3EC2EE6A" w:rsidR="00886C38" w:rsidRPr="00886C38" w:rsidRDefault="00B71A7D" w:rsidP="00886C38">
      <w:pPr>
        <w:pStyle w:val="Corpodetexto"/>
        <w:rPr>
          <w:lang w:val="en-US"/>
        </w:rPr>
      </w:pPr>
      <w:r>
        <w:rPr>
          <w:lang w:val="en-US"/>
        </w:rPr>
        <w:t>The u</w:t>
      </w:r>
      <w:r w:rsidR="00886C38" w:rsidRPr="00886C38">
        <w:rPr>
          <w:lang w:val="en-US"/>
        </w:rPr>
        <w:t xml:space="preserve">ltra-Wide band has been a very enticing technology for indoor </w:t>
      </w:r>
      <w:r>
        <w:rPr>
          <w:lang w:val="en-US"/>
        </w:rPr>
        <w:t>localisation</w:t>
      </w:r>
      <w:r w:rsidR="00886C38" w:rsidRPr="00886C38">
        <w:rPr>
          <w:lang w:val="en-US"/>
        </w:rPr>
        <w:t xml:space="preserve"> because of its resistance to interference from different signals, low power consumption, and effective penetration through dense materials</w:t>
      </w:r>
      <w:r w:rsidR="007C6F3B">
        <w:rPr>
          <w:lang w:val="en-US"/>
        </w:rPr>
        <w:t xml:space="preserve"> </w:t>
      </w:r>
      <w:r w:rsidR="00DC1C44">
        <w:rPr>
          <w:lang w:val="en-US"/>
        </w:rPr>
        <w:fldChar w:fldCharType="begin"/>
      </w:r>
      <w:r w:rsidR="002E1BA0">
        <w:rPr>
          <w:lang w:val="en-US"/>
        </w:rPr>
        <w:instrText xml:space="preserve"> ADDIN ZOTERO_ITEM CSL_CITATION {"citationID":"aY8gevvc","properties":{"formattedCitation":"(Subedi &amp; Pyun, 2020)","plainCitation":"(Subedi &amp; Pyun, 2020)","noteIndex":0},"citationItems":[{"id":22,"uris":["http://zotero.org/users/local/xwgav5Ui/items/XEIH68QC"],"itemData":{"id":22,"type":"article-journal","abstract":"In recent times, social and commercial interests in location-based services (LBS) are significantly increasing due to the rise in smart devices and technologies. The global navigation satellite systems (GNSS) have long been employed for LBS to navigate and determine accurate and reliable location information in outdoor environments. However, the GNSS signals are too weak to penetrate buildings and unable to provide reliable indoor LBS. Hence, GNSS’s incompetence in the indoor environment invites extensive research and development of an indoor positioning system (IPS). Various technologies and techniques have been studied for IPS development. This paper provides an overview of the available smartphone-based indoor localization solutions that rely on radio frequency technologies. As fingerprinting localization is mostly accepted for IPS development owing to its good localization accuracy, we discuss fingerprinting localization in detail. In particular, our analysis is more focused on practical IPS that are realized using a smartphone and Wi-Fi/Bluetooth Low Energy (BLE) as a signal source. Furthermore, we elaborate on the challenges of practical IPS, the available solutions and comprehensive performance comparison, and present some future trends in IPS development.","container-title":"Sensors","DOI":"10.3390/s20247230","ISSN":"1424-8220","issue":"24","language":"en","license":"http://creativecommons.org/licenses/by/3.0/","note":"number: 24\npublisher: Multidisciplinary Digital Publishing Institute","page":"7230","source":"www.mdpi.com","title":"A Survey of Smartphone-Based Indoor Positioning System Using RF-Based Wireless Technologies","volume":"20","author":[{"family":"Subedi","given":"Santosh"},{"family":"Pyun","given":"Jae-Young"}],"issued":{"date-parts":[["2020",1]]}}}],"schema":"https://github.com/citation-style-language/schema/raw/master/csl-citation.json"} </w:instrText>
      </w:r>
      <w:r w:rsidR="00DC1C44">
        <w:rPr>
          <w:lang w:val="en-US"/>
        </w:rPr>
        <w:fldChar w:fldCharType="separate"/>
      </w:r>
      <w:r w:rsidR="003B6A63" w:rsidRPr="003B6A63">
        <w:rPr>
          <w:lang w:val="en-GB"/>
        </w:rPr>
        <w:t>(Subedi &amp; Pyun, 2020)</w:t>
      </w:r>
      <w:r w:rsidR="00DC1C44">
        <w:rPr>
          <w:lang w:val="en-US"/>
        </w:rPr>
        <w:fldChar w:fldCharType="end"/>
      </w:r>
      <w:r w:rsidR="007C6F3B">
        <w:rPr>
          <w:lang w:val="en-US"/>
        </w:rPr>
        <w:t>.</w:t>
      </w:r>
    </w:p>
    <w:p w14:paraId="5E6E4AB9" w14:textId="77777777" w:rsidR="00886C38" w:rsidRPr="00886C38" w:rsidRDefault="00886C38" w:rsidP="00886C38">
      <w:pPr>
        <w:pStyle w:val="Corpodetexto"/>
        <w:rPr>
          <w:lang w:val="en-US"/>
        </w:rPr>
      </w:pPr>
    </w:p>
    <w:p w14:paraId="48358C3C" w14:textId="37705E48" w:rsidR="00886C38" w:rsidRPr="00886C38" w:rsidRDefault="00886C38" w:rsidP="00886C38">
      <w:pPr>
        <w:pStyle w:val="Corpodetexto"/>
        <w:rPr>
          <w:lang w:val="en-US"/>
        </w:rPr>
      </w:pPr>
      <w:r w:rsidRPr="006B06D1">
        <w:rPr>
          <w:lang w:val="en-US"/>
        </w:rPr>
        <w:t xml:space="preserve">Challenges in UWB-Based </w:t>
      </w:r>
      <w:r w:rsidR="00B71A7D">
        <w:rPr>
          <w:lang w:val="en-US"/>
        </w:rPr>
        <w:t>Localisation</w:t>
      </w:r>
      <w:r w:rsidRPr="006B06D1">
        <w:rPr>
          <w:lang w:val="en-US"/>
        </w:rPr>
        <w:t xml:space="preserve"> System</w:t>
      </w:r>
    </w:p>
    <w:p w14:paraId="76E6A4BD" w14:textId="73CBA0CE" w:rsidR="00D524F1" w:rsidRPr="00D524F1" w:rsidRDefault="00D524F1" w:rsidP="00D524F1">
      <w:pPr>
        <w:pStyle w:val="Corpodetexto"/>
        <w:rPr>
          <w:lang w:val="en-US"/>
        </w:rPr>
      </w:pPr>
      <w:r w:rsidRPr="00D524F1">
        <w:rPr>
          <w:lang w:val="en-US"/>
        </w:rPr>
        <w:t>UWB technology faces numerous challenges induced by extremely cluttered operating environments that cause multipath, NLOS and shadow art</w:t>
      </w:r>
      <w:r w:rsidR="00B71A7D">
        <w:rPr>
          <w:lang w:val="en-US"/>
        </w:rPr>
        <w:t>e</w:t>
      </w:r>
      <w:r w:rsidRPr="00D524F1">
        <w:rPr>
          <w:lang w:val="en-US"/>
        </w:rPr>
        <w:t>facts. These challenges are cited in the following list:</w:t>
      </w:r>
    </w:p>
    <w:p w14:paraId="094AD196" w14:textId="792F3AF4" w:rsidR="00D524F1" w:rsidRPr="00D524F1" w:rsidRDefault="00AF05D8" w:rsidP="00D524F1">
      <w:pPr>
        <w:pStyle w:val="Corpodetexto"/>
        <w:numPr>
          <w:ilvl w:val="0"/>
          <w:numId w:val="10"/>
        </w:numPr>
        <w:rPr>
          <w:lang w:val="en-US"/>
        </w:rPr>
      </w:pPr>
      <w:r>
        <w:rPr>
          <w:lang w:val="en-US"/>
        </w:rPr>
        <w:t>B</w:t>
      </w:r>
      <w:r w:rsidRPr="00AF05D8">
        <w:rPr>
          <w:lang w:val="en-US"/>
        </w:rPr>
        <w:t xml:space="preserve">roadband radio devices are hard to implement for </w:t>
      </w:r>
      <w:r w:rsidR="00FD65E0">
        <w:rPr>
          <w:lang w:val="en-US"/>
        </w:rPr>
        <w:t xml:space="preserve">a </w:t>
      </w:r>
      <w:r>
        <w:rPr>
          <w:lang w:val="en-US"/>
        </w:rPr>
        <w:t>bandwi</w:t>
      </w:r>
      <w:r w:rsidR="00FC6A1E">
        <w:rPr>
          <w:lang w:val="en-US"/>
        </w:rPr>
        <w:t>dth</w:t>
      </w:r>
      <w:r>
        <w:rPr>
          <w:lang w:val="en-US"/>
        </w:rPr>
        <w:t xml:space="preserve"> greater than 500 </w:t>
      </w:r>
      <w:proofErr w:type="spellStart"/>
      <w:r>
        <w:rPr>
          <w:lang w:val="en-US"/>
        </w:rPr>
        <w:t>MHz</w:t>
      </w:r>
      <w:r w:rsidRPr="00AF05D8">
        <w:rPr>
          <w:lang w:val="en-US"/>
        </w:rPr>
        <w:t>.</w:t>
      </w:r>
      <w:proofErr w:type="spellEnd"/>
      <w:r w:rsidRPr="00AF05D8">
        <w:rPr>
          <w:lang w:val="en-US"/>
        </w:rPr>
        <w:t xml:space="preserve"> The adva</w:t>
      </w:r>
      <w:r>
        <w:rPr>
          <w:lang w:val="en-US"/>
        </w:rPr>
        <w:t>n</w:t>
      </w:r>
      <w:r w:rsidRPr="00AF05D8">
        <w:rPr>
          <w:lang w:val="en-US"/>
        </w:rPr>
        <w:t xml:space="preserve">cement of technology has enabled some studies to develop platforms with </w:t>
      </w:r>
      <w:r w:rsidR="00FD65E0">
        <w:rPr>
          <w:lang w:val="en-US"/>
        </w:rPr>
        <w:t>accuracies</w:t>
      </w:r>
      <w:r w:rsidR="00FD65E0" w:rsidRPr="00AF05D8">
        <w:rPr>
          <w:lang w:val="en-US"/>
        </w:rPr>
        <w:t xml:space="preserve"> </w:t>
      </w:r>
      <w:r w:rsidRPr="00AF05D8">
        <w:rPr>
          <w:lang w:val="en-US"/>
        </w:rPr>
        <w:t xml:space="preserve">of 10 to 15 </w:t>
      </w:r>
      <w:proofErr w:type="spellStart"/>
      <w:r w:rsidRPr="00AF05D8">
        <w:rPr>
          <w:lang w:val="en-US"/>
        </w:rPr>
        <w:t>centimet</w:t>
      </w:r>
      <w:r>
        <w:rPr>
          <w:lang w:val="en-US"/>
        </w:rPr>
        <w:t>re</w:t>
      </w:r>
      <w:r w:rsidRPr="00AF05D8">
        <w:rPr>
          <w:lang w:val="en-US"/>
        </w:rPr>
        <w:t>s</w:t>
      </w:r>
      <w:proofErr w:type="spellEnd"/>
      <w:r w:rsidRPr="00AF05D8">
        <w:rPr>
          <w:lang w:val="en-US"/>
        </w:rPr>
        <w:t xml:space="preserve"> or more.</w:t>
      </w:r>
    </w:p>
    <w:p w14:paraId="27DD6051" w14:textId="1D3EBA2E" w:rsidR="00D524F1" w:rsidRPr="00D524F1" w:rsidRDefault="00E566F7" w:rsidP="00D524F1">
      <w:pPr>
        <w:pStyle w:val="Corpodetexto"/>
        <w:numPr>
          <w:ilvl w:val="0"/>
          <w:numId w:val="10"/>
        </w:numPr>
        <w:rPr>
          <w:lang w:val="en-US"/>
        </w:rPr>
      </w:pPr>
      <w:commentRangeStart w:id="82"/>
      <w:r w:rsidRPr="00E566F7">
        <w:rPr>
          <w:lang w:val="en-US"/>
        </w:rPr>
        <w:t xml:space="preserve">Ultra-wide band </w:t>
      </w:r>
      <w:commentRangeEnd w:id="82"/>
      <w:r w:rsidR="00454C63">
        <w:rPr>
          <w:rStyle w:val="Refdecomentrio"/>
          <w:rFonts w:asciiTheme="minorHAnsi" w:eastAsiaTheme="minorEastAsia" w:hAnsiTheme="minorHAnsi" w:cstheme="minorBidi"/>
          <w:lang w:val="en-GB"/>
        </w:rPr>
        <w:commentReference w:id="82"/>
      </w:r>
      <w:r w:rsidRPr="00E566F7">
        <w:rPr>
          <w:lang w:val="en-US"/>
        </w:rPr>
        <w:t>interference occurs when the UWB signal is configured and propagated incorrectly over the same bandwidth as the existing narrowband system.</w:t>
      </w:r>
      <w:r w:rsidR="00264E79">
        <w:rPr>
          <w:lang w:val="en-US"/>
        </w:rPr>
        <w:t xml:space="preserve"> </w:t>
      </w:r>
      <w:r w:rsidR="00D524F1" w:rsidRPr="00D524F1">
        <w:rPr>
          <w:lang w:val="en-US"/>
        </w:rPr>
        <w:t xml:space="preserve">For its implementation, at least three receivers with </w:t>
      </w:r>
      <w:r w:rsidR="00B71A7D">
        <w:rPr>
          <w:lang w:val="en-US"/>
        </w:rPr>
        <w:t xml:space="preserve">a </w:t>
      </w:r>
      <w:r w:rsidR="00D524F1" w:rsidRPr="00D524F1">
        <w:rPr>
          <w:lang w:val="en-US"/>
        </w:rPr>
        <w:t xml:space="preserve">direct path unlocked to the transmitter are required for </w:t>
      </w:r>
      <w:r w:rsidR="00B71A7D">
        <w:rPr>
          <w:lang w:val="en-US"/>
        </w:rPr>
        <w:t>the standard</w:t>
      </w:r>
      <w:r w:rsidR="00D524F1" w:rsidRPr="00D524F1">
        <w:rPr>
          <w:lang w:val="en-US"/>
        </w:rPr>
        <w:t xml:space="preserve"> </w:t>
      </w:r>
      <w:proofErr w:type="spellStart"/>
      <w:r w:rsidR="00D524F1" w:rsidRPr="00D524F1">
        <w:rPr>
          <w:lang w:val="en-US"/>
        </w:rPr>
        <w:t>ToA</w:t>
      </w:r>
      <w:proofErr w:type="spellEnd"/>
      <w:r w:rsidR="00D524F1" w:rsidRPr="00D524F1">
        <w:rPr>
          <w:lang w:val="en-US"/>
        </w:rPr>
        <w:t xml:space="preserve"> positioning algorithm.</w:t>
      </w:r>
    </w:p>
    <w:p w14:paraId="72C4D638" w14:textId="52346507" w:rsidR="00D524F1" w:rsidRPr="00D524F1" w:rsidRDefault="00D524F1" w:rsidP="00D524F1">
      <w:pPr>
        <w:pStyle w:val="Corpodetexto"/>
        <w:numPr>
          <w:ilvl w:val="0"/>
          <w:numId w:val="10"/>
        </w:numPr>
        <w:rPr>
          <w:lang w:val="en-US"/>
        </w:rPr>
      </w:pPr>
      <w:r w:rsidRPr="00D524F1">
        <w:rPr>
          <w:lang w:val="en-US"/>
        </w:rPr>
        <w:t>For the system to be effective and achieve maximum accuracy, it is necessary t</w:t>
      </w:r>
      <w:r w:rsidR="006A1C86">
        <w:rPr>
          <w:lang w:val="en-US"/>
        </w:rPr>
        <w:t xml:space="preserve">o perform the acquisition, tracking and signal </w:t>
      </w:r>
      <w:proofErr w:type="spellStart"/>
      <w:r w:rsidR="006A1C86">
        <w:rPr>
          <w:lang w:val="en-US"/>
        </w:rPr>
        <w:t>synchronisation</w:t>
      </w:r>
      <w:proofErr w:type="spellEnd"/>
      <w:r w:rsidRPr="00D524F1">
        <w:rPr>
          <w:lang w:val="en-US"/>
        </w:rPr>
        <w:t xml:space="preserve"> with high precision </w:t>
      </w:r>
      <w:r w:rsidR="006A1C86">
        <w:rPr>
          <w:lang w:val="en-US"/>
        </w:rPr>
        <w:t>concerning</w:t>
      </w:r>
      <w:r w:rsidRPr="00D524F1">
        <w:rPr>
          <w:lang w:val="en-US"/>
        </w:rPr>
        <w:t xml:space="preserve"> the pulse rate.</w:t>
      </w:r>
    </w:p>
    <w:p w14:paraId="22AB3A4D" w14:textId="728D7ADE" w:rsidR="00886C38" w:rsidRPr="00886C38" w:rsidRDefault="00D524F1" w:rsidP="00D524F1">
      <w:pPr>
        <w:pStyle w:val="Corpodetexto"/>
        <w:rPr>
          <w:lang w:val="en-US"/>
        </w:rPr>
      </w:pPr>
      <w:r w:rsidRPr="00D524F1">
        <w:rPr>
          <w:lang w:val="en-US"/>
        </w:rPr>
        <w:t xml:space="preserve">All these problems are currently being studied and </w:t>
      </w:r>
      <w:proofErr w:type="spellStart"/>
      <w:r w:rsidRPr="00D524F1">
        <w:rPr>
          <w:lang w:val="en-US"/>
        </w:rPr>
        <w:t>analy</w:t>
      </w:r>
      <w:r w:rsidR="00B626BA">
        <w:rPr>
          <w:lang w:val="en-US"/>
        </w:rPr>
        <w:t>s</w:t>
      </w:r>
      <w:r w:rsidRPr="00D524F1">
        <w:rPr>
          <w:lang w:val="en-US"/>
        </w:rPr>
        <w:t>ed</w:t>
      </w:r>
      <w:proofErr w:type="spellEnd"/>
      <w:r w:rsidRPr="00D524F1">
        <w:rPr>
          <w:lang w:val="en-US"/>
        </w:rPr>
        <w:t xml:space="preserve"> towards the evolution of technolog</w:t>
      </w:r>
      <w:r>
        <w:rPr>
          <w:lang w:val="en-US"/>
        </w:rPr>
        <w:t xml:space="preserve">y </w:t>
      </w:r>
      <w:r w:rsidR="00D63121" w:rsidRPr="00D63121">
        <w:rPr>
          <w:lang w:val="en-US"/>
        </w:rPr>
        <w:fldChar w:fldCharType="begin"/>
      </w:r>
      <w:r w:rsidR="00D63121" w:rsidRPr="00D63121">
        <w:rPr>
          <w:lang w:val="en-US"/>
        </w:rPr>
        <w:instrText xml:space="preserve"> ADDIN ZOTERO_ITEM CSL_CITATION {"citationID":"AnlCZ4LG","properties":{"formattedCitation":"(Yassin et al., 2016)","plainCitation":"(Yassin et al., 2016)","noteIndex":0},"citationItems":[{"id":13,"uris":["http://zotero.org/users/local/xwgav5Ui/items/NUFFZY9Z"],"itemData":{"id":13,"type":"article-journal","abstract":"The availability of location information has become a key factor in today’s communications systems allowing location based services. In outdoor scenarios, the mobile terminal position is obtained with high accuracy thanks to the Global Positioning System (GPS) or to the standalone cellular systems. However, the main problem of GPS and cellular systems resides in the indoor environment and in scenarios with deep shadowing effects where the satellite or cellular signals are broken. In this paper, we survey different technologies and methodologies for indoor and outdoor localization with an emphasis on indoor methodologies and concepts. Additionally, we discuss in this review different localization-based applications, where the location information is critical to estimate. Finally, a comprehensive discussion of the challenges in terms of accuracy, cost, complexity, security, scalability, etc. is given. The aim of this survey is to provide a comprehensive overview of existing efforts as well as auspicious and anticipated dimensions for future work in indoor localization techniques and applications.","container-title":"IEEE Communications Surveys &amp; Tutorials","DOI":"10.1109/COMST.2016.2632427","journalAbbreviation":"IEEE Communications Surveys &amp; Tutorials","page":"1-1","source":"ResearchGate","title":"Recent Advances in Indoor Localization: A Survey on Theoretical Approaches and Applications","title-short":"Recent Advances in Indoor Localization","volume":"PP","author":[{"family":"Yassin","given":"Ali"},{"family":"Nasser","given":"Youssef"},{"family":"Awad","given":"Mariette"},{"family":"Al-Dubai","given":"Ahmed"},{"family":"Liu","given":"Ran"},{"family":"Yuen","given":"Chau"},{"family":"Raulefs","given":"Ronald"}],"issued":{"date-parts":[["2016",11,29]]}}}],"schema":"https://github.com/citation-style-language/schema/raw/master/csl-citation.json"} </w:instrText>
      </w:r>
      <w:r w:rsidR="00D63121" w:rsidRPr="00D63121">
        <w:rPr>
          <w:lang w:val="en-US"/>
        </w:rPr>
        <w:fldChar w:fldCharType="separate"/>
      </w:r>
      <w:r w:rsidR="003B6A63" w:rsidRPr="003B6A63">
        <w:rPr>
          <w:lang w:val="en-GB"/>
        </w:rPr>
        <w:t>(Yassin et al., 2016)</w:t>
      </w:r>
      <w:r w:rsidR="00D63121" w:rsidRPr="00D63121">
        <w:rPr>
          <w:lang w:val="en-US"/>
        </w:rPr>
        <w:fldChar w:fldCharType="end"/>
      </w:r>
      <w:r w:rsidR="00886C38" w:rsidRPr="00886C38">
        <w:rPr>
          <w:lang w:val="en-US"/>
        </w:rPr>
        <w:t xml:space="preserve">. </w:t>
      </w:r>
    </w:p>
    <w:p w14:paraId="1DE8706B" w14:textId="6A8F2ECE" w:rsidR="00886C38" w:rsidRDefault="00886C38" w:rsidP="00886C38">
      <w:pPr>
        <w:pStyle w:val="Corpodetexto"/>
        <w:rPr>
          <w:lang w:val="en-US"/>
        </w:rPr>
      </w:pPr>
    </w:p>
    <w:p w14:paraId="120381B6" w14:textId="17866078" w:rsidR="00DD2FBF" w:rsidRDefault="00DD2FBF" w:rsidP="00886C38">
      <w:pPr>
        <w:pStyle w:val="Corpodetexto"/>
        <w:rPr>
          <w:lang w:val="en-US"/>
        </w:rPr>
      </w:pPr>
    </w:p>
    <w:p w14:paraId="792D878B" w14:textId="01E8A3D6" w:rsidR="00886C38" w:rsidRPr="00886C38" w:rsidRDefault="00886C38" w:rsidP="00A26F59">
      <w:pPr>
        <w:pStyle w:val="Corpodetexto"/>
        <w:numPr>
          <w:ilvl w:val="0"/>
          <w:numId w:val="4"/>
        </w:numPr>
        <w:rPr>
          <w:lang w:val="en-US"/>
        </w:rPr>
      </w:pPr>
      <w:r w:rsidRPr="00886C38">
        <w:rPr>
          <w:lang w:val="en-US"/>
        </w:rPr>
        <w:lastRenderedPageBreak/>
        <w:t>Ultrasound</w:t>
      </w:r>
    </w:p>
    <w:p w14:paraId="62B5D50F" w14:textId="4E23371F" w:rsidR="00886C38" w:rsidRPr="00886C38" w:rsidRDefault="00886C38" w:rsidP="00886C38">
      <w:pPr>
        <w:pStyle w:val="Corpodetexto"/>
        <w:rPr>
          <w:lang w:val="en-US"/>
        </w:rPr>
      </w:pPr>
      <w:r w:rsidRPr="00886C38">
        <w:rPr>
          <w:lang w:val="en-US"/>
        </w:rPr>
        <w:t>Ultrasound</w:t>
      </w:r>
      <w:r w:rsidR="00B71A7D">
        <w:rPr>
          <w:lang w:val="en-US"/>
        </w:rPr>
        <w:t>-</w:t>
      </w:r>
      <w:r w:rsidRPr="00886C38">
        <w:rPr>
          <w:lang w:val="en-US"/>
        </w:rPr>
        <w:t xml:space="preserve">based location systems are referred to as </w:t>
      </w:r>
      <w:r w:rsidR="00B71A7D">
        <w:rPr>
          <w:lang w:val="en-US"/>
        </w:rPr>
        <w:t>delicat</w:t>
      </w:r>
      <w:r w:rsidRPr="00886C38">
        <w:rPr>
          <w:lang w:val="en-US"/>
        </w:rPr>
        <w:t xml:space="preserve">e grain systems with </w:t>
      </w:r>
      <w:proofErr w:type="spellStart"/>
      <w:r w:rsidR="00FC42C6" w:rsidRPr="00886C38">
        <w:rPr>
          <w:lang w:val="en-US"/>
        </w:rPr>
        <w:t>centimet</w:t>
      </w:r>
      <w:r w:rsidR="00B71A7D">
        <w:rPr>
          <w:lang w:val="en-US"/>
        </w:rPr>
        <w:t>re</w:t>
      </w:r>
      <w:proofErr w:type="spellEnd"/>
      <w:r w:rsidR="00B71A7D">
        <w:rPr>
          <w:lang w:val="en-US"/>
        </w:rPr>
        <w:t>-</w:t>
      </w:r>
      <w:r w:rsidRPr="00886C38">
        <w:rPr>
          <w:lang w:val="en-US"/>
        </w:rPr>
        <w:t>level location accuracy. They depend on the time of arrival calculation of the ultrasound signal measured using sound velocity. Ultrasound networks which have been built are either narrowband or wideband.</w:t>
      </w:r>
      <w:r w:rsidR="006B06D1" w:rsidRPr="006B06D1">
        <w:rPr>
          <w:lang w:val="en-GB"/>
        </w:rPr>
        <w:t xml:space="preserve"> </w:t>
      </w:r>
      <w:r w:rsidR="006B06D1" w:rsidRPr="006B06D1">
        <w:rPr>
          <w:lang w:val="en-US"/>
        </w:rPr>
        <w:t xml:space="preserve">Relatively to the ultrasound positioning system, it has high </w:t>
      </w:r>
      <w:r w:rsidR="00B71A7D">
        <w:rPr>
          <w:lang w:val="en-US"/>
        </w:rPr>
        <w:t>room-level accuracy</w:t>
      </w:r>
      <w:r w:rsidR="006B06D1" w:rsidRPr="006B06D1">
        <w:rPr>
          <w:lang w:val="en-US"/>
        </w:rPr>
        <w:t xml:space="preserve">. Some ultrasound positioning systems use narrowband or wideband signals that have shown </w:t>
      </w:r>
      <w:r w:rsidR="00B71A7D">
        <w:rPr>
          <w:lang w:val="en-US"/>
        </w:rPr>
        <w:t>high</w:t>
      </w:r>
      <w:r w:rsidR="006B06D1" w:rsidRPr="006B06D1">
        <w:rPr>
          <w:lang w:val="en-US"/>
        </w:rPr>
        <w:t xml:space="preserve"> accuracy during implementation. </w:t>
      </w:r>
      <w:r w:rsidR="00221F91">
        <w:rPr>
          <w:lang w:val="en-US"/>
        </w:rPr>
        <w:t>Several types of ultrasonic tags can be used on both people and objects. These tags serve as receivers or transmitters; when one is fixed, the other is in motion</w:t>
      </w:r>
      <w:r w:rsidR="006B06D1">
        <w:rPr>
          <w:lang w:val="en-US"/>
        </w:rPr>
        <w:t xml:space="preserve"> </w:t>
      </w:r>
      <w:r w:rsidR="00DC1C44">
        <w:rPr>
          <w:lang w:val="en-US"/>
        </w:rPr>
        <w:fldChar w:fldCharType="begin"/>
      </w:r>
      <w:r w:rsidR="00DC1C44">
        <w:rPr>
          <w:lang w:val="en-US"/>
        </w:rPr>
        <w:instrText xml:space="preserve"> ADDIN ZOTERO_ITEM CSL_CITATION {"citationID":"f8EQHW3A","properties":{"formattedCitation":"(Sakpere et al., 2017)","plainCitation":"(Sakpere et al., 2017)","noteIndex":0},"citationItems":[{"id":19,"uris":["http://zotero.org/users/local/xwgav5Ui/items/L2WYM3EV"],"itemData":{"id":19,"type":"article-journal","abstract":"The research and use of positioning and navigation technologies outdoors has seen a steady and exponential growth. Based on this success, there have been attempts to implement these technologies indoors, leading to numerous studies. Most of the algorithms, techniques and technologies used have been implemented outdoors. However, how they fare indoors is different altogether. Thus, several technologies have been proposed and implemented to improve positioning and navigation indoors. Among them are Infrared (IR), Ultrasound, Audible Sound, Magnetic, Optical and Vision, Radio Frequency (RF), Visible Light, Pedestrian Dead Reckoning (PDR)/Inertial Navigation System (INS) and Hybrid. The RF technologies include Bluetooth, Ultra-wideband (UWB), Wireless Sensor Network (WSN), Wireless Local Area Network (WLAN), Radio-Frequency Identification (RFID) and Near Field Communication (NFC). In addition, positioning techniques applied in indoor positioning systems include the signal properties and positioning algorithms. The prevalent signal properties are Angle of Arrival (AOA), Time of Arrival (TOA), Time Difference of Arrival (TDOA) and Received Signal Strength Indication (RSSI), while the positioning algorithms are Triangulation, Trilateration, Proximity and Scene Analysis/Fingerprinting. This paper presents a state-of-the-art survey of indoor positioning and navigation systems and technologies, and their use in various scenarios. It analyses distinct positioning technology metrics such as accuracy, complexity, cost, privacy, scalability and usability. This paper has profound implications for future studies of positioning and navigation.","container-title":"South African Computer Journal","DOI":"10.18489/sacj.v29i3.452","journalAbbreviation":"South African Computer Journal","page":"145","source":"ResearchGate","title":"A State-of-the-Art Survey of Indoor Positioning and Navigation Systems and Technologies","volume":"29","author":[{"family":"Sakpere","given":"Wilson"},{"family":"Adeyeye Oshin","given":"Michael"},{"family":"Mlitwa","given":"Nhlanhla"}],"issued":{"date-parts":[["2017",12,8]]}}}],"schema":"https://github.com/citation-style-language/schema/raw/master/csl-citation.json"} </w:instrText>
      </w:r>
      <w:r w:rsidR="00DC1C44">
        <w:rPr>
          <w:lang w:val="en-US"/>
        </w:rPr>
        <w:fldChar w:fldCharType="separate"/>
      </w:r>
      <w:r w:rsidR="003B6A63" w:rsidRPr="009A30EC">
        <w:rPr>
          <w:lang w:val="en-GB"/>
        </w:rPr>
        <w:t>(Sakpere et al., 2017)</w:t>
      </w:r>
      <w:r w:rsidR="00DC1C44">
        <w:rPr>
          <w:lang w:val="en-US"/>
        </w:rPr>
        <w:fldChar w:fldCharType="end"/>
      </w:r>
      <w:r w:rsidR="006B06D1">
        <w:rPr>
          <w:lang w:val="en-US"/>
        </w:rPr>
        <w:t>.</w:t>
      </w:r>
    </w:p>
    <w:p w14:paraId="74BB7A23" w14:textId="223DFDF1" w:rsidR="00886C38" w:rsidRPr="00886C38" w:rsidRDefault="00886C38" w:rsidP="00886C38">
      <w:pPr>
        <w:pStyle w:val="Corpodetexto"/>
        <w:rPr>
          <w:lang w:val="en-US"/>
        </w:rPr>
      </w:pPr>
      <w:r w:rsidRPr="00886C38">
        <w:rPr>
          <w:lang w:val="en-US"/>
        </w:rPr>
        <w:t xml:space="preserve">Ultrasound position systems deliver </w:t>
      </w:r>
      <w:r w:rsidR="00B71A7D">
        <w:rPr>
          <w:lang w:val="en-US"/>
        </w:rPr>
        <w:t>various</w:t>
      </w:r>
      <w:r w:rsidRPr="00886C38">
        <w:rPr>
          <w:lang w:val="en-US"/>
        </w:rPr>
        <w:t xml:space="preserve"> benefits like low device cost, accuracy, reliability, scalability, and high-power performance. </w:t>
      </w:r>
    </w:p>
    <w:p w14:paraId="57497AD0" w14:textId="77777777" w:rsidR="00886C38" w:rsidRPr="00886C38" w:rsidRDefault="00886C38" w:rsidP="00886C38">
      <w:pPr>
        <w:pStyle w:val="Corpodetexto"/>
        <w:rPr>
          <w:lang w:val="en-US"/>
        </w:rPr>
      </w:pPr>
    </w:p>
    <w:p w14:paraId="38F95F32" w14:textId="77777777" w:rsidR="00886C38" w:rsidRPr="00886C38" w:rsidRDefault="00886C38" w:rsidP="00886C38">
      <w:pPr>
        <w:pStyle w:val="Corpodetexto"/>
        <w:rPr>
          <w:lang w:val="en-US"/>
        </w:rPr>
      </w:pPr>
      <w:r w:rsidRPr="006B06D1">
        <w:rPr>
          <w:lang w:val="en-US"/>
        </w:rPr>
        <w:t>Challenges and drawbacks of Ultrasound</w:t>
      </w:r>
    </w:p>
    <w:p w14:paraId="7439FDB2" w14:textId="411ED87D" w:rsidR="00886C38" w:rsidRPr="00886C38" w:rsidRDefault="00221F91" w:rsidP="006B06D1">
      <w:pPr>
        <w:pStyle w:val="Corpodetexto"/>
        <w:rPr>
          <w:lang w:val="en-US"/>
        </w:rPr>
      </w:pPr>
      <w:r w:rsidRPr="00221F91">
        <w:rPr>
          <w:lang w:val="en-US"/>
        </w:rPr>
        <w:t>Ultrasonic positioning systems are typically cheap at room level. A large-scale implementation would diminish its advantages as it would be costly to deploy and maintain.</w:t>
      </w:r>
      <w:r>
        <w:rPr>
          <w:lang w:val="en-US"/>
        </w:rPr>
        <w:t xml:space="preserve"> </w:t>
      </w:r>
      <w:r w:rsidR="006B06D1" w:rsidRPr="006B06D1">
        <w:rPr>
          <w:lang w:val="en-US"/>
        </w:rPr>
        <w:t>In addition, ultrasound systems experience multipath effects such as noise, reflection, and interference. Thus, system accuracy and performance are degraded</w:t>
      </w:r>
      <w:r w:rsidR="006B06D1">
        <w:rPr>
          <w:lang w:val="en-US"/>
        </w:rPr>
        <w:t xml:space="preserve"> </w:t>
      </w:r>
      <w:r w:rsidR="00D63121">
        <w:rPr>
          <w:lang w:val="en-US"/>
        </w:rPr>
        <w:fldChar w:fldCharType="begin"/>
      </w:r>
      <w:r w:rsidR="00D63121">
        <w:rPr>
          <w:lang w:val="en-US"/>
        </w:rPr>
        <w:instrText xml:space="preserve"> ADDIN ZOTERO_ITEM CSL_CITATION {"citationID":"WuCkTbO9","properties":{"formattedCitation":"(Sakpere et al., 2017)","plainCitation":"(Sakpere et al., 2017)","noteIndex":0},"citationItems":[{"id":19,"uris":["http://zotero.org/users/local/xwgav5Ui/items/L2WYM3EV"],"itemData":{"id":19,"type":"article-journal","abstract":"The research and use of positioning and navigation technologies outdoors has seen a steady and exponential growth. Based on this success, there have been attempts to implement these technologies indoors, leading to numerous studies. Most of the algorithms, techniques and technologies used have been implemented outdoors. However, how they fare indoors is different altogether. Thus, several technologies have been proposed and implemented to improve positioning and navigation indoors. Among them are Infrared (IR), Ultrasound, Audible Sound, Magnetic, Optical and Vision, Radio Frequency (RF), Visible Light, Pedestrian Dead Reckoning (PDR)/Inertial Navigation System (INS) and Hybrid. The RF technologies include Bluetooth, Ultra-wideband (UWB), Wireless Sensor Network (WSN), Wireless Local Area Network (WLAN), Radio-Frequency Identification (RFID) and Near Field Communication (NFC). In addition, positioning techniques applied in indoor positioning systems include the signal properties and positioning algorithms. The prevalent signal properties are Angle of Arrival (AOA), Time of Arrival (TOA), Time Difference of Arrival (TDOA) and Received Signal Strength Indication (RSSI), while the positioning algorithms are Triangulation, Trilateration, Proximity and Scene Analysis/Fingerprinting. This paper presents a state-of-the-art survey of indoor positioning and navigation systems and technologies, and their use in various scenarios. It analyses distinct positioning technology metrics such as accuracy, complexity, cost, privacy, scalability and usability. This paper has profound implications for future studies of positioning and navigation.","container-title":"South African Computer Journal","DOI":"10.18489/sacj.v29i3.452","journalAbbreviation":"South African Computer Journal","page":"145","source":"ResearchGate","title":"A State-of-the-Art Survey of Indoor Positioning and Navigation Systems and Technologies","volume":"29","author":[{"family":"Sakpere","given":"Wilson"},{"family":"Adeyeye Oshin","given":"Michael"},{"family":"Mlitwa","given":"Nhlanhla"}],"issued":{"date-parts":[["2017",12,8]]}}}],"schema":"https://github.com/citation-style-language/schema/raw/master/csl-citation.json"} </w:instrText>
      </w:r>
      <w:r w:rsidR="00D63121">
        <w:rPr>
          <w:lang w:val="en-US"/>
        </w:rPr>
        <w:fldChar w:fldCharType="separate"/>
      </w:r>
      <w:r w:rsidR="003B6A63" w:rsidRPr="003B6A63">
        <w:rPr>
          <w:lang w:val="en-GB"/>
        </w:rPr>
        <w:t>(Sakpere et al., 2017)</w:t>
      </w:r>
      <w:r w:rsidR="00D63121">
        <w:rPr>
          <w:lang w:val="en-US"/>
        </w:rPr>
        <w:fldChar w:fldCharType="end"/>
      </w:r>
      <w:r w:rsidR="006B06D1">
        <w:rPr>
          <w:lang w:val="en-US"/>
        </w:rPr>
        <w:t>.</w:t>
      </w:r>
    </w:p>
    <w:p w14:paraId="6FC69929" w14:textId="77777777" w:rsidR="00886C38" w:rsidRPr="00886C38" w:rsidRDefault="00886C38" w:rsidP="00886C38">
      <w:pPr>
        <w:pStyle w:val="Corpodetexto"/>
        <w:rPr>
          <w:lang w:val="en-US"/>
        </w:rPr>
      </w:pPr>
    </w:p>
    <w:p w14:paraId="30EEB1B5" w14:textId="36AEE484" w:rsidR="00886C38" w:rsidRPr="00886C38" w:rsidRDefault="00886C38" w:rsidP="00A26F59">
      <w:pPr>
        <w:pStyle w:val="Corpodetexto"/>
        <w:numPr>
          <w:ilvl w:val="0"/>
          <w:numId w:val="4"/>
        </w:numPr>
        <w:rPr>
          <w:lang w:val="en-US"/>
        </w:rPr>
      </w:pPr>
      <w:r w:rsidRPr="00886C38">
        <w:rPr>
          <w:lang w:val="en-US"/>
        </w:rPr>
        <w:t>Dead Reckoning</w:t>
      </w:r>
    </w:p>
    <w:p w14:paraId="50243150" w14:textId="53F1B048" w:rsidR="00886C38" w:rsidRPr="00454C63" w:rsidRDefault="00B71A7D" w:rsidP="00886C38">
      <w:pPr>
        <w:pStyle w:val="Corpodetexto"/>
        <w:rPr>
          <w:lang w:val="en-GB"/>
        </w:rPr>
      </w:pPr>
      <w:r w:rsidRPr="00454C63">
        <w:rPr>
          <w:lang w:val="en-GB"/>
        </w:rPr>
        <w:t>The dead Reckoning technique</w:t>
      </w:r>
      <w:r w:rsidR="00886C38" w:rsidRPr="00454C63">
        <w:rPr>
          <w:lang w:val="en-GB"/>
        </w:rPr>
        <w:t xml:space="preserve"> </w:t>
      </w:r>
      <w:r w:rsidR="00272345" w:rsidRPr="00454C63">
        <w:rPr>
          <w:lang w:val="en-GB"/>
        </w:rPr>
        <w:t>estimates</w:t>
      </w:r>
      <w:r w:rsidR="00886C38" w:rsidRPr="00454C63">
        <w:rPr>
          <w:lang w:val="en-GB"/>
        </w:rPr>
        <w:t xml:space="preserve"> the current position based on the last calculated position and motion information. Here two techniques can be used to estimate a person’s travelled distance. The first is pedometer</w:t>
      </w:r>
      <w:r w:rsidRPr="00454C63">
        <w:rPr>
          <w:lang w:val="en-GB"/>
        </w:rPr>
        <w:t>-</w:t>
      </w:r>
      <w:r w:rsidR="00886C38" w:rsidRPr="00454C63">
        <w:rPr>
          <w:lang w:val="en-GB"/>
        </w:rPr>
        <w:t xml:space="preserve">based dead reckoning, in which </w:t>
      </w:r>
      <w:r w:rsidR="003A4619" w:rsidRPr="00454C63">
        <w:rPr>
          <w:lang w:val="en-GB"/>
        </w:rPr>
        <w:t>step detection and step length are</w:t>
      </w:r>
      <w:r w:rsidR="00886C38" w:rsidRPr="00454C63">
        <w:rPr>
          <w:lang w:val="en-GB"/>
        </w:rPr>
        <w:t xml:space="preserve"> estimated</w:t>
      </w:r>
      <w:r w:rsidRPr="00454C63">
        <w:rPr>
          <w:lang w:val="en-GB"/>
        </w:rPr>
        <w:t>,</w:t>
      </w:r>
      <w:r w:rsidR="00886C38" w:rsidRPr="00454C63">
        <w:rPr>
          <w:lang w:val="en-GB"/>
        </w:rPr>
        <w:t xml:space="preserve"> and then </w:t>
      </w:r>
      <w:r w:rsidR="003A4619" w:rsidRPr="00454C63">
        <w:rPr>
          <w:lang w:val="en-GB"/>
        </w:rPr>
        <w:t xml:space="preserve">steps </w:t>
      </w:r>
      <w:r w:rsidR="00886C38" w:rsidRPr="00454C63">
        <w:rPr>
          <w:lang w:val="en-GB"/>
        </w:rPr>
        <w:t>are counted to measure the distance travelled. The other is pedestrian dead reckoning which calculates the distance travelled directly. The inertial measurement unit (IMU) is attached to a person’s foot</w:t>
      </w:r>
      <w:r w:rsidRPr="00454C63">
        <w:rPr>
          <w:lang w:val="en-GB"/>
        </w:rPr>
        <w:t xml:space="preserve"> and</w:t>
      </w:r>
      <w:r w:rsidR="00886C38" w:rsidRPr="00454C63">
        <w:rPr>
          <w:lang w:val="en-GB"/>
        </w:rPr>
        <w:t xml:space="preserve"> calculates the acceleration and angular velocity changes. The data obtained is then </w:t>
      </w:r>
      <w:r w:rsidR="00714225" w:rsidRPr="00454C63">
        <w:rPr>
          <w:lang w:val="en-GB"/>
        </w:rPr>
        <w:t>analy</w:t>
      </w:r>
      <w:r w:rsidR="00B626BA" w:rsidRPr="00454C63">
        <w:rPr>
          <w:lang w:val="en-GB"/>
        </w:rPr>
        <w:t>s</w:t>
      </w:r>
      <w:r w:rsidR="00714225" w:rsidRPr="00454C63">
        <w:rPr>
          <w:lang w:val="en-GB"/>
        </w:rPr>
        <w:t>ed</w:t>
      </w:r>
      <w:r w:rsidR="00886C38" w:rsidRPr="00454C63">
        <w:rPr>
          <w:lang w:val="en-GB"/>
        </w:rPr>
        <w:t xml:space="preserve"> </w:t>
      </w:r>
      <w:r w:rsidRPr="00454C63">
        <w:rPr>
          <w:lang w:val="en-GB"/>
        </w:rPr>
        <w:t xml:space="preserve">and </w:t>
      </w:r>
      <w:r w:rsidR="00886C38" w:rsidRPr="00454C63">
        <w:rPr>
          <w:lang w:val="en-GB"/>
        </w:rPr>
        <w:t>transformed into referential motions</w:t>
      </w:r>
      <w:r w:rsidRPr="00454C63">
        <w:rPr>
          <w:lang w:val="en-GB"/>
        </w:rPr>
        <w:t>,</w:t>
      </w:r>
      <w:r w:rsidR="00886C38" w:rsidRPr="00454C63">
        <w:rPr>
          <w:lang w:val="en-GB"/>
        </w:rPr>
        <w:t xml:space="preserve"> and the movement’s distance and orientation are measured. </w:t>
      </w:r>
      <w:r w:rsidR="00221F91" w:rsidRPr="00454C63">
        <w:rPr>
          <w:lang w:val="en-GB"/>
        </w:rPr>
        <w:t xml:space="preserve">Once initialised, this system can continuously calculate its position, </w:t>
      </w:r>
      <w:proofErr w:type="gramStart"/>
      <w:r w:rsidR="00221F91" w:rsidRPr="00454C63">
        <w:rPr>
          <w:lang w:val="en-GB"/>
        </w:rPr>
        <w:t>orientation</w:t>
      </w:r>
      <w:proofErr w:type="gramEnd"/>
      <w:r w:rsidR="00221F91" w:rsidRPr="00454C63">
        <w:rPr>
          <w:lang w:val="en-GB"/>
        </w:rPr>
        <w:t xml:space="preserve"> and velocity independently, without needing external references. It is simple, low-cost and can estimate positions in real-time.</w:t>
      </w:r>
      <w:r w:rsidR="00BD75C6" w:rsidRPr="00454C63">
        <w:rPr>
          <w:lang w:val="en-GB"/>
        </w:rPr>
        <w:t xml:space="preserve"> </w:t>
      </w:r>
      <w:r w:rsidR="00E566F7" w:rsidRPr="00454C63">
        <w:rPr>
          <w:lang w:val="en-GB"/>
        </w:rPr>
        <w:t>Moreover, it can combine smoothly and efficiently with other positioning systems due to its inertial sensors</w:t>
      </w:r>
      <w:r w:rsidR="00886C38" w:rsidRPr="00454C63">
        <w:rPr>
          <w:lang w:val="en-GB"/>
        </w:rPr>
        <w:t xml:space="preserve">. </w:t>
      </w:r>
      <w:proofErr w:type="spellStart"/>
      <w:r w:rsidR="00221F91" w:rsidRPr="00454C63">
        <w:rPr>
          <w:lang w:val="en-GB"/>
        </w:rPr>
        <w:t>A</w:t>
      </w:r>
      <w:r w:rsidR="00886C38" w:rsidRPr="00454C63">
        <w:rPr>
          <w:lang w:val="en-GB"/>
        </w:rPr>
        <w:t>ffecte</w:t>
      </w:r>
      <w:r w:rsidR="00221F91" w:rsidRPr="00454C63">
        <w:rPr>
          <w:lang w:val="en-GB"/>
        </w:rPr>
        <w:t>less</w:t>
      </w:r>
      <w:proofErr w:type="spellEnd"/>
      <w:r w:rsidR="00886C38" w:rsidRPr="00454C63">
        <w:rPr>
          <w:lang w:val="en-GB"/>
        </w:rPr>
        <w:t xml:space="preserve"> by signal issues, emi</w:t>
      </w:r>
      <w:r w:rsidR="00221F91" w:rsidRPr="00454C63">
        <w:rPr>
          <w:lang w:val="en-GB"/>
        </w:rPr>
        <w:t>t</w:t>
      </w:r>
      <w:r w:rsidR="00886C38" w:rsidRPr="00454C63">
        <w:rPr>
          <w:lang w:val="en-GB"/>
        </w:rPr>
        <w:t>t</w:t>
      </w:r>
      <w:r w:rsidR="00221F91" w:rsidRPr="00454C63">
        <w:rPr>
          <w:lang w:val="en-GB"/>
        </w:rPr>
        <w:t>ing</w:t>
      </w:r>
      <w:r w:rsidR="00886C38" w:rsidRPr="00454C63">
        <w:rPr>
          <w:lang w:val="en-GB"/>
        </w:rPr>
        <w:t xml:space="preserve"> no signals or radiation and does not require a network to </w:t>
      </w:r>
      <w:r w:rsidR="00221F91" w:rsidRPr="00454C63">
        <w:rPr>
          <w:lang w:val="en-GB"/>
        </w:rPr>
        <w:t>operate</w:t>
      </w:r>
      <w:r w:rsidR="00886C38" w:rsidRPr="00454C63">
        <w:rPr>
          <w:lang w:val="en-GB"/>
        </w:rPr>
        <w:t>.</w:t>
      </w:r>
    </w:p>
    <w:p w14:paraId="7A04AD18" w14:textId="77777777" w:rsidR="00CC37A2" w:rsidRPr="00886C38" w:rsidRDefault="00CC37A2" w:rsidP="00886C38">
      <w:pPr>
        <w:pStyle w:val="Corpodetexto"/>
        <w:rPr>
          <w:lang w:val="en-US"/>
        </w:rPr>
      </w:pPr>
    </w:p>
    <w:p w14:paraId="57B8B945" w14:textId="77777777" w:rsidR="00886C38" w:rsidRPr="00886C38" w:rsidRDefault="00886C38" w:rsidP="00886C38">
      <w:pPr>
        <w:pStyle w:val="Corpodetexto"/>
        <w:rPr>
          <w:lang w:val="en-US"/>
        </w:rPr>
      </w:pPr>
      <w:r w:rsidRPr="006B06D1">
        <w:rPr>
          <w:lang w:val="en-US"/>
        </w:rPr>
        <w:lastRenderedPageBreak/>
        <w:t>Challenges and drawbacks of Pedestrian Dead Reckoning</w:t>
      </w:r>
      <w:r w:rsidRPr="00886C38">
        <w:rPr>
          <w:lang w:val="en-US"/>
        </w:rPr>
        <w:t xml:space="preserve"> </w:t>
      </w:r>
    </w:p>
    <w:p w14:paraId="62168635" w14:textId="5EA29553" w:rsidR="00357C59" w:rsidRDefault="006B06D1" w:rsidP="00886C38">
      <w:pPr>
        <w:pStyle w:val="Corpodetexto"/>
        <w:rPr>
          <w:lang w:val="en-US"/>
        </w:rPr>
      </w:pPr>
      <w:r w:rsidRPr="006B06D1">
        <w:rPr>
          <w:lang w:val="en-US"/>
        </w:rPr>
        <w:t xml:space="preserve">A </w:t>
      </w:r>
      <w:r w:rsidR="00B71A7D">
        <w:rPr>
          <w:lang w:val="en-US"/>
        </w:rPr>
        <w:t>significant</w:t>
      </w:r>
      <w:r w:rsidRPr="006B06D1">
        <w:rPr>
          <w:lang w:val="en-US"/>
        </w:rPr>
        <w:t xml:space="preserve"> problem with PDR and INS is the gradual drift in operation due to the progressive accumulation of errors over time during motion</w:t>
      </w:r>
      <w:r w:rsidR="00264E79">
        <w:rPr>
          <w:lang w:val="en-US"/>
        </w:rPr>
        <w:t xml:space="preserve"> leading</w:t>
      </w:r>
      <w:r w:rsidR="00D146C7">
        <w:rPr>
          <w:lang w:val="en-US"/>
        </w:rPr>
        <w:t xml:space="preserve"> to low accuracy due to sensor noise,</w:t>
      </w:r>
      <w:r w:rsidR="00B20A4B">
        <w:rPr>
          <w:lang w:val="en-US"/>
        </w:rPr>
        <w:t xml:space="preserve"> bias</w:t>
      </w:r>
      <w:r w:rsidR="00B71A7D">
        <w:rPr>
          <w:lang w:val="en-US"/>
        </w:rPr>
        <w:t>,</w:t>
      </w:r>
      <w:r w:rsidR="00B20A4B" w:rsidRPr="006B06D1">
        <w:rPr>
          <w:lang w:val="en-US"/>
        </w:rPr>
        <w:t xml:space="preserve"> </w:t>
      </w:r>
      <w:r w:rsidRPr="006B06D1">
        <w:rPr>
          <w:lang w:val="en-US"/>
        </w:rPr>
        <w:t xml:space="preserve">and magnetic disturbances. </w:t>
      </w:r>
      <w:r w:rsidR="00D146C7">
        <w:rPr>
          <w:lang w:val="en-US"/>
        </w:rPr>
        <w:t>T</w:t>
      </w:r>
      <w:r w:rsidRPr="006B06D1">
        <w:rPr>
          <w:lang w:val="en-US"/>
        </w:rPr>
        <w:t>here is the possibility of using a hybrid system with a GPS satellite system or other positioning systems</w:t>
      </w:r>
      <w:r w:rsidR="00D146C7" w:rsidRPr="00D146C7">
        <w:rPr>
          <w:lang w:val="en-US"/>
        </w:rPr>
        <w:t xml:space="preserve"> </w:t>
      </w:r>
      <w:r w:rsidR="00D146C7">
        <w:rPr>
          <w:lang w:val="en-US"/>
        </w:rPr>
        <w:t>t</w:t>
      </w:r>
      <w:r w:rsidR="00D146C7" w:rsidRPr="006B06D1">
        <w:rPr>
          <w:lang w:val="en-US"/>
        </w:rPr>
        <w:t>o eliminate this error</w:t>
      </w:r>
      <w:r w:rsidRPr="006B06D1">
        <w:rPr>
          <w:lang w:val="en-US"/>
        </w:rPr>
        <w:t xml:space="preserve">. Thus, the </w:t>
      </w:r>
      <w:r w:rsidR="00B71A7D">
        <w:rPr>
          <w:lang w:val="en-US"/>
        </w:rPr>
        <w:t>system's complexity</w:t>
      </w:r>
      <w:r w:rsidRPr="006B06D1">
        <w:rPr>
          <w:lang w:val="en-US"/>
        </w:rPr>
        <w:t xml:space="preserve"> increases, as does the cost</w:t>
      </w:r>
      <w:r>
        <w:rPr>
          <w:lang w:val="en-US"/>
        </w:rPr>
        <w:t xml:space="preserve"> </w:t>
      </w:r>
      <w:r w:rsidRPr="006B06D1">
        <w:rPr>
          <w:lang w:val="en-US"/>
        </w:rPr>
        <w:fldChar w:fldCharType="begin"/>
      </w:r>
      <w:r w:rsidRPr="006B06D1">
        <w:rPr>
          <w:lang w:val="en-US"/>
        </w:rPr>
        <w:instrText xml:space="preserve"> ADDIN ZOTERO_ITEM CSL_CITATION {"citationID":"v29bOtyI","properties":{"formattedCitation":"(Sakpere et al., 2017)","plainCitation":"(Sakpere et al., 2017)","noteIndex":0},"citationItems":[{"id":19,"uris":["http://zotero.org/users/local/xwgav5Ui/items/L2WYM3EV"],"itemData":{"id":19,"type":"article-journal","abstract":"The research and use of positioning and navigation technologies outdoors has seen a steady and exponential growth. Based on this success, there have been attempts to implement these technologies indoors, leading to numerous studies. Most of the algorithms, techniques and technologies used have been implemented outdoors. However, how they fare indoors is different altogether. Thus, several technologies have been proposed and implemented to improve positioning and navigation indoors. Among them are Infrared (IR), Ultrasound, Audible Sound, Magnetic, Optical and Vision, Radio Frequency (RF), Visible Light, Pedestrian Dead Reckoning (PDR)/Inertial Navigation System (INS) and Hybrid. The RF technologies include Bluetooth, Ultra-wideband (UWB), Wireless Sensor Network (WSN), Wireless Local Area Network (WLAN), Radio-Frequency Identification (RFID) and Near Field Communication (NFC). In addition, positioning techniques applied in indoor positioning systems include the signal properties and positioning algorithms. The prevalent signal properties are Angle of Arrival (AOA), Time of Arrival (TOA), Time Difference of Arrival (TDOA) and Received Signal Strength Indication (RSSI), while the positioning algorithms are Triangulation, Trilateration, Proximity and Scene Analysis/Fingerprinting. This paper presents a state-of-the-art survey of indoor positioning and navigation systems and technologies, and their use in various scenarios. It analyses distinct positioning technology metrics such as accuracy, complexity, cost, privacy, scalability and usability. This paper has profound implications for future studies of positioning and navigation.","container-title":"South African Computer Journal","DOI":"10.18489/sacj.v29i3.452","journalAbbreviation":"South African Computer Journal","page":"145","source":"ResearchGate","title":"A State-of-the-Art Survey of Indoor Positioning and Navigation Systems and Technologies","volume":"29","author":[{"family":"Sakpere","given":"Wilson"},{"family":"Adeyeye Oshin","given":"Michael"},{"family":"Mlitwa","given":"Nhlanhla"}],"issued":{"date-parts":[["2017",12,8]]}}}],"schema":"https://github.com/citation-style-language/schema/raw/master/csl-citation.json"} </w:instrText>
      </w:r>
      <w:r w:rsidRPr="006B06D1">
        <w:rPr>
          <w:lang w:val="en-US"/>
        </w:rPr>
        <w:fldChar w:fldCharType="separate"/>
      </w:r>
      <w:r w:rsidR="003B6A63" w:rsidRPr="003B6A63">
        <w:rPr>
          <w:lang w:val="en-GB"/>
        </w:rPr>
        <w:t>(Sakpere et al., 2017)</w:t>
      </w:r>
      <w:r w:rsidRPr="006B06D1">
        <w:rPr>
          <w:lang w:val="en-US"/>
        </w:rPr>
        <w:fldChar w:fldCharType="end"/>
      </w:r>
      <w:r w:rsidRPr="006B06D1">
        <w:rPr>
          <w:lang w:val="en-US"/>
        </w:rPr>
        <w:t>.</w:t>
      </w:r>
    </w:p>
    <w:p w14:paraId="6680303A" w14:textId="5EC70E9D" w:rsidR="00886C38" w:rsidRDefault="00886C38" w:rsidP="00886C38">
      <w:pPr>
        <w:pStyle w:val="Corpodetexto"/>
        <w:rPr>
          <w:lang w:val="en-US"/>
        </w:rPr>
      </w:pPr>
    </w:p>
    <w:p w14:paraId="65B63578" w14:textId="428D5986" w:rsidR="00886C38" w:rsidRDefault="00886C38" w:rsidP="00886C38">
      <w:pPr>
        <w:pStyle w:val="Ttulo3"/>
        <w:rPr>
          <w:lang w:val="en-US"/>
        </w:rPr>
      </w:pPr>
      <w:bookmarkStart w:id="83" w:name="_Toc117467165"/>
      <w:r w:rsidRPr="00886C38">
        <w:rPr>
          <w:lang w:val="en-US"/>
        </w:rPr>
        <w:t>2.2.6</w:t>
      </w:r>
      <w:r w:rsidRPr="00886C38">
        <w:rPr>
          <w:lang w:val="en-US"/>
        </w:rPr>
        <w:tab/>
        <w:t>Performance</w:t>
      </w:r>
      <w:bookmarkEnd w:id="83"/>
    </w:p>
    <w:p w14:paraId="2F071C4F" w14:textId="4EA45092" w:rsidR="00886C38" w:rsidRDefault="006B06D1" w:rsidP="00886C38">
      <w:pPr>
        <w:pStyle w:val="Corpodetexto"/>
        <w:rPr>
          <w:lang w:val="en-US"/>
        </w:rPr>
      </w:pPr>
      <w:r w:rsidRPr="006B06D1">
        <w:rPr>
          <w:lang w:val="en-US"/>
        </w:rPr>
        <w:t xml:space="preserve">The development of indoor positioning and navigation has been studied and </w:t>
      </w:r>
      <w:proofErr w:type="spellStart"/>
      <w:r w:rsidRPr="006B06D1">
        <w:rPr>
          <w:lang w:val="en-US"/>
        </w:rPr>
        <w:t>analy</w:t>
      </w:r>
      <w:r w:rsidR="00B626BA">
        <w:rPr>
          <w:lang w:val="en-US"/>
        </w:rPr>
        <w:t>s</w:t>
      </w:r>
      <w:r w:rsidRPr="006B06D1">
        <w:rPr>
          <w:lang w:val="en-US"/>
        </w:rPr>
        <w:t>ed</w:t>
      </w:r>
      <w:proofErr w:type="spellEnd"/>
      <w:r w:rsidRPr="006B06D1">
        <w:rPr>
          <w:lang w:val="en-US"/>
        </w:rPr>
        <w:t xml:space="preserve">, and consequently, evolving </w:t>
      </w:r>
      <w:r w:rsidR="00B71A7D">
        <w:rPr>
          <w:lang w:val="en-US"/>
        </w:rPr>
        <w:t>to guarantee</w:t>
      </w:r>
      <w:r w:rsidRPr="006B06D1">
        <w:rPr>
          <w:lang w:val="en-US"/>
        </w:rPr>
        <w:t xml:space="preserve"> scalability, complexity, privacy, </w:t>
      </w:r>
      <w:proofErr w:type="gramStart"/>
      <w:r w:rsidRPr="006B06D1">
        <w:rPr>
          <w:lang w:val="en-US"/>
        </w:rPr>
        <w:t>usability</w:t>
      </w:r>
      <w:proofErr w:type="gramEnd"/>
      <w:r w:rsidR="003829C1">
        <w:rPr>
          <w:lang w:val="en-US"/>
        </w:rPr>
        <w:t xml:space="preserve"> and</w:t>
      </w:r>
      <w:r w:rsidRPr="006B06D1">
        <w:rPr>
          <w:lang w:val="en-US"/>
        </w:rPr>
        <w:t xml:space="preserve"> precision, among others. Several issues, challenges and limitations have been explored to respond to the need for progress in these systems.</w:t>
      </w:r>
    </w:p>
    <w:p w14:paraId="592CFF05" w14:textId="77777777" w:rsidR="006B06D1" w:rsidRPr="00886C38" w:rsidRDefault="006B06D1" w:rsidP="00886C38">
      <w:pPr>
        <w:pStyle w:val="Corpodetexto"/>
        <w:rPr>
          <w:lang w:val="en-US"/>
        </w:rPr>
      </w:pPr>
    </w:p>
    <w:p w14:paraId="3ED5DCB0" w14:textId="77777777" w:rsidR="00886C38" w:rsidRPr="00B43BC8" w:rsidRDefault="00886C38" w:rsidP="00A26F59">
      <w:pPr>
        <w:pStyle w:val="Corpodetexto"/>
        <w:numPr>
          <w:ilvl w:val="0"/>
          <w:numId w:val="4"/>
        </w:numPr>
        <w:rPr>
          <w:rFonts w:cstheme="minorHAnsi"/>
        </w:rPr>
      </w:pPr>
      <w:proofErr w:type="spellStart"/>
      <w:r w:rsidRPr="00B43BC8">
        <w:rPr>
          <w:rFonts w:cstheme="minorHAnsi"/>
        </w:rPr>
        <w:t>Accuracy</w:t>
      </w:r>
      <w:proofErr w:type="spellEnd"/>
    </w:p>
    <w:p w14:paraId="2D802B8C" w14:textId="3F76B7BA" w:rsidR="00886C38" w:rsidRPr="00886C38" w:rsidRDefault="00886C38" w:rsidP="00886C38">
      <w:pPr>
        <w:pStyle w:val="Corpodetexto"/>
        <w:rPr>
          <w:rFonts w:cstheme="minorHAnsi"/>
          <w:lang w:val="en-US"/>
        </w:rPr>
      </w:pPr>
      <w:r w:rsidRPr="00886C38">
        <w:rPr>
          <w:rFonts w:cstheme="minorHAnsi"/>
          <w:lang w:val="en-US"/>
        </w:rPr>
        <w:t xml:space="preserve">Good accuracy is a significant user prerequisite for positioning systems. Different systems can have different accuracies. However, accuracy is still a very challenging area of interest for many researchers. </w:t>
      </w:r>
      <w:r w:rsidR="006B06D1" w:rsidRPr="006B06D1">
        <w:rPr>
          <w:rFonts w:cstheme="minorHAnsi"/>
          <w:lang w:val="en-US"/>
        </w:rPr>
        <w:t>As mentioned earlier, indoor environments</w:t>
      </w:r>
      <w:r w:rsidR="00B71A7D">
        <w:rPr>
          <w:rFonts w:cstheme="minorHAnsi"/>
          <w:lang w:val="en-US"/>
        </w:rPr>
        <w:t xml:space="preserve"> provide a challenging space for location systems to operate due to obstacles and multipath effects</w:t>
      </w:r>
      <w:r w:rsidR="006B06D1" w:rsidRPr="006B06D1">
        <w:rPr>
          <w:rFonts w:cstheme="minorHAnsi"/>
          <w:lang w:val="en-US"/>
        </w:rPr>
        <w:t xml:space="preserve">. Therefore, </w:t>
      </w:r>
      <w:r w:rsidR="00B71A7D">
        <w:rPr>
          <w:rFonts w:cstheme="minorHAnsi"/>
          <w:lang w:val="en-US"/>
        </w:rPr>
        <w:t>the system needs</w:t>
      </w:r>
      <w:r w:rsidR="006B06D1" w:rsidRPr="006B06D1">
        <w:rPr>
          <w:rFonts w:cstheme="minorHAnsi"/>
          <w:lang w:val="en-US"/>
        </w:rPr>
        <w:t xml:space="preserve"> to limit the impact of multipath effects and other ambient noise to achieve highly accurate systems</w:t>
      </w:r>
      <w:r w:rsidR="00D146C7">
        <w:rPr>
          <w:rFonts w:cstheme="minorHAnsi"/>
          <w:lang w:val="en-US"/>
        </w:rPr>
        <w:t xml:space="preserve"> that</w:t>
      </w:r>
      <w:r w:rsidR="006B06D1" w:rsidRPr="006B06D1">
        <w:rPr>
          <w:rFonts w:cstheme="minorHAnsi"/>
          <w:lang w:val="en-US"/>
        </w:rPr>
        <w:t xml:space="preserve"> require extensive signal processing and noise mitigation which is a highly challenging task. The location system must locate the user or object of interest</w:t>
      </w:r>
      <w:r w:rsidR="00B71A7D">
        <w:rPr>
          <w:rFonts w:cstheme="minorHAnsi"/>
          <w:lang w:val="en-US"/>
        </w:rPr>
        <w:t>,</w:t>
      </w:r>
      <w:r w:rsidR="006B06D1" w:rsidRPr="006B06D1">
        <w:rPr>
          <w:rFonts w:cstheme="minorHAnsi"/>
          <w:lang w:val="en-US"/>
        </w:rPr>
        <w:t xml:space="preserve"> ideally with an accuracy of 10 cm (known as </w:t>
      </w:r>
      <w:r w:rsidR="0055519F" w:rsidRPr="006B06D1">
        <w:rPr>
          <w:rFonts w:cstheme="minorHAnsi"/>
          <w:lang w:val="en-US"/>
        </w:rPr>
        <w:t>micro</w:t>
      </w:r>
      <w:r w:rsidR="00B71A7D">
        <w:rPr>
          <w:rFonts w:cstheme="minorHAnsi"/>
          <w:lang w:val="en-US"/>
        </w:rPr>
        <w:t>-</w:t>
      </w:r>
      <w:r w:rsidR="0055519F" w:rsidRPr="006B06D1">
        <w:rPr>
          <w:rFonts w:cstheme="minorHAnsi"/>
          <w:lang w:val="en-US"/>
        </w:rPr>
        <w:t>location</w:t>
      </w:r>
      <w:r w:rsidR="006B06D1" w:rsidRPr="006B06D1">
        <w:rPr>
          <w:rFonts w:cstheme="minorHAnsi"/>
          <w:lang w:val="en-US"/>
        </w:rPr>
        <w:t>)</w:t>
      </w:r>
      <w:r w:rsidR="006B06D1">
        <w:rPr>
          <w:rFonts w:cstheme="minorHAnsi"/>
          <w:lang w:val="en-US"/>
        </w:rPr>
        <w:t xml:space="preserve"> </w:t>
      </w:r>
      <w:r>
        <w:rPr>
          <w:rFonts w:cstheme="minorHAnsi"/>
        </w:rPr>
        <w:fldChar w:fldCharType="begin"/>
      </w:r>
      <w:r w:rsidRPr="00886C38">
        <w:rPr>
          <w:rFonts w:cstheme="minorHAnsi"/>
          <w:lang w:val="en-US"/>
        </w:rPr>
        <w:instrText xml:space="preserve"> ADDIN ZOTERO_ITEM CSL_CITATION {"citationID":"mwWNsN6q","properties":{"formattedCitation":"(Zafari et al., 2017)","plainCitation":"(Zafari et al., 2017)","noteIndex":0},"citationItems":[{"id":16,"uris":["http://zotero.org/users/local/xwgav5Ui/items/8QV5RF4D"],"itemData":{"id":16,"type":"article-journal","abstract":"Indoor localization has recently witnessed an increase in interest, due to the potential wide range of services it can provide by leveraging Internet of Things (IoT), and ubiquitous connectivity. Different techniques, wireless technologies and mechanisms have been proposed in the literature to provide indoor localization services in order to improve the services provided to the users. However, there is a lack of an up-to-date survey paper that incorporates some of the recently proposed accurate and reliable localization systems. In this paper, we aim to provide a detailed survey of different indoor localization techniques such as Angle of Arrival (AoA), Time of Flight (ToF), Return Time of Flight (RTOF), Received Signal Strength (RSS); based on technologies such as WiFi, Radio Frequency Identification Device (RFID), Ultra Wideband (UWB), Bluetooth and systems that have been proposed in the literature. The paper primarily discusses localization and positioning of human users and their devices. We highlight the strengths of the existing systems proposed in the literature. In contrast with the existing surveys, we also evaluate different systems from the perspective of energy efficiency, availability, cost, reception range, latency, scalability and tracking accuracy. Rather than comparing the technologies or techniques, we compare the localization systems and summarize their working principle. We also discuss remaining challenges to accurate indoor localization.","container-title":"IEEE Communications Surveys &amp; Tutorials","DOI":"10.1109/COMST.2019.2911558","journalAbbreviation":"IEEE Communications Surveys &amp; Tutorials","source":"ResearchGate","title":"A Survey of Indoor Localization Systems and Technologies","volume":"PP","author":[{"family":"Zafari","given":"Faheem"},{"family":"Gkelias","given":"Athanasios"},{"family":"Leung","given":"Kin"}],"issued":{"date-parts":[["2017",9,4]]}}}],"schema":"https://github.com/citation-style-language/schema/raw/master/csl-citation.json"} </w:instrText>
      </w:r>
      <w:r>
        <w:rPr>
          <w:rFonts w:cstheme="minorHAnsi"/>
        </w:rPr>
        <w:fldChar w:fldCharType="separate"/>
      </w:r>
      <w:r w:rsidR="003B6A63" w:rsidRPr="003B6A63">
        <w:rPr>
          <w:rFonts w:ascii="Calibri" w:hAnsi="Calibri" w:cs="Calibri"/>
        </w:rPr>
        <w:t>(Zafari et al., 2017)</w:t>
      </w:r>
      <w:r>
        <w:rPr>
          <w:rFonts w:cstheme="minorHAnsi"/>
        </w:rPr>
        <w:fldChar w:fldCharType="end"/>
      </w:r>
      <w:r w:rsidR="006B06D1">
        <w:rPr>
          <w:rFonts w:cstheme="minorHAnsi"/>
        </w:rPr>
        <w:t>.</w:t>
      </w:r>
    </w:p>
    <w:p w14:paraId="29136B02" w14:textId="77777777" w:rsidR="00886C38" w:rsidRPr="00886C38" w:rsidRDefault="00886C38" w:rsidP="00886C38">
      <w:pPr>
        <w:pStyle w:val="Corpodetexto"/>
        <w:rPr>
          <w:rFonts w:cstheme="minorHAnsi"/>
          <w:lang w:val="en-US"/>
        </w:rPr>
      </w:pPr>
    </w:p>
    <w:p w14:paraId="68FCFAB3" w14:textId="77777777" w:rsidR="00886C38" w:rsidRPr="00886C38" w:rsidRDefault="00886C38" w:rsidP="00A26F59">
      <w:pPr>
        <w:pStyle w:val="Corpodetexto"/>
        <w:numPr>
          <w:ilvl w:val="0"/>
          <w:numId w:val="4"/>
        </w:numPr>
        <w:rPr>
          <w:rFonts w:cstheme="minorHAnsi"/>
          <w:lang w:val="en-US"/>
        </w:rPr>
      </w:pPr>
      <w:r w:rsidRPr="00886C38">
        <w:rPr>
          <w:rFonts w:cstheme="minorHAnsi"/>
          <w:lang w:val="en-US"/>
        </w:rPr>
        <w:t xml:space="preserve">Cost </w:t>
      </w:r>
    </w:p>
    <w:p w14:paraId="4C2A9019" w14:textId="28D2BB21" w:rsidR="00886C38" w:rsidRPr="00A23290" w:rsidRDefault="00886C38" w:rsidP="00886C38">
      <w:pPr>
        <w:pStyle w:val="Corpodetexto"/>
        <w:rPr>
          <w:rFonts w:cstheme="minorHAnsi"/>
          <w:highlight w:val="yellow"/>
          <w:lang w:val="en-GB"/>
        </w:rPr>
      </w:pPr>
      <w:r w:rsidRPr="00886C38">
        <w:rPr>
          <w:rFonts w:cstheme="minorHAnsi"/>
          <w:lang w:val="en-US"/>
        </w:rPr>
        <w:t>Another challenge is the monetary value of the system. Locali</w:t>
      </w:r>
      <w:r w:rsidR="00B71A7D">
        <w:rPr>
          <w:rFonts w:cstheme="minorHAnsi"/>
          <w:lang w:val="en-US"/>
        </w:rPr>
        <w:t>s</w:t>
      </w:r>
      <w:r w:rsidRPr="00886C38">
        <w:rPr>
          <w:rFonts w:cstheme="minorHAnsi"/>
          <w:lang w:val="en-US"/>
        </w:rPr>
        <w:t xml:space="preserve">ation systems require additional infrastructure that </w:t>
      </w:r>
      <w:r w:rsidR="00B71A7D">
        <w:rPr>
          <w:rFonts w:cstheme="minorHAnsi"/>
          <w:lang w:val="en-US"/>
        </w:rPr>
        <w:t>giant</w:t>
      </w:r>
      <w:r w:rsidRPr="00886C38">
        <w:rPr>
          <w:rFonts w:cstheme="minorHAnsi"/>
          <w:lang w:val="en-US"/>
        </w:rPr>
        <w:t xml:space="preserve"> corporations might be able to afford</w:t>
      </w:r>
      <w:r w:rsidR="00B71A7D">
        <w:rPr>
          <w:rFonts w:cstheme="minorHAnsi"/>
          <w:lang w:val="en-US"/>
        </w:rPr>
        <w:t>,</w:t>
      </w:r>
      <w:r w:rsidRPr="00886C38">
        <w:rPr>
          <w:rFonts w:cstheme="minorHAnsi"/>
          <w:lang w:val="en-US"/>
        </w:rPr>
        <w:t xml:space="preserve"> whereas smaller </w:t>
      </w:r>
      <w:proofErr w:type="spellStart"/>
      <w:r w:rsidRPr="00886C38">
        <w:rPr>
          <w:rFonts w:cstheme="minorHAnsi"/>
          <w:lang w:val="en-US"/>
        </w:rPr>
        <w:t>organi</w:t>
      </w:r>
      <w:r w:rsidR="00B626BA">
        <w:rPr>
          <w:rFonts w:cstheme="minorHAnsi"/>
          <w:lang w:val="en-US"/>
        </w:rPr>
        <w:t>s</w:t>
      </w:r>
      <w:r w:rsidRPr="00886C38">
        <w:rPr>
          <w:rFonts w:cstheme="minorHAnsi"/>
          <w:lang w:val="en-US"/>
        </w:rPr>
        <w:t>ations</w:t>
      </w:r>
      <w:proofErr w:type="spellEnd"/>
      <w:r w:rsidRPr="00886C38">
        <w:rPr>
          <w:rFonts w:cstheme="minorHAnsi"/>
          <w:lang w:val="en-US"/>
        </w:rPr>
        <w:t xml:space="preserve"> are limited in the matter of costs. Hence, some of the infrastructure</w:t>
      </w:r>
      <w:r w:rsidR="00264E79">
        <w:rPr>
          <w:rFonts w:cstheme="minorHAnsi"/>
          <w:lang w:val="en-US"/>
        </w:rPr>
        <w:t>’s</w:t>
      </w:r>
      <w:r w:rsidRPr="00886C38">
        <w:rPr>
          <w:rFonts w:cstheme="minorHAnsi"/>
          <w:lang w:val="en-US"/>
        </w:rPr>
        <w:t xml:space="preserve"> </w:t>
      </w:r>
      <w:r w:rsidRPr="00A23290">
        <w:rPr>
          <w:rFonts w:cstheme="minorHAnsi"/>
          <w:lang w:val="en-US"/>
        </w:rPr>
        <w:t xml:space="preserve">equipment and bandwidth can </w:t>
      </w:r>
      <w:r w:rsidR="00264E79">
        <w:rPr>
          <w:rFonts w:cstheme="minorHAnsi"/>
          <w:lang w:val="en-US"/>
        </w:rPr>
        <w:t>be avoided</w:t>
      </w:r>
      <w:r w:rsidRPr="00A23290">
        <w:rPr>
          <w:rFonts w:cstheme="minorHAnsi"/>
          <w:lang w:val="en-US"/>
        </w:rPr>
        <w:t xml:space="preserve"> using the existing infrastructure. </w:t>
      </w:r>
      <w:r w:rsidR="00A23290" w:rsidRPr="00A23290">
        <w:rPr>
          <w:rFonts w:cstheme="minorHAnsi"/>
          <w:lang w:val="en"/>
        </w:rPr>
        <w:t xml:space="preserve">Therefore, the location system can easily penetrate the consumer market and be widely adopted while keeping </w:t>
      </w:r>
      <w:r w:rsidR="00B71A7D">
        <w:rPr>
          <w:rFonts w:cstheme="minorHAnsi"/>
          <w:lang w:val="en"/>
        </w:rPr>
        <w:t>costs</w:t>
      </w:r>
      <w:r w:rsidR="00A23290" w:rsidRPr="00A23290">
        <w:rPr>
          <w:rFonts w:cstheme="minorHAnsi"/>
          <w:lang w:val="en"/>
        </w:rPr>
        <w:t xml:space="preserve"> low </w:t>
      </w:r>
      <w:r w:rsidRPr="00A23290">
        <w:rPr>
          <w:rFonts w:cstheme="minorHAnsi"/>
        </w:rPr>
        <w:fldChar w:fldCharType="begin"/>
      </w:r>
      <w:r w:rsidRPr="00A23290">
        <w:rPr>
          <w:rFonts w:cstheme="minorHAnsi"/>
          <w:lang w:val="en-US"/>
        </w:rPr>
        <w:instrText xml:space="preserve"> ADDIN ZOTERO_ITEM CSL_CITATION {"citationID":"RfH6UyBP","properties":{"formattedCitation":"(Zafari et al., 2017)","plainCitation":"(Zafari et al., 2017)","noteIndex":0},"citationItems":[{"id":16,"uris":["http://zotero.org/users/local/xwgav5Ui/items/8QV5RF4D"],"itemData":{"id":16,"type":"article-journal","abstract":"Indoor localization has recently witnessed an increase in interest, due to the potential wide range of services it can provide by leveraging Internet of Things (IoT), and ubiquitous connectivity. Different techniques, wireless technologies and mechanisms have been proposed in the literature to provide indoor localization services in order to improve the services provided to the users. However, there is a lack of an up-to-date survey paper that incorporates some of the recently proposed accurate and reliable localization systems. In this paper, we aim to provide a detailed survey of different indoor localization techniques such as Angle of Arrival (AoA), Time of Flight (ToF), Return Time of Flight (RTOF), Received Signal Strength (RSS); based on technologies such as WiFi, Radio Frequency Identification Device (RFID), Ultra Wideband (UWB), Bluetooth and systems that have been proposed in the literature. The paper primarily discusses localization and positioning of human users and their devices. We highlight the strengths of the existing systems proposed in the literature. In contrast with the existing surveys, we also evaluate different systems from the perspective of energy efficiency, availability, cost, reception range, latency, scalability and tracking accuracy. Rather than comparing the technologies or techniques, we compare the localization systems and summarize their working principle. We also discuss remaining challenges to accurate indoor localization.","container-title":"IEEE Communications Surveys &amp; Tutorials","DOI":"10.1109/COMST.2019.2911558","journalAbbreviation":"IEEE Communications Surveys &amp; Tutorials","source":"ResearchGate","title":"A Survey of Indoor Localization Systems and Technologies","volume":"PP","author":[{"family":"Zafari","given":"Faheem"},{"family":"Gkelias","given":"Athanasios"},{"family":"Leung","given":"Kin"}],"issued":{"date-parts":[["2017",9,4]]}}}],"schema":"https://github.com/citation-style-language/schema/raw/master/csl-citation.json"} </w:instrText>
      </w:r>
      <w:r w:rsidRPr="00A23290">
        <w:rPr>
          <w:rFonts w:cstheme="minorHAnsi"/>
        </w:rPr>
        <w:fldChar w:fldCharType="separate"/>
      </w:r>
      <w:r w:rsidR="003B6A63" w:rsidRPr="003B6A63">
        <w:rPr>
          <w:rFonts w:ascii="Calibri" w:hAnsi="Calibri" w:cs="Calibri"/>
          <w:lang w:val="en-GB"/>
        </w:rPr>
        <w:t>(Zafari et al., 2017)</w:t>
      </w:r>
      <w:r w:rsidRPr="00A23290">
        <w:rPr>
          <w:rFonts w:cstheme="minorHAnsi"/>
        </w:rPr>
        <w:fldChar w:fldCharType="end"/>
      </w:r>
      <w:r w:rsidR="00A23290" w:rsidRPr="00A23290">
        <w:rPr>
          <w:rFonts w:cstheme="minorHAnsi"/>
          <w:lang w:val="en-GB"/>
        </w:rPr>
        <w:t>.</w:t>
      </w:r>
    </w:p>
    <w:p w14:paraId="17E6FE94" w14:textId="77777777" w:rsidR="00886C38" w:rsidRPr="00886C38" w:rsidRDefault="00886C38" w:rsidP="00886C38">
      <w:pPr>
        <w:pStyle w:val="Corpodetexto"/>
        <w:rPr>
          <w:rFonts w:cstheme="minorHAnsi"/>
          <w:lang w:val="en-US"/>
        </w:rPr>
      </w:pPr>
    </w:p>
    <w:p w14:paraId="13C13209" w14:textId="77777777" w:rsidR="00886C38" w:rsidRPr="00886C38" w:rsidRDefault="00886C38" w:rsidP="00A26F59">
      <w:pPr>
        <w:pStyle w:val="Corpodetexto"/>
        <w:numPr>
          <w:ilvl w:val="0"/>
          <w:numId w:val="4"/>
        </w:numPr>
        <w:rPr>
          <w:rFonts w:cstheme="minorHAnsi"/>
          <w:lang w:val="en-US"/>
        </w:rPr>
      </w:pPr>
      <w:r w:rsidRPr="00886C38">
        <w:rPr>
          <w:rFonts w:cstheme="minorHAnsi"/>
          <w:lang w:val="en-US"/>
        </w:rPr>
        <w:t>Energy Efficiency</w:t>
      </w:r>
    </w:p>
    <w:p w14:paraId="75A93492" w14:textId="2F4F6FA7" w:rsidR="00886C38" w:rsidRPr="00886C38" w:rsidRDefault="00886C38" w:rsidP="00886C38">
      <w:pPr>
        <w:pStyle w:val="Corpodetexto"/>
        <w:rPr>
          <w:rFonts w:cstheme="minorHAnsi"/>
          <w:lang w:val="en-US"/>
        </w:rPr>
      </w:pPr>
      <w:r w:rsidRPr="00886C38">
        <w:rPr>
          <w:rFonts w:cstheme="minorHAnsi"/>
          <w:lang w:val="en-US"/>
        </w:rPr>
        <w:t xml:space="preserve">The </w:t>
      </w:r>
      <w:r w:rsidR="00B71A7D">
        <w:rPr>
          <w:rFonts w:cstheme="minorHAnsi"/>
          <w:lang w:val="en-US"/>
        </w:rPr>
        <w:t>indoor localisation system's energy efficiency is</w:t>
      </w:r>
      <w:r w:rsidRPr="00886C38">
        <w:rPr>
          <w:rFonts w:cstheme="minorHAnsi"/>
          <w:lang w:val="en-US"/>
        </w:rPr>
        <w:t xml:space="preserve"> critical for widespread acceptance. Most current </w:t>
      </w:r>
      <w:r w:rsidR="00B71A7D">
        <w:rPr>
          <w:rFonts w:cstheme="minorHAnsi"/>
          <w:lang w:val="en-US"/>
        </w:rPr>
        <w:lastRenderedPageBreak/>
        <w:t>localisation</w:t>
      </w:r>
      <w:r w:rsidRPr="00886C38">
        <w:rPr>
          <w:rFonts w:cstheme="minorHAnsi"/>
          <w:lang w:val="en-US"/>
        </w:rPr>
        <w:t xml:space="preserve"> systems use </w:t>
      </w:r>
      <w:r w:rsidR="00B71A7D">
        <w:rPr>
          <w:rFonts w:cstheme="minorHAnsi"/>
          <w:lang w:val="en-US"/>
        </w:rPr>
        <w:t>incredible</w:t>
      </w:r>
      <w:r w:rsidRPr="00886C38">
        <w:rPr>
          <w:rFonts w:cstheme="minorHAnsi"/>
          <w:lang w:val="en-US"/>
        </w:rPr>
        <w:t xml:space="preserve"> energy to deliver higher precision. In today’s </w:t>
      </w:r>
      <w:r w:rsidR="00B71A7D">
        <w:rPr>
          <w:rFonts w:cstheme="minorHAnsi"/>
          <w:lang w:val="en-US"/>
        </w:rPr>
        <w:t>localisation</w:t>
      </w:r>
      <w:r w:rsidRPr="00886C38">
        <w:rPr>
          <w:rFonts w:cstheme="minorHAnsi"/>
          <w:lang w:val="en-US"/>
        </w:rPr>
        <w:t xml:space="preserve"> systems</w:t>
      </w:r>
      <w:r w:rsidR="00B71A7D">
        <w:rPr>
          <w:rFonts w:cstheme="minorHAnsi"/>
          <w:lang w:val="en-US"/>
        </w:rPr>
        <w:t>,</w:t>
      </w:r>
      <w:r w:rsidRPr="00886C38">
        <w:rPr>
          <w:rFonts w:cstheme="minorHAnsi"/>
          <w:lang w:val="en-US"/>
        </w:rPr>
        <w:t xml:space="preserve"> </w:t>
      </w:r>
      <w:r w:rsidR="00272345">
        <w:rPr>
          <w:rFonts w:cstheme="minorHAnsi"/>
          <w:lang w:val="en-US"/>
        </w:rPr>
        <w:t xml:space="preserve">achieving high </w:t>
      </w:r>
      <w:commentRangeStart w:id="84"/>
      <w:r w:rsidR="00272345">
        <w:rPr>
          <w:rFonts w:cstheme="minorHAnsi"/>
          <w:lang w:val="en-US"/>
        </w:rPr>
        <w:t xml:space="preserve">precision </w:t>
      </w:r>
      <w:commentRangeEnd w:id="84"/>
      <w:r w:rsidR="009A5442">
        <w:rPr>
          <w:rStyle w:val="Refdecomentrio"/>
          <w:rFonts w:asciiTheme="minorHAnsi" w:eastAsiaTheme="minorEastAsia" w:hAnsiTheme="minorHAnsi" w:cstheme="minorBidi"/>
          <w:lang w:val="en-GB"/>
        </w:rPr>
        <w:commentReference w:id="84"/>
      </w:r>
      <w:r w:rsidR="00272345">
        <w:rPr>
          <w:rFonts w:cstheme="minorHAnsi"/>
          <w:lang w:val="en-US"/>
        </w:rPr>
        <w:t xml:space="preserve">without draining the device's battery is </w:t>
      </w:r>
      <w:r w:rsidR="006A1C86">
        <w:rPr>
          <w:rFonts w:cstheme="minorHAnsi"/>
          <w:lang w:val="en-US"/>
        </w:rPr>
        <w:t>challenging, leading</w:t>
      </w:r>
      <w:r w:rsidRPr="00886C38">
        <w:rPr>
          <w:rFonts w:cstheme="minorHAnsi"/>
          <w:lang w:val="en-US"/>
        </w:rPr>
        <w:t xml:space="preserve"> to user dissatisfaction. Therefore, </w:t>
      </w:r>
      <w:r w:rsidR="00264E79">
        <w:rPr>
          <w:rFonts w:cstheme="minorHAnsi"/>
          <w:lang w:val="en-US"/>
        </w:rPr>
        <w:t>it is necessary</w:t>
      </w:r>
      <w:r w:rsidRPr="00886C38">
        <w:rPr>
          <w:rFonts w:cstheme="minorHAnsi"/>
          <w:lang w:val="en-US"/>
        </w:rPr>
        <w:t xml:space="preserve"> to improve the energy consumption of the </w:t>
      </w:r>
      <w:r w:rsidR="00B71A7D">
        <w:rPr>
          <w:rFonts w:cstheme="minorHAnsi"/>
          <w:lang w:val="en-US"/>
        </w:rPr>
        <w:t>localisation</w:t>
      </w:r>
      <w:r w:rsidRPr="00886C38">
        <w:rPr>
          <w:rFonts w:cstheme="minorHAnsi"/>
          <w:lang w:val="en-US"/>
        </w:rPr>
        <w:t xml:space="preserve"> systems. </w:t>
      </w:r>
      <w:r w:rsidR="00A23290" w:rsidRPr="00A23290">
        <w:rPr>
          <w:rFonts w:cstheme="minorHAnsi"/>
          <w:lang w:val="en-US"/>
        </w:rPr>
        <w:t xml:space="preserve">Technologies such as BLE can be applied as it has lower power consumption, offloading the computational aspect of the location algorithm to a server and any entity that has access to the uninterruptible power supply and has high processing power. </w:t>
      </w:r>
      <w:r w:rsidR="00A23290" w:rsidRPr="00652943">
        <w:rPr>
          <w:lang w:val="en-GB"/>
        </w:rPr>
        <w:t xml:space="preserve">The fundamental compromise is between the </w:t>
      </w:r>
      <w:r w:rsidR="00B71A7D" w:rsidRPr="00652943">
        <w:rPr>
          <w:lang w:val="en-GB"/>
        </w:rPr>
        <w:t>location system's energy consumption and latency</w:t>
      </w:r>
      <w:r w:rsidR="00A23290" w:rsidRPr="00652943">
        <w:rPr>
          <w:lang w:val="en-GB"/>
        </w:rPr>
        <w:t xml:space="preserve"> </w:t>
      </w:r>
      <w:r w:rsidRPr="00CC37A2">
        <w:fldChar w:fldCharType="begin"/>
      </w:r>
      <w:r w:rsidRPr="00652943">
        <w:rPr>
          <w:lang w:val="en-GB"/>
        </w:rPr>
        <w:instrText xml:space="preserve"> ADDIN ZOTERO_ITEM CSL_CITATION {"citationID":"fWpPaXAQ","properties":{"formattedCitation":"(Zafari et al., 2017)","plainCitation":"(Zafari et al., 2017)","noteIndex":0},"citationItems":[{"id":16,"uris":["http://zotero.org/users/local/xwgav5Ui/items/8QV5RF4D"],"itemData":{"id":16,"type":"article-journal","abstract":"Indoor localization has recently witnessed an increase in interest, due to the potential wide range of services it can provide by leveraging Internet of Things (IoT), and ubiquitous connectivity. Different techniques, wireless technologies and mechanisms have been proposed in the literature to provide indoor localization services in order to improve the services provided to the users. However, there is a lack of an up-to-date survey paper that incorporates some of the recently proposed accurate and reliable localization systems. In this paper, we aim to provide a detailed survey of different indoor localization techniques such as Angle of Arrival (AoA), Time of Flight (ToF), Return Time of Flight (RTOF), Received Signal Strength (RSS); based on technologies such as WiFi, Radio Frequency Identification Device (RFID), Ultra Wideband (UWB), Bluetooth and systems that have been proposed in the literature. The paper primarily discusses localization and positioning of human users and their devices. We highlight the strengths of the existing systems proposed in the literature. In contrast with the existing surveys, we also evaluate different systems from the perspective of energy efficiency, availability, cost, reception range, latency, scalability and tracking accuracy. Rather than comparing the technologies or techniques, we compare the localization systems and summarize their working principle. We also discuss remaining challenges to accurate indoor localization.","container-title":"IEEE Communications Surveys &amp; Tutorials","DOI":"10.1109/COMST.2019.2911558","journalAbbreviation":"IEEE Communications Surveys &amp; Tutorials","source":"ResearchGate","title":"A Survey of Indoor Localization Systems and Technologies","volume":"PP","author":[{"family":"Zafari","given":"Faheem"},{"family":"Gkelias","given":"Athanasios"},{"family":"Leung","given":"Kin"}],"issued":{"date-parts":[["2017",9,4]]}}}],"schema":"https://g</w:instrText>
      </w:r>
      <w:r w:rsidRPr="00CC37A2">
        <w:instrText xml:space="preserve">ithub.com/citation-style-language/schema/raw/master/csl-citation.json"} </w:instrText>
      </w:r>
      <w:r w:rsidRPr="00CC37A2">
        <w:fldChar w:fldCharType="separate"/>
      </w:r>
      <w:r w:rsidR="003B6A63" w:rsidRPr="00CC37A2">
        <w:t>(Zafari et al., 2017)</w:t>
      </w:r>
      <w:r w:rsidRPr="00CC37A2">
        <w:fldChar w:fldCharType="end"/>
      </w:r>
      <w:r w:rsidR="00A23290">
        <w:rPr>
          <w:rFonts w:cstheme="minorHAnsi"/>
        </w:rPr>
        <w:t>.</w:t>
      </w:r>
    </w:p>
    <w:p w14:paraId="7752B2CE" w14:textId="77777777" w:rsidR="00886C38" w:rsidRPr="00886C38" w:rsidRDefault="00886C38" w:rsidP="00886C38">
      <w:pPr>
        <w:pStyle w:val="Corpodetexto"/>
        <w:rPr>
          <w:rFonts w:cstheme="minorHAnsi"/>
          <w:lang w:val="en-US"/>
        </w:rPr>
      </w:pPr>
    </w:p>
    <w:p w14:paraId="3AA28D16" w14:textId="77777777" w:rsidR="00886C38" w:rsidRPr="00886C38" w:rsidRDefault="00886C38" w:rsidP="00A26F59">
      <w:pPr>
        <w:pStyle w:val="Corpodetexto"/>
        <w:numPr>
          <w:ilvl w:val="0"/>
          <w:numId w:val="4"/>
        </w:numPr>
        <w:rPr>
          <w:rFonts w:cstheme="minorHAnsi"/>
          <w:lang w:val="en-US"/>
        </w:rPr>
      </w:pPr>
      <w:r w:rsidRPr="00886C38">
        <w:rPr>
          <w:rFonts w:cstheme="minorHAnsi"/>
          <w:lang w:val="en-US"/>
        </w:rPr>
        <w:t xml:space="preserve">Scalability </w:t>
      </w:r>
    </w:p>
    <w:p w14:paraId="2AB2842D" w14:textId="5390D822" w:rsidR="00B71A7D" w:rsidRDefault="00886C38" w:rsidP="00886C38">
      <w:pPr>
        <w:pStyle w:val="Corpodetexto"/>
        <w:rPr>
          <w:rFonts w:cstheme="minorHAnsi"/>
          <w:lang w:val="en-GB"/>
        </w:rPr>
      </w:pPr>
      <w:r w:rsidRPr="00CE30E7">
        <w:rPr>
          <w:rFonts w:cstheme="minorHAnsi"/>
          <w:lang w:val="en-US"/>
        </w:rPr>
        <w:t xml:space="preserve">One of </w:t>
      </w:r>
      <w:r w:rsidR="00B71A7D">
        <w:rPr>
          <w:rFonts w:cstheme="minorHAnsi"/>
          <w:lang w:val="en-US"/>
        </w:rPr>
        <w:t>the essential</w:t>
      </w:r>
      <w:r w:rsidRPr="00CE30E7">
        <w:rPr>
          <w:rFonts w:cstheme="minorHAnsi"/>
          <w:lang w:val="en-US"/>
        </w:rPr>
        <w:t xml:space="preserve"> requirements is that the system must be scalable. That is to be capable of simultaneously find</w:t>
      </w:r>
      <w:r w:rsidR="00B71A7D">
        <w:rPr>
          <w:rFonts w:cstheme="minorHAnsi"/>
          <w:lang w:val="en-US"/>
        </w:rPr>
        <w:t>ing</w:t>
      </w:r>
      <w:r w:rsidRPr="00CE30E7">
        <w:rPr>
          <w:rFonts w:cstheme="minorHAnsi"/>
          <w:lang w:val="en-US"/>
        </w:rPr>
        <w:t xml:space="preserve"> or provid</w:t>
      </w:r>
      <w:r w:rsidR="00B71A7D">
        <w:rPr>
          <w:rFonts w:cstheme="minorHAnsi"/>
          <w:lang w:val="en-US"/>
        </w:rPr>
        <w:t>ing</w:t>
      </w:r>
      <w:r w:rsidRPr="00CE30E7">
        <w:rPr>
          <w:rFonts w:cstheme="minorHAnsi"/>
          <w:lang w:val="en-US"/>
        </w:rPr>
        <w:t xml:space="preserve"> facilities to </w:t>
      </w:r>
      <w:r w:rsidR="00B71A7D">
        <w:rPr>
          <w:rFonts w:cstheme="minorHAnsi"/>
          <w:lang w:val="en-US"/>
        </w:rPr>
        <w:t>many</w:t>
      </w:r>
      <w:r w:rsidRPr="00CE30E7">
        <w:rPr>
          <w:rFonts w:cstheme="minorHAnsi"/>
          <w:lang w:val="en-US"/>
        </w:rPr>
        <w:t xml:space="preserve"> users in a large area. Low scalability can lead to poor system performance.</w:t>
      </w:r>
      <w:r w:rsidR="00CE30E7" w:rsidRPr="00CE30E7">
        <w:rPr>
          <w:rFonts w:asciiTheme="minorHAnsi" w:eastAsiaTheme="minorHAnsi" w:hAnsiTheme="minorHAnsi" w:cstheme="minorBidi"/>
          <w:sz w:val="22"/>
          <w:lang w:val="en-GB"/>
        </w:rPr>
        <w:t xml:space="preserve"> </w:t>
      </w:r>
      <w:r w:rsidR="00CE30E7" w:rsidRPr="00CE30E7">
        <w:rPr>
          <w:rFonts w:cstheme="minorHAnsi"/>
          <w:lang w:val="en-GB"/>
        </w:rPr>
        <w:t xml:space="preserve">A scalable positioning system functions </w:t>
      </w:r>
      <w:r w:rsidR="00B71A7D">
        <w:rPr>
          <w:rFonts w:cstheme="minorHAnsi"/>
          <w:lang w:val="en-GB"/>
        </w:rPr>
        <w:t>correct</w:t>
      </w:r>
      <w:r w:rsidR="00CE30E7" w:rsidRPr="00CE30E7">
        <w:rPr>
          <w:rFonts w:cstheme="minorHAnsi"/>
          <w:lang w:val="en-GB"/>
        </w:rPr>
        <w:t xml:space="preserve">ly when its scope gets larger. Usually, </w:t>
      </w:r>
      <w:r w:rsidR="00B71A7D">
        <w:rPr>
          <w:rFonts w:cstheme="minorHAnsi"/>
          <w:lang w:val="en-GB"/>
        </w:rPr>
        <w:t>localisation performance</w:t>
      </w:r>
      <w:r w:rsidR="00CE30E7" w:rsidRPr="00CE30E7">
        <w:rPr>
          <w:rFonts w:cstheme="minorHAnsi"/>
          <w:lang w:val="en-GB"/>
        </w:rPr>
        <w:t xml:space="preserve"> reduces with </w:t>
      </w:r>
      <w:r w:rsidR="00B71A7D">
        <w:rPr>
          <w:rFonts w:cstheme="minorHAnsi"/>
          <w:lang w:val="en-GB"/>
        </w:rPr>
        <w:t>increased</w:t>
      </w:r>
      <w:r w:rsidR="00CE30E7" w:rsidRPr="00CE30E7">
        <w:rPr>
          <w:rFonts w:cstheme="minorHAnsi"/>
          <w:lang w:val="en-GB"/>
        </w:rPr>
        <w:t xml:space="preserve"> distance between the transmitter and receiver.</w:t>
      </w:r>
    </w:p>
    <w:p w14:paraId="090B4F66" w14:textId="67F39DD5" w:rsidR="00886C38" w:rsidRDefault="00CE30E7" w:rsidP="00886C38">
      <w:pPr>
        <w:pStyle w:val="Corpodetexto"/>
        <w:rPr>
          <w:rFonts w:cstheme="minorHAnsi"/>
          <w:lang w:val="en-US"/>
        </w:rPr>
      </w:pPr>
      <w:r w:rsidRPr="00CE30E7">
        <w:rPr>
          <w:rFonts w:cstheme="minorHAnsi"/>
          <w:lang w:val="en-GB"/>
        </w:rPr>
        <w:t xml:space="preserve">Further, a positioning system may require scaling on </w:t>
      </w:r>
      <w:r w:rsidR="00B71A7D">
        <w:rPr>
          <w:rFonts w:cstheme="minorHAnsi"/>
          <w:lang w:val="en-GB"/>
        </w:rPr>
        <w:t>two</w:t>
      </w:r>
      <w:r w:rsidRPr="00CE30E7">
        <w:rPr>
          <w:rFonts w:cstheme="minorHAnsi"/>
          <w:lang w:val="en-GB"/>
        </w:rPr>
        <w:t xml:space="preserve"> axes, density and geography. Geographic scaling represents </w:t>
      </w:r>
      <w:r w:rsidR="00B71A7D">
        <w:rPr>
          <w:rFonts w:cstheme="minorHAnsi"/>
          <w:lang w:val="en-GB"/>
        </w:rPr>
        <w:t>an area or volume coverag</w:t>
      </w:r>
      <w:r w:rsidRPr="00CE30E7">
        <w:rPr>
          <w:rFonts w:cstheme="minorHAnsi"/>
          <w:lang w:val="en-GB"/>
        </w:rPr>
        <w:t xml:space="preserve">e, whereas </w:t>
      </w:r>
      <w:r w:rsidR="00AE1414">
        <w:rPr>
          <w:rFonts w:cstheme="minorHAnsi"/>
          <w:lang w:val="en-GB"/>
        </w:rPr>
        <w:t xml:space="preserve">density </w:t>
      </w:r>
      <w:r w:rsidRPr="00CE30E7">
        <w:rPr>
          <w:rFonts w:cstheme="minorHAnsi"/>
          <w:lang w:val="en-GB"/>
        </w:rPr>
        <w:t xml:space="preserve">scaling represents the number of units positioned per unit geographic space or area per period. Wireless signal channels may </w:t>
      </w:r>
      <w:r w:rsidR="00272345">
        <w:rPr>
          <w:rFonts w:cstheme="minorHAnsi"/>
          <w:lang w:val="en-GB"/>
        </w:rPr>
        <w:t>becom</w:t>
      </w:r>
      <w:r w:rsidRPr="00CE30E7">
        <w:rPr>
          <w:rFonts w:cstheme="minorHAnsi"/>
          <w:lang w:val="en-GB"/>
        </w:rPr>
        <w:t xml:space="preserve">e congested as more area is covered or the units in such an area are crowded; hence, </w:t>
      </w:r>
      <w:r w:rsidR="00B71A7D">
        <w:rPr>
          <w:rFonts w:cstheme="minorHAnsi"/>
          <w:lang w:val="en-GB"/>
        </w:rPr>
        <w:t>further computation</w:t>
      </w:r>
      <w:r w:rsidRPr="00CE30E7">
        <w:rPr>
          <w:rFonts w:cstheme="minorHAnsi"/>
          <w:lang w:val="en-GB"/>
        </w:rPr>
        <w:t xml:space="preserve"> or communication infrastructure may be required </w:t>
      </w:r>
      <w:r w:rsidR="00272345">
        <w:rPr>
          <w:rFonts w:cstheme="minorHAnsi"/>
          <w:lang w:val="en-GB"/>
        </w:rPr>
        <w:t>for</w:t>
      </w:r>
      <w:r w:rsidRPr="00CE30E7">
        <w:rPr>
          <w:rFonts w:cstheme="minorHAnsi"/>
          <w:lang w:val="en-GB"/>
        </w:rPr>
        <w:t xml:space="preserve"> </w:t>
      </w:r>
      <w:r w:rsidR="00B71A7D">
        <w:rPr>
          <w:rFonts w:cstheme="minorHAnsi"/>
          <w:lang w:val="en-GB"/>
        </w:rPr>
        <w:t>localisation</w:t>
      </w:r>
      <w:r w:rsidRPr="00CE30E7">
        <w:rPr>
          <w:rFonts w:cstheme="minorHAnsi"/>
          <w:lang w:val="en-GB"/>
        </w:rPr>
        <w:t xml:space="preserve">. In addition, the dimension of a system is another metric for scalability. A positioning system may locate objects in 2-D space, 3-D space or both </w:t>
      </w:r>
      <w:r w:rsidR="008720C5" w:rsidRPr="00CE30E7">
        <w:rPr>
          <w:rFonts w:cstheme="minorHAnsi"/>
          <w:lang w:val="en-US"/>
        </w:rPr>
        <w:fldChar w:fldCharType="begin"/>
      </w:r>
      <w:r w:rsidR="008720C5" w:rsidRPr="00CE30E7">
        <w:rPr>
          <w:rFonts w:cstheme="minorHAnsi"/>
          <w:lang w:val="en-US"/>
        </w:rPr>
        <w:instrText xml:space="preserve"> ADDIN ZOTERO_ITEM CSL_CITATION {"citationID":"7Iy1ySyP","properties":{"formattedCitation":"(Liu et al., 2020)","plainCitation":"(Liu et al., 2020)","noteIndex":0},"citationItems":[{"id":32,"uris":["http://zotero.org/users/local/xwgav5Ui/items/8NPBSHYC"],"itemData":{"id":32,"type":"article-journal","abstract":"With the rapid development of wireless communication technology, various indoor location-based services (ILBSs) have gradually penetrated into daily life. Although many other methods have been proposed to be applied to ILBS in the past decade, WiFi-based positioning techniques with a wide range of infrastructure have attracted attention in the field of wireless transmission. In this survey, the authors divide WiFi-based indoor positioning techniques into the active positioning technique and the passive positioning technique based on whether the target carries certain devices. After reviewing a large number of excellent papers in the related field, the authors make a detailed summary of these two types of positioning techniques. In addition, they also analyse the challenges and future development trends in the current technological environment.","container-title":"IET Communications","DOI":"10.1049/iet-com.2019.1059","ISSN":"1751-8636","issue":"9","language":"en","note":"_eprint: https://onlinelibrary.wiley.com/doi/pdf/10.1049/iet-com.2019.1059","page":"1372-1383","source":"Wiley Online Library","title":"Survey on WiFi-based indoor positioning techniques","volume":"14","author":[{"family":"Liu","given":"Fen"},{"family":"Liu","given":"Jing"},{"family":"Yin","given":"Yuqing"},{"family":"Wang","given":"Wenhan"},{"family":"Hu","given":"Donghai"},{"family":"Chen","given":"Pengpeng"},{"family":"Niu","given":"Qiang"}],"issued":{"date-parts":[["2020"]]}}}],"schema":"https://github.com/citation-style-language/schema/raw/master/csl-citation.json"} </w:instrText>
      </w:r>
      <w:r w:rsidR="008720C5" w:rsidRPr="00CE30E7">
        <w:rPr>
          <w:rFonts w:cstheme="minorHAnsi"/>
          <w:lang w:val="en-US"/>
        </w:rPr>
        <w:fldChar w:fldCharType="separate"/>
      </w:r>
      <w:r w:rsidR="003B6A63" w:rsidRPr="003B6A63">
        <w:rPr>
          <w:lang w:val="en-GB"/>
        </w:rPr>
        <w:t>(Liu et al., 2020)</w:t>
      </w:r>
      <w:r w:rsidR="008720C5" w:rsidRPr="00CE30E7">
        <w:rPr>
          <w:rFonts w:cstheme="minorHAnsi"/>
          <w:lang w:val="en-US"/>
        </w:rPr>
        <w:fldChar w:fldCharType="end"/>
      </w:r>
      <w:r w:rsidR="00102EA7" w:rsidRPr="00CE30E7">
        <w:rPr>
          <w:rFonts w:cstheme="minorHAnsi"/>
          <w:lang w:val="en-GB"/>
        </w:rPr>
        <w:t>.</w:t>
      </w:r>
      <w:r w:rsidR="00886C38" w:rsidRPr="00CE30E7">
        <w:rPr>
          <w:rFonts w:cstheme="minorHAnsi"/>
          <w:lang w:val="en-US"/>
        </w:rPr>
        <w:t xml:space="preserve"> Because of all these challenges</w:t>
      </w:r>
      <w:r w:rsidR="00B71A7D">
        <w:rPr>
          <w:rFonts w:cstheme="minorHAnsi"/>
          <w:lang w:val="en-US"/>
        </w:rPr>
        <w:t>,</w:t>
      </w:r>
      <w:r w:rsidR="00886C38" w:rsidRPr="00CE30E7">
        <w:rPr>
          <w:rFonts w:cstheme="minorHAnsi"/>
          <w:lang w:val="en-US"/>
        </w:rPr>
        <w:t xml:space="preserve"> there is </w:t>
      </w:r>
      <w:r w:rsidR="00B71A7D">
        <w:rPr>
          <w:rFonts w:cstheme="minorHAnsi"/>
          <w:lang w:val="en-US"/>
        </w:rPr>
        <w:t>much</w:t>
      </w:r>
      <w:r w:rsidR="00886C38" w:rsidRPr="00CE30E7">
        <w:rPr>
          <w:rFonts w:cstheme="minorHAnsi"/>
          <w:lang w:val="en-US"/>
        </w:rPr>
        <w:t xml:space="preserve"> room for improvement in this field.</w:t>
      </w:r>
    </w:p>
    <w:p w14:paraId="6666CF45" w14:textId="77777777" w:rsidR="00DD2FBF" w:rsidRPr="00CE30E7" w:rsidRDefault="00DD2FBF" w:rsidP="00886C38">
      <w:pPr>
        <w:pStyle w:val="Corpodetexto"/>
        <w:rPr>
          <w:rFonts w:cstheme="minorHAnsi"/>
          <w:lang w:val="en-GB"/>
        </w:rPr>
      </w:pPr>
    </w:p>
    <w:p w14:paraId="3305D716" w14:textId="181E71A9" w:rsidR="00886C38" w:rsidRPr="00A063BC" w:rsidRDefault="00886C38" w:rsidP="00A063BC">
      <w:pPr>
        <w:pStyle w:val="Ttulo3"/>
        <w:rPr>
          <w:lang w:val="en-US"/>
        </w:rPr>
      </w:pPr>
      <w:bookmarkStart w:id="85" w:name="_Toc117467166"/>
      <w:r w:rsidRPr="00886C38">
        <w:rPr>
          <w:lang w:val="en-US"/>
        </w:rPr>
        <w:t>2.2.7</w:t>
      </w:r>
      <w:r w:rsidRPr="00886C38">
        <w:rPr>
          <w:lang w:val="en-US"/>
        </w:rPr>
        <w:tab/>
        <w:t>Applications</w:t>
      </w:r>
      <w:bookmarkEnd w:id="85"/>
    </w:p>
    <w:p w14:paraId="02193093" w14:textId="2DB13E5D" w:rsidR="00886C38" w:rsidRDefault="00A23290" w:rsidP="00886C38">
      <w:pPr>
        <w:pStyle w:val="Corpodetexto"/>
        <w:rPr>
          <w:lang w:val="en-US"/>
        </w:rPr>
      </w:pPr>
      <w:r w:rsidRPr="00A23290">
        <w:rPr>
          <w:lang w:val="en-US"/>
        </w:rPr>
        <w:t>The LBS service is required for both indoor and outdoor environments. In this section,</w:t>
      </w:r>
      <w:r w:rsidR="00D56A79">
        <w:rPr>
          <w:lang w:val="en-US"/>
        </w:rPr>
        <w:t xml:space="preserve"> a</w:t>
      </w:r>
      <w:r w:rsidRPr="00A23290">
        <w:rPr>
          <w:lang w:val="en-US"/>
        </w:rPr>
        <w:t xml:space="preserve"> </w:t>
      </w:r>
      <w:r w:rsidR="00D56A79" w:rsidRPr="00A23290">
        <w:rPr>
          <w:lang w:val="en-US"/>
        </w:rPr>
        <w:t xml:space="preserve">detail </w:t>
      </w:r>
      <w:r w:rsidR="00D56A79">
        <w:rPr>
          <w:lang w:val="en-US"/>
        </w:rPr>
        <w:t xml:space="preserve">of </w:t>
      </w:r>
      <w:r w:rsidRPr="00A23290">
        <w:rPr>
          <w:lang w:val="en-US"/>
        </w:rPr>
        <w:t>the main applications of indoor</w:t>
      </w:r>
      <w:r w:rsidR="00D56A79">
        <w:rPr>
          <w:lang w:val="en-US"/>
        </w:rPr>
        <w:t xml:space="preserve"> </w:t>
      </w:r>
      <w:r w:rsidR="00D56A79" w:rsidRPr="00D56A79">
        <w:rPr>
          <w:lang w:val="en-US"/>
        </w:rPr>
        <w:t>location</w:t>
      </w:r>
      <w:r w:rsidR="00D56A79">
        <w:rPr>
          <w:lang w:val="en-US"/>
        </w:rPr>
        <w:t xml:space="preserve"> is presented</w:t>
      </w:r>
      <w:r w:rsidRPr="00A23290">
        <w:rPr>
          <w:lang w:val="en-US"/>
        </w:rPr>
        <w:t>. Indoor positioning and navigation for mobile devices occupied 4 billion dollars in 2018</w:t>
      </w:r>
      <w:r w:rsidR="00D146C7">
        <w:rPr>
          <w:lang w:val="en-US"/>
        </w:rPr>
        <w:t>, meaning that t</w:t>
      </w:r>
      <w:r w:rsidRPr="00A23290">
        <w:rPr>
          <w:lang w:val="en-US"/>
        </w:rPr>
        <w:t xml:space="preserve">his is a reliable, </w:t>
      </w:r>
      <w:proofErr w:type="gramStart"/>
      <w:r w:rsidRPr="00A23290">
        <w:rPr>
          <w:lang w:val="en-US"/>
        </w:rPr>
        <w:t>easy-to-use</w:t>
      </w:r>
      <w:proofErr w:type="gramEnd"/>
      <w:r w:rsidRPr="00A23290">
        <w:rPr>
          <w:lang w:val="en-US"/>
        </w:rPr>
        <w:t xml:space="preserve"> and accurate solution for indoor positioning and navigation that has the potential to open the door to new applications. </w:t>
      </w:r>
      <w:r w:rsidR="00B71A7D">
        <w:rPr>
          <w:lang w:val="en-US"/>
        </w:rPr>
        <w:t>Creating</w:t>
      </w:r>
      <w:r w:rsidRPr="00A23290">
        <w:rPr>
          <w:lang w:val="en-US"/>
        </w:rPr>
        <w:t xml:space="preserve"> new business opportunities in numerous scenarios is a cornerstone in </w:t>
      </w:r>
      <w:proofErr w:type="spellStart"/>
      <w:r w:rsidRPr="00A23290">
        <w:rPr>
          <w:lang w:val="en-US"/>
        </w:rPr>
        <w:t>reali</w:t>
      </w:r>
      <w:r w:rsidR="00B626BA">
        <w:rPr>
          <w:lang w:val="en-US"/>
        </w:rPr>
        <w:t>s</w:t>
      </w:r>
      <w:r w:rsidRPr="00A23290">
        <w:rPr>
          <w:lang w:val="en-US"/>
        </w:rPr>
        <w:t>ing</w:t>
      </w:r>
      <w:proofErr w:type="spellEnd"/>
      <w:r w:rsidRPr="00A23290">
        <w:rPr>
          <w:lang w:val="en-US"/>
        </w:rPr>
        <w:t xml:space="preserve"> the vision of the Internet of Things</w:t>
      </w:r>
      <w:r>
        <w:rPr>
          <w:lang w:val="en-US"/>
        </w:rPr>
        <w:t xml:space="preserve"> </w:t>
      </w:r>
      <w:r w:rsidR="00653842" w:rsidRPr="00653842">
        <w:rPr>
          <w:lang w:val="en-US"/>
        </w:rPr>
        <w:fldChar w:fldCharType="begin"/>
      </w:r>
      <w:r w:rsidR="00653842" w:rsidRPr="00653842">
        <w:rPr>
          <w:lang w:val="en-US"/>
        </w:rPr>
        <w:instrText xml:space="preserve"> ADDIN ZOTERO_ITEM CSL_CITATION {"citationID":"sRNrrvHe","properties":{"formattedCitation":"(Yassin et al., 2016)","plainCitation":"(Yassin et al., 2016)","noteIndex":0},"citationItems":[{"id":13,"uris":["http://zotero.org/users/local/xwgav5Ui/items/NUFFZY9Z"],"itemData":{"id":13,"type":"article-journal","abstract":"The availability of location information has become a key factor in today’s communications systems allowing location based services. In outdoor scenarios, the mobile terminal position is obtained with high accuracy thanks to the Global Positioning System (GPS) or to the standalone cellular systems. However, the main problem of GPS and cellular systems resides in the indoor environment and in scenarios with deep shadowing effects where the satellite or cellular signals are broken. In this paper, we survey different technologies and methodologies for indoor and outdoor localization with an emphasis on indoor methodologies and concepts. Additionally, we discuss in this review different localization-based applications, where the location information is critical to estimate. Finally, a comprehensive discussion of the challenges in terms of accuracy, cost, complexity, security, scalability, etc. is given. The aim of this survey is to provide a comprehensive overview of existing efforts as well as auspicious and anticipated dimensions for future work in indoor localization techniques and applications.","container-title":"IEEE Communications Surveys &amp; Tutorials","DOI":"10.1109/COMST.2016.2632427","journalAbbreviation":"IEEE Communications Surveys &amp; Tutorials","page":"1-1","source":"ResearchGate","title":"Recent Advances in Indoor Localization: A Survey on Theoretical Approaches and Applications","title-short":"Recent Advances in Indoor Localization","volume":"PP","author":[{"family":"Yassin","given":"Ali"},{"family":"Nasser","given":"Youssef"},{"family":"Awad","given":"Mariette"},{"family":"Al-Dubai","given":"Ahmed"},{"family":"Liu","given":"Ran"},{"family":"Yuen","given":"Chau"},{"family":"Raulefs","given":"Ronald"}],"issued":{"date-parts":[["2016",11,29]]}}}],"schema":"https://github.com/citation-style-language/schema/raw/master/csl-citation.json"} </w:instrText>
      </w:r>
      <w:r w:rsidR="00653842" w:rsidRPr="00653842">
        <w:rPr>
          <w:lang w:val="en-US"/>
        </w:rPr>
        <w:fldChar w:fldCharType="separate"/>
      </w:r>
      <w:r w:rsidR="003B6A63" w:rsidRPr="003B6A63">
        <w:rPr>
          <w:lang w:val="en-GB"/>
        </w:rPr>
        <w:t>(Yassin et al., 2016)</w:t>
      </w:r>
      <w:r w:rsidR="00653842" w:rsidRPr="00653842">
        <w:rPr>
          <w:lang w:val="en-US"/>
        </w:rPr>
        <w:fldChar w:fldCharType="end"/>
      </w:r>
      <w:r>
        <w:rPr>
          <w:lang w:val="en-US"/>
        </w:rPr>
        <w:t>.</w:t>
      </w:r>
    </w:p>
    <w:p w14:paraId="257AC819" w14:textId="77777777" w:rsidR="00DD2FBF" w:rsidRDefault="00DD2FBF" w:rsidP="00886C38">
      <w:pPr>
        <w:pStyle w:val="Corpodetexto"/>
        <w:rPr>
          <w:highlight w:val="green"/>
          <w:lang w:val="en-US"/>
        </w:rPr>
      </w:pPr>
    </w:p>
    <w:p w14:paraId="1B69391E" w14:textId="5F84D37F" w:rsidR="00886C38" w:rsidRDefault="00886C38" w:rsidP="00886C38">
      <w:pPr>
        <w:pStyle w:val="Corpodetexto"/>
        <w:rPr>
          <w:lang w:val="en-US"/>
        </w:rPr>
      </w:pPr>
    </w:p>
    <w:p w14:paraId="05B28F33" w14:textId="77777777" w:rsidR="00CC37A2" w:rsidRPr="00886C38" w:rsidRDefault="00CC37A2" w:rsidP="00886C38">
      <w:pPr>
        <w:pStyle w:val="Corpodetexto"/>
        <w:rPr>
          <w:lang w:val="en-US"/>
        </w:rPr>
      </w:pPr>
    </w:p>
    <w:p w14:paraId="2EC0F2D8" w14:textId="77777777" w:rsidR="00886C38" w:rsidRPr="00886C38" w:rsidRDefault="00886C38" w:rsidP="00886C38">
      <w:pPr>
        <w:pStyle w:val="Corpodetexto"/>
        <w:rPr>
          <w:b/>
          <w:bCs/>
          <w:lang w:val="en-US"/>
        </w:rPr>
      </w:pPr>
      <w:r w:rsidRPr="00886C38">
        <w:rPr>
          <w:b/>
          <w:bCs/>
          <w:lang w:val="en-US"/>
        </w:rPr>
        <w:lastRenderedPageBreak/>
        <w:t>A. Asset Management and tracking: Detection of the location of products in the warehouse</w:t>
      </w:r>
    </w:p>
    <w:p w14:paraId="3B3102C3" w14:textId="5391A09A" w:rsidR="00886C38" w:rsidRPr="003E137A" w:rsidRDefault="003E137A" w:rsidP="00886C38">
      <w:pPr>
        <w:pStyle w:val="Corpodetexto"/>
        <w:rPr>
          <w:lang w:val="en-US"/>
        </w:rPr>
      </w:pPr>
      <w:r w:rsidRPr="003E137A">
        <w:rPr>
          <w:lang w:val="en-US"/>
        </w:rPr>
        <w:t xml:space="preserve">Location-based services include asset tracking and enable factory automation to ensure workplace safety. </w:t>
      </w:r>
      <w:r w:rsidR="00886C38" w:rsidRPr="003E137A">
        <w:rPr>
          <w:lang w:val="en-US"/>
        </w:rPr>
        <w:t xml:space="preserve">Asset management will also allow for better inventory management and </w:t>
      </w:r>
      <w:proofErr w:type="spellStart"/>
      <w:r w:rsidR="00886C38" w:rsidRPr="003E137A">
        <w:rPr>
          <w:lang w:val="en-US"/>
        </w:rPr>
        <w:t>optimi</w:t>
      </w:r>
      <w:r w:rsidR="00B626BA">
        <w:rPr>
          <w:lang w:val="en-US"/>
        </w:rPr>
        <w:t>s</w:t>
      </w:r>
      <w:r w:rsidR="00886C38" w:rsidRPr="003E137A">
        <w:rPr>
          <w:lang w:val="en-US"/>
        </w:rPr>
        <w:t>ed</w:t>
      </w:r>
      <w:proofErr w:type="spellEnd"/>
      <w:r w:rsidR="00886C38" w:rsidRPr="003E137A">
        <w:rPr>
          <w:lang w:val="en-US"/>
        </w:rPr>
        <w:t xml:space="preserve"> operation management. </w:t>
      </w:r>
    </w:p>
    <w:p w14:paraId="6243D8D1" w14:textId="7B2F9A5C" w:rsidR="00886C38" w:rsidRPr="00886C38" w:rsidRDefault="003E137A" w:rsidP="00886C38">
      <w:pPr>
        <w:pStyle w:val="Corpodetexto"/>
        <w:rPr>
          <w:lang w:val="en-US"/>
        </w:rPr>
      </w:pPr>
      <w:r w:rsidRPr="003E137A">
        <w:rPr>
          <w:lang w:val="en-US"/>
        </w:rPr>
        <w:t xml:space="preserve">Additionally, personnel and asset tracking analytics and motion data collection </w:t>
      </w:r>
      <w:r>
        <w:rPr>
          <w:lang w:val="en-US"/>
        </w:rPr>
        <w:t xml:space="preserve">have proven </w:t>
      </w:r>
      <w:r w:rsidRPr="003E137A">
        <w:rPr>
          <w:lang w:val="en-US"/>
        </w:rPr>
        <w:t>outdated</w:t>
      </w:r>
      <w:r w:rsidR="00B71A7D">
        <w:rPr>
          <w:lang w:val="en-US"/>
        </w:rPr>
        <w:t>. Using</w:t>
      </w:r>
      <w:r w:rsidR="00886C38" w:rsidRPr="003E137A">
        <w:rPr>
          <w:lang w:val="en-US"/>
        </w:rPr>
        <w:t xml:space="preserve"> novel energy</w:t>
      </w:r>
      <w:r w:rsidR="00B71A7D">
        <w:rPr>
          <w:lang w:val="en-US"/>
        </w:rPr>
        <w:t>-</w:t>
      </w:r>
      <w:r w:rsidR="00886C38" w:rsidRPr="003E137A">
        <w:rPr>
          <w:lang w:val="en-US"/>
        </w:rPr>
        <w:t>efficient techniques and algorithms will eliminate the need for expensive proprietary hardware</w:t>
      </w:r>
      <w:r>
        <w:rPr>
          <w:lang w:val="en-US"/>
        </w:rPr>
        <w:t xml:space="preserve"> </w:t>
      </w:r>
      <w:r>
        <w:rPr>
          <w:lang w:val="en-US"/>
        </w:rPr>
        <w:fldChar w:fldCharType="begin"/>
      </w:r>
      <w:r>
        <w:rPr>
          <w:lang w:val="en-US"/>
        </w:rPr>
        <w:instrText xml:space="preserve"> ADDIN ZOTERO_ITEM CSL_CITATION {"citationID":"vdfB6pod","properties":{"formattedCitation":"(Khanh et al., 2020)","plainCitation":"(Khanh et al., 2020)","noteIndex":0},"citationItems":[{"id":28,"uris":["http://zotero.org/users/local/xwgav5Ui/items/3R4R3YTW"],"itemData":{"id":28,"type":"article-journal","abstract":"Wi-Fi-based indoor positioning for determining accurate wireless indoor location information has become crucial in meeting increasing demands for location-based services by leveraging the Internet of Things (IoT) and ubiquitous connectivity. Most Wi-Fi-based indoor positioning techniques using wireless received signal strength (RSS)-based methods are affected by the indoor environment and depend on the respective signals from at least three reference access points. In this paper, we pro</w:instrText>
      </w:r>
      <w:r>
        <w:rPr>
          <w:rFonts w:ascii="Cambria Math" w:hAnsi="Cambria Math" w:cs="Cambria Math"/>
          <w:lang w:val="en-US"/>
        </w:rPr>
        <w:instrText>‑</w:instrText>
      </w:r>
      <w:r>
        <w:rPr>
          <w:lang w:val="en-US"/>
        </w:rPr>
        <w:instrText xml:space="preserve">pose a cloudlet-based cloud computing system enabling Wi-Fi indoor positioning and navigation through a Wi-Fi located on a one-hop wireless network. Our cloudlet-based cloud computing system provides the reference point data and real-time interactive response for a self-driving indoor cart. The system was tested in a real environment with the following results: (1) our system autonomously performed actions, such as turning right or left or going straight according to a movement decision algorithm and determined the position within a stable range of Wi-Fi coverage; (2) the cloudlet and core cloud can track navigation for an indoor self-driving cart; (3) the global and local positions designed for reference access points and a specific position can navigate the self-driving cart to a particular position accurately; (4) the moving edge clouds play a role in deciding three action movements (go straight, turn left, and turn right), as well as managing the local position of the items; and (5) a core cloud is deployed to store all information for the items, such as their positions and corresponding Wi-Fi locations. A core cloud manages items that have the same position (i.e., a global position) defined as the corresponding Wi-Fi location. Finally, the practical results have significance in designing a cloudlet-based cloud computing system enabling Wi-Fi indoor positioning and navigation.","container-title":"Human-centric Computing and Information Sciences","DOI":"10.1186/s13673-020-00236-8","ISSN":"2192-1962","issue":"1","journalAbbreviation":"Hum. Cent. Comput. Inf. Sci.","language":"en","page":"32","source":"DOI.org (Crossref)","title":"Wi-Fi indoor positioning and navigation: a cloudlet-based cloud computing approach","title-short":"Wi-Fi indoor positioning and navigation","volume":"10","author":[{"family":"Khanh","given":"Tran Trong"},{"family":"Nguyen","given":"VanDung"},{"family":"Pham","given":"Xuan-Qui"},{"family":"Huh","given":"Eui-Nam"}],"issued":{"date-parts":[["2020",12]]}}}],"schema":"https://github.com/citation-style-language/schema/raw/master/csl-citation.json"} </w:instrText>
      </w:r>
      <w:r>
        <w:rPr>
          <w:lang w:val="en-US"/>
        </w:rPr>
        <w:fldChar w:fldCharType="separate"/>
      </w:r>
      <w:r w:rsidR="003B6A63" w:rsidRPr="009A30EC">
        <w:rPr>
          <w:lang w:val="en-GB"/>
        </w:rPr>
        <w:t>(Khanh et al., 2020)</w:t>
      </w:r>
      <w:r>
        <w:rPr>
          <w:lang w:val="en-US"/>
        </w:rPr>
        <w:fldChar w:fldCharType="end"/>
      </w:r>
      <w:r w:rsidR="00102EA7">
        <w:rPr>
          <w:lang w:val="en-US"/>
        </w:rPr>
        <w:t>.</w:t>
      </w:r>
    </w:p>
    <w:p w14:paraId="5FE1ABEE" w14:textId="77777777" w:rsidR="00886C38" w:rsidRPr="00886C38" w:rsidRDefault="00886C38" w:rsidP="00886C38">
      <w:pPr>
        <w:pStyle w:val="Corpodetexto"/>
        <w:rPr>
          <w:lang w:val="en-US"/>
        </w:rPr>
      </w:pPr>
    </w:p>
    <w:p w14:paraId="6F8DB9C7" w14:textId="77777777" w:rsidR="00886C38" w:rsidRPr="00886C38" w:rsidRDefault="00886C38" w:rsidP="00886C38">
      <w:pPr>
        <w:pStyle w:val="Corpodetexto"/>
        <w:rPr>
          <w:b/>
          <w:bCs/>
          <w:lang w:val="en-US"/>
        </w:rPr>
      </w:pPr>
      <w:r w:rsidRPr="00886C38">
        <w:rPr>
          <w:b/>
          <w:bCs/>
          <w:lang w:val="en-US"/>
        </w:rPr>
        <w:t>B. Health Services: Monitoring patients, staff, and equipment in the hospitals to improve navigation</w:t>
      </w:r>
    </w:p>
    <w:p w14:paraId="2B1CEBD9" w14:textId="3C362706" w:rsidR="00886C38" w:rsidRPr="00886C38" w:rsidRDefault="00B71A7D" w:rsidP="00886C38">
      <w:pPr>
        <w:pStyle w:val="Corpodetexto"/>
        <w:rPr>
          <w:lang w:val="en-US"/>
        </w:rPr>
      </w:pPr>
      <w:r>
        <w:rPr>
          <w:lang w:val="en-US"/>
        </w:rPr>
        <w:t>The h</w:t>
      </w:r>
      <w:r w:rsidR="00886C38" w:rsidRPr="00993494">
        <w:rPr>
          <w:lang w:val="en-US"/>
        </w:rPr>
        <w:t xml:space="preserve">ealth sector can </w:t>
      </w:r>
      <w:r>
        <w:rPr>
          <w:lang w:val="en-US"/>
        </w:rPr>
        <w:t>significan</w:t>
      </w:r>
      <w:r w:rsidR="00886C38" w:rsidRPr="00993494">
        <w:rPr>
          <w:lang w:val="en-US"/>
        </w:rPr>
        <w:t xml:space="preserve">tly benefit from indoor </w:t>
      </w:r>
      <w:r>
        <w:rPr>
          <w:lang w:val="en-US"/>
        </w:rPr>
        <w:t>localisation</w:t>
      </w:r>
      <w:r w:rsidR="00886C38" w:rsidRPr="00993494">
        <w:rPr>
          <w:lang w:val="en-US"/>
        </w:rPr>
        <w:t xml:space="preserve"> as it can help save valuable lives. It can help the hospital staff, </w:t>
      </w:r>
      <w:r w:rsidR="00264E79">
        <w:rPr>
          <w:lang w:val="en-US"/>
        </w:rPr>
        <w:t>patients, and</w:t>
      </w:r>
      <w:r w:rsidR="00886C38" w:rsidRPr="00993494">
        <w:rPr>
          <w:lang w:val="en-US"/>
        </w:rPr>
        <w:t xml:space="preserve"> visitors. If a patient needs medical assistance, the current protocol requires broadcasting the message or paging a specific doctor or staff member who may not be in </w:t>
      </w:r>
      <w:r>
        <w:rPr>
          <w:lang w:val="en-US"/>
        </w:rPr>
        <w:t xml:space="preserve">the </w:t>
      </w:r>
      <w:r w:rsidR="00886C38" w:rsidRPr="00993494">
        <w:rPr>
          <w:lang w:val="en-US"/>
        </w:rPr>
        <w:t xml:space="preserve">vicinity of the patient. The </w:t>
      </w:r>
      <w:r>
        <w:rPr>
          <w:lang w:val="en-US"/>
        </w:rPr>
        <w:t>staff's arrival delay</w:t>
      </w:r>
      <w:r w:rsidR="00886C38" w:rsidRPr="00993494">
        <w:rPr>
          <w:lang w:val="en-US"/>
        </w:rPr>
        <w:t xml:space="preserve"> might even cause the </w:t>
      </w:r>
      <w:r>
        <w:rPr>
          <w:lang w:val="en-US"/>
        </w:rPr>
        <w:t>patient's death</w:t>
      </w:r>
      <w:r w:rsidR="00886C38" w:rsidRPr="00993494">
        <w:rPr>
          <w:lang w:val="en-US"/>
        </w:rPr>
        <w:t xml:space="preserve">. Similarly, broadcasting the message will cause other staff members to receive irrelevant </w:t>
      </w:r>
      <w:ins w:id="86" w:author="Filipe Meneses" w:date="2022-10-26T23:08:00Z">
        <w:r w:rsidR="0092297F">
          <w:rPr>
            <w:lang w:val="en-US"/>
          </w:rPr>
          <w:t>notifications</w:t>
        </w:r>
      </w:ins>
      <w:del w:id="87" w:author="Filipe Meneses" w:date="2022-10-26T23:08:00Z">
        <w:r w:rsidR="00886C38" w:rsidRPr="00993494" w:rsidDel="0092297F">
          <w:rPr>
            <w:lang w:val="en-US"/>
          </w:rPr>
          <w:delText>messages</w:delText>
        </w:r>
      </w:del>
      <w:r w:rsidR="00886C38" w:rsidRPr="00993494">
        <w:rPr>
          <w:lang w:val="en-US"/>
        </w:rPr>
        <w:t>. A location-based solution would allow t</w:t>
      </w:r>
      <w:r>
        <w:rPr>
          <w:lang w:val="en-US"/>
        </w:rPr>
        <w:t>racking</w:t>
      </w:r>
      <w:r w:rsidR="00886C38" w:rsidRPr="00993494">
        <w:rPr>
          <w:lang w:val="en-US"/>
        </w:rPr>
        <w:t xml:space="preserve"> </w:t>
      </w:r>
      <w:r>
        <w:rPr>
          <w:lang w:val="en-US"/>
        </w:rPr>
        <w:t xml:space="preserve">of </w:t>
      </w:r>
      <w:r w:rsidR="00886C38" w:rsidRPr="00993494">
        <w:rPr>
          <w:lang w:val="en-US"/>
        </w:rPr>
        <w:t xml:space="preserve">the position of the staff members. In </w:t>
      </w:r>
      <w:r>
        <w:rPr>
          <w:lang w:val="en-US"/>
        </w:rPr>
        <w:t xml:space="preserve">an </w:t>
      </w:r>
      <w:r w:rsidR="00886C38" w:rsidRPr="00993494">
        <w:rPr>
          <w:lang w:val="en-US"/>
        </w:rPr>
        <w:t xml:space="preserve">emergency, the </w:t>
      </w:r>
      <w:r>
        <w:rPr>
          <w:lang w:val="en-US"/>
        </w:rPr>
        <w:t>localisation</w:t>
      </w:r>
      <w:r w:rsidR="00886C38" w:rsidRPr="00993494">
        <w:rPr>
          <w:lang w:val="en-US"/>
        </w:rPr>
        <w:t xml:space="preserve"> system would find the staff member </w:t>
      </w:r>
      <w:r w:rsidR="00272345">
        <w:rPr>
          <w:lang w:val="en-US"/>
        </w:rPr>
        <w:t>close to and with</w:t>
      </w:r>
      <w:r>
        <w:rPr>
          <w:lang w:val="en-US"/>
        </w:rPr>
        <w:t xml:space="preserve"> the necessary qualifications</w:t>
      </w:r>
      <w:r w:rsidR="00886C38" w:rsidRPr="00993494">
        <w:rPr>
          <w:lang w:val="en-US"/>
        </w:rPr>
        <w:t xml:space="preserve"> to handle the emergency</w:t>
      </w:r>
      <w:r w:rsidR="00993494">
        <w:rPr>
          <w:lang w:val="en-US"/>
        </w:rPr>
        <w:t xml:space="preserve"> </w:t>
      </w:r>
      <w:r w:rsidR="00993494" w:rsidRPr="00993494">
        <w:rPr>
          <w:lang w:val="en-US"/>
        </w:rPr>
        <w:fldChar w:fldCharType="begin"/>
      </w:r>
      <w:r w:rsidR="002E1BA0">
        <w:rPr>
          <w:lang w:val="en-US"/>
        </w:rPr>
        <w:instrText xml:space="preserve"> ADDIN ZOTERO_ITEM CSL_CITATION {"citationID":"ErtnfYJ0","properties":{"formattedCitation":"(Marques et al., 2012)","plainCitation":"(Marques et al., 2012)","noteIndex":0},"citationItems":[{"id":30,"uris":["http://zotero.org/users/local/xwgav5Ui/items/N2FX9E7H"],"itemData":{"id":30,"type":"paper-conference","abstract":"Fingerprint is one of the most widely used methods for locating devices in indoor wireless environments and we have witnessed the emergence of several positioning systems aimed for indoor environments based on this approach. However, additional efforts are required in order to improve the performance of these systems so that applications that are highly dependent on user location can provide better services to its users. In this work we discuss some improvements to the positioning accuracy of the fingerprint-based systems. Our algorithm ranks the information about the location in a hierarchical way by identifying the building, the floor, the room and the geometric position. The proposed fingerprint method uses a previously stored map of the signal strength at several positions and determines the position using similarity functions and majority rules. In particular, we compare different similarity functions to understand their impact on the accuracy of the positioning system. The experimental results confirm the possibility of correctly determining the building, the floor and the room where the persons or the objects are at with high rates, and with an average error around 3 meters. Moreover, detailed statistics about the errors are provided, showing that the average error metric, often used by many authors, hides many aspects on the system performance.","container-title":"2012 International Conference on Indoor Positioning and Indoor Navigation (IPIN)","DOI":"10.1109/IPIN.2012.6418937","event-place":"Sydney, Australia","event-title":"2012 International Conference on Indoor Positioning and Indoor Navigation (IPIN)","ISBN":"978-1-4673-1954-6","language":"en","page":"1-9","publisher":"IEEE","publisher-place":"Sydney, Australia","source":"DOI.org (Crossref)","title":"Combining similarity functions and majority rules for multi-building, multi-floor, WiFi positioning","URL":"http://ieeexplore.ieee.org/document/6418937/","author":[{"family":"Marques","given":"Nelson"},{"family":"Meneses","given":"Filipe"},{"family":"Moreira","given":"Adriano"}],"accessed":{"date-parts":[["2022",4,13]]},"issued":{"date-parts":[["2012",11]]}}}],"schema":"https://github.com/citation-style-language/schema/raw/master/csl-citation.json"} </w:instrText>
      </w:r>
      <w:r w:rsidR="00993494" w:rsidRPr="00993494">
        <w:rPr>
          <w:lang w:val="en-US"/>
        </w:rPr>
        <w:fldChar w:fldCharType="separate"/>
      </w:r>
      <w:r w:rsidR="003B6A63" w:rsidRPr="003B6A63">
        <w:rPr>
          <w:lang w:val="en-GB"/>
        </w:rPr>
        <w:t>(Marques et al., 2012)</w:t>
      </w:r>
      <w:r w:rsidR="00993494" w:rsidRPr="00993494">
        <w:rPr>
          <w:lang w:val="en-US"/>
        </w:rPr>
        <w:fldChar w:fldCharType="end"/>
      </w:r>
      <w:r w:rsidR="00D146C7">
        <w:rPr>
          <w:lang w:val="en-US"/>
        </w:rPr>
        <w:t>,</w:t>
      </w:r>
      <w:r w:rsidR="00886C38" w:rsidRPr="00993494">
        <w:rPr>
          <w:lang w:val="en-US"/>
        </w:rPr>
        <w:t xml:space="preserve"> avoid</w:t>
      </w:r>
      <w:r w:rsidR="00D146C7">
        <w:rPr>
          <w:lang w:val="en-US"/>
        </w:rPr>
        <w:t>ing</w:t>
      </w:r>
      <w:r w:rsidR="00886C38" w:rsidRPr="00993494">
        <w:rPr>
          <w:lang w:val="en-US"/>
        </w:rPr>
        <w:t xml:space="preserve"> </w:t>
      </w:r>
      <w:r>
        <w:rPr>
          <w:lang w:val="en-US"/>
        </w:rPr>
        <w:t xml:space="preserve">delay </w:t>
      </w:r>
      <w:r w:rsidR="00886C38" w:rsidRPr="00993494">
        <w:rPr>
          <w:lang w:val="en-US"/>
        </w:rPr>
        <w:t>a</w:t>
      </w:r>
      <w:r>
        <w:rPr>
          <w:lang w:val="en-US"/>
        </w:rPr>
        <w:t>nd</w:t>
      </w:r>
      <w:r w:rsidR="00886C38" w:rsidRPr="00993494">
        <w:rPr>
          <w:lang w:val="en-US"/>
        </w:rPr>
        <w:t xml:space="preserve"> not spam</w:t>
      </w:r>
      <w:r w:rsidR="00D146C7">
        <w:rPr>
          <w:lang w:val="en-US"/>
        </w:rPr>
        <w:t>ming</w:t>
      </w:r>
      <w:r w:rsidR="00886C38" w:rsidRPr="00993494">
        <w:rPr>
          <w:lang w:val="en-US"/>
        </w:rPr>
        <w:t xml:space="preserve"> the other staff members. Indoor </w:t>
      </w:r>
      <w:r>
        <w:rPr>
          <w:lang w:val="en-US"/>
        </w:rPr>
        <w:t>localisation</w:t>
      </w:r>
      <w:r w:rsidR="00886C38" w:rsidRPr="00993494">
        <w:rPr>
          <w:lang w:val="en-US"/>
        </w:rPr>
        <w:t xml:space="preserve"> can also allow doctors to track various patients and their mobility to ensure patient safety. Visitors who intend to visit patients can find their destination using a </w:t>
      </w:r>
      <w:r>
        <w:rPr>
          <w:lang w:val="en-US"/>
        </w:rPr>
        <w:t>localisation</w:t>
      </w:r>
      <w:r w:rsidR="00886C38" w:rsidRPr="00993494">
        <w:rPr>
          <w:lang w:val="en-US"/>
        </w:rPr>
        <w:t xml:space="preserve"> system without any hassle</w:t>
      </w:r>
      <w:r w:rsidR="00102EA7" w:rsidRPr="00993494">
        <w:rPr>
          <w:lang w:val="en-US"/>
        </w:rPr>
        <w:t>.</w:t>
      </w:r>
    </w:p>
    <w:p w14:paraId="0F90B4AF" w14:textId="20686034" w:rsidR="00886C38" w:rsidRDefault="00886C38" w:rsidP="00886C38">
      <w:pPr>
        <w:pStyle w:val="Corpodetexto"/>
        <w:rPr>
          <w:lang w:val="en-US"/>
        </w:rPr>
      </w:pPr>
    </w:p>
    <w:p w14:paraId="3D7050AD" w14:textId="273D2B52" w:rsidR="00886C38" w:rsidRPr="00886C38" w:rsidRDefault="00886C38" w:rsidP="00886C38">
      <w:pPr>
        <w:pStyle w:val="Corpodetexto"/>
        <w:rPr>
          <w:b/>
          <w:bCs/>
          <w:lang w:val="en-US"/>
        </w:rPr>
      </w:pPr>
      <w:r w:rsidRPr="00886C38">
        <w:rPr>
          <w:b/>
          <w:bCs/>
          <w:lang w:val="en-US"/>
        </w:rPr>
        <w:t>C. Contextual Aware Location</w:t>
      </w:r>
      <w:r w:rsidR="00B71A7D">
        <w:rPr>
          <w:b/>
          <w:bCs/>
          <w:lang w:val="en-US"/>
        </w:rPr>
        <w:t>-</w:t>
      </w:r>
      <w:r w:rsidRPr="00886C38">
        <w:rPr>
          <w:b/>
          <w:bCs/>
          <w:lang w:val="en-US"/>
        </w:rPr>
        <w:t>based Marketing: Help customers locate stores or products</w:t>
      </w:r>
    </w:p>
    <w:p w14:paraId="112DB7A1" w14:textId="7C9D9A78" w:rsidR="00886C38" w:rsidRPr="00DD2FBF" w:rsidRDefault="00A23290" w:rsidP="00886C38">
      <w:pPr>
        <w:pStyle w:val="Corpodetexto"/>
        <w:rPr>
          <w:lang w:val="en"/>
        </w:rPr>
      </w:pPr>
      <w:r w:rsidRPr="00A23290">
        <w:rPr>
          <w:lang w:val="en"/>
        </w:rPr>
        <w:t xml:space="preserve">There are several types of usability </w:t>
      </w:r>
      <w:r w:rsidR="00264E79">
        <w:rPr>
          <w:lang w:val="en"/>
        </w:rPr>
        <w:t>for</w:t>
      </w:r>
      <w:r w:rsidRPr="00A23290">
        <w:rPr>
          <w:lang w:val="en"/>
        </w:rPr>
        <w:t xml:space="preserve"> these applications</w:t>
      </w:r>
      <w:r w:rsidR="00B71A7D">
        <w:rPr>
          <w:lang w:val="en"/>
        </w:rPr>
        <w:t>. H</w:t>
      </w:r>
      <w:r w:rsidRPr="00A23290">
        <w:rPr>
          <w:lang w:val="en"/>
        </w:rPr>
        <w:t xml:space="preserve">owever, they can direct </w:t>
      </w:r>
      <w:r w:rsidR="00272345">
        <w:rPr>
          <w:lang w:val="en"/>
        </w:rPr>
        <w:t>users</w:t>
      </w:r>
      <w:r w:rsidRPr="00A23290">
        <w:rPr>
          <w:lang w:val="en"/>
        </w:rPr>
        <w:t xml:space="preserve"> to a store located inside a building, access a specific book in a library, </w:t>
      </w:r>
      <w:r w:rsidR="00B71A7D">
        <w:rPr>
          <w:lang w:val="en"/>
        </w:rPr>
        <w:t xml:space="preserve">or </w:t>
      </w:r>
      <w:r w:rsidRPr="00A23290">
        <w:rPr>
          <w:lang w:val="en"/>
        </w:rPr>
        <w:t xml:space="preserve">the boarding gate at an airport, </w:t>
      </w:r>
      <w:r w:rsidR="00B71A7D">
        <w:rPr>
          <w:lang w:val="en"/>
        </w:rPr>
        <w:t>which benefits this system</w:t>
      </w:r>
      <w:r w:rsidRPr="00A23290">
        <w:rPr>
          <w:lang w:val="en"/>
        </w:rPr>
        <w:t xml:space="preserve">. </w:t>
      </w:r>
      <w:proofErr w:type="spellStart"/>
      <w:r w:rsidRPr="00A23290">
        <w:rPr>
          <w:lang w:val="en"/>
        </w:rPr>
        <w:t>iBeacons</w:t>
      </w:r>
      <w:proofErr w:type="spellEnd"/>
      <w:r w:rsidRPr="00A23290">
        <w:rPr>
          <w:lang w:val="en"/>
        </w:rPr>
        <w:t xml:space="preserve"> provide proximity-based services for </w:t>
      </w:r>
      <w:proofErr w:type="spellStart"/>
      <w:r w:rsidRPr="00A23290">
        <w:rPr>
          <w:lang w:val="en"/>
        </w:rPr>
        <w:t>trave</w:t>
      </w:r>
      <w:r w:rsidR="00B71A7D">
        <w:rPr>
          <w:lang w:val="en"/>
        </w:rPr>
        <w:t>l</w:t>
      </w:r>
      <w:r w:rsidRPr="00A23290">
        <w:rPr>
          <w:lang w:val="en"/>
        </w:rPr>
        <w:t>lers</w:t>
      </w:r>
      <w:proofErr w:type="spellEnd"/>
      <w:r w:rsidRPr="00A23290">
        <w:rPr>
          <w:lang w:val="en"/>
        </w:rPr>
        <w:t xml:space="preserve"> to enhance their experience. In this way, JFK in New York, Heathrow </w:t>
      </w:r>
      <w:r w:rsidR="00B71A7D">
        <w:rPr>
          <w:lang w:val="en"/>
        </w:rPr>
        <w:t xml:space="preserve">in </w:t>
      </w:r>
      <w:r w:rsidRPr="00A23290">
        <w:rPr>
          <w:lang w:val="en"/>
        </w:rPr>
        <w:t xml:space="preserve">London, Miami International and many other airports have started to use it so that all their tourists feel integrated </w:t>
      </w:r>
      <w:r w:rsidR="00B71A7D">
        <w:rPr>
          <w:lang w:val="en"/>
        </w:rPr>
        <w:t>with</w:t>
      </w:r>
      <w:r w:rsidRPr="00A23290">
        <w:rPr>
          <w:lang w:val="en"/>
        </w:rPr>
        <w:t xml:space="preserve"> the whole space.</w:t>
      </w:r>
      <w:r>
        <w:rPr>
          <w:lang w:val="en"/>
        </w:rPr>
        <w:t xml:space="preserve"> </w:t>
      </w:r>
      <w:r w:rsidRPr="00A23290">
        <w:rPr>
          <w:lang w:val="en"/>
        </w:rPr>
        <w:t xml:space="preserve">As well as for public transport, such as buses, there is the LBS app that can be used at bus or train stations to navigate the bus stop </w:t>
      </w:r>
      <w:r w:rsidR="002A6A8F" w:rsidRPr="00A23290">
        <w:rPr>
          <w:lang w:val="en-US"/>
        </w:rPr>
        <w:fldChar w:fldCharType="begin"/>
      </w:r>
      <w:r w:rsidR="002A6A8F" w:rsidRPr="00A23290">
        <w:rPr>
          <w:lang w:val="en-US"/>
        </w:rPr>
        <w:instrText xml:space="preserve"> ADDIN ZOTERO_ITEM CSL_CITATION {"citationID":"HKE3KhyV","properties":{"formattedCitation":"(Zafari et al., 2017)","plainCitation":"(Zafari et al., 2017)","noteIndex":0},"citationItems":[{"id":16,"uris":["http://zotero.org/users/local/xwgav5Ui/items/8QV5RF4D"],"itemData":{"id":16,"type":"article-journal","abstract":"Indoor localization has recently witnessed an increase in interest, due to the potential wide range of services it can provide by leveraging Internet of Things (IoT), and ubiquitous connectivity. Different techniques, wireless technologies and mechanisms have been proposed in the literature to provide indoor localization services in order to improve the services provided to the users. However, there is a lack of an up-to-date survey paper that incorporates some of the recently proposed accurate and reliable localization systems. In this paper, we aim to provide a detailed survey of different indoor localization techniques such as Angle of Arrival (AoA), Time of Flight (ToF), Return Time of Flight (RTOF), Received Signal Strength (RSS); based on technologies such as WiFi, Radio Frequency Identification Device (RFID), Ultra Wideband (UWB), Bluetooth and systems that have been proposed in the literature. The paper primarily discusses localization and positioning of human users and their devices. We highlight the strengths of the existing systems proposed in the literature. In contrast with the existing surveys, we also evaluate different systems from the perspective of energy efficiency, availability, cost, reception range, latency, scalability and tracking accuracy. Rather than comparing the technologies or techniques, we compare the localization systems and summarize their working principle. We also discuss remaining challenges to accurate indoor localization.","container-title":"IEEE Communications Surveys &amp; Tutorials","DOI":"10.1109/COMST.2019.2911558","journalAbbreviation":"IEEE Communications Surveys &amp; Tutorials","source":"ResearchGate","title":"A Survey of Indoor Localization Systems and Technologies","volume":"PP","author":[{"family":"Zafari","given":"Faheem"},{"family":"Gkelias","given":"Athanasios"},{"family":"Leung","given":"Kin"}],"issued":{"date-parts":[["2017",9,4]]}}}],"schema":"https://github.com/citation-style-language/schema/raw/master/csl-citation.json"} </w:instrText>
      </w:r>
      <w:r w:rsidR="002A6A8F" w:rsidRPr="00A23290">
        <w:rPr>
          <w:lang w:val="en-US"/>
        </w:rPr>
        <w:fldChar w:fldCharType="separate"/>
      </w:r>
      <w:r w:rsidR="003B6A63" w:rsidRPr="003B6A63">
        <w:rPr>
          <w:lang w:val="en-GB"/>
        </w:rPr>
        <w:t>(Zafari et al., 2017)</w:t>
      </w:r>
      <w:r w:rsidR="002A6A8F" w:rsidRPr="00A23290">
        <w:rPr>
          <w:lang w:val="en-US"/>
        </w:rPr>
        <w:fldChar w:fldCharType="end"/>
      </w:r>
      <w:r w:rsidRPr="00A23290">
        <w:rPr>
          <w:lang w:val="en-US"/>
        </w:rPr>
        <w:t>.</w:t>
      </w:r>
    </w:p>
    <w:p w14:paraId="6CDA53E5" w14:textId="2E2C45C2" w:rsidR="00DD2FBF" w:rsidRDefault="00DD2FBF" w:rsidP="00886C38">
      <w:pPr>
        <w:pStyle w:val="Corpodetexto"/>
        <w:rPr>
          <w:lang w:val="en-US"/>
        </w:rPr>
      </w:pPr>
    </w:p>
    <w:p w14:paraId="737D0016" w14:textId="1D793951" w:rsidR="00CC37A2" w:rsidRDefault="00CC37A2" w:rsidP="00886C38">
      <w:pPr>
        <w:pStyle w:val="Corpodetexto"/>
        <w:rPr>
          <w:lang w:val="en-US"/>
        </w:rPr>
      </w:pPr>
    </w:p>
    <w:p w14:paraId="4E988C80" w14:textId="77777777" w:rsidR="00CC37A2" w:rsidRPr="00A063BC" w:rsidRDefault="00CC37A2" w:rsidP="00886C38">
      <w:pPr>
        <w:pStyle w:val="Corpodetexto"/>
        <w:rPr>
          <w:lang w:val="en-US"/>
        </w:rPr>
      </w:pPr>
    </w:p>
    <w:p w14:paraId="389E8078" w14:textId="7630D513" w:rsidR="00886C38" w:rsidRPr="00A063BC" w:rsidRDefault="00886C38" w:rsidP="00886C38">
      <w:pPr>
        <w:pStyle w:val="Corpodetexto"/>
        <w:rPr>
          <w:b/>
          <w:bCs/>
          <w:lang w:val="en-US"/>
        </w:rPr>
      </w:pPr>
      <w:r w:rsidRPr="00A063BC">
        <w:rPr>
          <w:b/>
          <w:bCs/>
          <w:lang w:val="en-US"/>
        </w:rPr>
        <w:lastRenderedPageBreak/>
        <w:t>D. Location-Based Services: Detecting the location to find the place where the car was parked in a parking lot</w:t>
      </w:r>
    </w:p>
    <w:p w14:paraId="4B8560D0" w14:textId="59495770" w:rsidR="0084161E" w:rsidRDefault="00886C38" w:rsidP="00C56B66">
      <w:pPr>
        <w:pStyle w:val="Corpodetexto"/>
        <w:rPr>
          <w:lang w:val="en-US"/>
        </w:rPr>
      </w:pPr>
      <w:r w:rsidRPr="00A063BC">
        <w:rPr>
          <w:lang w:val="en-US"/>
        </w:rPr>
        <w:t xml:space="preserve">With the growth of cities observed in recent decades, some spaces and buildings have become </w:t>
      </w:r>
      <w:r w:rsidR="00B71A7D">
        <w:rPr>
          <w:lang w:val="en-US"/>
        </w:rPr>
        <w:t>vast</w:t>
      </w:r>
      <w:r w:rsidRPr="00A063BC">
        <w:rPr>
          <w:lang w:val="en-US"/>
        </w:rPr>
        <w:t xml:space="preserve"> and complex</w:t>
      </w:r>
      <w:r w:rsidR="00D146C7">
        <w:rPr>
          <w:lang w:val="en-US"/>
        </w:rPr>
        <w:t xml:space="preserve">, which </w:t>
      </w:r>
      <w:r w:rsidRPr="00A063BC">
        <w:rPr>
          <w:lang w:val="en-US"/>
        </w:rPr>
        <w:t xml:space="preserve">is the case for large shopping </w:t>
      </w:r>
      <w:proofErr w:type="spellStart"/>
      <w:r w:rsidR="00A23290" w:rsidRPr="00A063BC">
        <w:rPr>
          <w:lang w:val="en-US"/>
        </w:rPr>
        <w:t>cent</w:t>
      </w:r>
      <w:r w:rsidR="00B71A7D">
        <w:rPr>
          <w:lang w:val="en-US"/>
        </w:rPr>
        <w:t>re</w:t>
      </w:r>
      <w:r w:rsidR="00A23290" w:rsidRPr="00A063BC">
        <w:rPr>
          <w:lang w:val="en-US"/>
        </w:rPr>
        <w:t>s</w:t>
      </w:r>
      <w:proofErr w:type="spellEnd"/>
      <w:r w:rsidRPr="00A063BC">
        <w:rPr>
          <w:lang w:val="en-US"/>
        </w:rPr>
        <w:t xml:space="preserve"> and parking spaces. In these spaces</w:t>
      </w:r>
      <w:r w:rsidR="00B71A7D">
        <w:rPr>
          <w:lang w:val="en-US"/>
        </w:rPr>
        <w:t>,</w:t>
      </w:r>
      <w:r w:rsidRPr="00A063BC">
        <w:rPr>
          <w:lang w:val="en-US"/>
        </w:rPr>
        <w:t xml:space="preserve"> </w:t>
      </w:r>
      <w:r w:rsidR="00B71A7D">
        <w:rPr>
          <w:lang w:val="en-US"/>
        </w:rPr>
        <w:t>finding a particular car is not always easy</w:t>
      </w:r>
      <w:r w:rsidRPr="00A063BC">
        <w:rPr>
          <w:lang w:val="en-US"/>
        </w:rPr>
        <w:t xml:space="preserve">, especially if the visitor is not a regular user of the same space. These problems can be </w:t>
      </w:r>
      <w:proofErr w:type="spellStart"/>
      <w:r w:rsidRPr="00A063BC">
        <w:rPr>
          <w:lang w:val="en-US"/>
        </w:rPr>
        <w:t>minimi</w:t>
      </w:r>
      <w:r w:rsidR="00B626BA">
        <w:rPr>
          <w:lang w:val="en-US"/>
        </w:rPr>
        <w:t>s</w:t>
      </w:r>
      <w:r w:rsidRPr="00A063BC">
        <w:rPr>
          <w:lang w:val="en-US"/>
        </w:rPr>
        <w:t>ed</w:t>
      </w:r>
      <w:proofErr w:type="spellEnd"/>
      <w:r w:rsidRPr="00A063BC">
        <w:rPr>
          <w:lang w:val="en-US"/>
        </w:rPr>
        <w:t xml:space="preserve"> using navigation systems for indoor environments. These tools are like the </w:t>
      </w:r>
      <w:r w:rsidR="00B71A7D">
        <w:rPr>
          <w:lang w:val="en-US"/>
        </w:rPr>
        <w:t>standard</w:t>
      </w:r>
      <w:r w:rsidRPr="00A063BC">
        <w:rPr>
          <w:lang w:val="en-US"/>
        </w:rPr>
        <w:t xml:space="preserve"> GPS use</w:t>
      </w:r>
      <w:r w:rsidR="00FC0AF9">
        <w:rPr>
          <w:lang w:val="en-US"/>
        </w:rPr>
        <w:t>d</w:t>
      </w:r>
      <w:r w:rsidRPr="00A063BC">
        <w:rPr>
          <w:lang w:val="en-US"/>
        </w:rPr>
        <w:t xml:space="preserve"> to find </w:t>
      </w:r>
      <w:r w:rsidR="00FC0AF9">
        <w:rPr>
          <w:lang w:val="en-US"/>
        </w:rPr>
        <w:t xml:space="preserve">the </w:t>
      </w:r>
      <w:r w:rsidRPr="00A063BC">
        <w:rPr>
          <w:lang w:val="en-US"/>
        </w:rPr>
        <w:t xml:space="preserve">way to a </w:t>
      </w:r>
      <w:r w:rsidR="00B71A7D">
        <w:rPr>
          <w:lang w:val="en-US"/>
        </w:rPr>
        <w:t>specific</w:t>
      </w:r>
      <w:r w:rsidRPr="00A063BC">
        <w:rPr>
          <w:lang w:val="en-US"/>
        </w:rPr>
        <w:t xml:space="preserve"> destination. It facilitates navigation within the parking lot. The </w:t>
      </w:r>
      <w:r w:rsidR="00B71A7D">
        <w:rPr>
          <w:lang w:val="en-US"/>
        </w:rPr>
        <w:t>primary</w:t>
      </w:r>
      <w:r w:rsidRPr="00A063BC">
        <w:rPr>
          <w:lang w:val="en-US"/>
        </w:rPr>
        <w:t xml:space="preserve"> function of these solutions is to indicate the shortest </w:t>
      </w:r>
      <w:ins w:id="88" w:author="Filipe Meneses" w:date="2022-10-26T23:08:00Z">
        <w:r w:rsidR="0092297F">
          <w:rPr>
            <w:lang w:val="en-US"/>
          </w:rPr>
          <w:t>route</w:t>
        </w:r>
        <w:r w:rsidR="0092297F" w:rsidRPr="00A063BC">
          <w:rPr>
            <w:lang w:val="en-US"/>
          </w:rPr>
          <w:t xml:space="preserve"> </w:t>
        </w:r>
      </w:ins>
      <w:del w:id="89" w:author="Filipe Meneses" w:date="2022-10-26T23:08:00Z">
        <w:r w:rsidRPr="00A063BC" w:rsidDel="0092297F">
          <w:rPr>
            <w:lang w:val="en-US"/>
          </w:rPr>
          <w:delText xml:space="preserve">way </w:delText>
        </w:r>
      </w:del>
      <w:r w:rsidRPr="00A063BC">
        <w:rPr>
          <w:lang w:val="en-US"/>
        </w:rPr>
        <w:t xml:space="preserve">to a </w:t>
      </w:r>
      <w:r w:rsidR="00B71A7D">
        <w:rPr>
          <w:lang w:val="en-US"/>
        </w:rPr>
        <w:t>particular</w:t>
      </w:r>
      <w:r w:rsidRPr="00A063BC">
        <w:rPr>
          <w:lang w:val="en-US"/>
        </w:rPr>
        <w:t xml:space="preserve"> car</w:t>
      </w:r>
      <w:r w:rsidR="0084161E">
        <w:rPr>
          <w:lang w:val="en-US"/>
        </w:rPr>
        <w:t>.</w:t>
      </w:r>
    </w:p>
    <w:p w14:paraId="6F554EAD" w14:textId="77777777" w:rsidR="00495D6F" w:rsidRDefault="00495D6F" w:rsidP="00C56B66">
      <w:pPr>
        <w:pStyle w:val="Corpodetexto"/>
        <w:rPr>
          <w:lang w:val="en-US"/>
        </w:rPr>
      </w:pPr>
    </w:p>
    <w:p w14:paraId="76108C16" w14:textId="3854B6A3" w:rsidR="00C56B66" w:rsidRPr="00C56B66" w:rsidRDefault="00C56B66" w:rsidP="00F211FD">
      <w:pPr>
        <w:pStyle w:val="Ttulo2"/>
        <w:rPr>
          <w:lang w:val="en-US"/>
        </w:rPr>
      </w:pPr>
      <w:bookmarkStart w:id="90" w:name="_Toc117467167"/>
      <w:r w:rsidRPr="00C56B66">
        <w:rPr>
          <w:lang w:val="en-US"/>
        </w:rPr>
        <w:t>Critical View of State o</w:t>
      </w:r>
      <w:r>
        <w:rPr>
          <w:lang w:val="en-US"/>
        </w:rPr>
        <w:t>f the Art</w:t>
      </w:r>
      <w:bookmarkEnd w:id="90"/>
    </w:p>
    <w:p w14:paraId="73DB19F5" w14:textId="14B04BC0" w:rsidR="00C56B66" w:rsidRDefault="00C56B66" w:rsidP="00C56B66">
      <w:pPr>
        <w:pStyle w:val="Corpodetexto"/>
        <w:rPr>
          <w:lang w:val="en-US"/>
        </w:rPr>
      </w:pPr>
      <w:r w:rsidRPr="006502F2">
        <w:rPr>
          <w:lang w:val="en-US"/>
        </w:rPr>
        <w:t xml:space="preserve">This point is </w:t>
      </w:r>
      <w:r w:rsidR="00B71A7D">
        <w:rPr>
          <w:lang w:val="en-US"/>
        </w:rPr>
        <w:t>critical</w:t>
      </w:r>
      <w:r w:rsidRPr="006502F2">
        <w:rPr>
          <w:lang w:val="en-US"/>
        </w:rPr>
        <w:t xml:space="preserve"> as it reflects the entire theoretical framework</w:t>
      </w:r>
      <w:r>
        <w:rPr>
          <w:lang w:val="en-US"/>
        </w:rPr>
        <w:t xml:space="preserve"> </w:t>
      </w:r>
      <w:r w:rsidRPr="006502F2">
        <w:rPr>
          <w:lang w:val="en-US"/>
        </w:rPr>
        <w:t>where the essence of this work fits.</w:t>
      </w:r>
      <w:r w:rsidR="00FC0AF9">
        <w:rPr>
          <w:lang w:val="en-US"/>
        </w:rPr>
        <w:t xml:space="preserve"> At first</w:t>
      </w:r>
      <w:r w:rsidR="00B71A7D">
        <w:rPr>
          <w:lang w:val="en-US"/>
        </w:rPr>
        <w:t>,</w:t>
      </w:r>
      <w:r w:rsidR="00FC0AF9">
        <w:rPr>
          <w:lang w:val="en-US"/>
        </w:rPr>
        <w:t xml:space="preserve"> it was</w:t>
      </w:r>
      <w:r w:rsidRPr="006502F2">
        <w:rPr>
          <w:lang w:val="en-US"/>
        </w:rPr>
        <w:t xml:space="preserve"> sought to </w:t>
      </w:r>
      <w:proofErr w:type="spellStart"/>
      <w:r w:rsidRPr="006502F2">
        <w:rPr>
          <w:lang w:val="en-US"/>
        </w:rPr>
        <w:t>analy</w:t>
      </w:r>
      <w:r w:rsidR="00B626BA">
        <w:rPr>
          <w:lang w:val="en-US"/>
        </w:rPr>
        <w:t>s</w:t>
      </w:r>
      <w:r w:rsidRPr="006502F2">
        <w:rPr>
          <w:lang w:val="en-US"/>
        </w:rPr>
        <w:t>e</w:t>
      </w:r>
      <w:proofErr w:type="spellEnd"/>
      <w:r w:rsidRPr="006502F2">
        <w:rPr>
          <w:lang w:val="en-US"/>
        </w:rPr>
        <w:t xml:space="preserve"> other studies related</w:t>
      </w:r>
      <w:r>
        <w:rPr>
          <w:lang w:val="en-US"/>
        </w:rPr>
        <w:t xml:space="preserve"> </w:t>
      </w:r>
      <w:r w:rsidR="00B71A7D">
        <w:rPr>
          <w:lang w:val="en-US"/>
        </w:rPr>
        <w:t>to</w:t>
      </w:r>
      <w:r w:rsidRPr="006502F2">
        <w:rPr>
          <w:lang w:val="en-US"/>
        </w:rPr>
        <w:t xml:space="preserve"> </w:t>
      </w:r>
      <w:r>
        <w:rPr>
          <w:lang w:val="en-US"/>
        </w:rPr>
        <w:t>i</w:t>
      </w:r>
      <w:r w:rsidRPr="006502F2">
        <w:rPr>
          <w:lang w:val="en-US"/>
        </w:rPr>
        <w:t xml:space="preserve">ndoor </w:t>
      </w:r>
      <w:r w:rsidR="00B71A7D">
        <w:rPr>
          <w:lang w:val="en-US"/>
        </w:rPr>
        <w:t>localisation</w:t>
      </w:r>
      <w:r w:rsidRPr="006502F2">
        <w:rPr>
          <w:lang w:val="en-US"/>
        </w:rPr>
        <w:t xml:space="preserve"> </w:t>
      </w:r>
      <w:r>
        <w:rPr>
          <w:lang w:val="en-US"/>
        </w:rPr>
        <w:t>and</w:t>
      </w:r>
      <w:r w:rsidRPr="006502F2">
        <w:rPr>
          <w:lang w:val="en-US"/>
        </w:rPr>
        <w:t xml:space="preserve"> several </w:t>
      </w:r>
      <w:r>
        <w:rPr>
          <w:lang w:val="en-US"/>
        </w:rPr>
        <w:t>applications</w:t>
      </w:r>
      <w:r w:rsidRPr="006502F2">
        <w:rPr>
          <w:lang w:val="en-US"/>
        </w:rPr>
        <w:t xml:space="preserve"> to obtain comparative information</w:t>
      </w:r>
      <w:r>
        <w:rPr>
          <w:lang w:val="en-US"/>
        </w:rPr>
        <w:t xml:space="preserve"> </w:t>
      </w:r>
      <w:r w:rsidRPr="006502F2">
        <w:rPr>
          <w:lang w:val="en-US"/>
        </w:rPr>
        <w:t xml:space="preserve">regarding the critical success factors present in </w:t>
      </w:r>
      <w:r w:rsidR="00B626BA">
        <w:rPr>
          <w:lang w:val="en-US"/>
        </w:rPr>
        <w:t>a</w:t>
      </w:r>
      <w:r w:rsidRPr="006502F2">
        <w:rPr>
          <w:lang w:val="en-US"/>
        </w:rPr>
        <w:t xml:space="preserve"> process of this nature. What values </w:t>
      </w:r>
      <w:r>
        <w:rPr>
          <w:lang w:val="en-US"/>
        </w:rPr>
        <w:t>a tag</w:t>
      </w:r>
      <w:r w:rsidRPr="006502F2">
        <w:rPr>
          <w:lang w:val="en-US"/>
        </w:rPr>
        <w:t xml:space="preserve"> from the </w:t>
      </w:r>
      <w:r w:rsidR="00B71A7D">
        <w:rPr>
          <w:lang w:val="en-US"/>
        </w:rPr>
        <w:t>users' perspective is the effectiveness of delivering</w:t>
      </w:r>
      <w:r w:rsidRPr="006502F2">
        <w:rPr>
          <w:lang w:val="en-US"/>
        </w:rPr>
        <w:t xml:space="preserve"> quality services. Together, these services must provide</w:t>
      </w:r>
      <w:r>
        <w:rPr>
          <w:lang w:val="en-US"/>
        </w:rPr>
        <w:t xml:space="preserve"> the </w:t>
      </w:r>
      <w:r w:rsidR="00B71A7D">
        <w:rPr>
          <w:lang w:val="en-US"/>
        </w:rPr>
        <w:t>accurate geographical</w:t>
      </w:r>
      <w:r>
        <w:rPr>
          <w:lang w:val="en-US"/>
        </w:rPr>
        <w:t xml:space="preserve"> location of the user</w:t>
      </w:r>
      <w:r w:rsidRPr="006502F2">
        <w:rPr>
          <w:lang w:val="en-US"/>
        </w:rPr>
        <w:t xml:space="preserve">. The fundamental principle of </w:t>
      </w:r>
      <w:r>
        <w:rPr>
          <w:lang w:val="en-US"/>
        </w:rPr>
        <w:t xml:space="preserve">indoor </w:t>
      </w:r>
      <w:r w:rsidR="00B71A7D">
        <w:rPr>
          <w:lang w:val="en-US"/>
        </w:rPr>
        <w:t>localisation</w:t>
      </w:r>
      <w:r w:rsidRPr="006502F2">
        <w:rPr>
          <w:lang w:val="en-US"/>
        </w:rPr>
        <w:t xml:space="preserve"> is that it does not </w:t>
      </w:r>
      <w:r>
        <w:rPr>
          <w:lang w:val="en-US"/>
        </w:rPr>
        <w:t xml:space="preserve">have access to satellites to </w:t>
      </w:r>
      <w:r w:rsidRPr="006502F2">
        <w:rPr>
          <w:lang w:val="en-US"/>
        </w:rPr>
        <w:t xml:space="preserve">know </w:t>
      </w:r>
      <w:r w:rsidR="00B71A7D">
        <w:rPr>
          <w:lang w:val="en-US"/>
        </w:rPr>
        <w:t>a user's location</w:t>
      </w:r>
      <w:r w:rsidRPr="006502F2">
        <w:rPr>
          <w:lang w:val="en-US"/>
        </w:rPr>
        <w:t>.</w:t>
      </w:r>
      <w:r>
        <w:rPr>
          <w:lang w:val="en-US"/>
        </w:rPr>
        <w:t xml:space="preserve"> </w:t>
      </w:r>
      <w:r w:rsidRPr="006502F2">
        <w:rPr>
          <w:lang w:val="en-US"/>
        </w:rPr>
        <w:t xml:space="preserve">As an </w:t>
      </w:r>
      <w:r>
        <w:rPr>
          <w:lang w:val="en-US"/>
        </w:rPr>
        <w:t>indoor device</w:t>
      </w:r>
      <w:r w:rsidRPr="006502F2">
        <w:rPr>
          <w:lang w:val="en-US"/>
        </w:rPr>
        <w:t xml:space="preserve">, </w:t>
      </w:r>
      <w:r>
        <w:rPr>
          <w:lang w:val="en-US"/>
        </w:rPr>
        <w:t>this tag</w:t>
      </w:r>
      <w:r w:rsidRPr="006502F2">
        <w:rPr>
          <w:lang w:val="en-US"/>
        </w:rPr>
        <w:t xml:space="preserve"> does not focus on </w:t>
      </w:r>
      <w:r>
        <w:rPr>
          <w:lang w:val="en-US"/>
        </w:rPr>
        <w:t>GPS</w:t>
      </w:r>
      <w:r w:rsidRPr="006502F2">
        <w:rPr>
          <w:lang w:val="en-US"/>
        </w:rPr>
        <w:t xml:space="preserve"> or</w:t>
      </w:r>
      <w:r>
        <w:rPr>
          <w:lang w:val="en-US"/>
        </w:rPr>
        <w:t xml:space="preserve"> other outdoor</w:t>
      </w:r>
      <w:r w:rsidRPr="006502F2">
        <w:rPr>
          <w:lang w:val="en-US"/>
        </w:rPr>
        <w:t xml:space="preserve"> technologies that</w:t>
      </w:r>
      <w:r>
        <w:rPr>
          <w:lang w:val="en-US"/>
        </w:rPr>
        <w:t xml:space="preserve"> </w:t>
      </w:r>
      <w:r w:rsidRPr="006502F2">
        <w:rPr>
          <w:lang w:val="en-US"/>
        </w:rPr>
        <w:t xml:space="preserve">enable </w:t>
      </w:r>
      <w:r w:rsidR="00B71A7D">
        <w:rPr>
          <w:lang w:val="en-US"/>
        </w:rPr>
        <w:t>localisation</w:t>
      </w:r>
      <w:r w:rsidRPr="006502F2">
        <w:rPr>
          <w:lang w:val="en-US"/>
        </w:rPr>
        <w:t xml:space="preserve"> but </w:t>
      </w:r>
      <w:r w:rsidR="00B71A7D">
        <w:rPr>
          <w:lang w:val="en-US"/>
        </w:rPr>
        <w:t>instead</w:t>
      </w:r>
      <w:r>
        <w:rPr>
          <w:lang w:val="en-US"/>
        </w:rPr>
        <w:t xml:space="preserve"> </w:t>
      </w:r>
      <w:r w:rsidR="00B71A7D">
        <w:rPr>
          <w:lang w:val="en-US"/>
        </w:rPr>
        <w:t xml:space="preserve">on </w:t>
      </w:r>
      <w:r>
        <w:rPr>
          <w:lang w:val="en-US"/>
        </w:rPr>
        <w:t>indoor technologies</w:t>
      </w:r>
      <w:r w:rsidRPr="006502F2">
        <w:rPr>
          <w:lang w:val="en-US"/>
        </w:rPr>
        <w:t xml:space="preserve"> to provide a </w:t>
      </w:r>
      <w:r>
        <w:rPr>
          <w:lang w:val="en-US"/>
        </w:rPr>
        <w:t>location in an</w:t>
      </w:r>
      <w:r w:rsidRPr="006502F2">
        <w:rPr>
          <w:lang w:val="en-US"/>
        </w:rPr>
        <w:t xml:space="preserve"> </w:t>
      </w:r>
      <w:r>
        <w:rPr>
          <w:lang w:val="en-US"/>
        </w:rPr>
        <w:t xml:space="preserve">indoor </w:t>
      </w:r>
      <w:r w:rsidRPr="006502F2">
        <w:rPr>
          <w:lang w:val="en-US"/>
        </w:rPr>
        <w:t xml:space="preserve">structure. </w:t>
      </w:r>
    </w:p>
    <w:p w14:paraId="377FB07C" w14:textId="77777777" w:rsidR="00C56B66" w:rsidRPr="006502F2" w:rsidRDefault="00C56B66" w:rsidP="00C56B66">
      <w:pPr>
        <w:pStyle w:val="Corpodetexto"/>
        <w:rPr>
          <w:lang w:val="en-US"/>
        </w:rPr>
      </w:pPr>
      <w:r w:rsidRPr="006502F2">
        <w:rPr>
          <w:lang w:val="en-US"/>
        </w:rPr>
        <w:t>The main conclusions drawn from the state-of-the-art study were the following:</w:t>
      </w:r>
    </w:p>
    <w:p w14:paraId="38A24EDA" w14:textId="4BB4F080" w:rsidR="00C56B66" w:rsidRPr="007D6E81" w:rsidRDefault="00C56B66" w:rsidP="00A26F59">
      <w:pPr>
        <w:pStyle w:val="Corpodetexto"/>
        <w:numPr>
          <w:ilvl w:val="0"/>
          <w:numId w:val="4"/>
        </w:numPr>
        <w:rPr>
          <w:lang w:val="en-US"/>
        </w:rPr>
      </w:pPr>
      <w:r w:rsidRPr="007D6E81">
        <w:rPr>
          <w:lang w:val="en-US"/>
        </w:rPr>
        <w:t xml:space="preserve">Indoor </w:t>
      </w:r>
      <w:r w:rsidR="00B71A7D">
        <w:rPr>
          <w:lang w:val="en-US"/>
        </w:rPr>
        <w:t>localisation</w:t>
      </w:r>
      <w:r w:rsidRPr="007D6E81">
        <w:rPr>
          <w:lang w:val="en-US"/>
        </w:rPr>
        <w:t xml:space="preserve"> services are an integral part of </w:t>
      </w:r>
      <w:r w:rsidR="00B71A7D">
        <w:rPr>
          <w:lang w:val="en-US"/>
        </w:rPr>
        <w:t>localisation</w:t>
      </w:r>
      <w:r w:rsidRPr="007D6E81">
        <w:rPr>
          <w:lang w:val="en-US"/>
        </w:rPr>
        <w:t xml:space="preserve"> systems.</w:t>
      </w:r>
    </w:p>
    <w:p w14:paraId="45B7D7D0" w14:textId="4C559CFA" w:rsidR="00C56B66" w:rsidRPr="006502F2" w:rsidRDefault="00B71A7D" w:rsidP="00A26F59">
      <w:pPr>
        <w:pStyle w:val="Corpodetexto"/>
        <w:numPr>
          <w:ilvl w:val="0"/>
          <w:numId w:val="4"/>
        </w:numPr>
        <w:rPr>
          <w:lang w:val="en-US"/>
        </w:rPr>
      </w:pPr>
      <w:r>
        <w:rPr>
          <w:lang w:val="en-US"/>
        </w:rPr>
        <w:t>Localisation</w:t>
      </w:r>
      <w:r w:rsidR="00C56B66" w:rsidRPr="006502F2">
        <w:rPr>
          <w:lang w:val="en-US"/>
        </w:rPr>
        <w:t xml:space="preserve"> is critical and</w:t>
      </w:r>
      <w:r w:rsidR="00C56B66">
        <w:rPr>
          <w:lang w:val="en-US"/>
        </w:rPr>
        <w:t xml:space="preserve"> knowing the whereabouts of any</w:t>
      </w:r>
      <w:r w:rsidR="00C56B66" w:rsidRPr="006502F2">
        <w:rPr>
          <w:lang w:val="en-US"/>
        </w:rPr>
        <w:t xml:space="preserve"> asset</w:t>
      </w:r>
      <w:r w:rsidR="00C56B66">
        <w:rPr>
          <w:lang w:val="en-US"/>
        </w:rPr>
        <w:t xml:space="preserve"> or user in an indoor environment is an untapped niche market</w:t>
      </w:r>
      <w:r w:rsidR="00C56B66" w:rsidRPr="006502F2">
        <w:rPr>
          <w:lang w:val="en-US"/>
        </w:rPr>
        <w:t>.</w:t>
      </w:r>
    </w:p>
    <w:p w14:paraId="38DF1F81" w14:textId="7BF5ADF6" w:rsidR="00C56B66" w:rsidRPr="006502F2" w:rsidRDefault="00C56B66" w:rsidP="00A26F59">
      <w:pPr>
        <w:pStyle w:val="Corpodetexto"/>
        <w:numPr>
          <w:ilvl w:val="0"/>
          <w:numId w:val="4"/>
        </w:numPr>
        <w:rPr>
          <w:lang w:val="en-US"/>
        </w:rPr>
      </w:pPr>
      <w:r w:rsidRPr="006502F2">
        <w:rPr>
          <w:lang w:val="en-US"/>
        </w:rPr>
        <w:t xml:space="preserve">There is scientific evidence that effective </w:t>
      </w:r>
      <w:r>
        <w:rPr>
          <w:lang w:val="en-US"/>
        </w:rPr>
        <w:t xml:space="preserve">solutions have been </w:t>
      </w:r>
      <w:r w:rsidRPr="006502F2">
        <w:rPr>
          <w:lang w:val="en-US"/>
        </w:rPr>
        <w:t>implement</w:t>
      </w:r>
      <w:r>
        <w:rPr>
          <w:lang w:val="en-US"/>
        </w:rPr>
        <w:t>ed for</w:t>
      </w:r>
      <w:r w:rsidRPr="006502F2">
        <w:rPr>
          <w:lang w:val="en-US"/>
        </w:rPr>
        <w:t xml:space="preserve"> </w:t>
      </w:r>
      <w:r>
        <w:rPr>
          <w:lang w:val="en-US"/>
        </w:rPr>
        <w:t xml:space="preserve">indoor </w:t>
      </w:r>
      <w:r w:rsidR="00B71A7D">
        <w:rPr>
          <w:lang w:val="en-US"/>
        </w:rPr>
        <w:t>localisation</w:t>
      </w:r>
      <w:r w:rsidRPr="006502F2">
        <w:rPr>
          <w:lang w:val="en-US"/>
        </w:rPr>
        <w:t xml:space="preserve"> processes</w:t>
      </w:r>
      <w:r w:rsidR="00B71A7D">
        <w:rPr>
          <w:lang w:val="en-US"/>
        </w:rPr>
        <w:t>,</w:t>
      </w:r>
      <w:r>
        <w:rPr>
          <w:lang w:val="en-US"/>
        </w:rPr>
        <w:t xml:space="preserve"> but there is room for improvement</w:t>
      </w:r>
      <w:r w:rsidRPr="006502F2">
        <w:rPr>
          <w:lang w:val="en-US"/>
        </w:rPr>
        <w:t>.</w:t>
      </w:r>
    </w:p>
    <w:p w14:paraId="62C862A4" w14:textId="2747B7D8" w:rsidR="00C56B66" w:rsidRDefault="00C56B66" w:rsidP="00A26F59">
      <w:pPr>
        <w:pStyle w:val="Corpodetexto"/>
        <w:numPr>
          <w:ilvl w:val="0"/>
          <w:numId w:val="4"/>
        </w:numPr>
        <w:rPr>
          <w:lang w:val="en-US"/>
        </w:rPr>
      </w:pPr>
      <w:r w:rsidRPr="006502F2">
        <w:rPr>
          <w:lang w:val="en-US"/>
        </w:rPr>
        <w:t xml:space="preserve">There are several good practice frameworks and standards for managing </w:t>
      </w:r>
      <w:r w:rsidR="00B71A7D">
        <w:rPr>
          <w:lang w:val="en-US"/>
        </w:rPr>
        <w:t>localisation</w:t>
      </w:r>
      <w:r w:rsidRPr="006502F2">
        <w:rPr>
          <w:lang w:val="en-US"/>
        </w:rPr>
        <w:t xml:space="preserve">. Several studies prove the benefits of increasing </w:t>
      </w:r>
      <w:r>
        <w:rPr>
          <w:lang w:val="en-US"/>
        </w:rPr>
        <w:t>the different number of technologies and techniques</w:t>
      </w:r>
      <w:r w:rsidRPr="006502F2">
        <w:rPr>
          <w:lang w:val="en-US"/>
        </w:rPr>
        <w:t xml:space="preserve">, improving the efficiency and effectiveness of </w:t>
      </w:r>
      <w:r>
        <w:rPr>
          <w:lang w:val="en-US"/>
        </w:rPr>
        <w:t>location</w:t>
      </w:r>
      <w:r w:rsidRPr="006502F2">
        <w:rPr>
          <w:lang w:val="en-US"/>
        </w:rPr>
        <w:t xml:space="preserve"> services,</w:t>
      </w:r>
      <w:r>
        <w:rPr>
          <w:lang w:val="en-US"/>
        </w:rPr>
        <w:t xml:space="preserve"> noise effect </w:t>
      </w:r>
      <w:r w:rsidRPr="006502F2">
        <w:rPr>
          <w:lang w:val="en-US"/>
        </w:rPr>
        <w:t xml:space="preserve">reduction and improvement of the productivity of the </w:t>
      </w:r>
      <w:r>
        <w:rPr>
          <w:lang w:val="en-US"/>
        </w:rPr>
        <w:t>solutions</w:t>
      </w:r>
      <w:r w:rsidRPr="006502F2">
        <w:rPr>
          <w:lang w:val="en-US"/>
        </w:rPr>
        <w:t xml:space="preserve"> when implement</w:t>
      </w:r>
      <w:r>
        <w:rPr>
          <w:lang w:val="en-US"/>
        </w:rPr>
        <w:t>ed</w:t>
      </w:r>
      <w:r w:rsidRPr="006502F2">
        <w:rPr>
          <w:lang w:val="en-US"/>
        </w:rPr>
        <w:t xml:space="preserve"> successfully.</w:t>
      </w:r>
    </w:p>
    <w:p w14:paraId="3C7D120F" w14:textId="77777777" w:rsidR="00C56B66" w:rsidRDefault="00C56B66" w:rsidP="00A26F59">
      <w:pPr>
        <w:pStyle w:val="Corpodetexto"/>
        <w:numPr>
          <w:ilvl w:val="0"/>
          <w:numId w:val="4"/>
        </w:numPr>
        <w:rPr>
          <w:lang w:val="en-US"/>
        </w:rPr>
      </w:pPr>
      <w:r w:rsidRPr="006502F2">
        <w:rPr>
          <w:lang w:val="en-US"/>
        </w:rPr>
        <w:t xml:space="preserve">The most commonly used </w:t>
      </w:r>
      <w:r>
        <w:rPr>
          <w:lang w:val="en-US"/>
        </w:rPr>
        <w:t xml:space="preserve">technology is </w:t>
      </w:r>
      <w:r w:rsidRPr="00C56B66">
        <w:rPr>
          <w:lang w:val="en-US"/>
        </w:rPr>
        <w:t>the IEEE 802.11 standard, commonly known as Wi-Fi.</w:t>
      </w:r>
    </w:p>
    <w:p w14:paraId="252A932E" w14:textId="7FCCFE4C" w:rsidR="00C56B66" w:rsidRDefault="00C56B66" w:rsidP="00A26F59">
      <w:pPr>
        <w:pStyle w:val="Corpodetexto"/>
        <w:numPr>
          <w:ilvl w:val="0"/>
          <w:numId w:val="4"/>
        </w:numPr>
        <w:rPr>
          <w:lang w:val="en-US"/>
        </w:rPr>
      </w:pPr>
      <w:r w:rsidRPr="006502F2">
        <w:rPr>
          <w:lang w:val="en-US"/>
        </w:rPr>
        <w:t xml:space="preserve">The target </w:t>
      </w:r>
      <w:r>
        <w:rPr>
          <w:lang w:val="en-US"/>
        </w:rPr>
        <w:t xml:space="preserve">technologies </w:t>
      </w:r>
      <w:r w:rsidRPr="006502F2">
        <w:rPr>
          <w:lang w:val="en-US"/>
        </w:rPr>
        <w:t>of this study</w:t>
      </w:r>
      <w:r>
        <w:rPr>
          <w:lang w:val="en-US"/>
        </w:rPr>
        <w:t xml:space="preserve"> case</w:t>
      </w:r>
      <w:r w:rsidRPr="006502F2">
        <w:rPr>
          <w:lang w:val="en-US"/>
        </w:rPr>
        <w:t xml:space="preserve"> </w:t>
      </w:r>
      <w:r>
        <w:rPr>
          <w:lang w:val="en-US"/>
        </w:rPr>
        <w:t>are</w:t>
      </w:r>
      <w:r w:rsidRPr="006502F2">
        <w:rPr>
          <w:lang w:val="en-US"/>
        </w:rPr>
        <w:t xml:space="preserve"> </w:t>
      </w:r>
      <w:r>
        <w:rPr>
          <w:lang w:val="en-US"/>
        </w:rPr>
        <w:t>Bluetooth and Wi-Fi</w:t>
      </w:r>
      <w:r w:rsidRPr="006502F2">
        <w:rPr>
          <w:lang w:val="en-US"/>
        </w:rPr>
        <w:t xml:space="preserve"> </w:t>
      </w:r>
      <w:r>
        <w:rPr>
          <w:lang w:val="en-US"/>
        </w:rPr>
        <w:t xml:space="preserve">to be implemented within a </w:t>
      </w:r>
      <w:r w:rsidR="00714225">
        <w:rPr>
          <w:lang w:val="en-US"/>
        </w:rPr>
        <w:t>tag and</w:t>
      </w:r>
      <w:r>
        <w:rPr>
          <w:lang w:val="en-US"/>
        </w:rPr>
        <w:t xml:space="preserve"> </w:t>
      </w:r>
      <w:r>
        <w:rPr>
          <w:lang w:val="en-US"/>
        </w:rPr>
        <w:lastRenderedPageBreak/>
        <w:t>using the fingerprinting technique</w:t>
      </w:r>
      <w:r w:rsidRPr="00B4209C">
        <w:rPr>
          <w:lang w:val="en-US"/>
        </w:rPr>
        <w:t>. The literature review found studies that</w:t>
      </w:r>
      <w:r>
        <w:rPr>
          <w:lang w:val="en-US"/>
        </w:rPr>
        <w:t xml:space="preserve"> </w:t>
      </w:r>
      <w:r w:rsidRPr="00B4209C">
        <w:rPr>
          <w:lang w:val="en-US"/>
        </w:rPr>
        <w:t>prove the existence of a high probability that this choice will lead to reach</w:t>
      </w:r>
      <w:r w:rsidR="00B71A7D">
        <w:rPr>
          <w:lang w:val="en-US"/>
        </w:rPr>
        <w:t>ing</w:t>
      </w:r>
      <w:r w:rsidRPr="00B4209C">
        <w:rPr>
          <w:lang w:val="en-US"/>
        </w:rPr>
        <w:t xml:space="preserve"> the expected benefits.</w:t>
      </w:r>
    </w:p>
    <w:p w14:paraId="6D5D1B5B" w14:textId="511BA54C" w:rsidR="00C56B66" w:rsidRPr="00B91D77" w:rsidRDefault="00C56B66" w:rsidP="00A26F59">
      <w:pPr>
        <w:pStyle w:val="Corpodetexto"/>
        <w:numPr>
          <w:ilvl w:val="0"/>
          <w:numId w:val="4"/>
        </w:numPr>
        <w:rPr>
          <w:lang w:val="en-US"/>
        </w:rPr>
      </w:pPr>
      <w:r w:rsidRPr="00B4209C">
        <w:rPr>
          <w:lang w:val="en-US"/>
        </w:rPr>
        <w:t xml:space="preserve">However, </w:t>
      </w:r>
      <w:r w:rsidR="00221F91">
        <w:rPr>
          <w:lang w:val="en-US"/>
        </w:rPr>
        <w:t>common mistakes</w:t>
      </w:r>
      <w:r w:rsidRPr="00B4209C">
        <w:rPr>
          <w:lang w:val="en-US"/>
        </w:rPr>
        <w:t xml:space="preserve"> can lead to t</w:t>
      </w:r>
      <w:r w:rsidR="00264E79">
        <w:rPr>
          <w:lang w:val="en-US"/>
        </w:rPr>
        <w:t>ag development and implementation failure</w:t>
      </w:r>
      <w:r w:rsidRPr="00B4209C">
        <w:rPr>
          <w:lang w:val="en-US"/>
        </w:rPr>
        <w:t xml:space="preserve">, </w:t>
      </w:r>
      <w:r w:rsidR="00B71A7D">
        <w:rPr>
          <w:lang w:val="en-US"/>
        </w:rPr>
        <w:t>which</w:t>
      </w:r>
      <w:r w:rsidRPr="00B4209C">
        <w:rPr>
          <w:lang w:val="en-US"/>
        </w:rPr>
        <w:t xml:space="preserve"> should be avoided.</w:t>
      </w:r>
    </w:p>
    <w:p w14:paraId="27EF757C" w14:textId="77777777" w:rsidR="00C56B66" w:rsidRDefault="00C56B66" w:rsidP="00C56B66">
      <w:pPr>
        <w:pStyle w:val="Corpodetexto"/>
        <w:rPr>
          <w:lang w:val="en-US"/>
        </w:rPr>
      </w:pPr>
    </w:p>
    <w:p w14:paraId="287AE09A" w14:textId="0103A91C" w:rsidR="00C56B66" w:rsidRDefault="00C56B66" w:rsidP="00C56B66">
      <w:pPr>
        <w:pStyle w:val="Corpodetexto"/>
        <w:rPr>
          <w:lang w:val="en-US"/>
        </w:rPr>
      </w:pPr>
      <w:r w:rsidRPr="006502F2">
        <w:rPr>
          <w:lang w:val="en-US"/>
        </w:rPr>
        <w:t xml:space="preserve">The study </w:t>
      </w:r>
      <w:r>
        <w:rPr>
          <w:lang w:val="en-US"/>
        </w:rPr>
        <w:t xml:space="preserve">case </w:t>
      </w:r>
      <w:r w:rsidRPr="006502F2">
        <w:rPr>
          <w:lang w:val="en-US"/>
        </w:rPr>
        <w:t>to be developed will focus on measuring the impact of</w:t>
      </w:r>
      <w:r>
        <w:rPr>
          <w:lang w:val="en-US"/>
        </w:rPr>
        <w:t xml:space="preserve"> the</w:t>
      </w:r>
      <w:r w:rsidRPr="006502F2">
        <w:rPr>
          <w:lang w:val="en-US"/>
        </w:rPr>
        <w:t xml:space="preserve"> </w:t>
      </w:r>
      <w:r>
        <w:rPr>
          <w:lang w:val="en-US"/>
        </w:rPr>
        <w:t xml:space="preserve">indoor </w:t>
      </w:r>
      <w:r w:rsidR="00B71A7D">
        <w:rPr>
          <w:lang w:val="en-US"/>
        </w:rPr>
        <w:t>localisation</w:t>
      </w:r>
      <w:r w:rsidRPr="006502F2">
        <w:rPr>
          <w:lang w:val="en-US"/>
        </w:rPr>
        <w:t xml:space="preserve"> processes </w:t>
      </w:r>
      <w:r>
        <w:rPr>
          <w:lang w:val="en-US"/>
        </w:rPr>
        <w:t>and</w:t>
      </w:r>
      <w:r w:rsidRPr="006502F2">
        <w:rPr>
          <w:lang w:val="en-US"/>
        </w:rPr>
        <w:t xml:space="preserve"> th</w:t>
      </w:r>
      <w:r w:rsidR="00B71A7D">
        <w:rPr>
          <w:lang w:val="en-US"/>
        </w:rPr>
        <w:t>is tag's efficiency, effectiveness, and robustness</w:t>
      </w:r>
      <w:r w:rsidRPr="006502F2">
        <w:rPr>
          <w:lang w:val="en-US"/>
        </w:rPr>
        <w:t>.</w:t>
      </w:r>
    </w:p>
    <w:p w14:paraId="15659BA3" w14:textId="77777777" w:rsidR="00C56B66" w:rsidRPr="00C56B66" w:rsidRDefault="00C56B66" w:rsidP="00C56B66">
      <w:pPr>
        <w:rPr>
          <w:lang w:val="en-US"/>
        </w:rPr>
      </w:pPr>
    </w:p>
    <w:p w14:paraId="51E18F8A" w14:textId="554C74E7" w:rsidR="00760007" w:rsidRPr="00C56B66" w:rsidRDefault="00760007">
      <w:pPr>
        <w:rPr>
          <w:rFonts w:ascii="NewsGotT" w:hAnsi="NewsGotT"/>
          <w:szCs w:val="24"/>
          <w:lang w:val="en-US"/>
        </w:rPr>
      </w:pPr>
    </w:p>
    <w:p w14:paraId="712D9E9A" w14:textId="77777777" w:rsidR="00760007" w:rsidRPr="00C56B66" w:rsidRDefault="00760007">
      <w:pPr>
        <w:rPr>
          <w:rFonts w:ascii="NewsGotT" w:hAnsi="NewsGotT"/>
          <w:szCs w:val="24"/>
          <w:lang w:val="en-US"/>
        </w:rPr>
      </w:pPr>
    </w:p>
    <w:p w14:paraId="43542A37" w14:textId="2E56C573" w:rsidR="00760007" w:rsidRPr="00C56B66" w:rsidRDefault="00760007">
      <w:pPr>
        <w:rPr>
          <w:rFonts w:ascii="NewsGotT" w:hAnsi="NewsGotT"/>
          <w:szCs w:val="24"/>
          <w:lang w:val="en-US"/>
        </w:rPr>
        <w:sectPr w:rsidR="00760007" w:rsidRPr="00C56B66">
          <w:pgSz w:w="11910" w:h="16840"/>
          <w:pgMar w:top="1320" w:right="1160" w:bottom="1180" w:left="1300" w:header="0" w:footer="998" w:gutter="0"/>
          <w:cols w:space="720"/>
        </w:sectPr>
      </w:pPr>
    </w:p>
    <w:p w14:paraId="3CCDF729" w14:textId="0641BD34" w:rsidR="00077488" w:rsidRPr="00DB3570" w:rsidRDefault="00DB3570" w:rsidP="00DC4533">
      <w:pPr>
        <w:pStyle w:val="Ttulo1"/>
      </w:pPr>
      <w:bookmarkStart w:id="91" w:name="_bookmark9"/>
      <w:bookmarkStart w:id="92" w:name="_bookmark16"/>
      <w:bookmarkStart w:id="93" w:name="_Toc117467168"/>
      <w:bookmarkEnd w:id="91"/>
      <w:bookmarkEnd w:id="92"/>
      <w:proofErr w:type="spellStart"/>
      <w:r w:rsidRPr="00DB3570">
        <w:lastRenderedPageBreak/>
        <w:t>System</w:t>
      </w:r>
      <w:proofErr w:type="spellEnd"/>
      <w:r w:rsidRPr="00DB3570">
        <w:t xml:space="preserve"> Design</w:t>
      </w:r>
      <w:bookmarkEnd w:id="93"/>
    </w:p>
    <w:p w14:paraId="448FB1CB" w14:textId="03C3A230" w:rsidR="00077488" w:rsidRDefault="00221F91" w:rsidP="009538FE">
      <w:pPr>
        <w:pStyle w:val="Corpodetexto"/>
        <w:rPr>
          <w:lang w:val="en-US"/>
        </w:rPr>
      </w:pPr>
      <w:r>
        <w:rPr>
          <w:lang w:val="en-US"/>
        </w:rPr>
        <w:t xml:space="preserve">In </w:t>
      </w:r>
      <w:del w:id="94" w:author="Filipe Meneses" w:date="2022-10-26T23:31:00Z">
        <w:r w:rsidDel="0045352A">
          <w:rPr>
            <w:lang w:val="en-US"/>
          </w:rPr>
          <w:delText xml:space="preserve">vast </w:delText>
        </w:r>
      </w:del>
      <w:ins w:id="95" w:author="Filipe Meneses" w:date="2022-10-26T23:31:00Z">
        <w:r w:rsidR="0045352A">
          <w:rPr>
            <w:lang w:val="en-US"/>
          </w:rPr>
          <w:t>extensive</w:t>
        </w:r>
        <w:r w:rsidR="0045352A">
          <w:rPr>
            <w:lang w:val="en-US"/>
          </w:rPr>
          <w:t xml:space="preserve"> </w:t>
        </w:r>
      </w:ins>
      <w:r>
        <w:rPr>
          <w:lang w:val="en-US"/>
        </w:rPr>
        <w:t xml:space="preserve">facilities or </w:t>
      </w:r>
      <w:proofErr w:type="spellStart"/>
      <w:r>
        <w:rPr>
          <w:lang w:val="en-US"/>
        </w:rPr>
        <w:t>localised</w:t>
      </w:r>
      <w:proofErr w:type="spellEnd"/>
      <w:r>
        <w:rPr>
          <w:lang w:val="en-US"/>
        </w:rPr>
        <w:t xml:space="preserve"> areas, real-time location systems (RTLS) tags enable people, </w:t>
      </w:r>
      <w:proofErr w:type="gramStart"/>
      <w:r>
        <w:rPr>
          <w:lang w:val="en-US"/>
        </w:rPr>
        <w:t>objects</w:t>
      </w:r>
      <w:proofErr w:type="gramEnd"/>
      <w:r>
        <w:rPr>
          <w:lang w:val="en-US"/>
        </w:rPr>
        <w:t xml:space="preserve"> and materials to be tracked digitally in real-time</w:t>
      </w:r>
      <w:r w:rsidR="00077488" w:rsidRPr="000F13A9">
        <w:rPr>
          <w:lang w:val="en-US"/>
        </w:rPr>
        <w:t xml:space="preserve">. </w:t>
      </w:r>
      <w:r w:rsidR="00264E79">
        <w:rPr>
          <w:lang w:val="en-US"/>
        </w:rPr>
        <w:t>A real-time location system in an intelligent factory can track workers in real</w:t>
      </w:r>
      <w:r w:rsidR="00892EE6">
        <w:rPr>
          <w:lang w:val="en-US"/>
        </w:rPr>
        <w:t>-</w:t>
      </w:r>
      <w:r w:rsidR="00264E79">
        <w:rPr>
          <w:lang w:val="en-US"/>
        </w:rPr>
        <w:t xml:space="preserve">time, enabling critical safety applications such as collision avoidance and safety zoning. </w:t>
      </w:r>
      <w:r w:rsidR="00077488" w:rsidRPr="000F13A9">
        <w:rPr>
          <w:lang w:val="en-US"/>
        </w:rPr>
        <w:t>They</w:t>
      </w:r>
      <w:r w:rsidR="00B71A7D">
        <w:rPr>
          <w:lang w:val="en-US"/>
        </w:rPr>
        <w:t xml:space="preserve"> wi</w:t>
      </w:r>
      <w:r w:rsidR="00077488" w:rsidRPr="000F13A9">
        <w:rPr>
          <w:lang w:val="en-US"/>
        </w:rPr>
        <w:t xml:space="preserve">ll also track </w:t>
      </w:r>
      <w:r w:rsidR="00B71A7D">
        <w:rPr>
          <w:lang w:val="en-US"/>
        </w:rPr>
        <w:t>critical</w:t>
      </w:r>
      <w:r w:rsidR="00077488" w:rsidRPr="000F13A9">
        <w:rPr>
          <w:lang w:val="en-US"/>
        </w:rPr>
        <w:t xml:space="preserve"> assets like production equipment, vehicles, and inventories to support enterprise asset management, automation, workflow </w:t>
      </w:r>
      <w:proofErr w:type="spellStart"/>
      <w:r w:rsidR="00077488" w:rsidRPr="000F13A9">
        <w:rPr>
          <w:lang w:val="en-US"/>
        </w:rPr>
        <w:t>optimi</w:t>
      </w:r>
      <w:r w:rsidR="00B626BA">
        <w:rPr>
          <w:lang w:val="en-US"/>
        </w:rPr>
        <w:t>s</w:t>
      </w:r>
      <w:r w:rsidR="00077488" w:rsidRPr="000F13A9">
        <w:rPr>
          <w:lang w:val="en-US"/>
        </w:rPr>
        <w:t>ation</w:t>
      </w:r>
      <w:proofErr w:type="spellEnd"/>
      <w:r w:rsidR="00077488" w:rsidRPr="000F13A9">
        <w:rPr>
          <w:lang w:val="en-US"/>
        </w:rPr>
        <w:t xml:space="preserve"> and more. </w:t>
      </w:r>
      <w:r w:rsidR="00264E79">
        <w:rPr>
          <w:lang w:val="en-US"/>
        </w:rPr>
        <w:t xml:space="preserve">Healthcare can also benefit from clinical-grade RTLS tags to help track staff, </w:t>
      </w:r>
      <w:proofErr w:type="gramStart"/>
      <w:r w:rsidR="00264E79">
        <w:rPr>
          <w:lang w:val="en-US"/>
        </w:rPr>
        <w:t>patients</w:t>
      </w:r>
      <w:proofErr w:type="gramEnd"/>
      <w:r w:rsidR="00264E79">
        <w:rPr>
          <w:lang w:val="en-US"/>
        </w:rPr>
        <w:t xml:space="preserve"> and critical medical equipment such as defibrillators in real-time, which helps them deliver vital care in an urgent situation.</w:t>
      </w:r>
    </w:p>
    <w:p w14:paraId="57A480AD" w14:textId="3DEF9908" w:rsidR="00077488" w:rsidRPr="009538FE" w:rsidRDefault="009538FE" w:rsidP="009538FE">
      <w:pPr>
        <w:pStyle w:val="Corpodetexto"/>
        <w:rPr>
          <w:lang w:val="en-GB"/>
        </w:rPr>
      </w:pPr>
      <w:r w:rsidRPr="009538FE">
        <w:rPr>
          <w:lang w:val="en-GB"/>
        </w:rPr>
        <w:t xml:space="preserve">Before describing the details of the development process, a section explaining the approach is required. In </w:t>
      </w:r>
      <w:r w:rsidR="00892EE6">
        <w:rPr>
          <w:lang w:val="en-GB"/>
        </w:rPr>
        <w:t>the</w:t>
      </w:r>
      <w:r w:rsidRPr="009538FE">
        <w:rPr>
          <w:lang w:val="en-GB"/>
        </w:rPr>
        <w:t xml:space="preserve"> first phase, “off-the-shelf” hardware was used, and software was developed. Tag's requirements – functional (what it should do) and non-functional (how) </w:t>
      </w:r>
      <w:r w:rsidR="00A60C89">
        <w:rPr>
          <w:lang w:val="en-GB"/>
        </w:rPr>
        <w:t>are</w:t>
      </w:r>
      <w:r w:rsidRPr="009538FE">
        <w:rPr>
          <w:lang w:val="en-GB"/>
        </w:rPr>
        <w:t xml:space="preserve"> also described in this section.</w:t>
      </w:r>
    </w:p>
    <w:p w14:paraId="2B40FF0B" w14:textId="50B5E689" w:rsidR="009538FE" w:rsidRDefault="009538FE" w:rsidP="00077488">
      <w:pPr>
        <w:pStyle w:val="Corpodetexto"/>
        <w:rPr>
          <w:b/>
          <w:bCs/>
          <w:lang w:val="en-US"/>
        </w:rPr>
      </w:pPr>
    </w:p>
    <w:p w14:paraId="3DCF6BD7" w14:textId="77CB1582" w:rsidR="009538FE" w:rsidRPr="009538FE" w:rsidRDefault="009538FE" w:rsidP="00F211FD">
      <w:pPr>
        <w:pStyle w:val="Ttulo2"/>
        <w:rPr>
          <w:lang w:val="en-GB"/>
        </w:rPr>
      </w:pPr>
      <w:bookmarkStart w:id="96" w:name="_Toc117467169"/>
      <w:r w:rsidRPr="009538FE">
        <w:rPr>
          <w:lang w:val="en-GB"/>
        </w:rPr>
        <w:t>High-Level Architecture</w:t>
      </w:r>
      <w:bookmarkEnd w:id="96"/>
    </w:p>
    <w:p w14:paraId="20AD38FC" w14:textId="039F6CA9" w:rsidR="009538FE" w:rsidRDefault="00646F05" w:rsidP="009538FE">
      <w:pPr>
        <w:pStyle w:val="Corpodetexto"/>
        <w:rPr>
          <w:lang w:val="en-GB"/>
        </w:rPr>
      </w:pPr>
      <w:r w:rsidRPr="009538FE">
        <w:rPr>
          <w:lang w:val="en-GB"/>
        </w:rPr>
        <w:t>The user interacts with the prototype through its two interfaces. Those are the user Input Form and the ILS Server. In the Input Form, developed in HTML, the user can submit data to the ESP32. This data is then stored in permanent files</w:t>
      </w:r>
      <w:r w:rsidR="009538FE" w:rsidRPr="009538FE">
        <w:rPr>
          <w:lang w:val="en-GB"/>
        </w:rPr>
        <w:t>.</w:t>
      </w:r>
      <w:r>
        <w:rPr>
          <w:lang w:val="en-GB"/>
        </w:rPr>
        <w:t xml:space="preserve"> After the user </w:t>
      </w:r>
      <w:r w:rsidR="00892EE6">
        <w:rPr>
          <w:lang w:val="en-GB"/>
        </w:rPr>
        <w:t>completes</w:t>
      </w:r>
      <w:r>
        <w:rPr>
          <w:lang w:val="en-GB"/>
        </w:rPr>
        <w:t xml:space="preserve"> the Input Form, the tag will acqui</w:t>
      </w:r>
      <w:r w:rsidR="00892EE6">
        <w:rPr>
          <w:lang w:val="en-GB"/>
        </w:rPr>
        <w:t>re</w:t>
      </w:r>
      <w:r>
        <w:rPr>
          <w:lang w:val="en-GB"/>
        </w:rPr>
        <w:t xml:space="preserve"> data from scanning Wi-Fi networks and Bluetooth beacons and generate JSON files with the data from the scans. These JSON files are then loaded </w:t>
      </w:r>
      <w:r w:rsidR="00892EE6">
        <w:rPr>
          <w:lang w:val="en-GB"/>
        </w:rPr>
        <w:t>in</w:t>
      </w:r>
      <w:r>
        <w:rPr>
          <w:lang w:val="en-GB"/>
        </w:rPr>
        <w:t>to a</w:t>
      </w:r>
      <w:r w:rsidR="00C85F07">
        <w:rPr>
          <w:lang w:val="en-GB"/>
        </w:rPr>
        <w:t xml:space="preserve"> relational</w:t>
      </w:r>
      <w:r>
        <w:rPr>
          <w:lang w:val="en-GB"/>
        </w:rPr>
        <w:t xml:space="preserve"> database and posted in the ILS interface </w:t>
      </w:r>
      <w:r w:rsidRPr="00646F05">
        <w:rPr>
          <w:lang w:val="en-GB"/>
        </w:rPr>
        <w:t xml:space="preserve">to provide the desired information to the user. </w:t>
      </w:r>
      <w:r w:rsidR="009538FE" w:rsidRPr="009538FE">
        <w:rPr>
          <w:lang w:val="en-GB"/>
        </w:rPr>
        <w:t>Considering these principles,</w:t>
      </w:r>
      <w:r w:rsidR="009538FE">
        <w:rPr>
          <w:lang w:val="en-GB"/>
        </w:rPr>
        <w:t xml:space="preserve"> </w:t>
      </w:r>
      <w:r w:rsidR="00541759">
        <w:rPr>
          <w:lang w:val="en-GB"/>
        </w:rPr>
        <w:fldChar w:fldCharType="begin"/>
      </w:r>
      <w:r w:rsidR="00541759">
        <w:rPr>
          <w:lang w:val="en-GB"/>
        </w:rPr>
        <w:instrText xml:space="preserve"> REF _Ref117280340 \h </w:instrText>
      </w:r>
      <w:r w:rsidR="00541759">
        <w:rPr>
          <w:lang w:val="en-GB"/>
        </w:rPr>
      </w:r>
      <w:r w:rsidR="00541759">
        <w:rPr>
          <w:lang w:val="en-GB"/>
        </w:rPr>
        <w:fldChar w:fldCharType="separate"/>
      </w:r>
      <w:r w:rsidR="008F0E85" w:rsidRPr="00D71E29">
        <w:rPr>
          <w:lang w:val="en-GB"/>
        </w:rPr>
        <w:t xml:space="preserve">Figure </w:t>
      </w:r>
      <w:r w:rsidR="008F0E85" w:rsidRPr="00D71E29">
        <w:rPr>
          <w:noProof/>
          <w:lang w:val="en-GB"/>
        </w:rPr>
        <w:t>7</w:t>
      </w:r>
      <w:r w:rsidR="00541759">
        <w:rPr>
          <w:lang w:val="en-GB"/>
        </w:rPr>
        <w:fldChar w:fldCharType="end"/>
      </w:r>
      <w:r w:rsidR="009538FE" w:rsidRPr="009538FE">
        <w:rPr>
          <w:lang w:val="en-GB"/>
        </w:rPr>
        <w:t xml:space="preserve"> shows the </w:t>
      </w:r>
      <w:r w:rsidR="009538FE">
        <w:rPr>
          <w:lang w:val="en-GB"/>
        </w:rPr>
        <w:t>architecture</w:t>
      </w:r>
      <w:r w:rsidR="009538FE" w:rsidRPr="009538FE">
        <w:rPr>
          <w:lang w:val="en-GB"/>
        </w:rPr>
        <w:t xml:space="preserve"> of the program developed:</w:t>
      </w:r>
    </w:p>
    <w:p w14:paraId="340B685C" w14:textId="22D8AB5D" w:rsidR="00344F83" w:rsidRDefault="00344F83" w:rsidP="009538FE">
      <w:pPr>
        <w:pStyle w:val="Corpodetexto"/>
        <w:rPr>
          <w:lang w:val="en-GB"/>
        </w:rPr>
      </w:pPr>
    </w:p>
    <w:p w14:paraId="1AD0972C" w14:textId="223BFDFB" w:rsidR="00344F83" w:rsidRDefault="00344F83" w:rsidP="009538FE">
      <w:pPr>
        <w:pStyle w:val="Corpodetexto"/>
        <w:rPr>
          <w:lang w:val="en-GB"/>
        </w:rPr>
      </w:pPr>
    </w:p>
    <w:p w14:paraId="6A7C0855" w14:textId="0632EFD9" w:rsidR="00344F83" w:rsidRDefault="00344F83" w:rsidP="009538FE">
      <w:pPr>
        <w:pStyle w:val="Corpodetexto"/>
        <w:rPr>
          <w:lang w:val="en-GB"/>
        </w:rPr>
      </w:pPr>
    </w:p>
    <w:p w14:paraId="47C31188" w14:textId="40BDBF4A" w:rsidR="009538FE" w:rsidRDefault="009538FE" w:rsidP="009538FE">
      <w:pPr>
        <w:pStyle w:val="Corpodetexto"/>
        <w:rPr>
          <w:lang w:val="en-GB"/>
        </w:rPr>
      </w:pPr>
    </w:p>
    <w:p w14:paraId="0E198B1A" w14:textId="555D5E7B" w:rsidR="009538FE" w:rsidRDefault="009538FE" w:rsidP="009538FE">
      <w:pPr>
        <w:pStyle w:val="Corpodetexto"/>
        <w:rPr>
          <w:lang w:val="en-GB"/>
        </w:rPr>
      </w:pPr>
    </w:p>
    <w:p w14:paraId="08047065" w14:textId="21C4F142" w:rsidR="009538FE" w:rsidRDefault="009538FE" w:rsidP="009538FE">
      <w:pPr>
        <w:pStyle w:val="Corpodetexto"/>
        <w:rPr>
          <w:lang w:val="en-GB"/>
        </w:rPr>
      </w:pPr>
    </w:p>
    <w:p w14:paraId="36374747" w14:textId="24377C3F" w:rsidR="009538FE" w:rsidRDefault="009538FE" w:rsidP="009538FE">
      <w:pPr>
        <w:pStyle w:val="Corpodetexto"/>
        <w:rPr>
          <w:lang w:val="en-GB"/>
        </w:rPr>
      </w:pPr>
    </w:p>
    <w:p w14:paraId="4A7D2FF8" w14:textId="2435EFF0" w:rsidR="009538FE" w:rsidRDefault="009538FE" w:rsidP="009538FE">
      <w:pPr>
        <w:pStyle w:val="Corpodetexto"/>
        <w:rPr>
          <w:lang w:val="en-GB"/>
        </w:rPr>
      </w:pPr>
    </w:p>
    <w:p w14:paraId="632967B8" w14:textId="6C85A733" w:rsidR="009538FE" w:rsidRDefault="009538FE" w:rsidP="009538FE">
      <w:pPr>
        <w:pStyle w:val="Corpodetexto"/>
        <w:rPr>
          <w:lang w:val="en-GB"/>
        </w:rPr>
      </w:pPr>
    </w:p>
    <w:p w14:paraId="42229B70" w14:textId="161842FC" w:rsidR="009538FE" w:rsidRDefault="00344F83" w:rsidP="009538FE">
      <w:pPr>
        <w:pStyle w:val="Corpodetexto"/>
        <w:rPr>
          <w:lang w:val="en-GB"/>
        </w:rPr>
      </w:pPr>
      <w:r>
        <w:rPr>
          <w:noProof/>
          <w:lang w:val="en-GB"/>
        </w:rPr>
        <w:lastRenderedPageBreak/>
        <w:drawing>
          <wp:anchor distT="0" distB="0" distL="114300" distR="114300" simplePos="0" relativeHeight="251895808" behindDoc="1" locked="0" layoutInCell="1" allowOverlap="1" wp14:anchorId="47C5F438" wp14:editId="20611133">
            <wp:simplePos x="0" y="0"/>
            <wp:positionH relativeFrom="margin">
              <wp:align>center</wp:align>
            </wp:positionH>
            <wp:positionV relativeFrom="paragraph">
              <wp:posOffset>0</wp:posOffset>
            </wp:positionV>
            <wp:extent cx="4065905" cy="3002915"/>
            <wp:effectExtent l="0" t="0" r="0" b="6985"/>
            <wp:wrapTight wrapText="bothSides">
              <wp:wrapPolygon edited="0">
                <wp:start x="0" y="0"/>
                <wp:lineTo x="0" y="21513"/>
                <wp:lineTo x="21455" y="21513"/>
                <wp:lineTo x="21455" y="0"/>
                <wp:lineTo x="0" y="0"/>
              </wp:wrapPolygon>
            </wp:wrapTight>
            <wp:docPr id="150" name="Picture 15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Diagram&#10;&#10;Description automatically generated"/>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065905" cy="3002915"/>
                    </a:xfrm>
                    <a:prstGeom prst="rect">
                      <a:avLst/>
                    </a:prstGeom>
                  </pic:spPr>
                </pic:pic>
              </a:graphicData>
            </a:graphic>
            <wp14:sizeRelH relativeFrom="margin">
              <wp14:pctWidth>0</wp14:pctWidth>
            </wp14:sizeRelH>
            <wp14:sizeRelV relativeFrom="margin">
              <wp14:pctHeight>0</wp14:pctHeight>
            </wp14:sizeRelV>
          </wp:anchor>
        </w:drawing>
      </w:r>
    </w:p>
    <w:p w14:paraId="7C06DD21" w14:textId="3B9170D3" w:rsidR="009538FE" w:rsidRDefault="009538FE" w:rsidP="009538FE">
      <w:pPr>
        <w:pStyle w:val="Corpodetexto"/>
        <w:rPr>
          <w:lang w:val="en-GB"/>
        </w:rPr>
      </w:pPr>
    </w:p>
    <w:p w14:paraId="7EE87127" w14:textId="1865BB22" w:rsidR="009538FE" w:rsidRDefault="009538FE" w:rsidP="009538FE">
      <w:pPr>
        <w:pStyle w:val="Corpodetexto"/>
        <w:rPr>
          <w:lang w:val="en-GB"/>
        </w:rPr>
      </w:pPr>
    </w:p>
    <w:p w14:paraId="20239AE7" w14:textId="243BBA6F" w:rsidR="009538FE" w:rsidRDefault="009538FE" w:rsidP="009538FE">
      <w:pPr>
        <w:pStyle w:val="Corpodetexto"/>
        <w:rPr>
          <w:lang w:val="en-GB"/>
        </w:rPr>
      </w:pPr>
    </w:p>
    <w:p w14:paraId="7D0A4FCC" w14:textId="0FA43A4D" w:rsidR="00344F83" w:rsidRDefault="00344F83" w:rsidP="009538FE">
      <w:pPr>
        <w:pStyle w:val="Corpodetexto"/>
        <w:rPr>
          <w:lang w:val="en-GB"/>
        </w:rPr>
      </w:pPr>
    </w:p>
    <w:p w14:paraId="2A5D52BF" w14:textId="5F27E70A" w:rsidR="00344F83" w:rsidRDefault="00344F83" w:rsidP="009538FE">
      <w:pPr>
        <w:pStyle w:val="Corpodetexto"/>
        <w:rPr>
          <w:lang w:val="en-GB"/>
        </w:rPr>
      </w:pPr>
    </w:p>
    <w:p w14:paraId="76A7085A" w14:textId="7A8F4F1F" w:rsidR="00344F83" w:rsidRDefault="00344F83" w:rsidP="009538FE">
      <w:pPr>
        <w:pStyle w:val="Corpodetexto"/>
        <w:rPr>
          <w:lang w:val="en-GB"/>
        </w:rPr>
      </w:pPr>
    </w:p>
    <w:p w14:paraId="54FE74D2" w14:textId="1D38ED76" w:rsidR="00344F83" w:rsidRDefault="00344F83" w:rsidP="009538FE">
      <w:pPr>
        <w:pStyle w:val="Corpodetexto"/>
        <w:rPr>
          <w:lang w:val="en-GB"/>
        </w:rPr>
      </w:pPr>
    </w:p>
    <w:p w14:paraId="31CD4CBD" w14:textId="35EEFA79" w:rsidR="00344F83" w:rsidRDefault="00344F83" w:rsidP="009538FE">
      <w:pPr>
        <w:pStyle w:val="Corpodetexto"/>
        <w:rPr>
          <w:lang w:val="en-GB"/>
        </w:rPr>
      </w:pPr>
    </w:p>
    <w:p w14:paraId="3114D401" w14:textId="2E97D217" w:rsidR="00344F83" w:rsidRDefault="00652943" w:rsidP="009538FE">
      <w:pPr>
        <w:pStyle w:val="Corpodetexto"/>
        <w:rPr>
          <w:lang w:val="en-GB"/>
        </w:rPr>
      </w:pPr>
      <w:r>
        <w:rPr>
          <w:noProof/>
        </w:rPr>
        <mc:AlternateContent>
          <mc:Choice Requires="wps">
            <w:drawing>
              <wp:anchor distT="0" distB="0" distL="114300" distR="114300" simplePos="0" relativeHeight="251897856" behindDoc="1" locked="0" layoutInCell="1" allowOverlap="1" wp14:anchorId="47F436F4" wp14:editId="27B79617">
                <wp:simplePos x="0" y="0"/>
                <wp:positionH relativeFrom="page">
                  <wp:posOffset>1998345</wp:posOffset>
                </wp:positionH>
                <wp:positionV relativeFrom="paragraph">
                  <wp:posOffset>179705</wp:posOffset>
                </wp:positionV>
                <wp:extent cx="2560320" cy="635"/>
                <wp:effectExtent l="0" t="0" r="0" b="2540"/>
                <wp:wrapTight wrapText="bothSides">
                  <wp:wrapPolygon edited="0">
                    <wp:start x="0" y="0"/>
                    <wp:lineTo x="0" y="20250"/>
                    <wp:lineTo x="21375" y="20250"/>
                    <wp:lineTo x="21375" y="0"/>
                    <wp:lineTo x="0" y="0"/>
                  </wp:wrapPolygon>
                </wp:wrapTight>
                <wp:docPr id="77" name="Text Box 77"/>
                <wp:cNvGraphicFramePr/>
                <a:graphic xmlns:a="http://schemas.openxmlformats.org/drawingml/2006/main">
                  <a:graphicData uri="http://schemas.microsoft.com/office/word/2010/wordprocessingShape">
                    <wps:wsp>
                      <wps:cNvSpPr txBox="1"/>
                      <wps:spPr>
                        <a:xfrm>
                          <a:off x="0" y="0"/>
                          <a:ext cx="2560320" cy="635"/>
                        </a:xfrm>
                        <a:prstGeom prst="rect">
                          <a:avLst/>
                        </a:prstGeom>
                        <a:solidFill>
                          <a:prstClr val="white"/>
                        </a:solidFill>
                        <a:ln>
                          <a:noFill/>
                        </a:ln>
                      </wps:spPr>
                      <wps:txbx>
                        <w:txbxContent>
                          <w:p w14:paraId="548C802E" w14:textId="7AC698E4" w:rsidR="00541759" w:rsidRPr="003449C1" w:rsidRDefault="00541759" w:rsidP="00541759">
                            <w:pPr>
                              <w:pStyle w:val="Legenda"/>
                              <w:rPr>
                                <w:rFonts w:ascii="NewsGotT" w:eastAsia="Verdana" w:hAnsi="NewsGotT" w:cs="Verdana"/>
                                <w:noProof/>
                                <w:sz w:val="24"/>
                                <w:szCs w:val="24"/>
                              </w:rPr>
                            </w:pPr>
                            <w:bookmarkStart w:id="97" w:name="_Ref117280340"/>
                            <w:bookmarkStart w:id="98" w:name="_Toc117467210"/>
                            <w:r>
                              <w:t xml:space="preserve">Figure </w:t>
                            </w:r>
                            <w:r>
                              <w:fldChar w:fldCharType="begin"/>
                            </w:r>
                            <w:r>
                              <w:instrText xml:space="preserve"> SEQ Figure \* ARABIC </w:instrText>
                            </w:r>
                            <w:r>
                              <w:fldChar w:fldCharType="separate"/>
                            </w:r>
                            <w:r w:rsidR="003F6946">
                              <w:rPr>
                                <w:noProof/>
                              </w:rPr>
                              <w:t>7</w:t>
                            </w:r>
                            <w:r>
                              <w:fldChar w:fldCharType="end"/>
                            </w:r>
                            <w:bookmarkEnd w:id="97"/>
                            <w:r>
                              <w:t xml:space="preserve"> </w:t>
                            </w:r>
                            <w:r w:rsidR="00652943">
                              <w:t>-</w:t>
                            </w:r>
                            <w:r>
                              <w:t xml:space="preserve"> </w:t>
                            </w:r>
                            <w:proofErr w:type="spellStart"/>
                            <w:r>
                              <w:t>High</w:t>
                            </w:r>
                            <w:proofErr w:type="spellEnd"/>
                            <w:r>
                              <w:t xml:space="preserve"> - </w:t>
                            </w:r>
                            <w:proofErr w:type="spellStart"/>
                            <w:r>
                              <w:t>Level</w:t>
                            </w:r>
                            <w:proofErr w:type="spellEnd"/>
                            <w:r>
                              <w:t xml:space="preserve"> </w:t>
                            </w:r>
                            <w:proofErr w:type="spellStart"/>
                            <w:r>
                              <w:t>Architecture</w:t>
                            </w:r>
                            <w:bookmarkEnd w:id="9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7F436F4" id="Text Box 77" o:spid="_x0000_s1032" type="#_x0000_t202" style="position:absolute;left:0;text-align:left;margin-left:157.35pt;margin-top:14.15pt;width:201.6pt;height:.05pt;z-index:-251418624;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" stroked="f">
                <v:textbox style="mso-fit-shape-to-text:t" inset="0,0,0,0">
                  <w:txbxContent>
                    <w:p w14:paraId="548C802E" w14:textId="7AC698E4" w:rsidR="00541759" w:rsidRPr="003449C1" w:rsidRDefault="00541759" w:rsidP="00541759">
                      <w:pPr>
                        <w:pStyle w:val="Legenda"/>
                        <w:rPr>
                          <w:rFonts w:ascii="NewsGotT" w:eastAsia="Verdana" w:hAnsi="NewsGotT" w:cs="Verdana"/>
                          <w:noProof/>
                          <w:sz w:val="24"/>
                          <w:szCs w:val="24"/>
                        </w:rPr>
                      </w:pPr>
                      <w:bookmarkStart w:id="99" w:name="_Ref117280340"/>
                      <w:bookmarkStart w:id="100" w:name="_Toc117467210"/>
                      <w:r>
                        <w:t xml:space="preserve">Figure </w:t>
                      </w:r>
                      <w:r>
                        <w:fldChar w:fldCharType="begin"/>
                      </w:r>
                      <w:r>
                        <w:instrText xml:space="preserve"> SEQ Figure \* ARABIC </w:instrText>
                      </w:r>
                      <w:r>
                        <w:fldChar w:fldCharType="separate"/>
                      </w:r>
                      <w:r w:rsidR="003F6946">
                        <w:rPr>
                          <w:noProof/>
                        </w:rPr>
                        <w:t>7</w:t>
                      </w:r>
                      <w:r>
                        <w:fldChar w:fldCharType="end"/>
                      </w:r>
                      <w:bookmarkEnd w:id="99"/>
                      <w:r>
                        <w:t xml:space="preserve"> </w:t>
                      </w:r>
                      <w:r w:rsidR="00652943">
                        <w:t>-</w:t>
                      </w:r>
                      <w:r>
                        <w:t xml:space="preserve"> </w:t>
                      </w:r>
                      <w:proofErr w:type="spellStart"/>
                      <w:r>
                        <w:t>High</w:t>
                      </w:r>
                      <w:proofErr w:type="spellEnd"/>
                      <w:r>
                        <w:t xml:space="preserve"> - </w:t>
                      </w:r>
                      <w:proofErr w:type="spellStart"/>
                      <w:r>
                        <w:t>Level</w:t>
                      </w:r>
                      <w:proofErr w:type="spellEnd"/>
                      <w:r>
                        <w:t xml:space="preserve"> </w:t>
                      </w:r>
                      <w:proofErr w:type="spellStart"/>
                      <w:r>
                        <w:t>Architecture</w:t>
                      </w:r>
                      <w:bookmarkEnd w:id="100"/>
                      <w:proofErr w:type="spellEnd"/>
                    </w:p>
                  </w:txbxContent>
                </v:textbox>
                <w10:wrap type="tight" anchorx="page"/>
              </v:shape>
            </w:pict>
          </mc:Fallback>
        </mc:AlternateContent>
      </w:r>
    </w:p>
    <w:p w14:paraId="0189A779" w14:textId="184F2053" w:rsidR="00344F83" w:rsidRDefault="00344F83" w:rsidP="009538FE">
      <w:pPr>
        <w:pStyle w:val="Corpodetexto"/>
        <w:rPr>
          <w:lang w:val="en-GB"/>
        </w:rPr>
      </w:pPr>
    </w:p>
    <w:p w14:paraId="69B87524" w14:textId="77777777" w:rsidR="009538FE" w:rsidRPr="009538FE" w:rsidRDefault="009538FE" w:rsidP="009538FE">
      <w:pPr>
        <w:pStyle w:val="Corpodetexto"/>
        <w:rPr>
          <w:lang w:val="en-GB"/>
        </w:rPr>
      </w:pPr>
      <w:r w:rsidRPr="009538FE">
        <w:rPr>
          <w:lang w:val="en-GB"/>
        </w:rPr>
        <w:t>It is worth noting that both the “Load” and “Interface” sections of the architecture were not developed by the author. It is an external software provided by advisors. The author is solely responsible for integrating these services with their implementation.</w:t>
      </w:r>
    </w:p>
    <w:p w14:paraId="2501CFDD" w14:textId="77777777" w:rsidR="009538FE" w:rsidRPr="009538FE" w:rsidRDefault="009538FE" w:rsidP="00077488">
      <w:pPr>
        <w:pStyle w:val="Corpodetexto"/>
        <w:rPr>
          <w:b/>
          <w:bCs/>
          <w:lang w:val="en-GB"/>
        </w:rPr>
      </w:pPr>
    </w:p>
    <w:p w14:paraId="7E7186C6" w14:textId="2116C3A5" w:rsidR="00077488" w:rsidRPr="00F14CAD" w:rsidRDefault="00836FA1" w:rsidP="00F211FD">
      <w:pPr>
        <w:pStyle w:val="Ttulo2"/>
        <w:rPr>
          <w:lang w:val="en-GB"/>
        </w:rPr>
      </w:pPr>
      <w:bookmarkStart w:id="101" w:name="_Toc117467170"/>
      <w:r w:rsidRPr="00F14CAD">
        <w:rPr>
          <w:lang w:val="en-GB"/>
        </w:rPr>
        <w:t xml:space="preserve">System </w:t>
      </w:r>
      <w:r w:rsidR="0059466F" w:rsidRPr="00F14CAD">
        <w:rPr>
          <w:lang w:val="en-GB"/>
        </w:rPr>
        <w:t>R</w:t>
      </w:r>
      <w:r w:rsidR="00077488" w:rsidRPr="00F14CAD">
        <w:rPr>
          <w:lang w:val="en-GB"/>
        </w:rPr>
        <w:t>equirements</w:t>
      </w:r>
      <w:r w:rsidRPr="00F14CAD">
        <w:rPr>
          <w:lang w:val="en-GB"/>
        </w:rPr>
        <w:t xml:space="preserve"> and Specifications</w:t>
      </w:r>
      <w:bookmarkEnd w:id="101"/>
    </w:p>
    <w:p w14:paraId="6B38DDE9" w14:textId="21A974B0" w:rsidR="004960B1" w:rsidRDefault="004960B1" w:rsidP="004960B1">
      <w:pPr>
        <w:pStyle w:val="Corpodetexto"/>
        <w:rPr>
          <w:noProof/>
          <w:lang w:val="en-GB"/>
        </w:rPr>
      </w:pPr>
      <w:r>
        <w:rPr>
          <w:noProof/>
          <w:lang w:val="en-GB"/>
        </w:rPr>
        <w:t>T</w:t>
      </w:r>
      <w:r w:rsidRPr="004960B1">
        <w:rPr>
          <w:noProof/>
          <w:lang w:val="en-GB"/>
        </w:rPr>
        <w:t xml:space="preserve">he functional requirements </w:t>
      </w:r>
      <w:r>
        <w:rPr>
          <w:noProof/>
          <w:lang w:val="en-GB"/>
        </w:rPr>
        <w:t>are</w:t>
      </w:r>
      <w:r w:rsidRPr="004960B1">
        <w:rPr>
          <w:noProof/>
          <w:lang w:val="en-GB"/>
        </w:rPr>
        <w:t>: the tag must start</w:t>
      </w:r>
      <w:r w:rsidR="007C518B">
        <w:rPr>
          <w:noProof/>
          <w:lang w:val="en-GB"/>
        </w:rPr>
        <w:t xml:space="preserve"> in a</w:t>
      </w:r>
      <w:r w:rsidR="00892EE6">
        <w:rPr>
          <w:noProof/>
          <w:lang w:val="en-GB"/>
        </w:rPr>
        <w:t>c</w:t>
      </w:r>
      <w:r w:rsidR="007C518B">
        <w:rPr>
          <w:noProof/>
          <w:lang w:val="en-GB"/>
        </w:rPr>
        <w:t>cess point mode; when users connect to it, a</w:t>
      </w:r>
      <w:r w:rsidR="00892EE6">
        <w:rPr>
          <w:noProof/>
          <w:lang w:val="en-GB"/>
        </w:rPr>
        <w:t>n</w:t>
      </w:r>
      <w:r w:rsidR="007C518B">
        <w:rPr>
          <w:noProof/>
          <w:lang w:val="en-GB"/>
        </w:rPr>
        <w:t xml:space="preserve"> HTML form must be displayed so that they can change information for the scans (name of the tag, Wi-Fi and BLE scan intervals);</w:t>
      </w:r>
      <w:r w:rsidRPr="004960B1">
        <w:rPr>
          <w:noProof/>
          <w:lang w:val="en-GB"/>
        </w:rPr>
        <w:t xml:space="preserve"> </w:t>
      </w:r>
      <w:r w:rsidR="007C518B">
        <w:rPr>
          <w:noProof/>
          <w:lang w:val="en-GB"/>
        </w:rPr>
        <w:t>then, the users have the option of starting the scans and posts right away or waiting for a delay of 1 minute in order to let the system start automatically. Before starting scans and posts</w:t>
      </w:r>
      <w:r w:rsidR="00892EE6">
        <w:rPr>
          <w:noProof/>
          <w:lang w:val="en-GB"/>
        </w:rPr>
        <w:t>,</w:t>
      </w:r>
      <w:r w:rsidR="007C518B">
        <w:rPr>
          <w:noProof/>
          <w:lang w:val="en-GB"/>
        </w:rPr>
        <w:t xml:space="preserve"> the </w:t>
      </w:r>
      <w:del w:id="102" w:author="Filipe Meneses" w:date="2022-10-27T15:15:00Z">
        <w:r w:rsidR="007C518B" w:rsidDel="003701F5">
          <w:rPr>
            <w:noProof/>
            <w:lang w:val="en-GB"/>
          </w:rPr>
          <w:delText>information for the scans</w:delText>
        </w:r>
      </w:del>
      <w:ins w:id="103" w:author="Filipe Meneses" w:date="2022-10-27T15:15:00Z">
        <w:r w:rsidR="003701F5">
          <w:rPr>
            <w:noProof/>
            <w:lang w:val="en-GB"/>
          </w:rPr>
          <w:t>tag configuration</w:t>
        </w:r>
      </w:ins>
      <w:r w:rsidR="007C518B">
        <w:rPr>
          <w:noProof/>
          <w:lang w:val="en-GB"/>
        </w:rPr>
        <w:t xml:space="preserve"> is stored in the permane</w:t>
      </w:r>
      <w:r w:rsidR="00892EE6">
        <w:rPr>
          <w:noProof/>
          <w:lang w:val="en-GB"/>
        </w:rPr>
        <w:t>n</w:t>
      </w:r>
      <w:r w:rsidR="007C518B">
        <w:rPr>
          <w:noProof/>
          <w:lang w:val="en-GB"/>
        </w:rPr>
        <w:t>t file of the ESP32</w:t>
      </w:r>
      <w:r w:rsidR="00541759">
        <w:rPr>
          <w:noProof/>
          <w:lang w:val="en-GB"/>
        </w:rPr>
        <w:t xml:space="preserve"> (</w:t>
      </w:r>
      <w:r w:rsidR="00541759">
        <w:rPr>
          <w:noProof/>
          <w:lang w:val="en-GB"/>
        </w:rPr>
        <w:fldChar w:fldCharType="begin"/>
      </w:r>
      <w:r w:rsidR="00541759">
        <w:rPr>
          <w:noProof/>
          <w:lang w:val="en-GB"/>
        </w:rPr>
        <w:instrText xml:space="preserve"> REF _Ref117280418 \h </w:instrText>
      </w:r>
      <w:r w:rsidR="00541759">
        <w:rPr>
          <w:noProof/>
          <w:lang w:val="en-GB"/>
        </w:rPr>
      </w:r>
      <w:r w:rsidR="00541759">
        <w:rPr>
          <w:noProof/>
          <w:lang w:val="en-GB"/>
        </w:rPr>
        <w:fldChar w:fldCharType="separate"/>
      </w:r>
      <w:r w:rsidR="008F0E85" w:rsidRPr="00D71E29">
        <w:rPr>
          <w:lang w:val="en-GB"/>
        </w:rPr>
        <w:t xml:space="preserve">Figure </w:t>
      </w:r>
      <w:r w:rsidR="008F0E85" w:rsidRPr="00D71E29">
        <w:rPr>
          <w:noProof/>
          <w:lang w:val="en-GB"/>
        </w:rPr>
        <w:t>8</w:t>
      </w:r>
      <w:r w:rsidR="00541759">
        <w:rPr>
          <w:noProof/>
          <w:lang w:val="en-GB"/>
        </w:rPr>
        <w:fldChar w:fldCharType="end"/>
      </w:r>
      <w:r w:rsidR="00541759">
        <w:rPr>
          <w:noProof/>
          <w:lang w:val="en-GB"/>
        </w:rPr>
        <w:t>)</w:t>
      </w:r>
      <w:r w:rsidR="007C518B">
        <w:rPr>
          <w:noProof/>
          <w:lang w:val="en-GB"/>
        </w:rPr>
        <w:t>.</w:t>
      </w:r>
    </w:p>
    <w:p w14:paraId="7AA5FD3A" w14:textId="40AA2257" w:rsidR="004960B1" w:rsidRDefault="004960B1" w:rsidP="004960B1">
      <w:pPr>
        <w:pStyle w:val="Corpodetexto"/>
        <w:rPr>
          <w:lang w:val="en-GB"/>
        </w:rPr>
      </w:pPr>
      <w:r>
        <w:rPr>
          <w:noProof/>
          <w:lang w:val="en-GB"/>
        </w:rPr>
        <w:lastRenderedPageBreak/>
        <w:drawing>
          <wp:anchor distT="0" distB="0" distL="114300" distR="114300" simplePos="0" relativeHeight="251880448" behindDoc="1" locked="0" layoutInCell="1" allowOverlap="1" wp14:anchorId="25453684" wp14:editId="42B61545">
            <wp:simplePos x="0" y="0"/>
            <wp:positionH relativeFrom="margin">
              <wp:align>center</wp:align>
            </wp:positionH>
            <wp:positionV relativeFrom="paragraph">
              <wp:posOffset>61595</wp:posOffset>
            </wp:positionV>
            <wp:extent cx="4472940" cy="2552700"/>
            <wp:effectExtent l="0" t="0" r="3810" b="0"/>
            <wp:wrapTight wrapText="bothSides">
              <wp:wrapPolygon edited="0">
                <wp:start x="0" y="0"/>
                <wp:lineTo x="0" y="21439"/>
                <wp:lineTo x="21526" y="21439"/>
                <wp:lineTo x="21526" y="0"/>
                <wp:lineTo x="0" y="0"/>
              </wp:wrapPolygon>
            </wp:wrapTight>
            <wp:docPr id="139" name="Picture 13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Diagram&#10;&#10;Description automatically generated"/>
                    <pic:cNvPicPr/>
                  </pic:nvPicPr>
                  <pic:blipFill rotWithShape="1">
                    <a:blip r:embed="rId68" cstate="print">
                      <a:extLst>
                        <a:ext uri="{28A0092B-C50C-407E-A947-70E740481C1C}">
                          <a14:useLocalDpi xmlns:a14="http://schemas.microsoft.com/office/drawing/2010/main" val="0"/>
                        </a:ext>
                      </a:extLst>
                    </a:blip>
                    <a:srcRect l="1905" t="14087" r="23556" b="36757"/>
                    <a:stretch/>
                  </pic:blipFill>
                  <pic:spPr bwMode="auto">
                    <a:xfrm>
                      <a:off x="0" y="0"/>
                      <a:ext cx="4472940" cy="2552700"/>
                    </a:xfrm>
                    <a:prstGeom prst="rect">
                      <a:avLst/>
                    </a:prstGeom>
                    <a:ln>
                      <a:noFill/>
                    </a:ln>
                    <a:extLst>
                      <a:ext uri="{53640926-AAD7-44D8-BBD7-CCE9431645EC}">
                        <a14:shadowObscured xmlns:a14="http://schemas.microsoft.com/office/drawing/2010/main"/>
                      </a:ext>
                    </a:extLst>
                  </pic:spPr>
                </pic:pic>
              </a:graphicData>
            </a:graphic>
          </wp:anchor>
        </w:drawing>
      </w:r>
    </w:p>
    <w:p w14:paraId="420587A9" w14:textId="3B7A1F76" w:rsidR="004960B1" w:rsidRDefault="004960B1" w:rsidP="004960B1">
      <w:pPr>
        <w:pStyle w:val="Corpodetexto"/>
        <w:rPr>
          <w:lang w:val="en-GB"/>
        </w:rPr>
      </w:pPr>
    </w:p>
    <w:p w14:paraId="5715B2AE" w14:textId="76749B9E" w:rsidR="004960B1" w:rsidRDefault="004960B1" w:rsidP="004960B1">
      <w:pPr>
        <w:pStyle w:val="Corpodetexto"/>
        <w:rPr>
          <w:lang w:val="en-GB"/>
        </w:rPr>
      </w:pPr>
    </w:p>
    <w:p w14:paraId="7282F781" w14:textId="255DFA7D" w:rsidR="004960B1" w:rsidRDefault="004960B1" w:rsidP="004960B1">
      <w:pPr>
        <w:pStyle w:val="Corpodetexto"/>
        <w:rPr>
          <w:lang w:val="en-GB"/>
        </w:rPr>
      </w:pPr>
    </w:p>
    <w:p w14:paraId="215F532C" w14:textId="61067694" w:rsidR="004960B1" w:rsidRDefault="004960B1" w:rsidP="004960B1">
      <w:pPr>
        <w:pStyle w:val="Corpodetexto"/>
        <w:rPr>
          <w:lang w:val="en-GB"/>
        </w:rPr>
      </w:pPr>
    </w:p>
    <w:p w14:paraId="5000036D" w14:textId="2B904983" w:rsidR="004960B1" w:rsidRDefault="004960B1" w:rsidP="004960B1">
      <w:pPr>
        <w:pStyle w:val="Corpodetexto"/>
        <w:rPr>
          <w:lang w:val="en-GB"/>
        </w:rPr>
      </w:pPr>
    </w:p>
    <w:p w14:paraId="5960E30E" w14:textId="74F38053" w:rsidR="004960B1" w:rsidRDefault="004960B1" w:rsidP="004960B1">
      <w:pPr>
        <w:pStyle w:val="Corpodetexto"/>
        <w:rPr>
          <w:lang w:val="en-GB"/>
        </w:rPr>
      </w:pPr>
    </w:p>
    <w:p w14:paraId="3C8EF41A" w14:textId="53375E57" w:rsidR="004960B1" w:rsidRDefault="004960B1" w:rsidP="004960B1">
      <w:pPr>
        <w:pStyle w:val="Corpodetexto"/>
        <w:rPr>
          <w:lang w:val="en-GB"/>
        </w:rPr>
      </w:pPr>
    </w:p>
    <w:p w14:paraId="0E2B01BB" w14:textId="538826C5" w:rsidR="004960B1" w:rsidRDefault="00541759" w:rsidP="004960B1">
      <w:pPr>
        <w:pStyle w:val="Corpodetexto"/>
        <w:rPr>
          <w:lang w:val="en-GB"/>
        </w:rPr>
      </w:pPr>
      <w:r>
        <w:rPr>
          <w:noProof/>
        </w:rPr>
        <mc:AlternateContent>
          <mc:Choice Requires="wps">
            <w:drawing>
              <wp:anchor distT="0" distB="0" distL="114300" distR="114300" simplePos="0" relativeHeight="251899904" behindDoc="1" locked="0" layoutInCell="1" allowOverlap="1" wp14:anchorId="74393534" wp14:editId="0A4D8B6F">
                <wp:simplePos x="0" y="0"/>
                <wp:positionH relativeFrom="margin">
                  <wp:align>center</wp:align>
                </wp:positionH>
                <wp:positionV relativeFrom="paragraph">
                  <wp:posOffset>57589</wp:posOffset>
                </wp:positionV>
                <wp:extent cx="4472940" cy="635"/>
                <wp:effectExtent l="0" t="0" r="3810" b="2540"/>
                <wp:wrapTight wrapText="bothSides">
                  <wp:wrapPolygon edited="0">
                    <wp:start x="0" y="0"/>
                    <wp:lineTo x="0" y="20250"/>
                    <wp:lineTo x="21526" y="20250"/>
                    <wp:lineTo x="21526" y="0"/>
                    <wp:lineTo x="0" y="0"/>
                  </wp:wrapPolygon>
                </wp:wrapTight>
                <wp:docPr id="105" name="Text Box 105"/>
                <wp:cNvGraphicFramePr/>
                <a:graphic xmlns:a="http://schemas.openxmlformats.org/drawingml/2006/main">
                  <a:graphicData uri="http://schemas.microsoft.com/office/word/2010/wordprocessingShape">
                    <wps:wsp>
                      <wps:cNvSpPr txBox="1"/>
                      <wps:spPr>
                        <a:xfrm>
                          <a:off x="0" y="0"/>
                          <a:ext cx="4472940" cy="635"/>
                        </a:xfrm>
                        <a:prstGeom prst="rect">
                          <a:avLst/>
                        </a:prstGeom>
                        <a:solidFill>
                          <a:prstClr val="white"/>
                        </a:solidFill>
                        <a:ln>
                          <a:noFill/>
                        </a:ln>
                      </wps:spPr>
                      <wps:txbx>
                        <w:txbxContent>
                          <w:p w14:paraId="1F072CA4" w14:textId="6470A16A" w:rsidR="00541759" w:rsidRPr="00B45B7D" w:rsidRDefault="00541759" w:rsidP="00541759">
                            <w:pPr>
                              <w:pStyle w:val="Legenda"/>
                              <w:rPr>
                                <w:rFonts w:ascii="NewsGotT" w:eastAsia="Verdana" w:hAnsi="NewsGotT" w:cs="Verdana"/>
                                <w:noProof/>
                                <w:sz w:val="24"/>
                                <w:szCs w:val="24"/>
                              </w:rPr>
                            </w:pPr>
                            <w:bookmarkStart w:id="104" w:name="_Ref117280418"/>
                            <w:bookmarkStart w:id="105" w:name="_Toc117467211"/>
                            <w:r>
                              <w:t xml:space="preserve">Figure </w:t>
                            </w:r>
                            <w:r>
                              <w:fldChar w:fldCharType="begin"/>
                            </w:r>
                            <w:r>
                              <w:instrText xml:space="preserve"> SEQ Figure \* ARABIC </w:instrText>
                            </w:r>
                            <w:r>
                              <w:fldChar w:fldCharType="separate"/>
                            </w:r>
                            <w:r w:rsidR="003F6946">
                              <w:rPr>
                                <w:noProof/>
                              </w:rPr>
                              <w:t>8</w:t>
                            </w:r>
                            <w:r>
                              <w:fldChar w:fldCharType="end"/>
                            </w:r>
                            <w:bookmarkEnd w:id="104"/>
                            <w:r>
                              <w:t xml:space="preserve"> </w:t>
                            </w:r>
                            <w:r w:rsidR="00652943">
                              <w:t>-</w:t>
                            </w:r>
                            <w:r>
                              <w:t xml:space="preserve"> </w:t>
                            </w:r>
                            <w:proofErr w:type="spellStart"/>
                            <w:r>
                              <w:t>System’s</w:t>
                            </w:r>
                            <w:proofErr w:type="spellEnd"/>
                            <w:r>
                              <w:t xml:space="preserve"> </w:t>
                            </w:r>
                            <w:proofErr w:type="spellStart"/>
                            <w:r>
                              <w:t>Flowchart</w:t>
                            </w:r>
                            <w:bookmarkEnd w:id="10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393534" id="Text Box 105" o:spid="_x0000_s1033" type="#_x0000_t202" style="position:absolute;left:0;text-align:left;margin-left:0;margin-top:4.55pt;width:352.2pt;height:.05pt;z-index:-25141657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" stroked="f">
                <v:textbox style="mso-fit-shape-to-text:t" inset="0,0,0,0">
                  <w:txbxContent>
                    <w:p w14:paraId="1F072CA4" w14:textId="6470A16A" w:rsidR="00541759" w:rsidRPr="00B45B7D" w:rsidRDefault="00541759" w:rsidP="00541759">
                      <w:pPr>
                        <w:pStyle w:val="Legenda"/>
                        <w:rPr>
                          <w:rFonts w:ascii="NewsGotT" w:eastAsia="Verdana" w:hAnsi="NewsGotT" w:cs="Verdana"/>
                          <w:noProof/>
                          <w:sz w:val="24"/>
                          <w:szCs w:val="24"/>
                        </w:rPr>
                      </w:pPr>
                      <w:bookmarkStart w:id="106" w:name="_Ref117280418"/>
                      <w:bookmarkStart w:id="107" w:name="_Toc117467211"/>
                      <w:r>
                        <w:t xml:space="preserve">Figure </w:t>
                      </w:r>
                      <w:r>
                        <w:fldChar w:fldCharType="begin"/>
                      </w:r>
                      <w:r>
                        <w:instrText xml:space="preserve"> SEQ Figure \* ARABIC </w:instrText>
                      </w:r>
                      <w:r>
                        <w:fldChar w:fldCharType="separate"/>
                      </w:r>
                      <w:r w:rsidR="003F6946">
                        <w:rPr>
                          <w:noProof/>
                        </w:rPr>
                        <w:t>8</w:t>
                      </w:r>
                      <w:r>
                        <w:fldChar w:fldCharType="end"/>
                      </w:r>
                      <w:bookmarkEnd w:id="106"/>
                      <w:r>
                        <w:t xml:space="preserve"> </w:t>
                      </w:r>
                      <w:r w:rsidR="00652943">
                        <w:t>-</w:t>
                      </w:r>
                      <w:r>
                        <w:t xml:space="preserve"> </w:t>
                      </w:r>
                      <w:proofErr w:type="spellStart"/>
                      <w:r>
                        <w:t>System’s</w:t>
                      </w:r>
                      <w:proofErr w:type="spellEnd"/>
                      <w:r>
                        <w:t xml:space="preserve"> </w:t>
                      </w:r>
                      <w:proofErr w:type="spellStart"/>
                      <w:r>
                        <w:t>Flowchart</w:t>
                      </w:r>
                      <w:bookmarkEnd w:id="107"/>
                      <w:proofErr w:type="spellEnd"/>
                    </w:p>
                  </w:txbxContent>
                </v:textbox>
                <w10:wrap type="tight" anchorx="margin"/>
              </v:shape>
            </w:pict>
          </mc:Fallback>
        </mc:AlternateContent>
      </w:r>
    </w:p>
    <w:p w14:paraId="13B1F8FE" w14:textId="38C5327D" w:rsidR="004960B1" w:rsidRPr="004960B1" w:rsidRDefault="00E44CE0" w:rsidP="004960B1">
      <w:pPr>
        <w:pStyle w:val="Corpodetexto"/>
        <w:rPr>
          <w:lang w:val="en-GB"/>
        </w:rPr>
      </w:pPr>
      <w:r w:rsidRPr="00E44CE0">
        <w:rPr>
          <w:lang w:val="en-GB"/>
        </w:rPr>
        <w:t>The ideal sequence would be to do</w:t>
      </w:r>
      <w:r>
        <w:rPr>
          <w:lang w:val="en-GB"/>
        </w:rPr>
        <w:t xml:space="preserve"> </w:t>
      </w:r>
      <w:r w:rsidR="002776E7">
        <w:rPr>
          <w:lang w:val="en-GB"/>
        </w:rPr>
        <w:t>W</w:t>
      </w:r>
      <w:r>
        <w:rPr>
          <w:lang w:val="en-GB"/>
        </w:rPr>
        <w:t>i-</w:t>
      </w:r>
      <w:r w:rsidR="002776E7">
        <w:rPr>
          <w:lang w:val="en-GB"/>
        </w:rPr>
        <w:t>F</w:t>
      </w:r>
      <w:r>
        <w:rPr>
          <w:lang w:val="en-GB"/>
        </w:rPr>
        <w:t>i</w:t>
      </w:r>
      <w:r w:rsidRPr="00E44CE0">
        <w:rPr>
          <w:lang w:val="en-GB"/>
        </w:rPr>
        <w:t xml:space="preserve"> scan</w:t>
      </w:r>
      <w:r>
        <w:rPr>
          <w:lang w:val="en-GB"/>
        </w:rPr>
        <w:t>s</w:t>
      </w:r>
      <w:r w:rsidR="00892EE6">
        <w:rPr>
          <w:lang w:val="en-GB"/>
        </w:rPr>
        <w:t>, send the data collected for the server, and do BLE scans and posts in parallel</w:t>
      </w:r>
      <w:r w:rsidRPr="00E44CE0">
        <w:rPr>
          <w:lang w:val="en-GB"/>
        </w:rPr>
        <w:t>. This is the only way to understand the usefulness of the various threads running in parallel</w:t>
      </w:r>
      <w:r w:rsidR="00AB1990">
        <w:rPr>
          <w:lang w:val="en-GB"/>
        </w:rPr>
        <w:t xml:space="preserve"> </w:t>
      </w:r>
      <w:r w:rsidR="00892EE6">
        <w:rPr>
          <w:lang w:val="en-GB"/>
        </w:rPr>
        <w:t>to have Wi-Fi and BLE scans simultaneously</w:t>
      </w:r>
      <w:r w:rsidR="00AB1990">
        <w:rPr>
          <w:lang w:val="en-GB"/>
        </w:rPr>
        <w:t xml:space="preserve">. </w:t>
      </w:r>
      <w:r w:rsidRPr="00E44CE0">
        <w:rPr>
          <w:lang w:val="en-GB"/>
        </w:rPr>
        <w:t xml:space="preserve">The </w:t>
      </w:r>
      <w:r w:rsidR="00AB1990">
        <w:rPr>
          <w:lang w:val="en-GB"/>
        </w:rPr>
        <w:t>tag’s</w:t>
      </w:r>
      <w:r w:rsidRPr="00E44CE0">
        <w:rPr>
          <w:lang w:val="en-GB"/>
        </w:rPr>
        <w:t xml:space="preserve"> requirements are</w:t>
      </w:r>
      <w:r w:rsidR="002776E7">
        <w:rPr>
          <w:lang w:val="en-GB"/>
        </w:rPr>
        <w:t>:</w:t>
      </w:r>
    </w:p>
    <w:p w14:paraId="6BC9FF1B" w14:textId="77777777" w:rsidR="004960B1" w:rsidRPr="00E44CE0" w:rsidRDefault="004960B1" w:rsidP="00E44CE0">
      <w:pPr>
        <w:rPr>
          <w:highlight w:val="red"/>
          <w:lang w:val="en-GB"/>
        </w:rPr>
      </w:pPr>
    </w:p>
    <w:p w14:paraId="644C6811" w14:textId="77777777" w:rsidR="00077488" w:rsidRPr="00245EA3" w:rsidRDefault="00077488" w:rsidP="00A26F59">
      <w:pPr>
        <w:pStyle w:val="Corpodetexto"/>
        <w:numPr>
          <w:ilvl w:val="0"/>
          <w:numId w:val="5"/>
        </w:numPr>
      </w:pPr>
      <w:proofErr w:type="spellStart"/>
      <w:r w:rsidRPr="00245EA3">
        <w:t>Effectiveness</w:t>
      </w:r>
      <w:proofErr w:type="spellEnd"/>
    </w:p>
    <w:p w14:paraId="6241440B" w14:textId="748F096B" w:rsidR="00077488" w:rsidRPr="00077488" w:rsidRDefault="00C253B8" w:rsidP="00077488">
      <w:pPr>
        <w:pStyle w:val="Corpodetexto"/>
        <w:rPr>
          <w:lang w:val="en-US"/>
        </w:rPr>
      </w:pPr>
      <w:r>
        <w:rPr>
          <w:lang w:val="en-US"/>
        </w:rPr>
        <w:t>The</w:t>
      </w:r>
      <w:r w:rsidR="00077488" w:rsidRPr="00077488">
        <w:rPr>
          <w:lang w:val="en-US"/>
        </w:rPr>
        <w:t xml:space="preserve"> tag must receive and send data with good transfer speeds</w:t>
      </w:r>
      <w:r w:rsidR="00B71A7D">
        <w:rPr>
          <w:lang w:val="en-US"/>
        </w:rPr>
        <w:t>,</w:t>
      </w:r>
      <w:r w:rsidR="00077488" w:rsidRPr="00077488">
        <w:rPr>
          <w:lang w:val="en-US"/>
        </w:rPr>
        <w:t xml:space="preserve"> and there should be no </w:t>
      </w:r>
      <w:r w:rsidR="00B71A7D">
        <w:rPr>
          <w:lang w:val="en-US"/>
        </w:rPr>
        <w:t>information losses</w:t>
      </w:r>
      <w:r w:rsidR="00077488" w:rsidRPr="00077488">
        <w:rPr>
          <w:lang w:val="en-US"/>
        </w:rPr>
        <w:t>.</w:t>
      </w:r>
    </w:p>
    <w:p w14:paraId="7CDC3B1A" w14:textId="77777777" w:rsidR="00077488" w:rsidRPr="00077488" w:rsidRDefault="00077488" w:rsidP="00077488">
      <w:pPr>
        <w:pStyle w:val="Corpodetexto"/>
        <w:rPr>
          <w:lang w:val="en-US"/>
        </w:rPr>
      </w:pPr>
    </w:p>
    <w:p w14:paraId="27D43DDF" w14:textId="77777777" w:rsidR="00077488" w:rsidRPr="00245EA3" w:rsidRDefault="00077488" w:rsidP="00A26F59">
      <w:pPr>
        <w:pStyle w:val="Corpodetexto"/>
        <w:numPr>
          <w:ilvl w:val="0"/>
          <w:numId w:val="5"/>
        </w:numPr>
      </w:pPr>
      <w:proofErr w:type="spellStart"/>
      <w:r w:rsidRPr="00245EA3">
        <w:t>Cost</w:t>
      </w:r>
      <w:proofErr w:type="spellEnd"/>
    </w:p>
    <w:p w14:paraId="14565D5F" w14:textId="77777777" w:rsidR="00077488" w:rsidRPr="00077488" w:rsidRDefault="00077488" w:rsidP="00077488">
      <w:pPr>
        <w:pStyle w:val="Corpodetexto"/>
        <w:rPr>
          <w:lang w:val="en-US"/>
        </w:rPr>
      </w:pPr>
      <w:r w:rsidRPr="00077488">
        <w:rPr>
          <w:lang w:val="en-US"/>
        </w:rPr>
        <w:t>The tag must be inexpensive in order to be economical to have multiple tags on various objects.</w:t>
      </w:r>
    </w:p>
    <w:p w14:paraId="5048B251" w14:textId="77777777" w:rsidR="00077488" w:rsidRPr="00077488" w:rsidRDefault="00077488" w:rsidP="00077488">
      <w:pPr>
        <w:pStyle w:val="Corpodetexto"/>
        <w:rPr>
          <w:lang w:val="en-US"/>
        </w:rPr>
      </w:pPr>
    </w:p>
    <w:p w14:paraId="0FEDBF18" w14:textId="77777777" w:rsidR="00077488" w:rsidRPr="00245EA3" w:rsidRDefault="00077488" w:rsidP="00A26F59">
      <w:pPr>
        <w:pStyle w:val="Corpodetexto"/>
        <w:numPr>
          <w:ilvl w:val="0"/>
          <w:numId w:val="5"/>
        </w:numPr>
      </w:pPr>
      <w:proofErr w:type="spellStart"/>
      <w:r w:rsidRPr="00245EA3">
        <w:t>Autonomy</w:t>
      </w:r>
      <w:proofErr w:type="spellEnd"/>
      <w:r w:rsidRPr="00245EA3">
        <w:t xml:space="preserve"> (</w:t>
      </w:r>
      <w:proofErr w:type="spellStart"/>
      <w:r w:rsidRPr="00245EA3">
        <w:t>energy</w:t>
      </w:r>
      <w:proofErr w:type="spellEnd"/>
      <w:r w:rsidRPr="00245EA3">
        <w:t xml:space="preserve"> </w:t>
      </w:r>
      <w:proofErr w:type="spellStart"/>
      <w:r w:rsidRPr="00245EA3">
        <w:t>consumption</w:t>
      </w:r>
      <w:proofErr w:type="spellEnd"/>
      <w:r w:rsidRPr="00245EA3">
        <w:t xml:space="preserve"> &amp; </w:t>
      </w:r>
      <w:proofErr w:type="spellStart"/>
      <w:r w:rsidRPr="00245EA3">
        <w:t>battery</w:t>
      </w:r>
      <w:proofErr w:type="spellEnd"/>
      <w:r w:rsidRPr="00245EA3">
        <w:t>)</w:t>
      </w:r>
    </w:p>
    <w:p w14:paraId="2EC8C440" w14:textId="4E0CE2D8" w:rsidR="00077488" w:rsidRPr="00077488" w:rsidRDefault="00077488" w:rsidP="00077488">
      <w:pPr>
        <w:pStyle w:val="Corpodetexto"/>
        <w:rPr>
          <w:lang w:val="en-US"/>
        </w:rPr>
      </w:pPr>
      <w:r w:rsidRPr="00077488">
        <w:rPr>
          <w:lang w:val="en-US"/>
        </w:rPr>
        <w:t xml:space="preserve">The tags’ autonomy must be </w:t>
      </w:r>
      <w:proofErr w:type="gramStart"/>
      <w:r w:rsidR="00B71A7D">
        <w:rPr>
          <w:lang w:val="en-US"/>
        </w:rPr>
        <w:t>pretty</w:t>
      </w:r>
      <w:r w:rsidRPr="00077488">
        <w:rPr>
          <w:lang w:val="en-US"/>
        </w:rPr>
        <w:t xml:space="preserve"> high</w:t>
      </w:r>
      <w:proofErr w:type="gramEnd"/>
      <w:r w:rsidRPr="00077488">
        <w:rPr>
          <w:lang w:val="en-US"/>
        </w:rPr>
        <w:t xml:space="preserve"> (for example, several </w:t>
      </w:r>
      <w:r w:rsidR="004960B1">
        <w:rPr>
          <w:lang w:val="en-US"/>
        </w:rPr>
        <w:t>hours</w:t>
      </w:r>
      <w:r w:rsidRPr="00077488">
        <w:rPr>
          <w:lang w:val="en-US"/>
        </w:rPr>
        <w:t>)</w:t>
      </w:r>
      <w:r w:rsidR="00B71A7D">
        <w:rPr>
          <w:lang w:val="en-US"/>
        </w:rPr>
        <w:t xml:space="preserve">, so there is no need to </w:t>
      </w:r>
      <w:del w:id="108" w:author="Filipe Meneses" w:date="2022-10-27T15:16:00Z">
        <w:r w:rsidR="00892EE6" w:rsidDel="003701F5">
          <w:rPr>
            <w:lang w:val="en-US"/>
          </w:rPr>
          <w:delText>recharge the tags’ batteries constantly</w:delText>
        </w:r>
      </w:del>
      <w:ins w:id="109" w:author="Filipe Meneses" w:date="2022-10-27T15:16:00Z">
        <w:r w:rsidR="003701F5">
          <w:rPr>
            <w:lang w:val="en-US"/>
          </w:rPr>
          <w:t>constantly recharge the tags’ batteries</w:t>
        </w:r>
      </w:ins>
      <w:r w:rsidRPr="00077488">
        <w:rPr>
          <w:lang w:val="en-US"/>
        </w:rPr>
        <w:t>.</w:t>
      </w:r>
    </w:p>
    <w:p w14:paraId="671D9E7E" w14:textId="77777777" w:rsidR="00077488" w:rsidRPr="00077488" w:rsidRDefault="00077488" w:rsidP="00077488">
      <w:pPr>
        <w:pStyle w:val="Corpodetexto"/>
        <w:rPr>
          <w:lang w:val="en-US"/>
        </w:rPr>
      </w:pPr>
    </w:p>
    <w:p w14:paraId="76564068" w14:textId="77777777" w:rsidR="00077488" w:rsidRPr="00245EA3" w:rsidRDefault="00077488" w:rsidP="00A26F59">
      <w:pPr>
        <w:pStyle w:val="Corpodetexto"/>
        <w:numPr>
          <w:ilvl w:val="0"/>
          <w:numId w:val="5"/>
        </w:numPr>
      </w:pPr>
      <w:proofErr w:type="spellStart"/>
      <w:r w:rsidRPr="00245EA3">
        <w:t>Size</w:t>
      </w:r>
      <w:proofErr w:type="spellEnd"/>
      <w:r w:rsidRPr="00245EA3">
        <w:t xml:space="preserve"> </w:t>
      </w:r>
      <w:proofErr w:type="spellStart"/>
      <w:r w:rsidRPr="00245EA3">
        <w:t>and</w:t>
      </w:r>
      <w:proofErr w:type="spellEnd"/>
      <w:r w:rsidRPr="00245EA3">
        <w:t xml:space="preserve"> </w:t>
      </w:r>
      <w:proofErr w:type="spellStart"/>
      <w:r w:rsidRPr="00245EA3">
        <w:t>Weight</w:t>
      </w:r>
      <w:proofErr w:type="spellEnd"/>
    </w:p>
    <w:p w14:paraId="65F1C08D" w14:textId="78005066" w:rsidR="00077488" w:rsidRDefault="00077488" w:rsidP="00077488">
      <w:pPr>
        <w:pStyle w:val="Corpodetexto"/>
        <w:rPr>
          <w:lang w:val="en-US"/>
        </w:rPr>
      </w:pPr>
      <w:r w:rsidRPr="00077488">
        <w:rPr>
          <w:lang w:val="en-US"/>
        </w:rPr>
        <w:t xml:space="preserve">The size and weight of the tags must be </w:t>
      </w:r>
      <w:r w:rsidR="00B71A7D">
        <w:rPr>
          <w:lang w:val="en-US"/>
        </w:rPr>
        <w:t>minima</w:t>
      </w:r>
      <w:r w:rsidRPr="00077488">
        <w:rPr>
          <w:lang w:val="en-US"/>
        </w:rPr>
        <w:t xml:space="preserve">l and light to be able to place </w:t>
      </w:r>
      <w:r w:rsidR="00B71A7D">
        <w:rPr>
          <w:lang w:val="en-US"/>
        </w:rPr>
        <w:t>them</w:t>
      </w:r>
      <w:r w:rsidRPr="00077488">
        <w:rPr>
          <w:lang w:val="en-US"/>
        </w:rPr>
        <w:t xml:space="preserve"> on any object.</w:t>
      </w:r>
    </w:p>
    <w:p w14:paraId="0C2D8348" w14:textId="77777777" w:rsidR="00077488" w:rsidRPr="00077488" w:rsidRDefault="00077488" w:rsidP="00077488">
      <w:pPr>
        <w:pStyle w:val="Corpodetexto"/>
        <w:rPr>
          <w:lang w:val="en-US"/>
        </w:rPr>
      </w:pPr>
    </w:p>
    <w:p w14:paraId="0674DB49" w14:textId="77777777" w:rsidR="00077488" w:rsidRPr="00077488" w:rsidRDefault="00077488" w:rsidP="00A26F59">
      <w:pPr>
        <w:pStyle w:val="Corpodetexto"/>
        <w:numPr>
          <w:ilvl w:val="0"/>
          <w:numId w:val="5"/>
        </w:numPr>
        <w:rPr>
          <w:lang w:val="en-US"/>
        </w:rPr>
      </w:pPr>
      <w:r w:rsidRPr="00077488">
        <w:rPr>
          <w:lang w:val="en-US"/>
        </w:rPr>
        <w:t>Operating System Limitations (privacy and energy)</w:t>
      </w:r>
    </w:p>
    <w:p w14:paraId="4C0D2EE0" w14:textId="232D8D6B" w:rsidR="00077488" w:rsidRPr="00077488" w:rsidRDefault="00077488" w:rsidP="00077488">
      <w:pPr>
        <w:pStyle w:val="Corpodetexto"/>
        <w:rPr>
          <w:lang w:val="en-US"/>
        </w:rPr>
      </w:pPr>
      <w:r w:rsidRPr="00077488">
        <w:rPr>
          <w:lang w:val="en-US"/>
        </w:rPr>
        <w:t xml:space="preserve">The Operating System should not be a hindrance because of </w:t>
      </w:r>
      <w:r w:rsidR="00B71A7D">
        <w:rPr>
          <w:lang w:val="en-US"/>
        </w:rPr>
        <w:t xml:space="preserve">its </w:t>
      </w:r>
      <w:r w:rsidR="00272345">
        <w:rPr>
          <w:lang w:val="en-US"/>
        </w:rPr>
        <w:t>d</w:t>
      </w:r>
      <w:r w:rsidR="006A1C86">
        <w:rPr>
          <w:lang w:val="en-US"/>
        </w:rPr>
        <w:t xml:space="preserve">evice's data privacy and power consumption </w:t>
      </w:r>
      <w:r w:rsidR="006A1C86">
        <w:rPr>
          <w:lang w:val="en-US"/>
        </w:rPr>
        <w:lastRenderedPageBreak/>
        <w:t>restrictions</w:t>
      </w:r>
      <w:r w:rsidRPr="00077488">
        <w:rPr>
          <w:lang w:val="en-US"/>
        </w:rPr>
        <w:t>.</w:t>
      </w:r>
    </w:p>
    <w:p w14:paraId="61714496" w14:textId="77777777" w:rsidR="00077488" w:rsidRPr="00541759" w:rsidRDefault="00077488" w:rsidP="00077488">
      <w:pPr>
        <w:pStyle w:val="Corpodetexto"/>
        <w:rPr>
          <w:lang w:val="en-US"/>
        </w:rPr>
      </w:pPr>
    </w:p>
    <w:p w14:paraId="51610F39" w14:textId="47C4AA47" w:rsidR="00077488" w:rsidRPr="00077488" w:rsidRDefault="00077488" w:rsidP="00A26F59">
      <w:pPr>
        <w:pStyle w:val="Corpodetexto"/>
        <w:numPr>
          <w:ilvl w:val="0"/>
          <w:numId w:val="5"/>
        </w:numPr>
        <w:rPr>
          <w:lang w:val="en-US"/>
        </w:rPr>
      </w:pPr>
      <w:r w:rsidRPr="00077488">
        <w:rPr>
          <w:lang w:val="en-US"/>
        </w:rPr>
        <w:t>Channel Duality (the server communicating with the tag and the tag with the server)</w:t>
      </w:r>
    </w:p>
    <w:p w14:paraId="1391EAA8" w14:textId="77777777" w:rsidR="00077488" w:rsidRPr="00077488" w:rsidRDefault="00077488" w:rsidP="00077488">
      <w:pPr>
        <w:pStyle w:val="Corpodetexto"/>
        <w:rPr>
          <w:lang w:val="en-US"/>
        </w:rPr>
      </w:pPr>
      <w:r w:rsidRPr="00077488">
        <w:rPr>
          <w:lang w:val="en-US"/>
        </w:rPr>
        <w:t>The tag must be able to communicate with the server as well as receive data from the server.</w:t>
      </w:r>
    </w:p>
    <w:p w14:paraId="39D52317" w14:textId="77777777" w:rsidR="00077488" w:rsidRPr="00077488" w:rsidRDefault="00077488" w:rsidP="00077488">
      <w:pPr>
        <w:pStyle w:val="Corpodetexto"/>
        <w:rPr>
          <w:lang w:val="en-US"/>
        </w:rPr>
      </w:pPr>
    </w:p>
    <w:p w14:paraId="40AFF6C2" w14:textId="77777777" w:rsidR="00077488" w:rsidRDefault="00077488" w:rsidP="00A26F59">
      <w:pPr>
        <w:pStyle w:val="Corpodetexto"/>
        <w:numPr>
          <w:ilvl w:val="0"/>
          <w:numId w:val="5"/>
        </w:numPr>
      </w:pPr>
      <w:proofErr w:type="spellStart"/>
      <w:r w:rsidRPr="00F87125">
        <w:t>Openness</w:t>
      </w:r>
      <w:proofErr w:type="spellEnd"/>
    </w:p>
    <w:p w14:paraId="399A3C4E" w14:textId="7326486B" w:rsidR="00077488" w:rsidRPr="00077488" w:rsidRDefault="00077488" w:rsidP="00077488">
      <w:pPr>
        <w:pStyle w:val="Corpodetexto"/>
        <w:rPr>
          <w:lang w:val="en-US"/>
        </w:rPr>
      </w:pPr>
      <w:r w:rsidRPr="00077488">
        <w:rPr>
          <w:lang w:val="en-US"/>
        </w:rPr>
        <w:t xml:space="preserve">The </w:t>
      </w:r>
      <w:r w:rsidR="00B71A7D">
        <w:rPr>
          <w:lang w:val="en-US"/>
        </w:rPr>
        <w:t>system's openness</w:t>
      </w:r>
      <w:r w:rsidRPr="00077488">
        <w:rPr>
          <w:lang w:val="en-US"/>
        </w:rPr>
        <w:t xml:space="preserve"> is determined primarily by the degree to which new resource-sharing services can be made available to the user</w:t>
      </w:r>
      <w:r w:rsidR="00264E79">
        <w:rPr>
          <w:lang w:val="en-US"/>
        </w:rPr>
        <w:t>. Accessing shared resources is facilitated through a uniform communication interface.</w:t>
      </w:r>
    </w:p>
    <w:p w14:paraId="6D084F47" w14:textId="77777777" w:rsidR="00077488" w:rsidRPr="00077488" w:rsidRDefault="00077488" w:rsidP="00077488">
      <w:pPr>
        <w:pStyle w:val="Corpodetexto"/>
        <w:rPr>
          <w:lang w:val="en-US"/>
        </w:rPr>
      </w:pPr>
    </w:p>
    <w:p w14:paraId="72D659EA" w14:textId="77777777" w:rsidR="00077488" w:rsidRDefault="00077488" w:rsidP="00A26F59">
      <w:pPr>
        <w:pStyle w:val="Corpodetexto"/>
        <w:numPr>
          <w:ilvl w:val="0"/>
          <w:numId w:val="5"/>
        </w:numPr>
      </w:pPr>
      <w:proofErr w:type="spellStart"/>
      <w:r>
        <w:t>Standalone</w:t>
      </w:r>
      <w:proofErr w:type="spellEnd"/>
    </w:p>
    <w:p w14:paraId="2444616B" w14:textId="26E6DE14" w:rsidR="00077488" w:rsidRPr="00077488" w:rsidRDefault="00077488" w:rsidP="00077488">
      <w:pPr>
        <w:pStyle w:val="Corpodetexto"/>
        <w:rPr>
          <w:lang w:val="en-US"/>
        </w:rPr>
      </w:pPr>
      <w:r w:rsidRPr="00077488">
        <w:rPr>
          <w:lang w:val="en-US"/>
        </w:rPr>
        <w:t>The device must be able to function independently of other hardware</w:t>
      </w:r>
      <w:r w:rsidR="00D146C7">
        <w:rPr>
          <w:lang w:val="en-US"/>
        </w:rPr>
        <w:t>, which</w:t>
      </w:r>
      <w:r w:rsidRPr="00077488">
        <w:rPr>
          <w:lang w:val="en-US"/>
        </w:rPr>
        <w:t xml:space="preserve"> means it is not integrated into another device. It can act as a standalone reader and transmitter of data.</w:t>
      </w:r>
    </w:p>
    <w:p w14:paraId="6E59FFA3" w14:textId="38045F0D" w:rsidR="00077488" w:rsidRDefault="00077488" w:rsidP="00077488">
      <w:pPr>
        <w:pStyle w:val="Corpodetexto"/>
        <w:rPr>
          <w:lang w:val="en-US"/>
        </w:rPr>
      </w:pPr>
    </w:p>
    <w:p w14:paraId="192FE453" w14:textId="6DF17F89" w:rsidR="005522FC" w:rsidRPr="00E44CE0" w:rsidRDefault="005522FC" w:rsidP="00C725FF">
      <w:pPr>
        <w:pStyle w:val="Ttulo3"/>
        <w:numPr>
          <w:ilvl w:val="2"/>
          <w:numId w:val="48"/>
        </w:numPr>
        <w:rPr>
          <w:lang w:val="en-GB"/>
        </w:rPr>
      </w:pPr>
      <w:bookmarkStart w:id="110" w:name="_Toc117467171"/>
      <w:r w:rsidRPr="00E44CE0">
        <w:rPr>
          <w:lang w:val="en-GB"/>
        </w:rPr>
        <w:t>Use Cases</w:t>
      </w:r>
      <w:bookmarkEnd w:id="110"/>
    </w:p>
    <w:p w14:paraId="5D56FD52" w14:textId="77777777" w:rsidR="005522FC" w:rsidRDefault="005522FC" w:rsidP="005522FC">
      <w:pPr>
        <w:pStyle w:val="Corpodetexto"/>
        <w:rPr>
          <w:lang w:val="en"/>
        </w:rPr>
      </w:pPr>
      <w:r w:rsidRPr="00E05506">
        <w:rPr>
          <w:lang w:val="en"/>
        </w:rPr>
        <w:t>This section describes</w:t>
      </w:r>
      <w:r>
        <w:rPr>
          <w:lang w:val="en"/>
        </w:rPr>
        <w:t xml:space="preserve"> how the tag interacts with the system. The use cases identify success and failure scenarios and any critical variations.</w:t>
      </w:r>
    </w:p>
    <w:p w14:paraId="6D412354" w14:textId="77777777" w:rsidR="005522FC" w:rsidRPr="00F0078B" w:rsidRDefault="005522FC" w:rsidP="005522FC">
      <w:pPr>
        <w:rPr>
          <w:lang w:val="en"/>
        </w:rPr>
      </w:pPr>
    </w:p>
    <w:p w14:paraId="76F546F9" w14:textId="2D37A3F7" w:rsidR="005522FC" w:rsidRPr="00E05506" w:rsidRDefault="005522FC" w:rsidP="005522FC">
      <w:pPr>
        <w:pStyle w:val="Corpodetexto"/>
        <w:rPr>
          <w:b/>
          <w:bCs/>
          <w:lang w:val="en-GB"/>
        </w:rPr>
      </w:pPr>
      <w:r>
        <w:rPr>
          <w:noProof/>
        </w:rPr>
        <mc:AlternateContent>
          <mc:Choice Requires="wps">
            <w:drawing>
              <wp:anchor distT="0" distB="0" distL="114300" distR="114300" simplePos="0" relativeHeight="251860992" behindDoc="1" locked="0" layoutInCell="1" allowOverlap="1" wp14:anchorId="295A889A" wp14:editId="6F996468">
                <wp:simplePos x="0" y="0"/>
                <wp:positionH relativeFrom="column">
                  <wp:posOffset>266700</wp:posOffset>
                </wp:positionH>
                <wp:positionV relativeFrom="paragraph">
                  <wp:posOffset>1304290</wp:posOffset>
                </wp:positionV>
                <wp:extent cx="5730240" cy="635"/>
                <wp:effectExtent l="0" t="0" r="0" b="0"/>
                <wp:wrapTight wrapText="bothSides">
                  <wp:wrapPolygon edited="0">
                    <wp:start x="0" y="0"/>
                    <wp:lineTo x="0" y="21600"/>
                    <wp:lineTo x="21600" y="21600"/>
                    <wp:lineTo x="21600" y="0"/>
                  </wp:wrapPolygon>
                </wp:wrapTight>
                <wp:docPr id="57" name="Text Box 57"/>
                <wp:cNvGraphicFramePr/>
                <a:graphic xmlns:a="http://schemas.openxmlformats.org/drawingml/2006/main">
                  <a:graphicData uri="http://schemas.microsoft.com/office/word/2010/wordprocessingShape">
                    <wps:wsp>
                      <wps:cNvSpPr txBox="1"/>
                      <wps:spPr>
                        <a:xfrm>
                          <a:off x="0" y="0"/>
                          <a:ext cx="5730240" cy="635"/>
                        </a:xfrm>
                        <a:prstGeom prst="rect">
                          <a:avLst/>
                        </a:prstGeom>
                        <a:solidFill>
                          <a:prstClr val="white"/>
                        </a:solidFill>
                        <a:ln>
                          <a:noFill/>
                        </a:ln>
                      </wps:spPr>
                      <wps:txbx>
                        <w:txbxContent>
                          <w:p w14:paraId="1B402353" w14:textId="5B8179A8" w:rsidR="005522FC" w:rsidRPr="00715770" w:rsidRDefault="005522FC" w:rsidP="005522FC">
                            <w:pPr>
                              <w:pStyle w:val="Legenda"/>
                              <w:rPr>
                                <w:rFonts w:ascii="NewsGotT" w:eastAsia="Verdana" w:hAnsi="NewsGotT" w:cs="Verdana"/>
                                <w:b/>
                                <w:bCs/>
                                <w:noProof/>
                                <w:sz w:val="24"/>
                                <w:szCs w:val="24"/>
                              </w:rPr>
                            </w:pPr>
                            <w:bookmarkStart w:id="111" w:name="_Ref113458221"/>
                            <w:bookmarkStart w:id="112" w:name="_Toc117467212"/>
                            <w:r>
                              <w:t xml:space="preserve">Figure </w:t>
                            </w:r>
                            <w:r>
                              <w:fldChar w:fldCharType="begin"/>
                            </w:r>
                            <w:r>
                              <w:instrText xml:space="preserve"> SEQ Figure \* ARABIC </w:instrText>
                            </w:r>
                            <w:r>
                              <w:fldChar w:fldCharType="separate"/>
                            </w:r>
                            <w:r w:rsidR="003F6946">
                              <w:rPr>
                                <w:noProof/>
                              </w:rPr>
                              <w:t>9</w:t>
                            </w:r>
                            <w:r>
                              <w:fldChar w:fldCharType="end"/>
                            </w:r>
                            <w:bookmarkEnd w:id="111"/>
                            <w:r>
                              <w:t xml:space="preserve"> - Case 1.</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5A889A" id="Text Box 57" o:spid="_x0000_s1034" type="#_x0000_t202" style="position:absolute;left:0;text-align:left;margin-left:21pt;margin-top:102.7pt;width:451.2pt;height:.05pt;z-index:-251455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" stroked="f">
                <v:textbox style="mso-fit-shape-to-text:t" inset="0,0,0,0">
                  <w:txbxContent>
                    <w:p w14:paraId="1B402353" w14:textId="5B8179A8" w:rsidR="005522FC" w:rsidRPr="00715770" w:rsidRDefault="005522FC" w:rsidP="005522FC">
                      <w:pPr>
                        <w:pStyle w:val="Legenda"/>
                        <w:rPr>
                          <w:rFonts w:ascii="NewsGotT" w:eastAsia="Verdana" w:hAnsi="NewsGotT" w:cs="Verdana"/>
                          <w:b/>
                          <w:bCs/>
                          <w:noProof/>
                          <w:sz w:val="24"/>
                          <w:szCs w:val="24"/>
                        </w:rPr>
                      </w:pPr>
                      <w:bookmarkStart w:id="113" w:name="_Ref113458221"/>
                      <w:bookmarkStart w:id="114" w:name="_Toc117467212"/>
                      <w:r>
                        <w:t xml:space="preserve">Figure </w:t>
                      </w:r>
                      <w:r>
                        <w:fldChar w:fldCharType="begin"/>
                      </w:r>
                      <w:r>
                        <w:instrText xml:space="preserve"> SEQ Figure \* ARABIC </w:instrText>
                      </w:r>
                      <w:r>
                        <w:fldChar w:fldCharType="separate"/>
                      </w:r>
                      <w:r w:rsidR="003F6946">
                        <w:rPr>
                          <w:noProof/>
                        </w:rPr>
                        <w:t>9</w:t>
                      </w:r>
                      <w:r>
                        <w:fldChar w:fldCharType="end"/>
                      </w:r>
                      <w:bookmarkEnd w:id="113"/>
                      <w:r>
                        <w:t xml:space="preserve"> - Case 1.</w:t>
                      </w:r>
                      <w:bookmarkEnd w:id="114"/>
                    </w:p>
                  </w:txbxContent>
                </v:textbox>
                <w10:wrap type="tight"/>
              </v:shape>
            </w:pict>
          </mc:Fallback>
        </mc:AlternateContent>
      </w:r>
      <w:r w:rsidRPr="00130CCC">
        <w:rPr>
          <w:b/>
          <w:bCs/>
          <w:noProof/>
        </w:rPr>
        <w:drawing>
          <wp:anchor distT="0" distB="0" distL="114300" distR="114300" simplePos="0" relativeHeight="251856896" behindDoc="1" locked="0" layoutInCell="1" allowOverlap="1" wp14:anchorId="11CBFE3D" wp14:editId="6AADCB56">
            <wp:simplePos x="0" y="0"/>
            <wp:positionH relativeFrom="margin">
              <wp:align>right</wp:align>
            </wp:positionH>
            <wp:positionV relativeFrom="paragraph">
              <wp:posOffset>363220</wp:posOffset>
            </wp:positionV>
            <wp:extent cx="5730240" cy="883920"/>
            <wp:effectExtent l="0" t="0" r="3810" b="0"/>
            <wp:wrapTight wrapText="bothSides">
              <wp:wrapPolygon edited="0">
                <wp:start x="0" y="0"/>
                <wp:lineTo x="0" y="20948"/>
                <wp:lineTo x="21543" y="20948"/>
                <wp:lineTo x="21543" y="0"/>
                <wp:lineTo x="0" y="0"/>
              </wp:wrapPolygon>
            </wp:wrapTight>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30240" cy="883920"/>
                    </a:xfrm>
                    <a:prstGeom prst="rect">
                      <a:avLst/>
                    </a:prstGeom>
                    <a:noFill/>
                    <a:ln>
                      <a:noFill/>
                    </a:ln>
                  </pic:spPr>
                </pic:pic>
              </a:graphicData>
            </a:graphic>
          </wp:anchor>
        </w:drawing>
      </w:r>
      <w:r w:rsidRPr="00E05506">
        <w:rPr>
          <w:b/>
          <w:bCs/>
          <w:lang w:val="en-GB"/>
        </w:rPr>
        <w:t>Case 1: Delayed Post (</w:t>
      </w:r>
      <w:r w:rsidRPr="00CC3CA4">
        <w:rPr>
          <w:b/>
          <w:bCs/>
        </w:rPr>
        <w:fldChar w:fldCharType="begin"/>
      </w:r>
      <w:r w:rsidRPr="00E05506">
        <w:rPr>
          <w:b/>
          <w:bCs/>
          <w:lang w:val="en-GB"/>
        </w:rPr>
        <w:instrText xml:space="preserve"> REF _Ref113458221 \h  \* MERGEFORMAT </w:instrText>
      </w:r>
      <w:r w:rsidRPr="00CC3CA4">
        <w:rPr>
          <w:b/>
          <w:bCs/>
        </w:rPr>
      </w:r>
      <w:r w:rsidRPr="00CC3CA4">
        <w:rPr>
          <w:b/>
          <w:bCs/>
        </w:rPr>
        <w:fldChar w:fldCharType="separate"/>
      </w:r>
      <w:r w:rsidR="008F0E85" w:rsidRPr="008F0E85">
        <w:rPr>
          <w:b/>
          <w:bCs/>
          <w:lang w:val="en-GB"/>
        </w:rPr>
        <w:t xml:space="preserve">Figure </w:t>
      </w:r>
      <w:r w:rsidR="008F0E85" w:rsidRPr="008F0E85">
        <w:rPr>
          <w:b/>
          <w:bCs/>
          <w:noProof/>
          <w:lang w:val="en-GB"/>
        </w:rPr>
        <w:t>9</w:t>
      </w:r>
      <w:r w:rsidRPr="00CC3CA4">
        <w:rPr>
          <w:b/>
          <w:bCs/>
        </w:rPr>
        <w:fldChar w:fldCharType="end"/>
      </w:r>
      <w:r w:rsidRPr="00E05506">
        <w:rPr>
          <w:b/>
          <w:bCs/>
          <w:lang w:val="en-GB"/>
        </w:rPr>
        <w:t>)</w:t>
      </w:r>
    </w:p>
    <w:p w14:paraId="3AB0A93B" w14:textId="77777777" w:rsidR="005522FC" w:rsidRPr="00E05506" w:rsidRDefault="005522FC" w:rsidP="005522FC">
      <w:pPr>
        <w:pStyle w:val="Corpodetexto"/>
        <w:rPr>
          <w:lang w:val="en-GB"/>
        </w:rPr>
      </w:pPr>
    </w:p>
    <w:p w14:paraId="26591021" w14:textId="0EF854B4" w:rsidR="005522FC" w:rsidRPr="00CC3CA4" w:rsidRDefault="005522FC" w:rsidP="005522FC">
      <w:pPr>
        <w:pStyle w:val="Corpodetexto"/>
        <w:rPr>
          <w:lang w:val="en-GB"/>
        </w:rPr>
      </w:pPr>
      <w:r w:rsidRPr="00CC3CA4">
        <w:rPr>
          <w:lang w:val="en-GB"/>
        </w:rPr>
        <w:t xml:space="preserve">The post thread </w:t>
      </w:r>
      <w:r>
        <w:rPr>
          <w:lang w:val="en-GB"/>
        </w:rPr>
        <w:t>takes more time to complete</w:t>
      </w:r>
      <w:r w:rsidRPr="00CC3CA4">
        <w:rPr>
          <w:lang w:val="en-GB"/>
        </w:rPr>
        <w:t xml:space="preserve"> than the scan thread. After a post is completed, information from the l</w:t>
      </w:r>
      <w:r w:rsidR="00AB1990">
        <w:rPr>
          <w:lang w:val="en-GB"/>
        </w:rPr>
        <w:t>ast scan will be</w:t>
      </w:r>
      <w:r w:rsidRPr="00CC3CA4">
        <w:rPr>
          <w:lang w:val="en-GB"/>
        </w:rPr>
        <w:t xml:space="preserve"> ready to be retrieved from the </w:t>
      </w:r>
      <w:r>
        <w:rPr>
          <w:lang w:val="en-GB"/>
        </w:rPr>
        <w:t>following</w:t>
      </w:r>
      <w:r w:rsidRPr="00CC3CA4">
        <w:rPr>
          <w:lang w:val="en-GB"/>
        </w:rPr>
        <w:t xml:space="preserve"> post thread.</w:t>
      </w:r>
    </w:p>
    <w:p w14:paraId="41CC97B5" w14:textId="77777777" w:rsidR="005522FC" w:rsidRPr="00CC3CA4" w:rsidRDefault="005522FC" w:rsidP="005522FC">
      <w:pPr>
        <w:pStyle w:val="Corpodetexto"/>
        <w:rPr>
          <w:lang w:val="en-GB"/>
        </w:rPr>
      </w:pPr>
    </w:p>
    <w:p w14:paraId="60E4CCCC" w14:textId="13EBB80E" w:rsidR="005522FC" w:rsidRPr="00CC3CA4" w:rsidRDefault="005522FC" w:rsidP="005522FC">
      <w:pPr>
        <w:pStyle w:val="Corpodetexto"/>
        <w:rPr>
          <w:b/>
          <w:bCs/>
          <w:lang w:val="en-GB"/>
        </w:rPr>
      </w:pPr>
      <w:r>
        <w:rPr>
          <w:noProof/>
        </w:rPr>
        <w:lastRenderedPageBreak/>
        <mc:AlternateContent>
          <mc:Choice Requires="wps">
            <w:drawing>
              <wp:anchor distT="0" distB="0" distL="114300" distR="114300" simplePos="0" relativeHeight="251862016" behindDoc="1" locked="0" layoutInCell="1" allowOverlap="1" wp14:anchorId="48078CDB" wp14:editId="285E8F44">
                <wp:simplePos x="0" y="0"/>
                <wp:positionH relativeFrom="column">
                  <wp:posOffset>266700</wp:posOffset>
                </wp:positionH>
                <wp:positionV relativeFrom="paragraph">
                  <wp:posOffset>1487170</wp:posOffset>
                </wp:positionV>
                <wp:extent cx="5730240" cy="635"/>
                <wp:effectExtent l="0" t="0" r="0" b="0"/>
                <wp:wrapTight wrapText="bothSides">
                  <wp:wrapPolygon edited="0">
                    <wp:start x="0" y="0"/>
                    <wp:lineTo x="0" y="21600"/>
                    <wp:lineTo x="21600" y="21600"/>
                    <wp:lineTo x="21600" y="0"/>
                  </wp:wrapPolygon>
                </wp:wrapTight>
                <wp:docPr id="58" name="Text Box 58"/>
                <wp:cNvGraphicFramePr/>
                <a:graphic xmlns:a="http://schemas.openxmlformats.org/drawingml/2006/main">
                  <a:graphicData uri="http://schemas.microsoft.com/office/word/2010/wordprocessingShape">
                    <wps:wsp>
                      <wps:cNvSpPr txBox="1"/>
                      <wps:spPr>
                        <a:xfrm>
                          <a:off x="0" y="0"/>
                          <a:ext cx="5730240" cy="635"/>
                        </a:xfrm>
                        <a:prstGeom prst="rect">
                          <a:avLst/>
                        </a:prstGeom>
                        <a:solidFill>
                          <a:prstClr val="white"/>
                        </a:solidFill>
                        <a:ln>
                          <a:noFill/>
                        </a:ln>
                      </wps:spPr>
                      <wps:txbx>
                        <w:txbxContent>
                          <w:p w14:paraId="0697E4D2" w14:textId="544A4296" w:rsidR="005522FC" w:rsidRPr="007E26B7" w:rsidRDefault="005522FC" w:rsidP="005522FC">
                            <w:pPr>
                              <w:pStyle w:val="Legenda"/>
                              <w:rPr>
                                <w:rFonts w:ascii="NewsGotT" w:eastAsia="Verdana" w:hAnsi="NewsGotT" w:cs="Verdana"/>
                                <w:b/>
                                <w:bCs/>
                                <w:noProof/>
                                <w:sz w:val="24"/>
                                <w:szCs w:val="24"/>
                              </w:rPr>
                            </w:pPr>
                            <w:bookmarkStart w:id="115" w:name="_Ref113458236"/>
                            <w:bookmarkStart w:id="116" w:name="_Toc117467213"/>
                            <w:r>
                              <w:t xml:space="preserve">Figure </w:t>
                            </w:r>
                            <w:r>
                              <w:fldChar w:fldCharType="begin"/>
                            </w:r>
                            <w:r>
                              <w:instrText xml:space="preserve"> SEQ Figure \* ARABIC </w:instrText>
                            </w:r>
                            <w:r>
                              <w:fldChar w:fldCharType="separate"/>
                            </w:r>
                            <w:r w:rsidR="003F6946">
                              <w:rPr>
                                <w:noProof/>
                              </w:rPr>
                              <w:t>10</w:t>
                            </w:r>
                            <w:r>
                              <w:fldChar w:fldCharType="end"/>
                            </w:r>
                            <w:bookmarkEnd w:id="115"/>
                            <w:r>
                              <w:t xml:space="preserve"> - Case 2.</w:t>
                            </w:r>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078CDB" id="Text Box 58" o:spid="_x0000_s1035" type="#_x0000_t202" style="position:absolute;left:0;text-align:left;margin-left:21pt;margin-top:117.1pt;width:451.2pt;height:.05pt;z-index:-251454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" stroked="f">
                <v:textbox style="mso-fit-shape-to-text:t" inset="0,0,0,0">
                  <w:txbxContent>
                    <w:p w14:paraId="0697E4D2" w14:textId="544A4296" w:rsidR="005522FC" w:rsidRPr="007E26B7" w:rsidRDefault="005522FC" w:rsidP="005522FC">
                      <w:pPr>
                        <w:pStyle w:val="Legenda"/>
                        <w:rPr>
                          <w:rFonts w:ascii="NewsGotT" w:eastAsia="Verdana" w:hAnsi="NewsGotT" w:cs="Verdana"/>
                          <w:b/>
                          <w:bCs/>
                          <w:noProof/>
                          <w:sz w:val="24"/>
                          <w:szCs w:val="24"/>
                        </w:rPr>
                      </w:pPr>
                      <w:bookmarkStart w:id="117" w:name="_Ref113458236"/>
                      <w:bookmarkStart w:id="118" w:name="_Toc117467213"/>
                      <w:r>
                        <w:t xml:space="preserve">Figure </w:t>
                      </w:r>
                      <w:r>
                        <w:fldChar w:fldCharType="begin"/>
                      </w:r>
                      <w:r>
                        <w:instrText xml:space="preserve"> SEQ Figure \* ARABIC </w:instrText>
                      </w:r>
                      <w:r>
                        <w:fldChar w:fldCharType="separate"/>
                      </w:r>
                      <w:r w:rsidR="003F6946">
                        <w:rPr>
                          <w:noProof/>
                        </w:rPr>
                        <w:t>10</w:t>
                      </w:r>
                      <w:r>
                        <w:fldChar w:fldCharType="end"/>
                      </w:r>
                      <w:bookmarkEnd w:id="117"/>
                      <w:r>
                        <w:t xml:space="preserve"> - Case 2.</w:t>
                      </w:r>
                      <w:bookmarkEnd w:id="118"/>
                    </w:p>
                  </w:txbxContent>
                </v:textbox>
                <w10:wrap type="tight"/>
              </v:shape>
            </w:pict>
          </mc:Fallback>
        </mc:AlternateContent>
      </w:r>
      <w:r w:rsidRPr="00130CCC">
        <w:rPr>
          <w:b/>
          <w:bCs/>
          <w:noProof/>
        </w:rPr>
        <w:drawing>
          <wp:anchor distT="0" distB="0" distL="114300" distR="114300" simplePos="0" relativeHeight="251857920" behindDoc="1" locked="0" layoutInCell="1" allowOverlap="1" wp14:anchorId="5974A229" wp14:editId="4EAAE231">
            <wp:simplePos x="0" y="0"/>
            <wp:positionH relativeFrom="margin">
              <wp:align>right</wp:align>
            </wp:positionH>
            <wp:positionV relativeFrom="paragraph">
              <wp:posOffset>332740</wp:posOffset>
            </wp:positionV>
            <wp:extent cx="5730240" cy="1097280"/>
            <wp:effectExtent l="0" t="0" r="3810" b="7620"/>
            <wp:wrapTight wrapText="bothSides">
              <wp:wrapPolygon edited="0">
                <wp:start x="0" y="0"/>
                <wp:lineTo x="0" y="21375"/>
                <wp:lineTo x="21543" y="21375"/>
                <wp:lineTo x="21543" y="0"/>
                <wp:lineTo x="0" y="0"/>
              </wp:wrapPolygon>
            </wp:wrapTight>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30240" cy="1097280"/>
                    </a:xfrm>
                    <a:prstGeom prst="rect">
                      <a:avLst/>
                    </a:prstGeom>
                    <a:noFill/>
                    <a:ln>
                      <a:noFill/>
                    </a:ln>
                  </pic:spPr>
                </pic:pic>
              </a:graphicData>
            </a:graphic>
          </wp:anchor>
        </w:drawing>
      </w:r>
      <w:r w:rsidRPr="00CC3CA4">
        <w:rPr>
          <w:b/>
          <w:bCs/>
          <w:lang w:val="en-GB"/>
        </w:rPr>
        <w:t>Case 2: Delayed Scan (</w:t>
      </w:r>
      <w:r w:rsidRPr="00CC3CA4">
        <w:rPr>
          <w:b/>
          <w:bCs/>
          <w:lang w:val="en-GB"/>
        </w:rPr>
        <w:fldChar w:fldCharType="begin"/>
      </w:r>
      <w:r w:rsidRPr="00CC3CA4">
        <w:rPr>
          <w:b/>
          <w:bCs/>
          <w:lang w:val="en-GB"/>
        </w:rPr>
        <w:instrText xml:space="preserve"> REF _Ref113458236 \h  \* MERGEFORMAT </w:instrText>
      </w:r>
      <w:r w:rsidRPr="00CC3CA4">
        <w:rPr>
          <w:b/>
          <w:bCs/>
          <w:lang w:val="en-GB"/>
        </w:rPr>
      </w:r>
      <w:r w:rsidRPr="00CC3CA4">
        <w:rPr>
          <w:b/>
          <w:bCs/>
          <w:lang w:val="en-GB"/>
        </w:rPr>
        <w:fldChar w:fldCharType="separate"/>
      </w:r>
      <w:r w:rsidR="008F0E85" w:rsidRPr="008F0E85">
        <w:rPr>
          <w:b/>
          <w:bCs/>
          <w:lang w:val="en-GB"/>
        </w:rPr>
        <w:t xml:space="preserve">Figure </w:t>
      </w:r>
      <w:r w:rsidR="008F0E85" w:rsidRPr="008F0E85">
        <w:rPr>
          <w:b/>
          <w:bCs/>
          <w:noProof/>
          <w:lang w:val="en-GB"/>
        </w:rPr>
        <w:t>10</w:t>
      </w:r>
      <w:r w:rsidRPr="00CC3CA4">
        <w:rPr>
          <w:b/>
          <w:bCs/>
          <w:lang w:val="en-GB"/>
        </w:rPr>
        <w:fldChar w:fldCharType="end"/>
      </w:r>
      <w:r w:rsidRPr="00CC3CA4">
        <w:rPr>
          <w:b/>
          <w:bCs/>
          <w:lang w:val="en-GB"/>
        </w:rPr>
        <w:t>)</w:t>
      </w:r>
    </w:p>
    <w:p w14:paraId="4491AA57" w14:textId="77777777" w:rsidR="005522FC" w:rsidRPr="00CC3CA4" w:rsidRDefault="005522FC" w:rsidP="005522FC">
      <w:pPr>
        <w:pStyle w:val="Corpodetexto"/>
        <w:rPr>
          <w:lang w:val="en-GB"/>
        </w:rPr>
      </w:pPr>
      <w:r>
        <w:rPr>
          <w:lang w:val="en-GB"/>
        </w:rPr>
        <w:t>Since the post thread starts after the scan is complete, it will wait until the scan is finished and the new information is available to be sent to the server. Case 2</w:t>
      </w:r>
      <w:r w:rsidRPr="00CC3CA4">
        <w:rPr>
          <w:lang w:val="en-GB"/>
        </w:rPr>
        <w:t xml:space="preserve"> is the </w:t>
      </w:r>
      <w:r>
        <w:rPr>
          <w:lang w:val="en-GB"/>
        </w:rPr>
        <w:t>standard</w:t>
      </w:r>
      <w:r w:rsidRPr="00CC3CA4">
        <w:rPr>
          <w:lang w:val="en-GB"/>
        </w:rPr>
        <w:t xml:space="preserve"> procedure for the program.</w:t>
      </w:r>
      <w:r>
        <w:rPr>
          <w:lang w:val="en-GB"/>
        </w:rPr>
        <w:t xml:space="preserve"> </w:t>
      </w:r>
      <w:r w:rsidRPr="00B50C26">
        <w:rPr>
          <w:lang w:val="en-GB"/>
        </w:rPr>
        <w:t>Ideally, the POSTs would be very fast so as not to lose data from any scans.</w:t>
      </w:r>
    </w:p>
    <w:p w14:paraId="2340AB97" w14:textId="77777777" w:rsidR="005522FC" w:rsidRPr="00CC3CA4" w:rsidRDefault="005522FC" w:rsidP="005522FC">
      <w:pPr>
        <w:pStyle w:val="Corpodetexto"/>
        <w:rPr>
          <w:lang w:val="en-GB"/>
        </w:rPr>
      </w:pPr>
    </w:p>
    <w:p w14:paraId="03038D7C" w14:textId="05967C6A" w:rsidR="005522FC" w:rsidRPr="00CC3CA4" w:rsidRDefault="005522FC" w:rsidP="005522FC">
      <w:pPr>
        <w:pStyle w:val="Corpodetexto"/>
        <w:rPr>
          <w:b/>
          <w:bCs/>
          <w:lang w:val="en-GB"/>
        </w:rPr>
      </w:pPr>
      <w:r>
        <w:rPr>
          <w:noProof/>
        </w:rPr>
        <mc:AlternateContent>
          <mc:Choice Requires="wps">
            <w:drawing>
              <wp:anchor distT="0" distB="0" distL="114300" distR="114300" simplePos="0" relativeHeight="251863040" behindDoc="1" locked="0" layoutInCell="1" allowOverlap="1" wp14:anchorId="7B82B85A" wp14:editId="0CB45E60">
                <wp:simplePos x="0" y="0"/>
                <wp:positionH relativeFrom="column">
                  <wp:posOffset>0</wp:posOffset>
                </wp:positionH>
                <wp:positionV relativeFrom="paragraph">
                  <wp:posOffset>1456690</wp:posOffset>
                </wp:positionV>
                <wp:extent cx="5722620" cy="635"/>
                <wp:effectExtent l="0" t="0" r="0" b="0"/>
                <wp:wrapTight wrapText="bothSides">
                  <wp:wrapPolygon edited="0">
                    <wp:start x="0" y="0"/>
                    <wp:lineTo x="0" y="21600"/>
                    <wp:lineTo x="21600" y="21600"/>
                    <wp:lineTo x="21600" y="0"/>
                  </wp:wrapPolygon>
                </wp:wrapTight>
                <wp:docPr id="64" name="Text Box 64"/>
                <wp:cNvGraphicFramePr/>
                <a:graphic xmlns:a="http://schemas.openxmlformats.org/drawingml/2006/main">
                  <a:graphicData uri="http://schemas.microsoft.com/office/word/2010/wordprocessingShape">
                    <wps:wsp>
                      <wps:cNvSpPr txBox="1"/>
                      <wps:spPr>
                        <a:xfrm>
                          <a:off x="0" y="0"/>
                          <a:ext cx="5722620" cy="635"/>
                        </a:xfrm>
                        <a:prstGeom prst="rect">
                          <a:avLst/>
                        </a:prstGeom>
                        <a:solidFill>
                          <a:prstClr val="white"/>
                        </a:solidFill>
                        <a:ln>
                          <a:noFill/>
                        </a:ln>
                      </wps:spPr>
                      <wps:txbx>
                        <w:txbxContent>
                          <w:p w14:paraId="0C321293" w14:textId="6F767363" w:rsidR="005522FC" w:rsidRPr="006820AF" w:rsidRDefault="005522FC" w:rsidP="005522FC">
                            <w:pPr>
                              <w:pStyle w:val="Legenda"/>
                              <w:rPr>
                                <w:rFonts w:ascii="NewsGotT" w:eastAsia="Verdana" w:hAnsi="NewsGotT" w:cs="Verdana"/>
                                <w:b/>
                                <w:bCs/>
                                <w:noProof/>
                                <w:sz w:val="24"/>
                                <w:szCs w:val="24"/>
                              </w:rPr>
                            </w:pPr>
                            <w:bookmarkStart w:id="119" w:name="_Ref113458253"/>
                            <w:bookmarkStart w:id="120" w:name="_Toc117467214"/>
                            <w:r>
                              <w:t xml:space="preserve">Figure </w:t>
                            </w:r>
                            <w:r>
                              <w:fldChar w:fldCharType="begin"/>
                            </w:r>
                            <w:r>
                              <w:instrText xml:space="preserve"> SEQ Figure \* ARABIC </w:instrText>
                            </w:r>
                            <w:r>
                              <w:fldChar w:fldCharType="separate"/>
                            </w:r>
                            <w:r w:rsidR="003F6946">
                              <w:rPr>
                                <w:noProof/>
                              </w:rPr>
                              <w:t>11</w:t>
                            </w:r>
                            <w:r>
                              <w:fldChar w:fldCharType="end"/>
                            </w:r>
                            <w:bookmarkEnd w:id="119"/>
                            <w:r>
                              <w:t xml:space="preserve"> - Case 3.</w:t>
                            </w:r>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82B85A" id="Text Box 64" o:spid="_x0000_s1036" type="#_x0000_t202" style="position:absolute;left:0;text-align:left;margin-left:0;margin-top:114.7pt;width:450.6pt;height:.05pt;z-index:-251453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" stroked="f">
                <v:textbox style="mso-fit-shape-to-text:t" inset="0,0,0,0">
                  <w:txbxContent>
                    <w:p w14:paraId="0C321293" w14:textId="6F767363" w:rsidR="005522FC" w:rsidRPr="006820AF" w:rsidRDefault="005522FC" w:rsidP="005522FC">
                      <w:pPr>
                        <w:pStyle w:val="Legenda"/>
                        <w:rPr>
                          <w:rFonts w:ascii="NewsGotT" w:eastAsia="Verdana" w:hAnsi="NewsGotT" w:cs="Verdana"/>
                          <w:b/>
                          <w:bCs/>
                          <w:noProof/>
                          <w:sz w:val="24"/>
                          <w:szCs w:val="24"/>
                        </w:rPr>
                      </w:pPr>
                      <w:bookmarkStart w:id="121" w:name="_Ref113458253"/>
                      <w:bookmarkStart w:id="122" w:name="_Toc117467214"/>
                      <w:r>
                        <w:t xml:space="preserve">Figure </w:t>
                      </w:r>
                      <w:r>
                        <w:fldChar w:fldCharType="begin"/>
                      </w:r>
                      <w:r>
                        <w:instrText xml:space="preserve"> SEQ Figure \* ARABIC </w:instrText>
                      </w:r>
                      <w:r>
                        <w:fldChar w:fldCharType="separate"/>
                      </w:r>
                      <w:r w:rsidR="003F6946">
                        <w:rPr>
                          <w:noProof/>
                        </w:rPr>
                        <w:t>11</w:t>
                      </w:r>
                      <w:r>
                        <w:fldChar w:fldCharType="end"/>
                      </w:r>
                      <w:bookmarkEnd w:id="121"/>
                      <w:r>
                        <w:t xml:space="preserve"> - Case 3.</w:t>
                      </w:r>
                      <w:bookmarkEnd w:id="122"/>
                    </w:p>
                  </w:txbxContent>
                </v:textbox>
                <w10:wrap type="tight"/>
              </v:shape>
            </w:pict>
          </mc:Fallback>
        </mc:AlternateContent>
      </w:r>
      <w:r w:rsidRPr="00130CCC">
        <w:rPr>
          <w:b/>
          <w:bCs/>
          <w:noProof/>
        </w:rPr>
        <w:drawing>
          <wp:anchor distT="0" distB="0" distL="114300" distR="114300" simplePos="0" relativeHeight="251858944" behindDoc="1" locked="0" layoutInCell="1" allowOverlap="1" wp14:anchorId="222D15DC" wp14:editId="7E9543EA">
            <wp:simplePos x="0" y="0"/>
            <wp:positionH relativeFrom="margin">
              <wp:align>left</wp:align>
            </wp:positionH>
            <wp:positionV relativeFrom="paragraph">
              <wp:posOffset>393700</wp:posOffset>
            </wp:positionV>
            <wp:extent cx="5722620" cy="1005840"/>
            <wp:effectExtent l="0" t="0" r="0" b="3810"/>
            <wp:wrapTight wrapText="bothSides">
              <wp:wrapPolygon edited="0">
                <wp:start x="0" y="0"/>
                <wp:lineTo x="0" y="21273"/>
                <wp:lineTo x="21499" y="21273"/>
                <wp:lineTo x="21499" y="0"/>
                <wp:lineTo x="0" y="0"/>
              </wp:wrapPolygon>
            </wp:wrapTight>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22620" cy="1005840"/>
                    </a:xfrm>
                    <a:prstGeom prst="rect">
                      <a:avLst/>
                    </a:prstGeom>
                    <a:noFill/>
                    <a:ln>
                      <a:noFill/>
                    </a:ln>
                  </pic:spPr>
                </pic:pic>
              </a:graphicData>
            </a:graphic>
          </wp:anchor>
        </w:drawing>
      </w:r>
      <w:r w:rsidRPr="00CC3CA4">
        <w:rPr>
          <w:b/>
          <w:bCs/>
          <w:lang w:val="en-GB"/>
        </w:rPr>
        <w:t>Case 3: Unsuccessful Post</w:t>
      </w:r>
      <w:r>
        <w:rPr>
          <w:b/>
          <w:bCs/>
          <w:lang w:val="en-GB"/>
        </w:rPr>
        <w:t xml:space="preserve"> </w:t>
      </w:r>
      <w:r w:rsidRPr="00CC3CA4">
        <w:rPr>
          <w:b/>
          <w:bCs/>
          <w:lang w:val="en-GB"/>
        </w:rPr>
        <w:t>(</w:t>
      </w:r>
      <w:r w:rsidRPr="00CC3CA4">
        <w:rPr>
          <w:b/>
          <w:bCs/>
          <w:lang w:val="en-GB"/>
        </w:rPr>
        <w:fldChar w:fldCharType="begin"/>
      </w:r>
      <w:r w:rsidRPr="00CC3CA4">
        <w:rPr>
          <w:b/>
          <w:bCs/>
          <w:lang w:val="en-GB"/>
        </w:rPr>
        <w:instrText xml:space="preserve"> REF _Ref113458253 \h  \* MERGEFORMAT </w:instrText>
      </w:r>
      <w:r w:rsidRPr="00CC3CA4">
        <w:rPr>
          <w:b/>
          <w:bCs/>
          <w:lang w:val="en-GB"/>
        </w:rPr>
      </w:r>
      <w:r w:rsidRPr="00CC3CA4">
        <w:rPr>
          <w:b/>
          <w:bCs/>
          <w:lang w:val="en-GB"/>
        </w:rPr>
        <w:fldChar w:fldCharType="separate"/>
      </w:r>
      <w:r w:rsidR="008F0E85" w:rsidRPr="008F0E85">
        <w:rPr>
          <w:b/>
          <w:bCs/>
          <w:lang w:val="en-GB"/>
        </w:rPr>
        <w:t xml:space="preserve">Figure </w:t>
      </w:r>
      <w:r w:rsidR="008F0E85" w:rsidRPr="008F0E85">
        <w:rPr>
          <w:b/>
          <w:bCs/>
          <w:noProof/>
          <w:lang w:val="en-GB"/>
        </w:rPr>
        <w:t>11</w:t>
      </w:r>
      <w:r w:rsidRPr="00CC3CA4">
        <w:rPr>
          <w:b/>
          <w:bCs/>
          <w:lang w:val="en-GB"/>
        </w:rPr>
        <w:fldChar w:fldCharType="end"/>
      </w:r>
      <w:r w:rsidRPr="00CC3CA4">
        <w:rPr>
          <w:b/>
          <w:bCs/>
          <w:lang w:val="en-GB"/>
        </w:rPr>
        <w:t>)</w:t>
      </w:r>
    </w:p>
    <w:p w14:paraId="3A57886B" w14:textId="77777777" w:rsidR="005522FC" w:rsidRPr="00CC3CA4" w:rsidRDefault="005522FC" w:rsidP="005522FC">
      <w:pPr>
        <w:pStyle w:val="Corpodetexto"/>
        <w:rPr>
          <w:lang w:val="en-GB"/>
        </w:rPr>
      </w:pPr>
    </w:p>
    <w:p w14:paraId="4B193775" w14:textId="77777777" w:rsidR="005522FC" w:rsidRPr="00CC3CA4" w:rsidRDefault="005522FC" w:rsidP="005522FC">
      <w:pPr>
        <w:pStyle w:val="Corpodetexto"/>
        <w:rPr>
          <w:lang w:val="en-GB"/>
        </w:rPr>
      </w:pPr>
      <w:r>
        <w:rPr>
          <w:lang w:val="en-GB"/>
        </w:rPr>
        <w:t>Here it is explained how the program proceeds if a post is un</w:t>
      </w:r>
      <w:r w:rsidRPr="00CC3CA4">
        <w:rPr>
          <w:lang w:val="en-GB"/>
        </w:rPr>
        <w:t>successful. The post thread will finish with a</w:t>
      </w:r>
      <w:r>
        <w:rPr>
          <w:lang w:val="en-GB"/>
        </w:rPr>
        <w:t>n inadequate</w:t>
      </w:r>
      <w:r w:rsidRPr="00CC3CA4">
        <w:rPr>
          <w:lang w:val="en-GB"/>
        </w:rPr>
        <w:t xml:space="preserve"> response from the server. Then, the information contained in the queue (from the last scan) will be retrieved from the </w:t>
      </w:r>
      <w:r>
        <w:rPr>
          <w:lang w:val="en-GB"/>
        </w:rPr>
        <w:t>following</w:t>
      </w:r>
      <w:r w:rsidRPr="00CC3CA4">
        <w:rPr>
          <w:lang w:val="en-GB"/>
        </w:rPr>
        <w:t xml:space="preserve"> post thread and will be posted.</w:t>
      </w:r>
    </w:p>
    <w:p w14:paraId="21715208" w14:textId="77777777" w:rsidR="005522FC" w:rsidRPr="00CC3CA4" w:rsidRDefault="005522FC" w:rsidP="005522FC">
      <w:pPr>
        <w:pStyle w:val="Corpodetexto"/>
        <w:rPr>
          <w:lang w:val="en-GB"/>
        </w:rPr>
      </w:pPr>
    </w:p>
    <w:p w14:paraId="1364BE2C" w14:textId="485B6C94" w:rsidR="005522FC" w:rsidRPr="00CC3CA4" w:rsidRDefault="005522FC" w:rsidP="005522FC">
      <w:pPr>
        <w:pStyle w:val="Corpodetexto"/>
        <w:rPr>
          <w:b/>
          <w:bCs/>
          <w:lang w:val="en-GB"/>
        </w:rPr>
      </w:pPr>
      <w:r>
        <w:rPr>
          <w:noProof/>
        </w:rPr>
        <mc:AlternateContent>
          <mc:Choice Requires="wps">
            <w:drawing>
              <wp:anchor distT="0" distB="0" distL="114300" distR="114300" simplePos="0" relativeHeight="251864064" behindDoc="1" locked="0" layoutInCell="1" allowOverlap="1" wp14:anchorId="0AD65869" wp14:editId="3F5B6D4E">
                <wp:simplePos x="0" y="0"/>
                <wp:positionH relativeFrom="column">
                  <wp:posOffset>266700</wp:posOffset>
                </wp:positionH>
                <wp:positionV relativeFrom="paragraph">
                  <wp:posOffset>1532890</wp:posOffset>
                </wp:positionV>
                <wp:extent cx="5730240" cy="635"/>
                <wp:effectExtent l="0" t="0" r="0" b="0"/>
                <wp:wrapTight wrapText="bothSides">
                  <wp:wrapPolygon edited="0">
                    <wp:start x="0" y="0"/>
                    <wp:lineTo x="0" y="21600"/>
                    <wp:lineTo x="21600" y="21600"/>
                    <wp:lineTo x="21600" y="0"/>
                  </wp:wrapPolygon>
                </wp:wrapTight>
                <wp:docPr id="86" name="Text Box 86"/>
                <wp:cNvGraphicFramePr/>
                <a:graphic xmlns:a="http://schemas.openxmlformats.org/drawingml/2006/main">
                  <a:graphicData uri="http://schemas.microsoft.com/office/word/2010/wordprocessingShape">
                    <wps:wsp>
                      <wps:cNvSpPr txBox="1"/>
                      <wps:spPr>
                        <a:xfrm>
                          <a:off x="0" y="0"/>
                          <a:ext cx="5730240" cy="635"/>
                        </a:xfrm>
                        <a:prstGeom prst="rect">
                          <a:avLst/>
                        </a:prstGeom>
                        <a:solidFill>
                          <a:prstClr val="white"/>
                        </a:solidFill>
                        <a:ln>
                          <a:noFill/>
                        </a:ln>
                      </wps:spPr>
                      <wps:txbx>
                        <w:txbxContent>
                          <w:p w14:paraId="77FF5369" w14:textId="1F960B03" w:rsidR="005522FC" w:rsidRPr="00AC18F0" w:rsidRDefault="005522FC" w:rsidP="005522FC">
                            <w:pPr>
                              <w:pStyle w:val="Legenda"/>
                              <w:rPr>
                                <w:rFonts w:ascii="NewsGotT" w:eastAsia="Verdana" w:hAnsi="NewsGotT" w:cs="Verdana"/>
                                <w:b/>
                                <w:bCs/>
                                <w:noProof/>
                                <w:sz w:val="24"/>
                                <w:szCs w:val="24"/>
                              </w:rPr>
                            </w:pPr>
                            <w:bookmarkStart w:id="123" w:name="_Ref113458270"/>
                            <w:bookmarkStart w:id="124" w:name="_Toc117467215"/>
                            <w:r>
                              <w:t xml:space="preserve">Figure </w:t>
                            </w:r>
                            <w:r>
                              <w:fldChar w:fldCharType="begin"/>
                            </w:r>
                            <w:r>
                              <w:instrText xml:space="preserve"> SEQ Figure \* ARABIC </w:instrText>
                            </w:r>
                            <w:r>
                              <w:fldChar w:fldCharType="separate"/>
                            </w:r>
                            <w:r w:rsidR="003F6946">
                              <w:rPr>
                                <w:noProof/>
                              </w:rPr>
                              <w:t>12</w:t>
                            </w:r>
                            <w:r>
                              <w:fldChar w:fldCharType="end"/>
                            </w:r>
                            <w:bookmarkEnd w:id="123"/>
                            <w:r>
                              <w:t xml:space="preserve"> - Case 4.</w:t>
                            </w:r>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D65869" id="Text Box 86" o:spid="_x0000_s1037" type="#_x0000_t202" style="position:absolute;left:0;text-align:left;margin-left:21pt;margin-top:120.7pt;width:451.2pt;height:.05pt;z-index:-251452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" stroked="f">
                <v:textbox style="mso-fit-shape-to-text:t" inset="0,0,0,0">
                  <w:txbxContent>
                    <w:p w14:paraId="77FF5369" w14:textId="1F960B03" w:rsidR="005522FC" w:rsidRPr="00AC18F0" w:rsidRDefault="005522FC" w:rsidP="005522FC">
                      <w:pPr>
                        <w:pStyle w:val="Legenda"/>
                        <w:rPr>
                          <w:rFonts w:ascii="NewsGotT" w:eastAsia="Verdana" w:hAnsi="NewsGotT" w:cs="Verdana"/>
                          <w:b/>
                          <w:bCs/>
                          <w:noProof/>
                          <w:sz w:val="24"/>
                          <w:szCs w:val="24"/>
                        </w:rPr>
                      </w:pPr>
                      <w:bookmarkStart w:id="125" w:name="_Ref113458270"/>
                      <w:bookmarkStart w:id="126" w:name="_Toc117467215"/>
                      <w:r>
                        <w:t xml:space="preserve">Figure </w:t>
                      </w:r>
                      <w:r>
                        <w:fldChar w:fldCharType="begin"/>
                      </w:r>
                      <w:r>
                        <w:instrText xml:space="preserve"> SEQ Figure \* ARABIC </w:instrText>
                      </w:r>
                      <w:r>
                        <w:fldChar w:fldCharType="separate"/>
                      </w:r>
                      <w:r w:rsidR="003F6946">
                        <w:rPr>
                          <w:noProof/>
                        </w:rPr>
                        <w:t>12</w:t>
                      </w:r>
                      <w:r>
                        <w:fldChar w:fldCharType="end"/>
                      </w:r>
                      <w:bookmarkEnd w:id="125"/>
                      <w:r>
                        <w:t xml:space="preserve"> - Case 4.</w:t>
                      </w:r>
                      <w:bookmarkEnd w:id="126"/>
                    </w:p>
                  </w:txbxContent>
                </v:textbox>
                <w10:wrap type="tight"/>
              </v:shape>
            </w:pict>
          </mc:Fallback>
        </mc:AlternateContent>
      </w:r>
      <w:r w:rsidRPr="00130CCC">
        <w:rPr>
          <w:b/>
          <w:bCs/>
          <w:noProof/>
        </w:rPr>
        <w:drawing>
          <wp:anchor distT="0" distB="0" distL="114300" distR="114300" simplePos="0" relativeHeight="251859968" behindDoc="1" locked="0" layoutInCell="1" allowOverlap="1" wp14:anchorId="186C56F6" wp14:editId="317D2892">
            <wp:simplePos x="0" y="0"/>
            <wp:positionH relativeFrom="margin">
              <wp:align>right</wp:align>
            </wp:positionH>
            <wp:positionV relativeFrom="paragraph">
              <wp:posOffset>439420</wp:posOffset>
            </wp:positionV>
            <wp:extent cx="5730240" cy="1036320"/>
            <wp:effectExtent l="0" t="0" r="3810" b="0"/>
            <wp:wrapTight wrapText="bothSides">
              <wp:wrapPolygon edited="0">
                <wp:start x="0" y="0"/>
                <wp:lineTo x="0" y="21044"/>
                <wp:lineTo x="21543" y="21044"/>
                <wp:lineTo x="21543" y="0"/>
                <wp:lineTo x="0" y="0"/>
              </wp:wrapPolygon>
            </wp:wrapTight>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30240" cy="1036320"/>
                    </a:xfrm>
                    <a:prstGeom prst="rect">
                      <a:avLst/>
                    </a:prstGeom>
                    <a:noFill/>
                    <a:ln>
                      <a:noFill/>
                    </a:ln>
                  </pic:spPr>
                </pic:pic>
              </a:graphicData>
            </a:graphic>
          </wp:anchor>
        </w:drawing>
      </w:r>
      <w:r w:rsidRPr="00CC3CA4">
        <w:rPr>
          <w:b/>
          <w:bCs/>
          <w:lang w:val="en-GB"/>
        </w:rPr>
        <w:t>Case 4: Unsuccessful Scan (</w:t>
      </w:r>
      <w:r w:rsidRPr="00CC3CA4">
        <w:rPr>
          <w:b/>
          <w:bCs/>
          <w:lang w:val="en-GB"/>
        </w:rPr>
        <w:fldChar w:fldCharType="begin"/>
      </w:r>
      <w:r w:rsidRPr="00CC3CA4">
        <w:rPr>
          <w:b/>
          <w:bCs/>
          <w:lang w:val="en-GB"/>
        </w:rPr>
        <w:instrText xml:space="preserve"> REF _Ref113458270 \h  \* MERGEFORMAT </w:instrText>
      </w:r>
      <w:r w:rsidRPr="00CC3CA4">
        <w:rPr>
          <w:b/>
          <w:bCs/>
          <w:lang w:val="en-GB"/>
        </w:rPr>
      </w:r>
      <w:r w:rsidRPr="00CC3CA4">
        <w:rPr>
          <w:b/>
          <w:bCs/>
          <w:lang w:val="en-GB"/>
        </w:rPr>
        <w:fldChar w:fldCharType="separate"/>
      </w:r>
      <w:r w:rsidR="008F0E85" w:rsidRPr="008F0E85">
        <w:rPr>
          <w:b/>
          <w:bCs/>
          <w:lang w:val="en-GB"/>
        </w:rPr>
        <w:t xml:space="preserve">Figure </w:t>
      </w:r>
      <w:r w:rsidR="008F0E85" w:rsidRPr="008F0E85">
        <w:rPr>
          <w:b/>
          <w:bCs/>
          <w:noProof/>
          <w:lang w:val="en-GB"/>
        </w:rPr>
        <w:t>12</w:t>
      </w:r>
      <w:r w:rsidRPr="00CC3CA4">
        <w:rPr>
          <w:b/>
          <w:bCs/>
          <w:lang w:val="en-GB"/>
        </w:rPr>
        <w:fldChar w:fldCharType="end"/>
      </w:r>
      <w:r w:rsidRPr="00CC3CA4">
        <w:rPr>
          <w:b/>
          <w:bCs/>
          <w:lang w:val="en-GB"/>
        </w:rPr>
        <w:t>)</w:t>
      </w:r>
    </w:p>
    <w:p w14:paraId="1AE0597B" w14:textId="77777777" w:rsidR="005522FC" w:rsidRPr="00CC3CA4" w:rsidRDefault="005522FC" w:rsidP="005522FC">
      <w:pPr>
        <w:pStyle w:val="Corpodetexto"/>
        <w:rPr>
          <w:lang w:val="en-GB"/>
        </w:rPr>
      </w:pPr>
    </w:p>
    <w:p w14:paraId="2BD57FB4" w14:textId="77777777" w:rsidR="005522FC" w:rsidRPr="00CC3CA4" w:rsidRDefault="005522FC" w:rsidP="005522FC">
      <w:pPr>
        <w:pStyle w:val="Corpodetexto"/>
        <w:rPr>
          <w:lang w:val="en-GB"/>
        </w:rPr>
      </w:pPr>
      <w:r w:rsidRPr="00CC3CA4">
        <w:rPr>
          <w:lang w:val="en-GB"/>
        </w:rPr>
        <w:lastRenderedPageBreak/>
        <w:t>Over here</w:t>
      </w:r>
      <w:r>
        <w:rPr>
          <w:lang w:val="en-GB"/>
        </w:rPr>
        <w:t>, how the program will deal with an unsuccessful scan is explained</w:t>
      </w:r>
      <w:r w:rsidRPr="00CC3CA4">
        <w:rPr>
          <w:lang w:val="en-GB"/>
        </w:rPr>
        <w:t xml:space="preserve">. If a scan is unsuccessful, the queue will </w:t>
      </w:r>
      <w:r>
        <w:rPr>
          <w:lang w:val="en-GB"/>
        </w:rPr>
        <w:t>be empty, meaning</w:t>
      </w:r>
      <w:r w:rsidRPr="00CC3CA4">
        <w:rPr>
          <w:lang w:val="en-GB"/>
        </w:rPr>
        <w:t xml:space="preserve"> the post must not be performed. The</w:t>
      </w:r>
      <w:r>
        <w:rPr>
          <w:lang w:val="en-GB"/>
        </w:rPr>
        <w:t xml:space="preserve"> condition states</w:t>
      </w:r>
      <w:r w:rsidRPr="00CC3CA4">
        <w:rPr>
          <w:lang w:val="en-GB"/>
        </w:rPr>
        <w:t xml:space="preserve"> that </w:t>
      </w:r>
      <w:r>
        <w:rPr>
          <w:lang w:val="en-GB"/>
        </w:rPr>
        <w:t>the post will not be performed if the scan information is empty</w:t>
      </w:r>
      <w:r w:rsidRPr="00CC3CA4">
        <w:rPr>
          <w:lang w:val="en-GB"/>
        </w:rPr>
        <w:t xml:space="preserve">. Therefore, the post thread will wait for the </w:t>
      </w:r>
      <w:r>
        <w:rPr>
          <w:lang w:val="en-GB"/>
        </w:rPr>
        <w:t>following</w:t>
      </w:r>
      <w:r w:rsidRPr="00CC3CA4">
        <w:rPr>
          <w:lang w:val="en-GB"/>
        </w:rPr>
        <w:t xml:space="preserve"> scan to </w:t>
      </w:r>
      <w:r>
        <w:rPr>
          <w:lang w:val="en-GB"/>
        </w:rPr>
        <w:t>provide new data</w:t>
      </w:r>
      <w:r w:rsidRPr="00CC3CA4">
        <w:rPr>
          <w:lang w:val="en-GB"/>
        </w:rPr>
        <w:t xml:space="preserve"> and post it.</w:t>
      </w:r>
    </w:p>
    <w:p w14:paraId="7D7C1BF2" w14:textId="77777777" w:rsidR="005522FC" w:rsidRDefault="005522FC" w:rsidP="00077488">
      <w:pPr>
        <w:pStyle w:val="Corpodetexto"/>
        <w:rPr>
          <w:lang w:val="en-US"/>
        </w:rPr>
      </w:pPr>
    </w:p>
    <w:p w14:paraId="65457A2F" w14:textId="4B923A05" w:rsidR="00162D43" w:rsidRPr="0079141A" w:rsidRDefault="0012189B" w:rsidP="00F211FD">
      <w:pPr>
        <w:pStyle w:val="Ttulo2"/>
        <w:rPr>
          <w:lang w:val="en-US"/>
        </w:rPr>
      </w:pPr>
      <w:bookmarkStart w:id="127" w:name="_Toc117467172"/>
      <w:r w:rsidRPr="005B709A">
        <w:rPr>
          <w:lang w:val="en-GB"/>
        </w:rPr>
        <w:t>Microcontroller Boards Selection</w:t>
      </w:r>
      <w:bookmarkEnd w:id="127"/>
    </w:p>
    <w:p w14:paraId="736F8C4C" w14:textId="7078AF16" w:rsidR="00077488" w:rsidRDefault="00077488" w:rsidP="00077488">
      <w:pPr>
        <w:pStyle w:val="Corpodetexto"/>
        <w:rPr>
          <w:lang w:val="en-US"/>
        </w:rPr>
      </w:pPr>
      <w:r w:rsidRPr="000F13A9">
        <w:rPr>
          <w:lang w:val="en-US"/>
        </w:rPr>
        <w:t xml:space="preserve">The tag to be considered should deliver </w:t>
      </w:r>
      <w:r w:rsidR="00714225">
        <w:rPr>
          <w:lang w:val="en-US"/>
        </w:rPr>
        <w:t xml:space="preserve">2-4 </w:t>
      </w:r>
      <w:r w:rsidRPr="000F13A9">
        <w:rPr>
          <w:lang w:val="en-US"/>
        </w:rPr>
        <w:t>m</w:t>
      </w:r>
      <w:r w:rsidR="00714225">
        <w:rPr>
          <w:lang w:val="en-US"/>
        </w:rPr>
        <w:t xml:space="preserve">eters </w:t>
      </w:r>
      <w:r w:rsidRPr="000F13A9">
        <w:rPr>
          <w:lang w:val="en-US"/>
        </w:rPr>
        <w:t>level accuracy via Wi-Fi and BLE and positioning up to 500 m</w:t>
      </w:r>
      <w:r w:rsidR="00BD75C6">
        <w:rPr>
          <w:lang w:val="en-US"/>
        </w:rPr>
        <w:t xml:space="preserve"> of range</w:t>
      </w:r>
      <w:r w:rsidRPr="000F13A9">
        <w:rPr>
          <w:lang w:val="en-US"/>
        </w:rPr>
        <w:t xml:space="preserve"> for high-performance location tracking that supports diverse RTLS needs. Featuring low-power consumption, wireless configur</w:t>
      </w:r>
      <w:r w:rsidR="00B71A7D">
        <w:rPr>
          <w:lang w:val="en-US"/>
        </w:rPr>
        <w:t>ation</w:t>
      </w:r>
      <w:r w:rsidRPr="000F13A9">
        <w:rPr>
          <w:lang w:val="en-US"/>
        </w:rPr>
        <w:t xml:space="preserve"> and industrial-grade reliability, deployment-ready hardware can be easily set up, </w:t>
      </w:r>
      <w:proofErr w:type="gramStart"/>
      <w:r w:rsidRPr="000F13A9">
        <w:rPr>
          <w:lang w:val="en-US"/>
        </w:rPr>
        <w:t>configure</w:t>
      </w:r>
      <w:r>
        <w:rPr>
          <w:lang w:val="en-US"/>
        </w:rPr>
        <w:t>d</w:t>
      </w:r>
      <w:proofErr w:type="gramEnd"/>
      <w:r w:rsidRPr="000F13A9">
        <w:rPr>
          <w:lang w:val="en-US"/>
        </w:rPr>
        <w:t xml:space="preserve"> and maintain</w:t>
      </w:r>
      <w:r>
        <w:rPr>
          <w:lang w:val="en-US"/>
        </w:rPr>
        <w:t>ed</w:t>
      </w:r>
      <w:r w:rsidR="00B71A7D">
        <w:rPr>
          <w:lang w:val="en-US"/>
        </w:rPr>
        <w:t>—s</w:t>
      </w:r>
      <w:r w:rsidRPr="000F13A9">
        <w:rPr>
          <w:lang w:val="en-US"/>
        </w:rPr>
        <w:t>upporting ranging, real-time tracking and bi-directional communication</w:t>
      </w:r>
      <w:r>
        <w:rPr>
          <w:lang w:val="en-US"/>
        </w:rPr>
        <w:t>.</w:t>
      </w:r>
    </w:p>
    <w:p w14:paraId="1966395F" w14:textId="04A70F1F" w:rsidR="00077488" w:rsidRPr="0012189B" w:rsidRDefault="0012189B" w:rsidP="00077488">
      <w:pPr>
        <w:pStyle w:val="Corpodetexto"/>
        <w:rPr>
          <w:lang w:val="en-GB"/>
        </w:rPr>
      </w:pPr>
      <w:r>
        <w:rPr>
          <w:lang w:val="en"/>
        </w:rPr>
        <w:t xml:space="preserve">It was </w:t>
      </w:r>
      <w:r w:rsidRPr="0012189B">
        <w:rPr>
          <w:lang w:val="en"/>
        </w:rPr>
        <w:t xml:space="preserve">decided to build the tag around a microcontroller board to </w:t>
      </w:r>
      <w:proofErr w:type="spellStart"/>
      <w:r w:rsidRPr="0012189B">
        <w:rPr>
          <w:lang w:val="en"/>
        </w:rPr>
        <w:t>minimi</w:t>
      </w:r>
      <w:r w:rsidR="00B626BA">
        <w:rPr>
          <w:lang w:val="en"/>
        </w:rPr>
        <w:t>s</w:t>
      </w:r>
      <w:r w:rsidRPr="0012189B">
        <w:rPr>
          <w:lang w:val="en"/>
        </w:rPr>
        <w:t>e</w:t>
      </w:r>
      <w:proofErr w:type="spellEnd"/>
      <w:r w:rsidRPr="0012189B">
        <w:rPr>
          <w:lang w:val="en"/>
        </w:rPr>
        <w:t xml:space="preserve"> the hardware development effort</w:t>
      </w:r>
      <w:r>
        <w:rPr>
          <w:lang w:val="en-GB"/>
        </w:rPr>
        <w:t xml:space="preserve">. </w:t>
      </w:r>
      <w:r w:rsidR="00077488">
        <w:rPr>
          <w:lang w:val="en-US"/>
        </w:rPr>
        <w:t xml:space="preserve">At first, many </w:t>
      </w:r>
      <w:r w:rsidR="00714225">
        <w:rPr>
          <w:lang w:val="en-US"/>
        </w:rPr>
        <w:t>microcontroller boards</w:t>
      </w:r>
      <w:r w:rsidR="00077488">
        <w:rPr>
          <w:lang w:val="en-US"/>
        </w:rPr>
        <w:t xml:space="preserve"> were considered</w:t>
      </w:r>
      <w:r w:rsidR="00714225">
        <w:rPr>
          <w:lang w:val="en-US"/>
        </w:rPr>
        <w:t xml:space="preserve"> that could be used as the main component of a tag</w:t>
      </w:r>
      <w:r w:rsidR="00077488">
        <w:rPr>
          <w:lang w:val="en-US"/>
        </w:rPr>
        <w:t xml:space="preserve">, bearing in mind that they would later be disregarded based on the </w:t>
      </w:r>
      <w:r w:rsidR="00272345">
        <w:rPr>
          <w:lang w:val="en-US"/>
        </w:rPr>
        <w:t>essential</w:t>
      </w:r>
      <w:r w:rsidR="00B71A7D">
        <w:rPr>
          <w:lang w:val="en-US"/>
        </w:rPr>
        <w:t xml:space="preserve"> functional requirements</w:t>
      </w:r>
      <w:r w:rsidR="00077488">
        <w:rPr>
          <w:lang w:val="en-US"/>
        </w:rPr>
        <w:t xml:space="preserve">. </w:t>
      </w:r>
      <w:r w:rsidR="00DD2FBF">
        <w:rPr>
          <w:lang w:val="en-US"/>
        </w:rPr>
        <w:fldChar w:fldCharType="begin"/>
      </w:r>
      <w:r w:rsidR="00DD2FBF">
        <w:rPr>
          <w:lang w:val="en-US"/>
        </w:rPr>
        <w:instrText xml:space="preserve"> REF _Ref114606595 \h </w:instrText>
      </w:r>
      <w:r w:rsidR="00DD2FBF">
        <w:rPr>
          <w:lang w:val="en-US"/>
        </w:rPr>
      </w:r>
      <w:r w:rsidR="00DD2FBF">
        <w:rPr>
          <w:lang w:val="en-US"/>
        </w:rPr>
        <w:fldChar w:fldCharType="separate"/>
      </w:r>
      <w:r w:rsidR="008F0E85" w:rsidRPr="00D71E29">
        <w:rPr>
          <w:lang w:val="en-GB"/>
        </w:rPr>
        <w:t xml:space="preserve">Table </w:t>
      </w:r>
      <w:r w:rsidR="008F0E85" w:rsidRPr="00D71E29">
        <w:rPr>
          <w:noProof/>
          <w:lang w:val="en-GB"/>
        </w:rPr>
        <w:t>3</w:t>
      </w:r>
      <w:r w:rsidR="00DD2FBF">
        <w:rPr>
          <w:lang w:val="en-US"/>
        </w:rPr>
        <w:fldChar w:fldCharType="end"/>
      </w:r>
      <w:r w:rsidR="00DD2FBF">
        <w:rPr>
          <w:lang w:val="en-US"/>
        </w:rPr>
        <w:t xml:space="preserve"> </w:t>
      </w:r>
      <w:r w:rsidR="00077488">
        <w:rPr>
          <w:lang w:val="en-US"/>
        </w:rPr>
        <w:t xml:space="preserve">shows the first </w:t>
      </w:r>
      <w:r w:rsidR="004A3AD6">
        <w:rPr>
          <w:lang w:val="en-US"/>
        </w:rPr>
        <w:t xml:space="preserve">set of </w:t>
      </w:r>
      <w:r>
        <w:rPr>
          <w:lang w:val="en-US"/>
        </w:rPr>
        <w:t xml:space="preserve">boards </w:t>
      </w:r>
      <w:r w:rsidR="00077488">
        <w:rPr>
          <w:lang w:val="en-US"/>
        </w:rPr>
        <w:t>that were considered.</w:t>
      </w:r>
    </w:p>
    <w:p w14:paraId="659FA7A4" w14:textId="2E6C0594" w:rsidR="0012189B" w:rsidRDefault="0012189B" w:rsidP="00077488">
      <w:pPr>
        <w:pStyle w:val="Corpodetexto"/>
        <w:rPr>
          <w:lang w:val="en-US"/>
        </w:rPr>
      </w:pPr>
    </w:p>
    <w:p w14:paraId="42394995" w14:textId="21A05ED7" w:rsidR="003F702B" w:rsidRDefault="003F702B" w:rsidP="00B80E72">
      <w:pPr>
        <w:pStyle w:val="Legenda"/>
        <w:keepNext/>
        <w:ind w:left="720" w:firstLine="720"/>
      </w:pPr>
      <w:bookmarkStart w:id="128" w:name="_Ref114606595"/>
      <w:bookmarkStart w:id="129" w:name="_Toc117467257"/>
      <w:proofErr w:type="spellStart"/>
      <w:r>
        <w:t>Table</w:t>
      </w:r>
      <w:proofErr w:type="spellEnd"/>
      <w:r>
        <w:t xml:space="preserve"> </w:t>
      </w:r>
      <w:r w:rsidR="000F60F6">
        <w:fldChar w:fldCharType="begin"/>
      </w:r>
      <w:r w:rsidR="000F60F6">
        <w:instrText xml:space="preserve"> SEQ Table \* ARABIC </w:instrText>
      </w:r>
      <w:r w:rsidR="000F60F6">
        <w:fldChar w:fldCharType="separate"/>
      </w:r>
      <w:r w:rsidR="000F60F6">
        <w:rPr>
          <w:noProof/>
        </w:rPr>
        <w:t>3</w:t>
      </w:r>
      <w:r w:rsidR="000F60F6">
        <w:fldChar w:fldCharType="end"/>
      </w:r>
      <w:bookmarkEnd w:id="128"/>
      <w:r>
        <w:t xml:space="preserve"> - </w:t>
      </w:r>
      <w:proofErr w:type="spellStart"/>
      <w:r>
        <w:t>Preliminary</w:t>
      </w:r>
      <w:proofErr w:type="spellEnd"/>
      <w:r>
        <w:t xml:space="preserve"> Research</w:t>
      </w:r>
      <w:bookmarkEnd w:id="129"/>
    </w:p>
    <w:tbl>
      <w:tblPr>
        <w:tblStyle w:val="TabelacomGrelha"/>
        <w:tblW w:w="0" w:type="auto"/>
        <w:jc w:val="center"/>
        <w:tblLook w:val="04A0" w:firstRow="1" w:lastRow="0" w:firstColumn="1" w:lastColumn="0" w:noHBand="0" w:noVBand="1"/>
      </w:tblPr>
      <w:tblGrid>
        <w:gridCol w:w="2268"/>
        <w:gridCol w:w="1799"/>
        <w:gridCol w:w="2127"/>
        <w:gridCol w:w="1623"/>
      </w:tblGrid>
      <w:tr w:rsidR="00E94B4D" w14:paraId="125C33F3" w14:textId="0DC147C6" w:rsidTr="00E96334">
        <w:trPr>
          <w:tblHeader/>
          <w:jc w:val="center"/>
        </w:trPr>
        <w:tc>
          <w:tcPr>
            <w:tcW w:w="2268" w:type="dxa"/>
            <w:vAlign w:val="center"/>
          </w:tcPr>
          <w:p w14:paraId="009555F8" w14:textId="57F48C50" w:rsidR="00E94B4D" w:rsidRPr="00E94B4D" w:rsidRDefault="00E94B4D" w:rsidP="003F702B">
            <w:pPr>
              <w:pStyle w:val="Corpodetexto"/>
              <w:jc w:val="center"/>
              <w:rPr>
                <w:b/>
                <w:bCs/>
                <w:lang w:val="en-US"/>
              </w:rPr>
            </w:pPr>
            <w:bookmarkStart w:id="130" w:name="Table3"/>
            <w:r w:rsidRPr="00E94B4D">
              <w:rPr>
                <w:b/>
                <w:bCs/>
                <w:lang w:val="en-US"/>
              </w:rPr>
              <w:t>Name</w:t>
            </w:r>
          </w:p>
        </w:tc>
        <w:tc>
          <w:tcPr>
            <w:tcW w:w="1799" w:type="dxa"/>
            <w:vAlign w:val="center"/>
          </w:tcPr>
          <w:p w14:paraId="7C0FB5BA" w14:textId="4C3B6DF8" w:rsidR="00E94B4D" w:rsidRPr="00E94B4D" w:rsidRDefault="00E94B4D" w:rsidP="003F702B">
            <w:pPr>
              <w:pStyle w:val="Corpodetexto"/>
              <w:jc w:val="center"/>
              <w:rPr>
                <w:b/>
                <w:bCs/>
                <w:lang w:val="en-US"/>
              </w:rPr>
            </w:pPr>
            <w:r w:rsidRPr="00E94B4D">
              <w:rPr>
                <w:b/>
                <w:bCs/>
                <w:lang w:val="en-US"/>
              </w:rPr>
              <w:t>Wi-Fi</w:t>
            </w:r>
          </w:p>
        </w:tc>
        <w:tc>
          <w:tcPr>
            <w:tcW w:w="2127" w:type="dxa"/>
            <w:vAlign w:val="center"/>
          </w:tcPr>
          <w:p w14:paraId="01BB87FA" w14:textId="67A2DAB8" w:rsidR="00E94B4D" w:rsidRPr="00E94B4D" w:rsidRDefault="00E94B4D" w:rsidP="003F702B">
            <w:pPr>
              <w:pStyle w:val="Corpodetexto"/>
              <w:jc w:val="center"/>
              <w:rPr>
                <w:b/>
                <w:bCs/>
                <w:lang w:val="en-US"/>
              </w:rPr>
            </w:pPr>
            <w:r w:rsidRPr="00E94B4D">
              <w:rPr>
                <w:b/>
                <w:bCs/>
                <w:lang w:val="en-US"/>
              </w:rPr>
              <w:t>Bluetooth</w:t>
            </w:r>
          </w:p>
        </w:tc>
        <w:tc>
          <w:tcPr>
            <w:tcW w:w="1623" w:type="dxa"/>
            <w:vAlign w:val="center"/>
          </w:tcPr>
          <w:p w14:paraId="29411509" w14:textId="72606ACD" w:rsidR="00E94B4D" w:rsidRPr="00E94B4D" w:rsidRDefault="00E94B4D" w:rsidP="003F702B">
            <w:pPr>
              <w:pStyle w:val="Corpodetexto"/>
              <w:jc w:val="center"/>
              <w:rPr>
                <w:b/>
                <w:bCs/>
                <w:lang w:val="en-US"/>
              </w:rPr>
            </w:pPr>
            <w:r w:rsidRPr="00E94B4D">
              <w:rPr>
                <w:b/>
                <w:bCs/>
                <w:lang w:val="en-US"/>
              </w:rPr>
              <w:t>Price Range</w:t>
            </w:r>
          </w:p>
        </w:tc>
      </w:tr>
      <w:tr w:rsidR="00E94B4D" w14:paraId="6DB4FD46" w14:textId="3BB25ED9" w:rsidTr="003F702B">
        <w:trPr>
          <w:jc w:val="center"/>
        </w:trPr>
        <w:tc>
          <w:tcPr>
            <w:tcW w:w="2268" w:type="dxa"/>
            <w:vAlign w:val="center"/>
          </w:tcPr>
          <w:p w14:paraId="7641B89C" w14:textId="0C395B77" w:rsidR="00E94B4D" w:rsidRPr="00E94B4D" w:rsidRDefault="00E94B4D" w:rsidP="003F702B">
            <w:pPr>
              <w:pStyle w:val="Corpodetexto"/>
              <w:jc w:val="center"/>
              <w:rPr>
                <w:b/>
                <w:bCs/>
                <w:lang w:val="en-US"/>
              </w:rPr>
            </w:pPr>
            <w:r w:rsidRPr="00E94B4D">
              <w:rPr>
                <w:b/>
                <w:bCs/>
                <w:lang w:val="en-US"/>
              </w:rPr>
              <w:t>Arduinos</w:t>
            </w:r>
          </w:p>
        </w:tc>
        <w:tc>
          <w:tcPr>
            <w:tcW w:w="1799" w:type="dxa"/>
            <w:vAlign w:val="center"/>
          </w:tcPr>
          <w:p w14:paraId="52542684" w14:textId="243B614E" w:rsidR="00E94B4D" w:rsidRDefault="00E94B4D" w:rsidP="003F702B">
            <w:pPr>
              <w:pStyle w:val="Corpodetexto"/>
              <w:jc w:val="center"/>
              <w:rPr>
                <w:lang w:val="en-US"/>
              </w:rPr>
            </w:pPr>
            <w:r>
              <w:rPr>
                <w:lang w:val="en-US"/>
              </w:rPr>
              <w:t>Yes</w:t>
            </w:r>
          </w:p>
        </w:tc>
        <w:tc>
          <w:tcPr>
            <w:tcW w:w="2127" w:type="dxa"/>
            <w:vAlign w:val="center"/>
          </w:tcPr>
          <w:p w14:paraId="01567AE3" w14:textId="2BB5FF7F" w:rsidR="00E94B4D" w:rsidRDefault="00E94B4D" w:rsidP="003F702B">
            <w:pPr>
              <w:pStyle w:val="Corpodetexto"/>
              <w:jc w:val="center"/>
              <w:rPr>
                <w:lang w:val="en-US"/>
              </w:rPr>
            </w:pPr>
            <w:r w:rsidRPr="007871FF">
              <w:rPr>
                <w:lang w:val="en-US"/>
              </w:rPr>
              <w:t>Yes</w:t>
            </w:r>
          </w:p>
        </w:tc>
        <w:tc>
          <w:tcPr>
            <w:tcW w:w="1623" w:type="dxa"/>
            <w:vAlign w:val="center"/>
          </w:tcPr>
          <w:p w14:paraId="219A9F11" w14:textId="2F422CF6" w:rsidR="00E94B4D" w:rsidRDefault="00E94B4D" w:rsidP="003F702B">
            <w:pPr>
              <w:pStyle w:val="Corpodetexto"/>
              <w:jc w:val="center"/>
              <w:rPr>
                <w:lang w:val="en-US"/>
              </w:rPr>
            </w:pPr>
            <w:r>
              <w:rPr>
                <w:lang w:val="en-US"/>
              </w:rPr>
              <w:t>Low</w:t>
            </w:r>
          </w:p>
        </w:tc>
      </w:tr>
      <w:tr w:rsidR="00E94B4D" w14:paraId="3B35534B" w14:textId="68100042" w:rsidTr="003F702B">
        <w:trPr>
          <w:jc w:val="center"/>
        </w:trPr>
        <w:tc>
          <w:tcPr>
            <w:tcW w:w="2268" w:type="dxa"/>
            <w:vAlign w:val="center"/>
          </w:tcPr>
          <w:p w14:paraId="53656A14" w14:textId="388EE193" w:rsidR="00E94B4D" w:rsidRPr="00E94B4D" w:rsidRDefault="00E94B4D" w:rsidP="003F702B">
            <w:pPr>
              <w:pStyle w:val="Corpodetexto"/>
              <w:jc w:val="center"/>
              <w:rPr>
                <w:b/>
                <w:bCs/>
                <w:lang w:val="en-US"/>
              </w:rPr>
            </w:pPr>
            <w:proofErr w:type="spellStart"/>
            <w:r w:rsidRPr="00E94B4D">
              <w:rPr>
                <w:b/>
                <w:bCs/>
                <w:lang w:val="en-US"/>
              </w:rPr>
              <w:t>Beaglebones</w:t>
            </w:r>
            <w:proofErr w:type="spellEnd"/>
          </w:p>
        </w:tc>
        <w:tc>
          <w:tcPr>
            <w:tcW w:w="1799" w:type="dxa"/>
            <w:vAlign w:val="center"/>
          </w:tcPr>
          <w:p w14:paraId="74A36C2F" w14:textId="3FA00891" w:rsidR="00E94B4D" w:rsidRDefault="00E94B4D" w:rsidP="003F702B">
            <w:pPr>
              <w:pStyle w:val="Corpodetexto"/>
              <w:jc w:val="center"/>
              <w:rPr>
                <w:lang w:val="en-US"/>
              </w:rPr>
            </w:pPr>
            <w:r w:rsidRPr="005A3118">
              <w:rPr>
                <w:lang w:val="en-US"/>
              </w:rPr>
              <w:t>Yes</w:t>
            </w:r>
          </w:p>
        </w:tc>
        <w:tc>
          <w:tcPr>
            <w:tcW w:w="2127" w:type="dxa"/>
            <w:vAlign w:val="center"/>
          </w:tcPr>
          <w:p w14:paraId="3C7A4EFF" w14:textId="01CBE9DD" w:rsidR="00E94B4D" w:rsidRDefault="00E94B4D" w:rsidP="003F702B">
            <w:pPr>
              <w:pStyle w:val="Corpodetexto"/>
              <w:jc w:val="center"/>
              <w:rPr>
                <w:lang w:val="en-US"/>
              </w:rPr>
            </w:pPr>
            <w:r w:rsidRPr="005A3118">
              <w:rPr>
                <w:lang w:val="en-US"/>
              </w:rPr>
              <w:t>Yes</w:t>
            </w:r>
          </w:p>
        </w:tc>
        <w:tc>
          <w:tcPr>
            <w:tcW w:w="1623" w:type="dxa"/>
            <w:vAlign w:val="center"/>
          </w:tcPr>
          <w:p w14:paraId="62C17990" w14:textId="5EBA8315" w:rsidR="00E94B4D" w:rsidRDefault="00E94B4D" w:rsidP="003F702B">
            <w:pPr>
              <w:pStyle w:val="Corpodetexto"/>
              <w:jc w:val="center"/>
              <w:rPr>
                <w:lang w:val="en-US"/>
              </w:rPr>
            </w:pPr>
            <w:r>
              <w:rPr>
                <w:lang w:val="en-US"/>
              </w:rPr>
              <w:t>High</w:t>
            </w:r>
          </w:p>
        </w:tc>
      </w:tr>
      <w:tr w:rsidR="00E94B4D" w14:paraId="4E90AFD6" w14:textId="57A8059D" w:rsidTr="003F702B">
        <w:trPr>
          <w:jc w:val="center"/>
        </w:trPr>
        <w:tc>
          <w:tcPr>
            <w:tcW w:w="2268" w:type="dxa"/>
            <w:vAlign w:val="center"/>
          </w:tcPr>
          <w:p w14:paraId="07C9491A" w14:textId="183593D8" w:rsidR="00E94B4D" w:rsidRPr="00E94B4D" w:rsidRDefault="00E94B4D" w:rsidP="003F702B">
            <w:pPr>
              <w:pStyle w:val="Corpodetexto"/>
              <w:jc w:val="center"/>
              <w:rPr>
                <w:b/>
                <w:bCs/>
                <w:lang w:val="en-US"/>
              </w:rPr>
            </w:pPr>
            <w:proofErr w:type="spellStart"/>
            <w:r w:rsidRPr="00E94B4D">
              <w:rPr>
                <w:b/>
                <w:bCs/>
                <w:lang w:val="en-US"/>
              </w:rPr>
              <w:t>SparkFuns</w:t>
            </w:r>
            <w:proofErr w:type="spellEnd"/>
          </w:p>
        </w:tc>
        <w:tc>
          <w:tcPr>
            <w:tcW w:w="1799" w:type="dxa"/>
            <w:vAlign w:val="center"/>
          </w:tcPr>
          <w:p w14:paraId="500630A7" w14:textId="79758966" w:rsidR="00E94B4D" w:rsidRDefault="00E94B4D" w:rsidP="003F702B">
            <w:pPr>
              <w:pStyle w:val="Corpodetexto"/>
              <w:jc w:val="center"/>
              <w:rPr>
                <w:lang w:val="en-US"/>
              </w:rPr>
            </w:pPr>
            <w:r w:rsidRPr="005A3118">
              <w:rPr>
                <w:lang w:val="en-US"/>
              </w:rPr>
              <w:t>Yes</w:t>
            </w:r>
          </w:p>
        </w:tc>
        <w:tc>
          <w:tcPr>
            <w:tcW w:w="2127" w:type="dxa"/>
            <w:vAlign w:val="center"/>
          </w:tcPr>
          <w:p w14:paraId="18855814" w14:textId="06D76CCD" w:rsidR="00E94B4D" w:rsidRDefault="00E94B4D" w:rsidP="003F702B">
            <w:pPr>
              <w:pStyle w:val="Corpodetexto"/>
              <w:jc w:val="center"/>
              <w:rPr>
                <w:lang w:val="en-US"/>
              </w:rPr>
            </w:pPr>
            <w:r w:rsidRPr="005A3118">
              <w:rPr>
                <w:lang w:val="en-US"/>
              </w:rPr>
              <w:t>Yes</w:t>
            </w:r>
          </w:p>
        </w:tc>
        <w:tc>
          <w:tcPr>
            <w:tcW w:w="1623" w:type="dxa"/>
            <w:vAlign w:val="center"/>
          </w:tcPr>
          <w:p w14:paraId="3EEB49E0" w14:textId="4F216D0F" w:rsidR="00E94B4D" w:rsidRDefault="00E94B4D" w:rsidP="003F702B">
            <w:pPr>
              <w:pStyle w:val="Corpodetexto"/>
              <w:jc w:val="center"/>
              <w:rPr>
                <w:lang w:val="en-US"/>
              </w:rPr>
            </w:pPr>
            <w:r>
              <w:rPr>
                <w:lang w:val="en-US"/>
              </w:rPr>
              <w:t>Medium</w:t>
            </w:r>
          </w:p>
        </w:tc>
      </w:tr>
      <w:tr w:rsidR="00E94B4D" w14:paraId="5E004406" w14:textId="785623A1" w:rsidTr="003F702B">
        <w:trPr>
          <w:jc w:val="center"/>
        </w:trPr>
        <w:tc>
          <w:tcPr>
            <w:tcW w:w="2268" w:type="dxa"/>
            <w:vAlign w:val="center"/>
          </w:tcPr>
          <w:p w14:paraId="29803714" w14:textId="4D565920" w:rsidR="00E94B4D" w:rsidRPr="00E94B4D" w:rsidRDefault="00E94B4D" w:rsidP="003F702B">
            <w:pPr>
              <w:pStyle w:val="Corpodetexto"/>
              <w:jc w:val="center"/>
              <w:rPr>
                <w:b/>
                <w:bCs/>
                <w:lang w:val="en-US"/>
              </w:rPr>
            </w:pPr>
            <w:r w:rsidRPr="00E94B4D">
              <w:rPr>
                <w:b/>
                <w:bCs/>
                <w:lang w:val="en-US"/>
              </w:rPr>
              <w:t>ESP32 Modules</w:t>
            </w:r>
          </w:p>
        </w:tc>
        <w:tc>
          <w:tcPr>
            <w:tcW w:w="1799" w:type="dxa"/>
            <w:vAlign w:val="center"/>
          </w:tcPr>
          <w:p w14:paraId="36CDB130" w14:textId="2D250F62" w:rsidR="00E94B4D" w:rsidRDefault="00E94B4D" w:rsidP="003F702B">
            <w:pPr>
              <w:pStyle w:val="Corpodetexto"/>
              <w:jc w:val="center"/>
              <w:rPr>
                <w:lang w:val="en-US"/>
              </w:rPr>
            </w:pPr>
            <w:r w:rsidRPr="005A3118">
              <w:rPr>
                <w:lang w:val="en-US"/>
              </w:rPr>
              <w:t>Yes</w:t>
            </w:r>
          </w:p>
        </w:tc>
        <w:tc>
          <w:tcPr>
            <w:tcW w:w="2127" w:type="dxa"/>
            <w:vAlign w:val="center"/>
          </w:tcPr>
          <w:p w14:paraId="0C135DC0" w14:textId="117599B8" w:rsidR="00E94B4D" w:rsidRDefault="00E94B4D" w:rsidP="003F702B">
            <w:pPr>
              <w:pStyle w:val="Corpodetexto"/>
              <w:jc w:val="center"/>
              <w:rPr>
                <w:lang w:val="en-US"/>
              </w:rPr>
            </w:pPr>
            <w:r w:rsidRPr="005A3118">
              <w:rPr>
                <w:lang w:val="en-US"/>
              </w:rPr>
              <w:t>Yes</w:t>
            </w:r>
          </w:p>
        </w:tc>
        <w:tc>
          <w:tcPr>
            <w:tcW w:w="1623" w:type="dxa"/>
            <w:vAlign w:val="center"/>
          </w:tcPr>
          <w:p w14:paraId="7360C989" w14:textId="2E5204AC" w:rsidR="00E94B4D" w:rsidRDefault="00E94B4D" w:rsidP="003F702B">
            <w:pPr>
              <w:pStyle w:val="Corpodetexto"/>
              <w:jc w:val="center"/>
              <w:rPr>
                <w:lang w:val="en-US"/>
              </w:rPr>
            </w:pPr>
            <w:r>
              <w:rPr>
                <w:lang w:val="en-US"/>
              </w:rPr>
              <w:t>Low</w:t>
            </w:r>
          </w:p>
        </w:tc>
      </w:tr>
      <w:bookmarkEnd w:id="130"/>
    </w:tbl>
    <w:p w14:paraId="264E54A1" w14:textId="262B4486" w:rsidR="0084161E" w:rsidRDefault="0084161E" w:rsidP="00077488">
      <w:pPr>
        <w:pStyle w:val="Corpodetexto"/>
        <w:rPr>
          <w:lang w:val="en-US"/>
        </w:rPr>
      </w:pPr>
    </w:p>
    <w:p w14:paraId="7759C054" w14:textId="3F3E8D04" w:rsidR="002D7C9A" w:rsidRPr="0079141A" w:rsidRDefault="002D7C9A" w:rsidP="00077488">
      <w:pPr>
        <w:pStyle w:val="Corpodetexto"/>
        <w:rPr>
          <w:u w:val="single"/>
          <w:lang w:val="en-GB"/>
        </w:rPr>
      </w:pPr>
      <w:r w:rsidRPr="002D7C9A">
        <w:rPr>
          <w:lang w:val="en-GB"/>
        </w:rPr>
        <w:t>A table listing all the specifications of each microcontroller board is available in section</w:t>
      </w:r>
      <w:r w:rsidR="008207ED">
        <w:rPr>
          <w:lang w:val="en-GB"/>
        </w:rPr>
        <w:t xml:space="preserve"> </w:t>
      </w:r>
      <w:r w:rsidR="00FF7C69">
        <w:rPr>
          <w:lang w:val="en-GB"/>
        </w:rPr>
        <w:fldChar w:fldCharType="begin"/>
      </w:r>
      <w:r w:rsidR="00FF7C69">
        <w:rPr>
          <w:lang w:val="en-GB"/>
        </w:rPr>
        <w:instrText xml:space="preserve"> REF _Ref116656064 \w \h </w:instrText>
      </w:r>
      <w:r w:rsidR="00FF7C69">
        <w:rPr>
          <w:lang w:val="en-GB"/>
        </w:rPr>
      </w:r>
      <w:r w:rsidR="00FF7C69">
        <w:rPr>
          <w:lang w:val="en-GB"/>
        </w:rPr>
        <w:fldChar w:fldCharType="separate"/>
      </w:r>
      <w:r w:rsidR="008F0E85">
        <w:rPr>
          <w:lang w:val="en-GB"/>
        </w:rPr>
        <w:t>A.1</w:t>
      </w:r>
      <w:r w:rsidR="00FF7C69">
        <w:rPr>
          <w:lang w:val="en-GB"/>
        </w:rPr>
        <w:fldChar w:fldCharType="end"/>
      </w:r>
      <w:r w:rsidR="00295DF1">
        <w:rPr>
          <w:lang w:val="en-GB"/>
        </w:rPr>
        <w:t xml:space="preserve"> </w:t>
      </w:r>
      <w:r w:rsidR="00295DF1">
        <w:rPr>
          <w:lang w:val="en-GB"/>
        </w:rPr>
        <w:fldChar w:fldCharType="begin"/>
      </w:r>
      <w:r w:rsidR="00295DF1">
        <w:rPr>
          <w:lang w:val="en-GB"/>
        </w:rPr>
        <w:instrText xml:space="preserve"> REF _Ref116656064 \h </w:instrText>
      </w:r>
      <w:r w:rsidR="00295DF1">
        <w:rPr>
          <w:lang w:val="en-GB"/>
        </w:rPr>
      </w:r>
      <w:r w:rsidR="00295DF1">
        <w:rPr>
          <w:lang w:val="en-GB"/>
        </w:rPr>
        <w:fldChar w:fldCharType="separate"/>
      </w:r>
      <w:r w:rsidR="008F0E85" w:rsidRPr="00D71E29">
        <w:rPr>
          <w:lang w:val="en-GB"/>
        </w:rPr>
        <w:t>Preliminary Research</w:t>
      </w:r>
      <w:r w:rsidR="00295DF1">
        <w:rPr>
          <w:lang w:val="en-GB"/>
        </w:rPr>
        <w:fldChar w:fldCharType="end"/>
      </w:r>
      <w:r w:rsidR="00295DF1">
        <w:rPr>
          <w:lang w:val="en-GB"/>
        </w:rPr>
        <w:t>.</w:t>
      </w:r>
    </w:p>
    <w:p w14:paraId="2BBF24FC" w14:textId="06BA2812" w:rsidR="00077488" w:rsidRDefault="00077488" w:rsidP="00077488">
      <w:pPr>
        <w:pStyle w:val="Corpodetexto"/>
        <w:rPr>
          <w:lang w:val="en-US"/>
        </w:rPr>
      </w:pPr>
      <w:r>
        <w:rPr>
          <w:lang w:val="en-US"/>
        </w:rPr>
        <w:t xml:space="preserve">After the initial consideration, many more </w:t>
      </w:r>
      <w:r w:rsidR="0012189B" w:rsidRPr="0012189B">
        <w:rPr>
          <w:lang w:val="en-US"/>
        </w:rPr>
        <w:t xml:space="preserve">microcontroller boards </w:t>
      </w:r>
      <w:r>
        <w:rPr>
          <w:lang w:val="en-US"/>
        </w:rPr>
        <w:t xml:space="preserve">were explored, and a few previous considered </w:t>
      </w:r>
      <w:r w:rsidR="0012189B">
        <w:rPr>
          <w:lang w:val="en-US"/>
        </w:rPr>
        <w:t>ones</w:t>
      </w:r>
      <w:r>
        <w:rPr>
          <w:lang w:val="en-US"/>
        </w:rPr>
        <w:t xml:space="preserve"> were disregarded. That is because of functional requirements. A focus on the size and weight of the </w:t>
      </w:r>
      <w:r w:rsidR="0012189B">
        <w:rPr>
          <w:lang w:val="en-US"/>
        </w:rPr>
        <w:t>boards</w:t>
      </w:r>
      <w:r>
        <w:rPr>
          <w:lang w:val="en-US"/>
        </w:rPr>
        <w:t xml:space="preserve"> and more extensive research drove this next section to consider the following</w:t>
      </w:r>
      <w:r w:rsidR="004A3AD6">
        <w:rPr>
          <w:lang w:val="en-US"/>
        </w:rPr>
        <w:t>, as shown in</w:t>
      </w:r>
      <w:r w:rsidR="00DD2FBF" w:rsidRPr="00DD2FBF">
        <w:rPr>
          <w:lang w:val="en-GB"/>
        </w:rPr>
        <w:t xml:space="preserve"> </w:t>
      </w:r>
      <w:r w:rsidR="00DD2FBF">
        <w:rPr>
          <w:lang w:val="en-GB"/>
        </w:rPr>
        <w:fldChar w:fldCharType="begin"/>
      </w:r>
      <w:r w:rsidR="00DD2FBF">
        <w:rPr>
          <w:lang w:val="en-GB"/>
        </w:rPr>
        <w:instrText xml:space="preserve"> REF _Ref114606612 \h </w:instrText>
      </w:r>
      <w:r w:rsidR="00DD2FBF">
        <w:rPr>
          <w:lang w:val="en-GB"/>
        </w:rPr>
      </w:r>
      <w:r w:rsidR="00DD2FBF">
        <w:rPr>
          <w:lang w:val="en-GB"/>
        </w:rPr>
        <w:fldChar w:fldCharType="separate"/>
      </w:r>
      <w:r w:rsidR="008F0E85" w:rsidRPr="00D71E29">
        <w:rPr>
          <w:lang w:val="en-GB"/>
        </w:rPr>
        <w:t xml:space="preserve">Table </w:t>
      </w:r>
      <w:r w:rsidR="008F0E85" w:rsidRPr="00D71E29">
        <w:rPr>
          <w:noProof/>
          <w:lang w:val="en-GB"/>
        </w:rPr>
        <w:t>4</w:t>
      </w:r>
      <w:r w:rsidR="00DD2FBF">
        <w:rPr>
          <w:lang w:val="en-GB"/>
        </w:rPr>
        <w:fldChar w:fldCharType="end"/>
      </w:r>
      <w:r>
        <w:rPr>
          <w:lang w:val="en-US"/>
        </w:rPr>
        <w:t>.</w:t>
      </w:r>
    </w:p>
    <w:p w14:paraId="3EE2A9E3" w14:textId="77777777" w:rsidR="002D7C9A" w:rsidRDefault="002D7C9A" w:rsidP="00077488">
      <w:pPr>
        <w:pStyle w:val="Corpodetexto"/>
        <w:rPr>
          <w:lang w:val="en-US"/>
        </w:rPr>
      </w:pPr>
    </w:p>
    <w:p w14:paraId="1723A8CB" w14:textId="698A767D" w:rsidR="003F702B" w:rsidRDefault="003F702B" w:rsidP="003F702B">
      <w:pPr>
        <w:pStyle w:val="Legenda"/>
        <w:keepNext/>
      </w:pPr>
      <w:bookmarkStart w:id="131" w:name="_Ref114606612"/>
      <w:bookmarkStart w:id="132" w:name="_Toc117467258"/>
      <w:proofErr w:type="spellStart"/>
      <w:r>
        <w:lastRenderedPageBreak/>
        <w:t>Table</w:t>
      </w:r>
      <w:proofErr w:type="spellEnd"/>
      <w:r>
        <w:t xml:space="preserve"> </w:t>
      </w:r>
      <w:r w:rsidR="000F60F6">
        <w:fldChar w:fldCharType="begin"/>
      </w:r>
      <w:r w:rsidR="000F60F6">
        <w:instrText xml:space="preserve"> SEQ Table \* ARABIC </w:instrText>
      </w:r>
      <w:r w:rsidR="000F60F6">
        <w:fldChar w:fldCharType="separate"/>
      </w:r>
      <w:r w:rsidR="000F60F6">
        <w:rPr>
          <w:noProof/>
        </w:rPr>
        <w:t>4</w:t>
      </w:r>
      <w:r w:rsidR="000F60F6">
        <w:fldChar w:fldCharType="end"/>
      </w:r>
      <w:bookmarkEnd w:id="131"/>
      <w:r>
        <w:t xml:space="preserve"> - </w:t>
      </w:r>
      <w:proofErr w:type="spellStart"/>
      <w:r>
        <w:t>Outlining</w:t>
      </w:r>
      <w:proofErr w:type="spellEnd"/>
      <w:r>
        <w:t xml:space="preserve"> </w:t>
      </w:r>
      <w:proofErr w:type="spellStart"/>
      <w:r>
        <w:t>Possibilities</w:t>
      </w:r>
      <w:bookmarkEnd w:id="132"/>
      <w:proofErr w:type="spellEnd"/>
    </w:p>
    <w:tbl>
      <w:tblPr>
        <w:tblStyle w:val="TabelacomGrelha"/>
        <w:tblW w:w="0" w:type="auto"/>
        <w:jc w:val="center"/>
        <w:tblLook w:val="04A0" w:firstRow="1" w:lastRow="0" w:firstColumn="1" w:lastColumn="0" w:noHBand="0" w:noVBand="1"/>
      </w:tblPr>
      <w:tblGrid>
        <w:gridCol w:w="2360"/>
        <w:gridCol w:w="2360"/>
        <w:gridCol w:w="2360"/>
        <w:gridCol w:w="2360"/>
      </w:tblGrid>
      <w:tr w:rsidR="0084161E" w14:paraId="47919A3B" w14:textId="77777777" w:rsidTr="0079141A">
        <w:trPr>
          <w:tblHeader/>
          <w:jc w:val="center"/>
        </w:trPr>
        <w:tc>
          <w:tcPr>
            <w:tcW w:w="2360" w:type="dxa"/>
            <w:vAlign w:val="center"/>
          </w:tcPr>
          <w:p w14:paraId="0948AECB" w14:textId="25B0CB7B" w:rsidR="0084161E" w:rsidRPr="00E94B4D" w:rsidRDefault="007871FF" w:rsidP="003F702B">
            <w:pPr>
              <w:pStyle w:val="Corpodetexto"/>
              <w:jc w:val="center"/>
              <w:rPr>
                <w:b/>
                <w:bCs/>
                <w:lang w:val="en-US"/>
              </w:rPr>
            </w:pPr>
            <w:bookmarkStart w:id="133" w:name="Table4"/>
            <w:r w:rsidRPr="00E94B4D">
              <w:rPr>
                <w:b/>
                <w:bCs/>
                <w:lang w:val="en-US"/>
              </w:rPr>
              <w:t>Name</w:t>
            </w:r>
          </w:p>
        </w:tc>
        <w:tc>
          <w:tcPr>
            <w:tcW w:w="2360" w:type="dxa"/>
            <w:vAlign w:val="center"/>
          </w:tcPr>
          <w:p w14:paraId="4466481C" w14:textId="04791A52" w:rsidR="0084161E" w:rsidRPr="00E94B4D" w:rsidRDefault="007871FF" w:rsidP="003F702B">
            <w:pPr>
              <w:pStyle w:val="Corpodetexto"/>
              <w:jc w:val="center"/>
              <w:rPr>
                <w:b/>
                <w:bCs/>
                <w:lang w:val="en-US"/>
              </w:rPr>
            </w:pPr>
            <w:r w:rsidRPr="00E94B4D">
              <w:rPr>
                <w:b/>
                <w:bCs/>
                <w:lang w:val="en-US"/>
              </w:rPr>
              <w:t>Length</w:t>
            </w:r>
          </w:p>
        </w:tc>
        <w:tc>
          <w:tcPr>
            <w:tcW w:w="2360" w:type="dxa"/>
            <w:vAlign w:val="center"/>
          </w:tcPr>
          <w:p w14:paraId="22E93403" w14:textId="36E895C2" w:rsidR="0084161E" w:rsidRPr="00E94B4D" w:rsidRDefault="007871FF" w:rsidP="003F702B">
            <w:pPr>
              <w:pStyle w:val="Corpodetexto"/>
              <w:jc w:val="center"/>
              <w:rPr>
                <w:b/>
                <w:bCs/>
                <w:lang w:val="en-US"/>
              </w:rPr>
            </w:pPr>
            <w:r w:rsidRPr="00E94B4D">
              <w:rPr>
                <w:b/>
                <w:bCs/>
                <w:lang w:val="en-US"/>
              </w:rPr>
              <w:t>Width</w:t>
            </w:r>
          </w:p>
        </w:tc>
        <w:tc>
          <w:tcPr>
            <w:tcW w:w="2360" w:type="dxa"/>
            <w:vAlign w:val="center"/>
          </w:tcPr>
          <w:p w14:paraId="677D28C2" w14:textId="759D3BEA" w:rsidR="0084161E" w:rsidRPr="00E94B4D" w:rsidRDefault="00E94B4D" w:rsidP="003F702B">
            <w:pPr>
              <w:pStyle w:val="Corpodetexto"/>
              <w:jc w:val="center"/>
              <w:rPr>
                <w:b/>
                <w:bCs/>
                <w:lang w:val="en-US"/>
              </w:rPr>
            </w:pPr>
            <w:r>
              <w:rPr>
                <w:b/>
                <w:bCs/>
                <w:lang w:val="en-US"/>
              </w:rPr>
              <w:t>Soldering</w:t>
            </w:r>
          </w:p>
        </w:tc>
      </w:tr>
      <w:tr w:rsidR="00E94B4D" w14:paraId="2A9E5EA7" w14:textId="77777777" w:rsidTr="003F702B">
        <w:trPr>
          <w:jc w:val="center"/>
        </w:trPr>
        <w:tc>
          <w:tcPr>
            <w:tcW w:w="2360" w:type="dxa"/>
            <w:vAlign w:val="center"/>
          </w:tcPr>
          <w:p w14:paraId="37D697A9" w14:textId="22EC82BA" w:rsidR="00E94B4D" w:rsidRPr="00E94B4D" w:rsidRDefault="00E94B4D" w:rsidP="003F702B">
            <w:pPr>
              <w:pStyle w:val="Corpodetexto"/>
              <w:jc w:val="center"/>
              <w:rPr>
                <w:b/>
                <w:bCs/>
                <w:lang w:val="en-US"/>
              </w:rPr>
            </w:pPr>
            <w:r w:rsidRPr="00E94B4D">
              <w:rPr>
                <w:b/>
                <w:bCs/>
                <w:lang w:val="en-US"/>
              </w:rPr>
              <w:t>Arduinos</w:t>
            </w:r>
          </w:p>
        </w:tc>
        <w:tc>
          <w:tcPr>
            <w:tcW w:w="2360" w:type="dxa"/>
            <w:vAlign w:val="center"/>
          </w:tcPr>
          <w:p w14:paraId="3E84FA26" w14:textId="2571BABC" w:rsidR="00E94B4D" w:rsidRDefault="00E94B4D" w:rsidP="003F702B">
            <w:pPr>
              <w:pStyle w:val="Corpodetexto"/>
              <w:jc w:val="center"/>
              <w:rPr>
                <w:lang w:val="en-US"/>
              </w:rPr>
            </w:pPr>
            <w:r>
              <w:rPr>
                <w:lang w:val="en-US"/>
              </w:rPr>
              <w:t>Medium</w:t>
            </w:r>
          </w:p>
        </w:tc>
        <w:tc>
          <w:tcPr>
            <w:tcW w:w="2360" w:type="dxa"/>
            <w:vAlign w:val="center"/>
          </w:tcPr>
          <w:p w14:paraId="0E7D4FC9" w14:textId="652A0DA4" w:rsidR="00E94B4D" w:rsidRDefault="00E94B4D" w:rsidP="003F702B">
            <w:pPr>
              <w:pStyle w:val="Corpodetexto"/>
              <w:jc w:val="center"/>
              <w:rPr>
                <w:lang w:val="en-US"/>
              </w:rPr>
            </w:pPr>
            <w:r>
              <w:rPr>
                <w:lang w:val="en-US"/>
              </w:rPr>
              <w:t>Medium</w:t>
            </w:r>
          </w:p>
        </w:tc>
        <w:tc>
          <w:tcPr>
            <w:tcW w:w="2360" w:type="dxa"/>
            <w:vAlign w:val="center"/>
          </w:tcPr>
          <w:p w14:paraId="786A8C89" w14:textId="62626DED" w:rsidR="00E94B4D" w:rsidRDefault="00E94B4D" w:rsidP="003F702B">
            <w:pPr>
              <w:pStyle w:val="Corpodetexto"/>
              <w:jc w:val="center"/>
              <w:rPr>
                <w:lang w:val="en-US"/>
              </w:rPr>
            </w:pPr>
            <w:r>
              <w:rPr>
                <w:lang w:val="en-US"/>
              </w:rPr>
              <w:t>No</w:t>
            </w:r>
          </w:p>
        </w:tc>
      </w:tr>
      <w:tr w:rsidR="00E94B4D" w14:paraId="3B4AD02B" w14:textId="77777777" w:rsidTr="003F702B">
        <w:trPr>
          <w:jc w:val="center"/>
        </w:trPr>
        <w:tc>
          <w:tcPr>
            <w:tcW w:w="2360" w:type="dxa"/>
            <w:vAlign w:val="center"/>
          </w:tcPr>
          <w:p w14:paraId="18A20250" w14:textId="6C6998FA" w:rsidR="00E94B4D" w:rsidRPr="00E94B4D" w:rsidRDefault="00E94B4D" w:rsidP="003F702B">
            <w:pPr>
              <w:pStyle w:val="Corpodetexto"/>
              <w:jc w:val="center"/>
              <w:rPr>
                <w:b/>
                <w:bCs/>
                <w:lang w:val="en-US"/>
              </w:rPr>
            </w:pPr>
            <w:proofErr w:type="spellStart"/>
            <w:r w:rsidRPr="00E94B4D">
              <w:rPr>
                <w:b/>
                <w:bCs/>
                <w:lang w:val="en-US"/>
              </w:rPr>
              <w:t>SparkFuns</w:t>
            </w:r>
            <w:proofErr w:type="spellEnd"/>
          </w:p>
        </w:tc>
        <w:tc>
          <w:tcPr>
            <w:tcW w:w="2360" w:type="dxa"/>
            <w:vAlign w:val="center"/>
          </w:tcPr>
          <w:p w14:paraId="1A3F8225" w14:textId="217D4E7C" w:rsidR="00E94B4D" w:rsidRDefault="00E94B4D" w:rsidP="003F702B">
            <w:pPr>
              <w:pStyle w:val="Corpodetexto"/>
              <w:jc w:val="center"/>
              <w:rPr>
                <w:lang w:val="en-US"/>
              </w:rPr>
            </w:pPr>
            <w:r>
              <w:rPr>
                <w:lang w:val="en-US"/>
              </w:rPr>
              <w:t>Medium</w:t>
            </w:r>
          </w:p>
        </w:tc>
        <w:tc>
          <w:tcPr>
            <w:tcW w:w="2360" w:type="dxa"/>
            <w:vAlign w:val="center"/>
          </w:tcPr>
          <w:p w14:paraId="11707912" w14:textId="5F38BF57" w:rsidR="00E94B4D" w:rsidRDefault="00E94B4D" w:rsidP="003F702B">
            <w:pPr>
              <w:pStyle w:val="Corpodetexto"/>
              <w:jc w:val="center"/>
              <w:rPr>
                <w:lang w:val="en-US"/>
              </w:rPr>
            </w:pPr>
            <w:r>
              <w:rPr>
                <w:lang w:val="en-US"/>
              </w:rPr>
              <w:t>Medium</w:t>
            </w:r>
          </w:p>
        </w:tc>
        <w:tc>
          <w:tcPr>
            <w:tcW w:w="2360" w:type="dxa"/>
            <w:vAlign w:val="center"/>
          </w:tcPr>
          <w:p w14:paraId="22E160C9" w14:textId="6B41EDF4" w:rsidR="00E94B4D" w:rsidRDefault="00E94B4D" w:rsidP="003F702B">
            <w:pPr>
              <w:pStyle w:val="Corpodetexto"/>
              <w:jc w:val="center"/>
              <w:rPr>
                <w:lang w:val="en-US"/>
              </w:rPr>
            </w:pPr>
            <w:r>
              <w:rPr>
                <w:lang w:val="en-US"/>
              </w:rPr>
              <w:t>No</w:t>
            </w:r>
          </w:p>
        </w:tc>
      </w:tr>
      <w:tr w:rsidR="00E94B4D" w14:paraId="2C19F788" w14:textId="77777777" w:rsidTr="003F702B">
        <w:trPr>
          <w:jc w:val="center"/>
        </w:trPr>
        <w:tc>
          <w:tcPr>
            <w:tcW w:w="2360" w:type="dxa"/>
            <w:vAlign w:val="center"/>
          </w:tcPr>
          <w:p w14:paraId="4020D099" w14:textId="040FB898" w:rsidR="00E94B4D" w:rsidRPr="00E94B4D" w:rsidRDefault="00E94B4D" w:rsidP="003F702B">
            <w:pPr>
              <w:pStyle w:val="Corpodetexto"/>
              <w:jc w:val="center"/>
              <w:rPr>
                <w:b/>
                <w:bCs/>
                <w:lang w:val="en-US"/>
              </w:rPr>
            </w:pPr>
            <w:r w:rsidRPr="00E94B4D">
              <w:rPr>
                <w:b/>
                <w:bCs/>
                <w:lang w:val="en-US"/>
              </w:rPr>
              <w:t>ESP32 Modules</w:t>
            </w:r>
          </w:p>
        </w:tc>
        <w:tc>
          <w:tcPr>
            <w:tcW w:w="2360" w:type="dxa"/>
            <w:vAlign w:val="center"/>
          </w:tcPr>
          <w:p w14:paraId="45EF424B" w14:textId="172A4BA0" w:rsidR="00E94B4D" w:rsidRDefault="00E94B4D" w:rsidP="003F702B">
            <w:pPr>
              <w:pStyle w:val="Corpodetexto"/>
              <w:jc w:val="center"/>
              <w:rPr>
                <w:lang w:val="en-US"/>
              </w:rPr>
            </w:pPr>
            <w:r>
              <w:rPr>
                <w:lang w:val="en-US"/>
              </w:rPr>
              <w:t>Small</w:t>
            </w:r>
          </w:p>
        </w:tc>
        <w:tc>
          <w:tcPr>
            <w:tcW w:w="2360" w:type="dxa"/>
            <w:vAlign w:val="center"/>
          </w:tcPr>
          <w:p w14:paraId="06CF0061" w14:textId="30A2C829" w:rsidR="00E94B4D" w:rsidRDefault="00E94B4D" w:rsidP="003F702B">
            <w:pPr>
              <w:pStyle w:val="Corpodetexto"/>
              <w:jc w:val="center"/>
              <w:rPr>
                <w:lang w:val="en-US"/>
              </w:rPr>
            </w:pPr>
            <w:r>
              <w:rPr>
                <w:lang w:val="en-US"/>
              </w:rPr>
              <w:t>Small</w:t>
            </w:r>
          </w:p>
        </w:tc>
        <w:tc>
          <w:tcPr>
            <w:tcW w:w="2360" w:type="dxa"/>
            <w:vAlign w:val="center"/>
          </w:tcPr>
          <w:p w14:paraId="4E4E4781" w14:textId="603B24F3" w:rsidR="00E94B4D" w:rsidRDefault="00E94B4D" w:rsidP="003F702B">
            <w:pPr>
              <w:pStyle w:val="Corpodetexto"/>
              <w:jc w:val="center"/>
              <w:rPr>
                <w:lang w:val="en-US"/>
              </w:rPr>
            </w:pPr>
            <w:r>
              <w:rPr>
                <w:lang w:val="en-US"/>
              </w:rPr>
              <w:t>Yes</w:t>
            </w:r>
          </w:p>
        </w:tc>
      </w:tr>
      <w:tr w:rsidR="00E94B4D" w14:paraId="0861FD0A" w14:textId="77777777" w:rsidTr="003F702B">
        <w:trPr>
          <w:jc w:val="center"/>
        </w:trPr>
        <w:tc>
          <w:tcPr>
            <w:tcW w:w="2360" w:type="dxa"/>
            <w:vAlign w:val="center"/>
          </w:tcPr>
          <w:p w14:paraId="039A1C2E" w14:textId="3832D205" w:rsidR="00E94B4D" w:rsidRPr="00E94B4D" w:rsidRDefault="00E94B4D" w:rsidP="003F702B">
            <w:pPr>
              <w:pStyle w:val="Corpodetexto"/>
              <w:jc w:val="center"/>
              <w:rPr>
                <w:b/>
                <w:bCs/>
                <w:lang w:val="en-US"/>
              </w:rPr>
            </w:pPr>
            <w:r w:rsidRPr="00E94B4D">
              <w:rPr>
                <w:b/>
                <w:bCs/>
                <w:lang w:val="en-US"/>
              </w:rPr>
              <w:t>ESP32 Development Boards</w:t>
            </w:r>
          </w:p>
        </w:tc>
        <w:tc>
          <w:tcPr>
            <w:tcW w:w="2360" w:type="dxa"/>
            <w:vAlign w:val="center"/>
          </w:tcPr>
          <w:p w14:paraId="4A37B128" w14:textId="3D4157D3" w:rsidR="00E94B4D" w:rsidRDefault="00E94B4D" w:rsidP="003F702B">
            <w:pPr>
              <w:pStyle w:val="Corpodetexto"/>
              <w:jc w:val="center"/>
              <w:rPr>
                <w:lang w:val="en-US"/>
              </w:rPr>
            </w:pPr>
            <w:r>
              <w:rPr>
                <w:lang w:val="en-US"/>
              </w:rPr>
              <w:t>Medium</w:t>
            </w:r>
          </w:p>
        </w:tc>
        <w:tc>
          <w:tcPr>
            <w:tcW w:w="2360" w:type="dxa"/>
            <w:vAlign w:val="center"/>
          </w:tcPr>
          <w:p w14:paraId="559417F5" w14:textId="0ED311C5" w:rsidR="00E94B4D" w:rsidRDefault="00E94B4D" w:rsidP="003F702B">
            <w:pPr>
              <w:pStyle w:val="Corpodetexto"/>
              <w:jc w:val="center"/>
              <w:rPr>
                <w:lang w:val="en-US"/>
              </w:rPr>
            </w:pPr>
            <w:r>
              <w:rPr>
                <w:lang w:val="en-US"/>
              </w:rPr>
              <w:t>Medium</w:t>
            </w:r>
          </w:p>
        </w:tc>
        <w:tc>
          <w:tcPr>
            <w:tcW w:w="2360" w:type="dxa"/>
            <w:vAlign w:val="center"/>
          </w:tcPr>
          <w:p w14:paraId="2D67F656" w14:textId="0BB82753" w:rsidR="00E94B4D" w:rsidRDefault="00E94B4D" w:rsidP="003F702B">
            <w:pPr>
              <w:pStyle w:val="Corpodetexto"/>
              <w:jc w:val="center"/>
              <w:rPr>
                <w:lang w:val="en-US"/>
              </w:rPr>
            </w:pPr>
            <w:r>
              <w:rPr>
                <w:lang w:val="en-US"/>
              </w:rPr>
              <w:t>No</w:t>
            </w:r>
          </w:p>
        </w:tc>
      </w:tr>
      <w:bookmarkEnd w:id="133"/>
    </w:tbl>
    <w:p w14:paraId="5E6E27FD" w14:textId="47797EE9" w:rsidR="00E94B4D" w:rsidRDefault="00E94B4D" w:rsidP="00077488">
      <w:pPr>
        <w:pStyle w:val="Corpodetexto"/>
        <w:rPr>
          <w:lang w:val="en-US"/>
        </w:rPr>
      </w:pPr>
    </w:p>
    <w:p w14:paraId="1B068ADC" w14:textId="395B5058" w:rsidR="002D7C9A" w:rsidRPr="00E96334" w:rsidRDefault="00264E79" w:rsidP="00077488">
      <w:pPr>
        <w:pStyle w:val="Corpodetexto"/>
        <w:rPr>
          <w:lang w:val="en-GB"/>
        </w:rPr>
      </w:pPr>
      <w:r>
        <w:rPr>
          <w:lang w:val="en-GB"/>
        </w:rPr>
        <w:t>Section A.2 Outlining Possibilities displays an extended analysis</w:t>
      </w:r>
      <w:r w:rsidR="00672018">
        <w:rPr>
          <w:lang w:val="en-GB"/>
        </w:rPr>
        <w:t xml:space="preserve"> </w:t>
      </w:r>
      <w:r w:rsidR="001B5A6E" w:rsidRPr="001B5A6E">
        <w:rPr>
          <w:lang w:val="en-GB"/>
        </w:rPr>
        <w:t>to get a complete</w:t>
      </w:r>
      <w:r w:rsidR="00672018">
        <w:rPr>
          <w:lang w:val="en-GB"/>
        </w:rPr>
        <w:t xml:space="preserve"> </w:t>
      </w:r>
      <w:r w:rsidR="001B5A6E" w:rsidRPr="001B5A6E">
        <w:rPr>
          <w:lang w:val="en-GB"/>
        </w:rPr>
        <w:t>picture</w:t>
      </w:r>
      <w:r w:rsidR="002D7C9A" w:rsidRPr="001B5A6E">
        <w:rPr>
          <w:lang w:val="en-GB"/>
        </w:rPr>
        <w:t>.</w:t>
      </w:r>
    </w:p>
    <w:p w14:paraId="50CFAD19" w14:textId="6CE8BA7A" w:rsidR="00077488" w:rsidRDefault="00077488" w:rsidP="0052466C">
      <w:pPr>
        <w:pStyle w:val="Corpodetexto"/>
        <w:rPr>
          <w:lang w:val="en-US"/>
        </w:rPr>
      </w:pPr>
      <w:r>
        <w:rPr>
          <w:lang w:val="en-US"/>
        </w:rPr>
        <w:t>Finally, a verdict had to be reached</w:t>
      </w:r>
      <w:r w:rsidR="00B71A7D">
        <w:rPr>
          <w:lang w:val="en-US"/>
        </w:rPr>
        <w:t xml:space="preserve"> regarding functional aspects of the board and</w:t>
      </w:r>
      <w:r>
        <w:rPr>
          <w:lang w:val="en-US"/>
        </w:rPr>
        <w:t xml:space="preserve"> extras that would be practical and useful for the work to be developed.</w:t>
      </w:r>
      <w:r w:rsidR="0012189B">
        <w:rPr>
          <w:lang w:val="en-US"/>
        </w:rPr>
        <w:t xml:space="preserve"> These four boards were considered optimal and </w:t>
      </w:r>
      <w:r w:rsidR="00B553B4">
        <w:rPr>
          <w:lang w:val="en-US"/>
        </w:rPr>
        <w:t>suit</w:t>
      </w:r>
      <w:r w:rsidR="00E85EC5">
        <w:rPr>
          <w:lang w:val="en-US"/>
        </w:rPr>
        <w:t>able</w:t>
      </w:r>
      <w:r w:rsidR="00B553B4">
        <w:rPr>
          <w:lang w:val="en-US"/>
        </w:rPr>
        <w:t xml:space="preserve"> for the project. </w:t>
      </w:r>
      <w:r w:rsidR="00B626BA">
        <w:rPr>
          <w:lang w:val="en-US"/>
        </w:rPr>
        <w:t>The</w:t>
      </w:r>
      <w:r w:rsidR="00233E8E">
        <w:rPr>
          <w:lang w:val="en-US"/>
        </w:rPr>
        <w:t xml:space="preserve"> four</w:t>
      </w:r>
      <w:r w:rsidR="00B553B4">
        <w:rPr>
          <w:lang w:val="en-US"/>
        </w:rPr>
        <w:t xml:space="preserve"> boards </w:t>
      </w:r>
      <w:r w:rsidR="002D70BC">
        <w:rPr>
          <w:lang w:val="en-US"/>
        </w:rPr>
        <w:t>selected for purchasing</w:t>
      </w:r>
      <w:r w:rsidR="00B626BA">
        <w:rPr>
          <w:lang w:val="en-US"/>
        </w:rPr>
        <w:t xml:space="preserve"> and worked on are </w:t>
      </w:r>
      <w:r w:rsidR="004A3AD6">
        <w:rPr>
          <w:lang w:val="en-US"/>
        </w:rPr>
        <w:t>listed in</w:t>
      </w:r>
      <w:r w:rsidR="00DD2FBF" w:rsidRPr="00DD2FBF">
        <w:rPr>
          <w:lang w:val="en-GB"/>
        </w:rPr>
        <w:t xml:space="preserve"> </w:t>
      </w:r>
      <w:r w:rsidR="00DD2FBF">
        <w:rPr>
          <w:lang w:val="en-GB"/>
        </w:rPr>
        <w:fldChar w:fldCharType="begin"/>
      </w:r>
      <w:r w:rsidR="00DD2FBF">
        <w:rPr>
          <w:lang w:val="en-GB"/>
        </w:rPr>
        <w:instrText xml:space="preserve"> REF _Ref114606622 \h </w:instrText>
      </w:r>
      <w:r w:rsidR="00DD2FBF">
        <w:rPr>
          <w:lang w:val="en-GB"/>
        </w:rPr>
      </w:r>
      <w:r w:rsidR="00DD2FBF">
        <w:rPr>
          <w:lang w:val="en-GB"/>
        </w:rPr>
        <w:fldChar w:fldCharType="separate"/>
      </w:r>
      <w:r w:rsidR="008F0E85" w:rsidRPr="00D71E29">
        <w:rPr>
          <w:lang w:val="en-GB"/>
        </w:rPr>
        <w:t xml:space="preserve">Table </w:t>
      </w:r>
      <w:r w:rsidR="008F0E85" w:rsidRPr="00D71E29">
        <w:rPr>
          <w:noProof/>
          <w:lang w:val="en-GB"/>
        </w:rPr>
        <w:t>5</w:t>
      </w:r>
      <w:r w:rsidR="00DD2FBF">
        <w:rPr>
          <w:lang w:val="en-GB"/>
        </w:rPr>
        <w:fldChar w:fldCharType="end"/>
      </w:r>
      <w:r w:rsidR="00B553B4">
        <w:rPr>
          <w:lang w:val="en-US"/>
        </w:rPr>
        <w:t>.</w:t>
      </w:r>
    </w:p>
    <w:p w14:paraId="74697C3B" w14:textId="77777777" w:rsidR="0052466C" w:rsidRPr="0052466C" w:rsidRDefault="0052466C" w:rsidP="0052466C">
      <w:pPr>
        <w:pStyle w:val="Corpodetexto"/>
        <w:rPr>
          <w:lang w:val="en-US"/>
        </w:rPr>
      </w:pPr>
    </w:p>
    <w:p w14:paraId="4C18282D" w14:textId="6A8DC9D3" w:rsidR="003F702B" w:rsidRDefault="003F702B" w:rsidP="003F702B">
      <w:pPr>
        <w:pStyle w:val="Legenda"/>
        <w:keepNext/>
      </w:pPr>
      <w:bookmarkStart w:id="134" w:name="_Ref114606622"/>
      <w:bookmarkStart w:id="135" w:name="_Toc117467259"/>
      <w:proofErr w:type="spellStart"/>
      <w:r>
        <w:t>Table</w:t>
      </w:r>
      <w:proofErr w:type="spellEnd"/>
      <w:r>
        <w:t xml:space="preserve"> </w:t>
      </w:r>
      <w:r w:rsidR="000F60F6">
        <w:fldChar w:fldCharType="begin"/>
      </w:r>
      <w:r w:rsidR="000F60F6">
        <w:instrText xml:space="preserve"> SEQ Table \* ARABIC </w:instrText>
      </w:r>
      <w:r w:rsidR="000F60F6">
        <w:fldChar w:fldCharType="separate"/>
      </w:r>
      <w:r w:rsidR="000F60F6">
        <w:rPr>
          <w:noProof/>
        </w:rPr>
        <w:t>5</w:t>
      </w:r>
      <w:r w:rsidR="000F60F6">
        <w:fldChar w:fldCharType="end"/>
      </w:r>
      <w:bookmarkEnd w:id="134"/>
      <w:r>
        <w:t xml:space="preserve"> - Final </w:t>
      </w:r>
      <w:proofErr w:type="spellStart"/>
      <w:r>
        <w:t>Decision</w:t>
      </w:r>
      <w:bookmarkEnd w:id="135"/>
      <w:proofErr w:type="spellEnd"/>
    </w:p>
    <w:tbl>
      <w:tblPr>
        <w:tblStyle w:val="TabelacomGrelha"/>
        <w:tblW w:w="9351" w:type="dxa"/>
        <w:tblLook w:val="04A0" w:firstRow="1" w:lastRow="0" w:firstColumn="1" w:lastColumn="0" w:noHBand="0" w:noVBand="1"/>
      </w:tblPr>
      <w:tblGrid>
        <w:gridCol w:w="2360"/>
        <w:gridCol w:w="6991"/>
      </w:tblGrid>
      <w:tr w:rsidR="00E94B4D" w14:paraId="47EDA09D" w14:textId="77777777" w:rsidTr="00131375">
        <w:trPr>
          <w:tblHeader/>
        </w:trPr>
        <w:tc>
          <w:tcPr>
            <w:tcW w:w="2360" w:type="dxa"/>
            <w:vAlign w:val="center"/>
          </w:tcPr>
          <w:p w14:paraId="3D386AEA" w14:textId="6EFB0D81" w:rsidR="00E94B4D" w:rsidRPr="004C72F4" w:rsidRDefault="00E94B4D" w:rsidP="004C72F4">
            <w:pPr>
              <w:pStyle w:val="Corpodetexto"/>
              <w:jc w:val="center"/>
              <w:rPr>
                <w:b/>
                <w:bCs/>
                <w:lang w:val="en-GB"/>
              </w:rPr>
            </w:pPr>
            <w:bookmarkStart w:id="136" w:name="Table5"/>
            <w:r w:rsidRPr="004C72F4">
              <w:rPr>
                <w:b/>
                <w:bCs/>
                <w:lang w:val="en-GB"/>
              </w:rPr>
              <w:t>Name</w:t>
            </w:r>
          </w:p>
        </w:tc>
        <w:tc>
          <w:tcPr>
            <w:tcW w:w="6991" w:type="dxa"/>
            <w:vAlign w:val="center"/>
          </w:tcPr>
          <w:p w14:paraId="49FB475D" w14:textId="6D3FFACC" w:rsidR="00E94B4D" w:rsidRPr="004C72F4" w:rsidRDefault="00E94B4D" w:rsidP="004C72F4">
            <w:pPr>
              <w:pStyle w:val="Corpodetexto"/>
              <w:jc w:val="center"/>
              <w:rPr>
                <w:b/>
                <w:bCs/>
                <w:lang w:val="en-GB"/>
              </w:rPr>
            </w:pPr>
            <w:r w:rsidRPr="004C72F4">
              <w:rPr>
                <w:b/>
                <w:bCs/>
                <w:lang w:val="en-GB"/>
              </w:rPr>
              <w:t>Justification</w:t>
            </w:r>
          </w:p>
        </w:tc>
      </w:tr>
      <w:tr w:rsidR="00E94B4D" w:rsidRPr="00454C63" w14:paraId="55905675" w14:textId="77777777" w:rsidTr="00131375">
        <w:tc>
          <w:tcPr>
            <w:tcW w:w="2360" w:type="dxa"/>
            <w:vAlign w:val="center"/>
          </w:tcPr>
          <w:p w14:paraId="02377B1C" w14:textId="776F22F6" w:rsidR="00E94B4D" w:rsidRPr="004C72F4" w:rsidRDefault="00E94B4D" w:rsidP="004C72F4">
            <w:pPr>
              <w:pStyle w:val="Corpodetexto"/>
              <w:jc w:val="center"/>
              <w:rPr>
                <w:b/>
                <w:bCs/>
                <w:lang w:val="en-GB"/>
              </w:rPr>
            </w:pPr>
            <w:r w:rsidRPr="004C72F4">
              <w:rPr>
                <w:b/>
                <w:bCs/>
                <w:lang w:val="en-GB"/>
              </w:rPr>
              <w:t>Beetle</w:t>
            </w:r>
          </w:p>
        </w:tc>
        <w:tc>
          <w:tcPr>
            <w:tcW w:w="6991" w:type="dxa"/>
            <w:vAlign w:val="center"/>
          </w:tcPr>
          <w:p w14:paraId="789DB75D" w14:textId="2AC15249" w:rsidR="00E94B4D" w:rsidRDefault="00E94B4D" w:rsidP="004C72F4">
            <w:pPr>
              <w:pStyle w:val="Corpodetexto"/>
              <w:jc w:val="center"/>
              <w:rPr>
                <w:lang w:val="en-GB"/>
              </w:rPr>
            </w:pPr>
            <w:r w:rsidRPr="00E94B4D">
              <w:rPr>
                <w:lang w:val="en-GB"/>
              </w:rPr>
              <w:t xml:space="preserve">A small-scale electronic device with a great range of benefits such as low power consumption, an enticingly small form factor, a surprising amount of functionality and </w:t>
            </w:r>
            <w:r w:rsidR="00B71A7D">
              <w:rPr>
                <w:lang w:val="en-GB"/>
              </w:rPr>
              <w:t>much</w:t>
            </w:r>
            <w:r w:rsidRPr="00E94B4D">
              <w:rPr>
                <w:lang w:val="en-GB"/>
              </w:rPr>
              <w:t xml:space="preserve"> computational power</w:t>
            </w:r>
          </w:p>
        </w:tc>
      </w:tr>
      <w:tr w:rsidR="00E94B4D" w:rsidRPr="00454C63" w14:paraId="20C4083C" w14:textId="77777777" w:rsidTr="00131375">
        <w:tc>
          <w:tcPr>
            <w:tcW w:w="2360" w:type="dxa"/>
            <w:vAlign w:val="center"/>
          </w:tcPr>
          <w:p w14:paraId="1D51A118" w14:textId="46BEE121" w:rsidR="00E94B4D" w:rsidRPr="004C72F4" w:rsidRDefault="00E94B4D" w:rsidP="004C72F4">
            <w:pPr>
              <w:pStyle w:val="Corpodetexto"/>
              <w:jc w:val="center"/>
              <w:rPr>
                <w:b/>
                <w:bCs/>
                <w:lang w:val="en-GB"/>
              </w:rPr>
            </w:pPr>
            <w:proofErr w:type="spellStart"/>
            <w:r w:rsidRPr="004C72F4">
              <w:rPr>
                <w:b/>
                <w:bCs/>
                <w:lang w:val="en-GB"/>
              </w:rPr>
              <w:t>SparkFun</w:t>
            </w:r>
            <w:proofErr w:type="spellEnd"/>
            <w:r w:rsidRPr="004C72F4">
              <w:rPr>
                <w:b/>
                <w:bCs/>
                <w:lang w:val="en-GB"/>
              </w:rPr>
              <w:t xml:space="preserve"> Thing Plus</w:t>
            </w:r>
          </w:p>
        </w:tc>
        <w:tc>
          <w:tcPr>
            <w:tcW w:w="6991" w:type="dxa"/>
            <w:vAlign w:val="center"/>
          </w:tcPr>
          <w:p w14:paraId="178D3F59" w14:textId="3A8D00B0" w:rsidR="00E94B4D" w:rsidRDefault="00E94B4D" w:rsidP="004C72F4">
            <w:pPr>
              <w:pStyle w:val="Corpodetexto"/>
              <w:jc w:val="center"/>
              <w:rPr>
                <w:lang w:val="en-GB"/>
              </w:rPr>
            </w:pPr>
            <w:r w:rsidRPr="00E94B4D">
              <w:rPr>
                <w:lang w:val="en-GB"/>
              </w:rPr>
              <w:t>A powerful Wi</w:t>
            </w:r>
            <w:r w:rsidR="002D7C9A">
              <w:rPr>
                <w:lang w:val="en-GB"/>
              </w:rPr>
              <w:t>-</w:t>
            </w:r>
            <w:r w:rsidRPr="00E94B4D">
              <w:rPr>
                <w:lang w:val="en-GB"/>
              </w:rPr>
              <w:t>Fi and Bluetooth MCU module</w:t>
            </w:r>
            <w:r w:rsidR="00B626BA">
              <w:rPr>
                <w:lang w:val="en-GB"/>
              </w:rPr>
              <w:t>,</w:t>
            </w:r>
            <w:r w:rsidRPr="00E94B4D">
              <w:rPr>
                <w:lang w:val="en-GB"/>
              </w:rPr>
              <w:t xml:space="preserve"> scalable and adaptive</w:t>
            </w:r>
            <w:r w:rsidR="00B626BA">
              <w:rPr>
                <w:lang w:val="en-GB"/>
              </w:rPr>
              <w:t>,</w:t>
            </w:r>
            <w:r w:rsidR="00B71A7D">
              <w:rPr>
                <w:lang w:val="en-GB"/>
              </w:rPr>
              <w:t xml:space="preserve"> easy to use</w:t>
            </w:r>
            <w:r w:rsidR="00B626BA">
              <w:rPr>
                <w:lang w:val="en-GB"/>
              </w:rPr>
              <w:t>,</w:t>
            </w:r>
            <w:r w:rsidR="00B71A7D">
              <w:rPr>
                <w:lang w:val="en-GB"/>
              </w:rPr>
              <w:t xml:space="preserve"> and utili</w:t>
            </w:r>
            <w:r w:rsidR="00B626BA">
              <w:rPr>
                <w:lang w:val="en-GB"/>
              </w:rPr>
              <w:t>s</w:t>
            </w:r>
            <w:r w:rsidR="00B71A7D">
              <w:rPr>
                <w:lang w:val="en-GB"/>
              </w:rPr>
              <w:t xml:space="preserve">es the </w:t>
            </w:r>
            <w:proofErr w:type="spellStart"/>
            <w:r w:rsidR="00B71A7D">
              <w:rPr>
                <w:lang w:val="en-GB"/>
              </w:rPr>
              <w:t>Qwiic</w:t>
            </w:r>
            <w:proofErr w:type="spellEnd"/>
            <w:r w:rsidR="00B71A7D">
              <w:rPr>
                <w:lang w:val="en-GB"/>
              </w:rPr>
              <w:t xml:space="preserve"> Connect System, meaning</w:t>
            </w:r>
            <w:r w:rsidRPr="00E94B4D">
              <w:rPr>
                <w:lang w:val="en-GB"/>
              </w:rPr>
              <w:t xml:space="preserve"> no soldering or shields are required to connect it.</w:t>
            </w:r>
          </w:p>
        </w:tc>
      </w:tr>
      <w:tr w:rsidR="00E94B4D" w:rsidRPr="00454C63" w14:paraId="1A8BDC67" w14:textId="77777777" w:rsidTr="00131375">
        <w:tc>
          <w:tcPr>
            <w:tcW w:w="2360" w:type="dxa"/>
            <w:vAlign w:val="center"/>
          </w:tcPr>
          <w:p w14:paraId="1B7CA38A" w14:textId="026A996D" w:rsidR="00E94B4D" w:rsidRPr="004C72F4" w:rsidRDefault="00E94B4D" w:rsidP="004C72F4">
            <w:pPr>
              <w:pStyle w:val="Corpodetexto"/>
              <w:jc w:val="center"/>
              <w:rPr>
                <w:b/>
                <w:bCs/>
                <w:lang w:val="en-GB"/>
              </w:rPr>
            </w:pPr>
            <w:r w:rsidRPr="004C72F4">
              <w:rPr>
                <w:b/>
                <w:bCs/>
                <w:lang w:val="en-GB"/>
              </w:rPr>
              <w:t>Arduino Nano RP2040 Connect</w:t>
            </w:r>
          </w:p>
        </w:tc>
        <w:tc>
          <w:tcPr>
            <w:tcW w:w="6991" w:type="dxa"/>
            <w:vAlign w:val="center"/>
          </w:tcPr>
          <w:p w14:paraId="17E3D5C0" w14:textId="714B3EE8" w:rsidR="00E94B4D" w:rsidRDefault="00E94B4D" w:rsidP="004C72F4">
            <w:pPr>
              <w:pStyle w:val="Corpodetexto"/>
              <w:jc w:val="center"/>
              <w:rPr>
                <w:lang w:val="en-GB"/>
              </w:rPr>
            </w:pPr>
            <w:r w:rsidRPr="00E94B4D">
              <w:rPr>
                <w:lang w:val="en-GB"/>
              </w:rPr>
              <w:t>A versatile plug</w:t>
            </w:r>
            <w:r w:rsidR="002D7C9A">
              <w:rPr>
                <w:lang w:val="en-GB"/>
              </w:rPr>
              <w:t xml:space="preserve"> </w:t>
            </w:r>
            <w:r w:rsidRPr="00E94B4D">
              <w:rPr>
                <w:lang w:val="en-GB"/>
              </w:rPr>
              <w:t>&amp;</w:t>
            </w:r>
            <w:r w:rsidR="002D7C9A">
              <w:rPr>
                <w:lang w:val="en-GB"/>
              </w:rPr>
              <w:t xml:space="preserve"> </w:t>
            </w:r>
            <w:r w:rsidRPr="00E94B4D">
              <w:rPr>
                <w:lang w:val="en-GB"/>
              </w:rPr>
              <w:t>play board with dual</w:t>
            </w:r>
            <w:r w:rsidR="00B71A7D">
              <w:rPr>
                <w:lang w:val="en-GB"/>
              </w:rPr>
              <w:t>-</w:t>
            </w:r>
            <w:r w:rsidRPr="00E94B4D">
              <w:rPr>
                <w:lang w:val="en-GB"/>
              </w:rPr>
              <w:t xml:space="preserve">core, connectivity, audio and machine learning capabilities. </w:t>
            </w:r>
            <w:r w:rsidR="00B71A7D">
              <w:rPr>
                <w:lang w:val="en-GB"/>
              </w:rPr>
              <w:t>It a</w:t>
            </w:r>
            <w:r w:rsidRPr="00E94B4D">
              <w:rPr>
                <w:lang w:val="en-GB"/>
              </w:rPr>
              <w:t>lso takes less time to compile with the benefits of a full Arduino Cloud support</w:t>
            </w:r>
          </w:p>
        </w:tc>
      </w:tr>
      <w:tr w:rsidR="00E94B4D" w14:paraId="5EC896C4" w14:textId="77777777" w:rsidTr="00131375">
        <w:tc>
          <w:tcPr>
            <w:tcW w:w="2360" w:type="dxa"/>
            <w:vAlign w:val="center"/>
          </w:tcPr>
          <w:p w14:paraId="0075759F" w14:textId="2F0F4DF5" w:rsidR="00E94B4D" w:rsidRPr="004C72F4" w:rsidRDefault="00E94B4D" w:rsidP="004C72F4">
            <w:pPr>
              <w:pStyle w:val="Corpodetexto"/>
              <w:jc w:val="center"/>
              <w:rPr>
                <w:b/>
                <w:bCs/>
                <w:lang w:val="en-GB"/>
              </w:rPr>
            </w:pPr>
            <w:r w:rsidRPr="004C72F4">
              <w:rPr>
                <w:b/>
                <w:bCs/>
                <w:lang w:val="en-GB"/>
              </w:rPr>
              <w:t>ESP32 Module</w:t>
            </w:r>
          </w:p>
        </w:tc>
        <w:tc>
          <w:tcPr>
            <w:tcW w:w="6991" w:type="dxa"/>
            <w:vAlign w:val="center"/>
          </w:tcPr>
          <w:p w14:paraId="344539D6" w14:textId="55CC5CCE" w:rsidR="00E94B4D" w:rsidRDefault="00E94B4D" w:rsidP="004C72F4">
            <w:pPr>
              <w:pStyle w:val="Corpodetexto"/>
              <w:jc w:val="center"/>
              <w:rPr>
                <w:lang w:val="en-GB"/>
              </w:rPr>
            </w:pPr>
            <w:r w:rsidRPr="00E94B4D">
              <w:rPr>
                <w:lang w:val="en-GB"/>
              </w:rPr>
              <w:t>Based on its value for money, wide range of features, small size and relatively low power consumption, it is well suited to the IoT application. A good understanding of soldering is required.</w:t>
            </w:r>
          </w:p>
        </w:tc>
      </w:tr>
      <w:bookmarkEnd w:id="136"/>
    </w:tbl>
    <w:p w14:paraId="0494722B" w14:textId="77777777" w:rsidR="00344F83" w:rsidRDefault="00344F83" w:rsidP="005A2102">
      <w:pPr>
        <w:pStyle w:val="Corpodetexto"/>
        <w:rPr>
          <w:lang w:val="en-GB"/>
        </w:rPr>
      </w:pPr>
    </w:p>
    <w:p w14:paraId="28D33BFA" w14:textId="66667B48" w:rsidR="00B450D1" w:rsidRDefault="00264E79" w:rsidP="005A2102">
      <w:pPr>
        <w:pStyle w:val="Corpodetexto"/>
        <w:rPr>
          <w:lang w:val="en-GB"/>
        </w:rPr>
      </w:pPr>
      <w:r>
        <w:rPr>
          <w:lang w:val="en-GB"/>
        </w:rPr>
        <w:t>A whole perspective is</w:t>
      </w:r>
      <w:r w:rsidR="00AF05D8" w:rsidRPr="004A7079">
        <w:rPr>
          <w:lang w:val="en-GB"/>
        </w:rPr>
        <w:t xml:space="preserve"> given in </w:t>
      </w:r>
      <w:r w:rsidR="00295DF1">
        <w:fldChar w:fldCharType="begin"/>
      </w:r>
      <w:r w:rsidR="00295DF1">
        <w:rPr>
          <w:lang w:val="en-GB"/>
        </w:rPr>
        <w:instrText xml:space="preserve"> REF _Ref116670130 \n \h </w:instrText>
      </w:r>
      <w:r w:rsidR="00295DF1">
        <w:fldChar w:fldCharType="separate"/>
      </w:r>
      <w:r w:rsidR="008F0E85">
        <w:rPr>
          <w:lang w:val="en-GB"/>
        </w:rPr>
        <w:t>A.3</w:t>
      </w:r>
      <w:r w:rsidR="00295DF1">
        <w:fldChar w:fldCharType="end"/>
      </w:r>
      <w:r w:rsidR="00295DF1" w:rsidRPr="00131375">
        <w:rPr>
          <w:lang w:val="en-US"/>
        </w:rPr>
        <w:t xml:space="preserve"> </w:t>
      </w:r>
      <w:r w:rsidR="00295DF1">
        <w:rPr>
          <w:lang w:val="en-US"/>
        </w:rPr>
        <w:fldChar w:fldCharType="begin"/>
      </w:r>
      <w:r w:rsidR="00295DF1">
        <w:rPr>
          <w:lang w:val="en-US"/>
        </w:rPr>
        <w:instrText xml:space="preserve"> REF _Ref116670138 \h </w:instrText>
      </w:r>
      <w:r w:rsidR="00295DF1">
        <w:rPr>
          <w:lang w:val="en-US"/>
        </w:rPr>
      </w:r>
      <w:r w:rsidR="00295DF1">
        <w:rPr>
          <w:lang w:val="en-US"/>
        </w:rPr>
        <w:fldChar w:fldCharType="separate"/>
      </w:r>
      <w:r w:rsidR="008F0E85" w:rsidRPr="00E3125F">
        <w:rPr>
          <w:lang w:val="en-US" w:eastAsia="pt-PT"/>
        </w:rPr>
        <w:t>Final Decision</w:t>
      </w:r>
      <w:r w:rsidR="00295DF1">
        <w:rPr>
          <w:lang w:val="en-US"/>
        </w:rPr>
        <w:fldChar w:fldCharType="end"/>
      </w:r>
      <w:r w:rsidR="00295DF1">
        <w:rPr>
          <w:lang w:val="en-US"/>
        </w:rPr>
        <w:t xml:space="preserve"> </w:t>
      </w:r>
      <w:r w:rsidR="00AF05D8" w:rsidRPr="00AF05D8">
        <w:rPr>
          <w:lang w:val="en-GB"/>
        </w:rPr>
        <w:t>about the microcontroller boards</w:t>
      </w:r>
      <w:r w:rsidR="00AF05D8">
        <w:rPr>
          <w:lang w:val="en-GB"/>
        </w:rPr>
        <w:t>.</w:t>
      </w:r>
      <w:r w:rsidR="007C5327">
        <w:rPr>
          <w:lang w:val="en-GB"/>
        </w:rPr>
        <w:t xml:space="preserve"> </w:t>
      </w:r>
      <w:r w:rsidR="00221F91">
        <w:rPr>
          <w:lang w:val="en-GB"/>
        </w:rPr>
        <w:t xml:space="preserve">The first module to be </w:t>
      </w:r>
      <w:r w:rsidR="00221F91">
        <w:rPr>
          <w:lang w:val="en-GB"/>
        </w:rPr>
        <w:lastRenderedPageBreak/>
        <w:t>tested at this stage</w:t>
      </w:r>
      <w:r w:rsidR="007C5327" w:rsidRPr="007C5327">
        <w:rPr>
          <w:lang w:val="en-GB"/>
        </w:rPr>
        <w:t xml:space="preserve"> w</w:t>
      </w:r>
      <w:r w:rsidR="008207ED">
        <w:rPr>
          <w:lang w:val="en-GB"/>
        </w:rPr>
        <w:t>ould be</w:t>
      </w:r>
      <w:r w:rsidR="007C5327" w:rsidRPr="007C5327">
        <w:rPr>
          <w:lang w:val="en-GB"/>
        </w:rPr>
        <w:t xml:space="preserve"> the ESP32.</w:t>
      </w:r>
    </w:p>
    <w:p w14:paraId="6FE818D5" w14:textId="0795FF5D" w:rsidR="00F0078B" w:rsidRDefault="00F0078B" w:rsidP="005A2102">
      <w:pPr>
        <w:pStyle w:val="Corpodetexto"/>
        <w:rPr>
          <w:lang w:val="en-GB"/>
        </w:rPr>
      </w:pPr>
    </w:p>
    <w:p w14:paraId="60C8F999" w14:textId="580E9C6F" w:rsidR="00A663C9" w:rsidRPr="007A5623" w:rsidRDefault="00A663C9">
      <w:pPr>
        <w:spacing w:line="284" w:lineRule="exact"/>
        <w:rPr>
          <w:rFonts w:ascii="NewsGotT" w:hAnsi="NewsGotT"/>
          <w:szCs w:val="24"/>
          <w:lang w:val="en-GB"/>
        </w:rPr>
        <w:sectPr w:rsidR="00A663C9" w:rsidRPr="007A5623">
          <w:pgSz w:w="11910" w:h="16840"/>
          <w:pgMar w:top="1320" w:right="1160" w:bottom="1180" w:left="1300" w:header="0" w:footer="998" w:gutter="0"/>
          <w:cols w:space="720"/>
        </w:sectPr>
      </w:pPr>
      <w:bookmarkStart w:id="137" w:name="_bookmark17"/>
      <w:bookmarkEnd w:id="137"/>
    </w:p>
    <w:p w14:paraId="2F776AF5" w14:textId="21982128" w:rsidR="00DC1952" w:rsidRPr="00F14CAD" w:rsidRDefault="00E44CE0" w:rsidP="00DC4533">
      <w:pPr>
        <w:pStyle w:val="Ttulo1"/>
      </w:pPr>
      <w:bookmarkStart w:id="138" w:name="_bookmark34"/>
      <w:bookmarkStart w:id="139" w:name="_Toc117467173"/>
      <w:bookmarkEnd w:id="138"/>
      <w:proofErr w:type="spellStart"/>
      <w:r w:rsidRPr="00F14CAD">
        <w:lastRenderedPageBreak/>
        <w:t>System</w:t>
      </w:r>
      <w:proofErr w:type="spellEnd"/>
      <w:r w:rsidR="001A1B07" w:rsidRPr="00F14CAD">
        <w:t xml:space="preserve"> </w:t>
      </w:r>
      <w:proofErr w:type="spellStart"/>
      <w:r w:rsidR="001A1B07" w:rsidRPr="00F14CAD">
        <w:t>Development</w:t>
      </w:r>
      <w:bookmarkEnd w:id="139"/>
      <w:proofErr w:type="spellEnd"/>
    </w:p>
    <w:p w14:paraId="6861242A" w14:textId="6E004EBB" w:rsidR="00522A2D" w:rsidRDefault="00892EE6" w:rsidP="00366C11">
      <w:pPr>
        <w:pStyle w:val="Corpodetexto"/>
        <w:rPr>
          <w:lang w:val="en-GB"/>
        </w:rPr>
      </w:pPr>
      <w:r>
        <w:rPr>
          <w:lang w:val="en-GB"/>
        </w:rPr>
        <w:t>This chapter will explain</w:t>
      </w:r>
      <w:r w:rsidR="00366C11" w:rsidRPr="00FC1DED">
        <w:rPr>
          <w:lang w:val="en-GB"/>
        </w:rPr>
        <w:t xml:space="preserve"> </w:t>
      </w:r>
      <w:r w:rsidR="00F96321" w:rsidRPr="00FC1DED">
        <w:rPr>
          <w:lang w:val="en-GB"/>
        </w:rPr>
        <w:t>how to set</w:t>
      </w:r>
      <w:r w:rsidR="00B626BA">
        <w:rPr>
          <w:lang w:val="en-GB"/>
        </w:rPr>
        <w:t xml:space="preserve"> </w:t>
      </w:r>
      <w:r w:rsidR="00F96321" w:rsidRPr="00FC1DED">
        <w:rPr>
          <w:lang w:val="en-GB"/>
        </w:rPr>
        <w:t xml:space="preserve">up the </w:t>
      </w:r>
      <w:r w:rsidR="00FC1DED">
        <w:rPr>
          <w:lang w:val="en-GB"/>
        </w:rPr>
        <w:t>ESP</w:t>
      </w:r>
      <w:r w:rsidR="00F96321" w:rsidRPr="00FC1DED">
        <w:rPr>
          <w:lang w:val="en-GB"/>
        </w:rPr>
        <w:t>32 and the programming environment</w:t>
      </w:r>
      <w:r w:rsidR="00366C11" w:rsidRPr="00FC1DED">
        <w:rPr>
          <w:lang w:val="en-GB"/>
        </w:rPr>
        <w:t xml:space="preserve">. Then, </w:t>
      </w:r>
      <w:r w:rsidR="00F96321" w:rsidRPr="00FC1DED">
        <w:rPr>
          <w:lang w:val="en-GB"/>
        </w:rPr>
        <w:t>how to</w:t>
      </w:r>
      <w:r w:rsidR="00366C11" w:rsidRPr="00FC1DED">
        <w:rPr>
          <w:lang w:val="en-GB"/>
        </w:rPr>
        <w:t xml:space="preserve"> model a </w:t>
      </w:r>
      <w:r w:rsidR="00F96321" w:rsidRPr="00FC1DED">
        <w:rPr>
          <w:lang w:val="en-GB"/>
        </w:rPr>
        <w:t>web</w:t>
      </w:r>
      <w:r w:rsidR="00B626BA">
        <w:rPr>
          <w:lang w:val="en-GB"/>
        </w:rPr>
        <w:t xml:space="preserve"> </w:t>
      </w:r>
      <w:r w:rsidR="00F96321" w:rsidRPr="00FC1DED">
        <w:rPr>
          <w:lang w:val="en-GB"/>
        </w:rPr>
        <w:t>server</w:t>
      </w:r>
      <w:r w:rsidR="00366C11" w:rsidRPr="00FC1DED">
        <w:rPr>
          <w:lang w:val="en-GB"/>
        </w:rPr>
        <w:t xml:space="preserve"> architecture. Afterwards, </w:t>
      </w:r>
      <w:r w:rsidR="00F96321" w:rsidRPr="00FC1DED">
        <w:rPr>
          <w:lang w:val="en-GB"/>
        </w:rPr>
        <w:t>how</w:t>
      </w:r>
      <w:r w:rsidR="00366C11" w:rsidRPr="00FC1DED">
        <w:rPr>
          <w:lang w:val="en-GB"/>
        </w:rPr>
        <w:t xml:space="preserve"> to implement </w:t>
      </w:r>
      <w:r w:rsidR="00FC1DED">
        <w:rPr>
          <w:lang w:val="en-GB"/>
        </w:rPr>
        <w:t>the</w:t>
      </w:r>
      <w:r w:rsidR="00F96321" w:rsidRPr="00FC1DED">
        <w:rPr>
          <w:lang w:val="en-GB"/>
        </w:rPr>
        <w:t xml:space="preserve"> interface communication</w:t>
      </w:r>
      <w:r w:rsidR="00366C11" w:rsidRPr="00FC1DED">
        <w:rPr>
          <w:lang w:val="en-GB"/>
        </w:rPr>
        <w:t xml:space="preserve"> and</w:t>
      </w:r>
      <w:r w:rsidR="00FC1DED">
        <w:rPr>
          <w:lang w:val="en-GB"/>
        </w:rPr>
        <w:t xml:space="preserve"> </w:t>
      </w:r>
      <w:r w:rsidR="00366C11" w:rsidRPr="00FC1DED">
        <w:rPr>
          <w:lang w:val="en-GB"/>
        </w:rPr>
        <w:t xml:space="preserve">perform </w:t>
      </w:r>
      <w:r w:rsidR="00B71A7D">
        <w:rPr>
          <w:lang w:val="en-GB"/>
        </w:rPr>
        <w:t xml:space="preserve">an </w:t>
      </w:r>
      <w:r w:rsidR="00366C11" w:rsidRPr="00FC1DED">
        <w:rPr>
          <w:lang w:val="en-GB"/>
        </w:rPr>
        <w:t xml:space="preserve">architecture-based </w:t>
      </w:r>
      <w:r w:rsidR="00FC1DED">
        <w:rPr>
          <w:lang w:val="en-GB"/>
        </w:rPr>
        <w:t>e</w:t>
      </w:r>
      <w:r w:rsidR="00366C11" w:rsidRPr="00FC1DED">
        <w:rPr>
          <w:lang w:val="en-GB"/>
        </w:rPr>
        <w:t>valuation. These demonstrations are also consistent with observational, experimental (simulation) and descriptive (scenarios) design evaluation models.</w:t>
      </w:r>
    </w:p>
    <w:p w14:paraId="6E4189F5" w14:textId="77777777" w:rsidR="00FC1DED" w:rsidRPr="00FC1DED" w:rsidRDefault="00FC1DED" w:rsidP="00366C11">
      <w:pPr>
        <w:pStyle w:val="Corpodetexto"/>
        <w:rPr>
          <w:lang w:val="en-GB"/>
        </w:rPr>
      </w:pPr>
    </w:p>
    <w:p w14:paraId="3EAB74A2" w14:textId="04BBBA37" w:rsidR="00DC1952" w:rsidRDefault="00E44CE0" w:rsidP="00F211FD">
      <w:pPr>
        <w:pStyle w:val="Ttulo2"/>
      </w:pPr>
      <w:bookmarkStart w:id="140" w:name="_Toc117467174"/>
      <w:r>
        <w:t xml:space="preserve">Software </w:t>
      </w:r>
      <w:proofErr w:type="spellStart"/>
      <w:r>
        <w:t>Development</w:t>
      </w:r>
      <w:proofErr w:type="spellEnd"/>
      <w:r>
        <w:t xml:space="preserve"> </w:t>
      </w:r>
      <w:proofErr w:type="spellStart"/>
      <w:r>
        <w:t>Environment</w:t>
      </w:r>
      <w:bookmarkEnd w:id="140"/>
      <w:proofErr w:type="spellEnd"/>
    </w:p>
    <w:p w14:paraId="7AEE2437" w14:textId="767DBB27" w:rsidR="00366C11" w:rsidRDefault="00F14359" w:rsidP="00956425">
      <w:pPr>
        <w:pStyle w:val="Corpodetexto"/>
        <w:rPr>
          <w:lang w:val="en-US"/>
        </w:rPr>
      </w:pPr>
      <w:r w:rsidRPr="00F14359">
        <w:rPr>
          <w:lang w:val="en-GB"/>
        </w:rPr>
        <w:t xml:space="preserve">This </w:t>
      </w:r>
      <w:r w:rsidR="00B71A7D">
        <w:rPr>
          <w:lang w:val="en-GB"/>
        </w:rPr>
        <w:t>document section</w:t>
      </w:r>
      <w:r w:rsidRPr="00F14359">
        <w:rPr>
          <w:lang w:val="en-GB"/>
        </w:rPr>
        <w:t xml:space="preserve"> is intended to help set up the software development environment for the hardware based on the ESP32 chip</w:t>
      </w:r>
      <w:r>
        <w:rPr>
          <w:lang w:val="en-GB"/>
        </w:rPr>
        <w:t xml:space="preserve"> (</w:t>
      </w:r>
      <w:r w:rsidR="00523B75">
        <w:rPr>
          <w:lang w:val="en-GB"/>
        </w:rPr>
        <w:fldChar w:fldCharType="begin"/>
      </w:r>
      <w:r w:rsidR="00523B75">
        <w:rPr>
          <w:lang w:val="en-GB"/>
        </w:rPr>
        <w:instrText xml:space="preserve"> REF _Ref114137814 \h </w:instrText>
      </w:r>
      <w:r w:rsidR="00523B75">
        <w:rPr>
          <w:lang w:val="en-GB"/>
        </w:rPr>
      </w:r>
      <w:r w:rsidR="00523B75">
        <w:rPr>
          <w:lang w:val="en-GB"/>
        </w:rPr>
        <w:fldChar w:fldCharType="separate"/>
      </w:r>
      <w:r w:rsidR="008F0E85" w:rsidRPr="00D71E29">
        <w:rPr>
          <w:lang w:val="en-GB"/>
        </w:rPr>
        <w:t xml:space="preserve">Figure </w:t>
      </w:r>
      <w:r w:rsidR="008F0E85" w:rsidRPr="00D71E29">
        <w:rPr>
          <w:noProof/>
          <w:lang w:val="en-GB"/>
        </w:rPr>
        <w:t>13</w:t>
      </w:r>
      <w:r w:rsidR="00523B75">
        <w:rPr>
          <w:lang w:val="en-GB"/>
        </w:rPr>
        <w:fldChar w:fldCharType="end"/>
      </w:r>
      <w:r>
        <w:rPr>
          <w:lang w:val="en-GB"/>
        </w:rPr>
        <w:t>)</w:t>
      </w:r>
      <w:r w:rsidRPr="00F14359">
        <w:rPr>
          <w:lang w:val="en-GB"/>
        </w:rPr>
        <w:t xml:space="preserve"> by </w:t>
      </w:r>
      <w:proofErr w:type="spellStart"/>
      <w:r w:rsidRPr="00F14359">
        <w:rPr>
          <w:lang w:val="en-GB"/>
        </w:rPr>
        <w:t>Espressif</w:t>
      </w:r>
      <w:proofErr w:type="spellEnd"/>
      <w:r w:rsidR="007C5327">
        <w:rPr>
          <w:lang w:val="en-GB"/>
        </w:rPr>
        <w:t xml:space="preserve"> </w:t>
      </w:r>
      <w:r w:rsidR="007C5327" w:rsidRPr="007C5327">
        <w:rPr>
          <w:lang w:val="en-GB"/>
        </w:rPr>
        <w:t>and to facilitate replication of the process by other investigators</w:t>
      </w:r>
      <w:r w:rsidRPr="00F14359">
        <w:rPr>
          <w:lang w:val="en-GB"/>
        </w:rPr>
        <w:t>. After that, a simple example will show how to use ESP-IDF (</w:t>
      </w:r>
      <w:proofErr w:type="spellStart"/>
      <w:r w:rsidRPr="00F14359">
        <w:rPr>
          <w:lang w:val="en-GB"/>
        </w:rPr>
        <w:t>Espressif</w:t>
      </w:r>
      <w:proofErr w:type="spellEnd"/>
      <w:r w:rsidRPr="00F14359">
        <w:rPr>
          <w:lang w:val="en-GB"/>
        </w:rPr>
        <w:t xml:space="preserve"> IoT Development Framework) for menu configuration </w:t>
      </w:r>
      <w:r w:rsidR="00B71A7D">
        <w:rPr>
          <w:lang w:val="en-GB"/>
        </w:rPr>
        <w:t xml:space="preserve">and </w:t>
      </w:r>
      <w:r w:rsidRPr="00F14359">
        <w:rPr>
          <w:lang w:val="en-GB"/>
        </w:rPr>
        <w:t>then for building and flashing firmware onto an ESP32 board</w:t>
      </w:r>
      <w:r w:rsidR="00956425">
        <w:rPr>
          <w:lang w:val="en-US"/>
        </w:rPr>
        <w:t xml:space="preserve"> </w:t>
      </w:r>
      <w:r w:rsidR="00956425">
        <w:rPr>
          <w:lang w:val="en-US"/>
        </w:rPr>
        <w:fldChar w:fldCharType="begin"/>
      </w:r>
      <w:r w:rsidR="002E1BA0">
        <w:rPr>
          <w:lang w:val="en-US"/>
        </w:rPr>
        <w:instrText xml:space="preserve"> ADDIN ZOTERO_ITEM CSL_CITATION {"citationID":"0uoPLm16","properties":{"formattedCitation":"(Maker Tutor, 2018)","plainCitation":"(Maker Tutor, 2018)","noteIndex":0},"citationItems":[{"id":44,"uris":["http://zotero.org/users/local/xwgav5Ui/items/FUNGNSP8"],"itemData":{"id":44,"type":"motion_picture","dimensions":"3:01","source":"YouTube","title":"Installing the ESP32 Board in Arduino IDE","URL":"https://www.youtube.com/watch?v=hjJx6QOWVkU","director":[{"literal":"Maker Tutor"}],"accessed":{"date-parts":[["2022",9,8]]},"issued":{"date-parts":[["2018",12,9]]}}}],"schema":"https://github.com/citation-style-language/schema/raw/master/csl-citation.json"} </w:instrText>
      </w:r>
      <w:r w:rsidR="00956425">
        <w:rPr>
          <w:lang w:val="en-US"/>
        </w:rPr>
        <w:fldChar w:fldCharType="separate"/>
      </w:r>
      <w:r w:rsidR="003B6A63" w:rsidRPr="003B6A63">
        <w:rPr>
          <w:lang w:val="en-GB"/>
        </w:rPr>
        <w:t>(Maker Tutor, 2018)</w:t>
      </w:r>
      <w:r w:rsidR="00956425">
        <w:rPr>
          <w:lang w:val="en-US"/>
        </w:rPr>
        <w:fldChar w:fldCharType="end"/>
      </w:r>
      <w:r w:rsidR="00956425">
        <w:rPr>
          <w:lang w:val="en-US"/>
        </w:rPr>
        <w:t>.</w:t>
      </w:r>
    </w:p>
    <w:p w14:paraId="1E18FF1B" w14:textId="5B4721E4" w:rsidR="00F14359" w:rsidRDefault="00523B75" w:rsidP="00956425">
      <w:pPr>
        <w:pStyle w:val="Corpodetexto"/>
        <w:rPr>
          <w:lang w:val="en-US"/>
        </w:rPr>
      </w:pPr>
      <w:r>
        <w:rPr>
          <w:noProof/>
        </w:rPr>
        <mc:AlternateContent>
          <mc:Choice Requires="wps">
            <w:drawing>
              <wp:anchor distT="0" distB="0" distL="114300" distR="114300" simplePos="0" relativeHeight="251770880" behindDoc="1" locked="0" layoutInCell="1" allowOverlap="1" wp14:anchorId="52EC1EF7" wp14:editId="298A3DB6">
                <wp:simplePos x="0" y="0"/>
                <wp:positionH relativeFrom="column">
                  <wp:posOffset>1072515</wp:posOffset>
                </wp:positionH>
                <wp:positionV relativeFrom="paragraph">
                  <wp:posOffset>2104390</wp:posOffset>
                </wp:positionV>
                <wp:extent cx="3855085" cy="635"/>
                <wp:effectExtent l="0" t="0" r="0" b="0"/>
                <wp:wrapTight wrapText="bothSides">
                  <wp:wrapPolygon edited="0">
                    <wp:start x="0" y="0"/>
                    <wp:lineTo x="0" y="21600"/>
                    <wp:lineTo x="21600" y="21600"/>
                    <wp:lineTo x="21600" y="0"/>
                  </wp:wrapPolygon>
                </wp:wrapTight>
                <wp:docPr id="95" name="Text Box 95"/>
                <wp:cNvGraphicFramePr/>
                <a:graphic xmlns:a="http://schemas.openxmlformats.org/drawingml/2006/main">
                  <a:graphicData uri="http://schemas.microsoft.com/office/word/2010/wordprocessingShape">
                    <wps:wsp>
                      <wps:cNvSpPr txBox="1"/>
                      <wps:spPr>
                        <a:xfrm>
                          <a:off x="0" y="0"/>
                          <a:ext cx="3855085" cy="635"/>
                        </a:xfrm>
                        <a:prstGeom prst="rect">
                          <a:avLst/>
                        </a:prstGeom>
                        <a:solidFill>
                          <a:prstClr val="white"/>
                        </a:solidFill>
                        <a:ln>
                          <a:noFill/>
                        </a:ln>
                      </wps:spPr>
                      <wps:txbx>
                        <w:txbxContent>
                          <w:p w14:paraId="0051C033" w14:textId="6E6031B2" w:rsidR="00523B75" w:rsidRPr="00E838C0" w:rsidRDefault="00523B75" w:rsidP="00523B75">
                            <w:pPr>
                              <w:pStyle w:val="Legenda"/>
                              <w:rPr>
                                <w:rFonts w:ascii="NewsGotT" w:eastAsia="Verdana" w:hAnsi="NewsGotT" w:cs="Verdana"/>
                                <w:noProof/>
                                <w:sz w:val="24"/>
                                <w:szCs w:val="24"/>
                                <w:lang w:val="en-US"/>
                              </w:rPr>
                            </w:pPr>
                            <w:bookmarkStart w:id="141" w:name="_Ref114137814"/>
                            <w:bookmarkStart w:id="142" w:name="_Toc117467216"/>
                            <w:r>
                              <w:t xml:space="preserve">Figure </w:t>
                            </w:r>
                            <w:r>
                              <w:fldChar w:fldCharType="begin"/>
                            </w:r>
                            <w:r>
                              <w:instrText xml:space="preserve"> SEQ Figure \* ARABIC </w:instrText>
                            </w:r>
                            <w:r>
                              <w:fldChar w:fldCharType="separate"/>
                            </w:r>
                            <w:r w:rsidR="003F6946">
                              <w:rPr>
                                <w:noProof/>
                              </w:rPr>
                              <w:t>13</w:t>
                            </w:r>
                            <w:r>
                              <w:fldChar w:fldCharType="end"/>
                            </w:r>
                            <w:bookmarkEnd w:id="141"/>
                            <w:r>
                              <w:t xml:space="preserve"> - DFR0575 </w:t>
                            </w:r>
                            <w:proofErr w:type="spellStart"/>
                            <w:r>
                              <w:t>microcontroller</w:t>
                            </w:r>
                            <w:proofErr w:type="spellEnd"/>
                            <w:r w:rsidR="007B1EEC">
                              <w:t>.</w:t>
                            </w:r>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EC1EF7" id="Text Box 95" o:spid="_x0000_s1038" type="#_x0000_t202" style="position:absolute;left:0;text-align:left;margin-left:84.45pt;margin-top:165.7pt;width:303.55pt;height:.05pt;z-index:-251545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" stroked="f">
                <v:textbox style="mso-fit-shape-to-text:t" inset="0,0,0,0">
                  <w:txbxContent>
                    <w:p w14:paraId="0051C033" w14:textId="6E6031B2" w:rsidR="00523B75" w:rsidRPr="00E838C0" w:rsidRDefault="00523B75" w:rsidP="00523B75">
                      <w:pPr>
                        <w:pStyle w:val="Legenda"/>
                        <w:rPr>
                          <w:rFonts w:ascii="NewsGotT" w:eastAsia="Verdana" w:hAnsi="NewsGotT" w:cs="Verdana"/>
                          <w:noProof/>
                          <w:sz w:val="24"/>
                          <w:szCs w:val="24"/>
                          <w:lang w:val="en-US"/>
                        </w:rPr>
                      </w:pPr>
                      <w:bookmarkStart w:id="143" w:name="_Ref114137814"/>
                      <w:bookmarkStart w:id="144" w:name="_Toc117467216"/>
                      <w:r>
                        <w:t xml:space="preserve">Figure </w:t>
                      </w:r>
                      <w:r>
                        <w:fldChar w:fldCharType="begin"/>
                      </w:r>
                      <w:r>
                        <w:instrText xml:space="preserve"> SEQ Figure \* ARABIC </w:instrText>
                      </w:r>
                      <w:r>
                        <w:fldChar w:fldCharType="separate"/>
                      </w:r>
                      <w:r w:rsidR="003F6946">
                        <w:rPr>
                          <w:noProof/>
                        </w:rPr>
                        <w:t>13</w:t>
                      </w:r>
                      <w:r>
                        <w:fldChar w:fldCharType="end"/>
                      </w:r>
                      <w:bookmarkEnd w:id="143"/>
                      <w:r>
                        <w:t xml:space="preserve"> - DFR0575 </w:t>
                      </w:r>
                      <w:proofErr w:type="spellStart"/>
                      <w:r>
                        <w:t>microcontroller</w:t>
                      </w:r>
                      <w:proofErr w:type="spellEnd"/>
                      <w:r w:rsidR="007B1EEC">
                        <w:t>.</w:t>
                      </w:r>
                      <w:bookmarkEnd w:id="144"/>
                    </w:p>
                  </w:txbxContent>
                </v:textbox>
                <w10:wrap type="tight"/>
              </v:shape>
            </w:pict>
          </mc:Fallback>
        </mc:AlternateContent>
      </w:r>
      <w:r>
        <w:rPr>
          <w:noProof/>
          <w:lang w:val="en-US"/>
        </w:rPr>
        <mc:AlternateContent>
          <mc:Choice Requires="wpg">
            <w:drawing>
              <wp:anchor distT="0" distB="0" distL="114300" distR="114300" simplePos="0" relativeHeight="251767808" behindDoc="0" locked="0" layoutInCell="1" allowOverlap="1" wp14:anchorId="46DCEE7A" wp14:editId="376E2C56">
                <wp:simplePos x="0" y="0"/>
                <wp:positionH relativeFrom="margin">
                  <wp:align>center</wp:align>
                </wp:positionH>
                <wp:positionV relativeFrom="paragraph">
                  <wp:posOffset>83820</wp:posOffset>
                </wp:positionV>
                <wp:extent cx="3855403" cy="1963420"/>
                <wp:effectExtent l="0" t="0" r="0" b="0"/>
                <wp:wrapTight wrapText="bothSides">
                  <wp:wrapPolygon edited="0">
                    <wp:start x="0" y="0"/>
                    <wp:lineTo x="0" y="21376"/>
                    <wp:lineTo x="21454" y="21376"/>
                    <wp:lineTo x="21454" y="0"/>
                    <wp:lineTo x="0" y="0"/>
                  </wp:wrapPolygon>
                </wp:wrapTight>
                <wp:docPr id="94" name="Group 94"/>
                <wp:cNvGraphicFramePr/>
                <a:graphic xmlns:a="http://schemas.openxmlformats.org/drawingml/2006/main">
                  <a:graphicData uri="http://schemas.microsoft.com/office/word/2010/wordprocessingGroup">
                    <wpg:wgp>
                      <wpg:cNvGrpSpPr/>
                      <wpg:grpSpPr>
                        <a:xfrm>
                          <a:off x="0" y="0"/>
                          <a:ext cx="3855403" cy="1963420"/>
                          <a:chOff x="0" y="0"/>
                          <a:chExt cx="3855403" cy="1963420"/>
                        </a:xfrm>
                      </wpg:grpSpPr>
                      <pic:pic xmlns:pic="http://schemas.openxmlformats.org/drawingml/2006/picture">
                        <pic:nvPicPr>
                          <pic:cNvPr id="89" name="Picture 89" descr="A picture containing text, electronics&#10;&#10;Description automatically generated"/>
                          <pic:cNvPicPr>
                            <a:picLocks noChangeAspect="1"/>
                          </pic:cNvPicPr>
                        </pic:nvPicPr>
                        <pic:blipFill rotWithShape="1">
                          <a:blip r:embed="rId73" cstate="print">
                            <a:extLst>
                              <a:ext uri="{28A0092B-C50C-407E-A947-70E740481C1C}">
                                <a14:useLocalDpi xmlns:a14="http://schemas.microsoft.com/office/drawing/2010/main" val="0"/>
                              </a:ext>
                            </a:extLst>
                          </a:blip>
                          <a:srcRect l="42250" t="24556" r="22025" b="29314"/>
                          <a:stretch/>
                        </pic:blipFill>
                        <pic:spPr bwMode="auto">
                          <a:xfrm rot="5400000">
                            <a:off x="-30797" y="35560"/>
                            <a:ext cx="1957070" cy="189547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90" name="Picture 90" descr="A picture containing electronics&#10;&#10;Description automatically generated"/>
                          <pic:cNvPicPr>
                            <a:picLocks noChangeAspect="1"/>
                          </pic:cNvPicPr>
                        </pic:nvPicPr>
                        <pic:blipFill rotWithShape="1">
                          <a:blip r:embed="rId74" cstate="print">
                            <a:extLst>
                              <a:ext uri="{28A0092B-C50C-407E-A947-70E740481C1C}">
                                <a14:useLocalDpi xmlns:a14="http://schemas.microsoft.com/office/drawing/2010/main" val="0"/>
                              </a:ext>
                            </a:extLst>
                          </a:blip>
                          <a:srcRect l="34919" t="27222" r="29274" b="25161"/>
                          <a:stretch/>
                        </pic:blipFill>
                        <pic:spPr bwMode="auto">
                          <a:xfrm rot="5400000">
                            <a:off x="1894841" y="2857"/>
                            <a:ext cx="1963420" cy="195770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5068F9F1" id="Group 94" o:spid="_x0000_s1026" style="position:absolute;margin-left:0;margin-top:6.6pt;width:303.6pt;height:154.6pt;z-index:251767808;mso-position-horizontal:center;mso-position-horizontal-relative:margin" coordsize="38554,1963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9" o:spid="_x0000_s1027" type="#_x0000_t75" alt="A picture containing text, electronics&#10;&#10;Description automatically generated" style="position:absolute;left:-309;top:356;width:19571;height:18954;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">
                  <v:imagedata r:id="rId75" o:title="A picture containing text, electronics&#10;&#10;Description automatically generated" croptop="16093f" cropbottom="19211f" cropleft="27689f" cropright="14434f"/>
                </v:shape>
                <v:shape id="Picture 90" o:spid="_x0000_s1028" type="#_x0000_t75" alt="A picture containing electronics&#10;&#10;Description automatically generated" style="position:absolute;left:18948;top:28;width:19634;height:19578;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">
                  <v:imagedata r:id="rId76" o:title="A picture containing electronics&#10;&#10;Description automatically generated" croptop="17840f" cropbottom="16490f" cropleft="22885f" cropright="19185f"/>
                </v:shape>
                <w10:wrap type="tight" anchorx="margin"/>
              </v:group>
            </w:pict>
          </mc:Fallback>
        </mc:AlternateContent>
      </w:r>
    </w:p>
    <w:p w14:paraId="471EF184" w14:textId="00282214" w:rsidR="00F14359" w:rsidRDefault="00F14359" w:rsidP="00956425">
      <w:pPr>
        <w:pStyle w:val="Corpodetexto"/>
        <w:rPr>
          <w:lang w:val="en-US"/>
        </w:rPr>
      </w:pPr>
    </w:p>
    <w:p w14:paraId="7D21A9D0" w14:textId="55C6E0F2" w:rsidR="00F14359" w:rsidRDefault="00F14359" w:rsidP="00956425">
      <w:pPr>
        <w:pStyle w:val="Corpodetexto"/>
        <w:rPr>
          <w:lang w:val="en-US"/>
        </w:rPr>
      </w:pPr>
    </w:p>
    <w:p w14:paraId="571FE80F" w14:textId="22B46C5F" w:rsidR="003B24F2" w:rsidRDefault="003B24F2" w:rsidP="00956425">
      <w:pPr>
        <w:pStyle w:val="Corpodetexto"/>
        <w:rPr>
          <w:lang w:val="en-US"/>
        </w:rPr>
      </w:pPr>
    </w:p>
    <w:p w14:paraId="23D1C515" w14:textId="1CB812C8" w:rsidR="00F14359" w:rsidRDefault="00F14359" w:rsidP="00956425">
      <w:pPr>
        <w:pStyle w:val="Corpodetexto"/>
        <w:rPr>
          <w:lang w:val="en-US"/>
        </w:rPr>
      </w:pPr>
    </w:p>
    <w:p w14:paraId="56BA78F6" w14:textId="2CA4E4A0" w:rsidR="00523B75" w:rsidRDefault="00523B75" w:rsidP="00956425">
      <w:pPr>
        <w:pStyle w:val="Corpodetexto"/>
        <w:rPr>
          <w:lang w:val="en-US"/>
        </w:rPr>
      </w:pPr>
    </w:p>
    <w:p w14:paraId="5276772D" w14:textId="4E69F394" w:rsidR="00F14359" w:rsidRPr="00366C11" w:rsidRDefault="00F14359" w:rsidP="00956425">
      <w:pPr>
        <w:pStyle w:val="Corpodetexto"/>
        <w:rPr>
          <w:lang w:val="en-US"/>
        </w:rPr>
      </w:pPr>
    </w:p>
    <w:p w14:paraId="2C4D22D5" w14:textId="77777777" w:rsidR="00523B75" w:rsidRDefault="00523B75" w:rsidP="00523B75">
      <w:pPr>
        <w:pStyle w:val="Corpodetexto"/>
        <w:ind w:left="720"/>
        <w:rPr>
          <w:b/>
          <w:bCs/>
          <w:lang w:val="en-US"/>
        </w:rPr>
      </w:pPr>
    </w:p>
    <w:p w14:paraId="68CF74BC" w14:textId="0A1A4170" w:rsidR="00523B75" w:rsidRPr="00523B75" w:rsidRDefault="00522A2D" w:rsidP="00523B75">
      <w:pPr>
        <w:pStyle w:val="Corpodetexto"/>
        <w:numPr>
          <w:ilvl w:val="0"/>
          <w:numId w:val="15"/>
        </w:numPr>
        <w:rPr>
          <w:b/>
          <w:bCs/>
          <w:lang w:val="en-US"/>
        </w:rPr>
      </w:pPr>
      <w:r w:rsidRPr="00523B75">
        <w:rPr>
          <w:b/>
          <w:bCs/>
          <w:lang w:val="en-US"/>
        </w:rPr>
        <w:t>Setup</w:t>
      </w:r>
    </w:p>
    <w:p w14:paraId="7E341877" w14:textId="544D491B" w:rsidR="00522A2D" w:rsidRPr="00522A2D" w:rsidRDefault="00000000" w:rsidP="00792F91">
      <w:pPr>
        <w:pStyle w:val="Corpodetexto"/>
        <w:rPr>
          <w:lang w:val="en-US"/>
        </w:rPr>
      </w:pPr>
      <w:hyperlink r:id="rId77" w:history="1">
        <w:r w:rsidR="00522A2D" w:rsidRPr="001C4426">
          <w:rPr>
            <w:rStyle w:val="Hiperligao"/>
            <w:lang w:val="en-US"/>
          </w:rPr>
          <w:t>Arduino IDE</w:t>
        </w:r>
      </w:hyperlink>
      <w:r w:rsidR="001C4426">
        <w:rPr>
          <w:lang w:val="en-US"/>
        </w:rPr>
        <w:t xml:space="preserve"> (</w:t>
      </w:r>
      <w:r w:rsidR="001C4426" w:rsidRPr="001C4426">
        <w:rPr>
          <w:lang w:val="en-US"/>
        </w:rPr>
        <w:t>https://www.arduino.cc/en/software</w:t>
      </w:r>
      <w:r w:rsidR="001C4426">
        <w:rPr>
          <w:lang w:val="en-US"/>
        </w:rPr>
        <w:t>)</w:t>
      </w:r>
      <w:r w:rsidR="00522A2D" w:rsidRPr="00522A2D">
        <w:rPr>
          <w:lang w:val="en-US"/>
        </w:rPr>
        <w:t xml:space="preserve"> is a more user-friendly approach</w:t>
      </w:r>
      <w:r w:rsidR="00D1583D">
        <w:rPr>
          <w:rStyle w:val="Refdenotaderodap"/>
          <w:lang w:val="en-US"/>
        </w:rPr>
        <w:footnoteReference w:id="9"/>
      </w:r>
      <w:r w:rsidR="00792F91">
        <w:rPr>
          <w:lang w:val="en-US"/>
        </w:rPr>
        <w:t xml:space="preserve"> (</w:t>
      </w:r>
      <w:r w:rsidR="00792F91">
        <w:rPr>
          <w:lang w:val="en-US"/>
        </w:rPr>
        <w:fldChar w:fldCharType="begin"/>
      </w:r>
      <w:r w:rsidR="00792F91">
        <w:rPr>
          <w:lang w:val="en-US"/>
        </w:rPr>
        <w:instrText xml:space="preserve"> REF _Ref113388079 \h </w:instrText>
      </w:r>
      <w:r w:rsidR="00792F91">
        <w:rPr>
          <w:lang w:val="en-US"/>
        </w:rPr>
      </w:r>
      <w:r w:rsidR="00792F91">
        <w:rPr>
          <w:lang w:val="en-US"/>
        </w:rPr>
        <w:fldChar w:fldCharType="separate"/>
      </w:r>
      <w:r w:rsidR="008F0E85" w:rsidRPr="00D71E29">
        <w:rPr>
          <w:lang w:val="en-GB"/>
        </w:rPr>
        <w:t xml:space="preserve">Figure </w:t>
      </w:r>
      <w:r w:rsidR="008F0E85" w:rsidRPr="00D71E29">
        <w:rPr>
          <w:noProof/>
          <w:lang w:val="en-GB"/>
        </w:rPr>
        <w:t>14</w:t>
      </w:r>
      <w:r w:rsidR="00792F91">
        <w:rPr>
          <w:lang w:val="en-US"/>
        </w:rPr>
        <w:fldChar w:fldCharType="end"/>
      </w:r>
      <w:r w:rsidR="00792F91">
        <w:rPr>
          <w:lang w:val="en-US"/>
        </w:rPr>
        <w:t>)</w:t>
      </w:r>
      <w:r w:rsidR="00522A2D" w:rsidRPr="00522A2D">
        <w:rPr>
          <w:lang w:val="en-US"/>
        </w:rPr>
        <w:t>.</w:t>
      </w:r>
    </w:p>
    <w:p w14:paraId="01A77A1D" w14:textId="5D2B1082" w:rsidR="00792F91" w:rsidRDefault="00792F91" w:rsidP="00792F91">
      <w:pPr>
        <w:rPr>
          <w:lang w:val="en-US"/>
        </w:rPr>
      </w:pPr>
      <w:r>
        <w:rPr>
          <w:noProof/>
          <w:lang w:val="en-US"/>
        </w:rPr>
        <w:lastRenderedPageBreak/>
        <mc:AlternateContent>
          <mc:Choice Requires="wpg">
            <w:drawing>
              <wp:anchor distT="0" distB="0" distL="114300" distR="114300" simplePos="0" relativeHeight="251698176" behindDoc="0" locked="0" layoutInCell="1" allowOverlap="1" wp14:anchorId="47EF99EE" wp14:editId="18A7A215">
                <wp:simplePos x="0" y="0"/>
                <wp:positionH relativeFrom="margin">
                  <wp:align>center</wp:align>
                </wp:positionH>
                <wp:positionV relativeFrom="paragraph">
                  <wp:posOffset>167640</wp:posOffset>
                </wp:positionV>
                <wp:extent cx="5303520" cy="2554605"/>
                <wp:effectExtent l="0" t="0" r="0" b="0"/>
                <wp:wrapSquare wrapText="bothSides"/>
                <wp:docPr id="47" name="Group 47"/>
                <wp:cNvGraphicFramePr/>
                <a:graphic xmlns:a="http://schemas.openxmlformats.org/drawingml/2006/main">
                  <a:graphicData uri="http://schemas.microsoft.com/office/word/2010/wordprocessingGroup">
                    <wpg:wgp>
                      <wpg:cNvGrpSpPr/>
                      <wpg:grpSpPr>
                        <a:xfrm>
                          <a:off x="0" y="0"/>
                          <a:ext cx="5303520" cy="2555239"/>
                          <a:chOff x="0" y="0"/>
                          <a:chExt cx="5569585" cy="2783569"/>
                        </a:xfrm>
                      </wpg:grpSpPr>
                      <pic:pic xmlns:pic="http://schemas.openxmlformats.org/drawingml/2006/picture">
                        <pic:nvPicPr>
                          <pic:cNvPr id="42" name="image1.jpeg"/>
                          <pic:cNvPicPr>
                            <a:picLocks noChangeAspect="1"/>
                          </pic:cNvPicPr>
                        </pic:nvPicPr>
                        <pic:blipFill>
                          <a:blip r:embed="rId78" cstate="print"/>
                          <a:stretch>
                            <a:fillRect/>
                          </a:stretch>
                        </pic:blipFill>
                        <pic:spPr>
                          <a:xfrm>
                            <a:off x="0" y="0"/>
                            <a:ext cx="5569585" cy="2431415"/>
                          </a:xfrm>
                          <a:prstGeom prst="rect">
                            <a:avLst/>
                          </a:prstGeom>
                        </pic:spPr>
                      </pic:pic>
                      <wps:wsp>
                        <wps:cNvPr id="46" name="Text Box 46"/>
                        <wps:cNvSpPr txBox="1"/>
                        <wps:spPr>
                          <a:xfrm>
                            <a:off x="0" y="2519409"/>
                            <a:ext cx="5569585" cy="264160"/>
                          </a:xfrm>
                          <a:prstGeom prst="rect">
                            <a:avLst/>
                          </a:prstGeom>
                          <a:solidFill>
                            <a:prstClr val="white"/>
                          </a:solidFill>
                          <a:ln>
                            <a:noFill/>
                          </a:ln>
                        </wps:spPr>
                        <wps:txbx>
                          <w:txbxContent>
                            <w:p w14:paraId="1F1CCF33" w14:textId="796C092C" w:rsidR="00522A2D" w:rsidRPr="00D5733F" w:rsidRDefault="00522A2D" w:rsidP="00522A2D">
                              <w:pPr>
                                <w:pStyle w:val="Legenda"/>
                                <w:rPr>
                                  <w:rFonts w:ascii="NewsGotT" w:eastAsia="Verdana" w:hAnsi="NewsGotT" w:cs="Verdana"/>
                                  <w:sz w:val="24"/>
                                  <w:lang w:val="en-US"/>
                                </w:rPr>
                              </w:pPr>
                              <w:bookmarkStart w:id="145" w:name="_Ref113388079"/>
                              <w:bookmarkStart w:id="146" w:name="_Toc117467217"/>
                              <w:r>
                                <w:t xml:space="preserve">Figure </w:t>
                              </w:r>
                              <w:r>
                                <w:fldChar w:fldCharType="begin"/>
                              </w:r>
                              <w:r>
                                <w:instrText xml:space="preserve"> SEQ Figure \* ARABIC </w:instrText>
                              </w:r>
                              <w:r>
                                <w:fldChar w:fldCharType="separate"/>
                              </w:r>
                              <w:r w:rsidR="003F6946">
                                <w:rPr>
                                  <w:noProof/>
                                </w:rPr>
                                <w:t>14</w:t>
                              </w:r>
                              <w:r>
                                <w:fldChar w:fldCharType="end"/>
                              </w:r>
                              <w:bookmarkEnd w:id="145"/>
                              <w:r>
                                <w:t xml:space="preserve"> - </w:t>
                              </w:r>
                              <w:proofErr w:type="spellStart"/>
                              <w:r>
                                <w:t>Arduino</w:t>
                              </w:r>
                              <w:proofErr w:type="spellEnd"/>
                              <w:r>
                                <w:t xml:space="preserve"> Download</w:t>
                              </w:r>
                              <w:r w:rsidR="007B1EEC">
                                <w:t>.</w:t>
                              </w:r>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7EF99EE" id="Group 47" o:spid="_x0000_s1039" style="position:absolute;left:0;text-align:left;margin-left:0;margin-top:13.2pt;width:417.6pt;height:201.15pt;z-index:251698176;mso-position-horizontal:center;mso-position-horizontal-relative:margin;mso-width-relative:margin;mso-height-relative:margin" coordsize="55695,27835"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1.jpeg" o:spid="_x0000_s1040" type="#_x0000_t75" style="position:absolute;width:55695;height:2431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">
                  <v:imagedata r:id="rId79" o:title=""/>
                </v:shape>
                <v:shape id="Text Box 46" o:spid="_x0000_s1041" type="#_x0000_t202" style="position:absolute;top:25194;width:55695;height:264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" stroked="f">
                  <v:textbox inset="0,0,0,0">
                    <w:txbxContent>
                      <w:p w14:paraId="1F1CCF33" w14:textId="796C092C" w:rsidR="00522A2D" w:rsidRPr="00D5733F" w:rsidRDefault="00522A2D" w:rsidP="00522A2D">
                        <w:pPr>
                          <w:pStyle w:val="Legenda"/>
                          <w:rPr>
                            <w:rFonts w:ascii="NewsGotT" w:eastAsia="Verdana" w:hAnsi="NewsGotT" w:cs="Verdana"/>
                            <w:sz w:val="24"/>
                            <w:lang w:val="en-US"/>
                          </w:rPr>
                        </w:pPr>
                        <w:bookmarkStart w:id="147" w:name="_Ref113388079"/>
                        <w:bookmarkStart w:id="148" w:name="_Toc117467217"/>
                        <w:r>
                          <w:t xml:space="preserve">Figure </w:t>
                        </w:r>
                        <w:r>
                          <w:fldChar w:fldCharType="begin"/>
                        </w:r>
                        <w:r>
                          <w:instrText xml:space="preserve"> SEQ Figure \* ARABIC </w:instrText>
                        </w:r>
                        <w:r>
                          <w:fldChar w:fldCharType="separate"/>
                        </w:r>
                        <w:r w:rsidR="003F6946">
                          <w:rPr>
                            <w:noProof/>
                          </w:rPr>
                          <w:t>14</w:t>
                        </w:r>
                        <w:r>
                          <w:fldChar w:fldCharType="end"/>
                        </w:r>
                        <w:bookmarkEnd w:id="147"/>
                        <w:r>
                          <w:t xml:space="preserve"> - </w:t>
                        </w:r>
                        <w:proofErr w:type="spellStart"/>
                        <w:r>
                          <w:t>Arduino</w:t>
                        </w:r>
                        <w:proofErr w:type="spellEnd"/>
                        <w:r>
                          <w:t xml:space="preserve"> Download</w:t>
                        </w:r>
                        <w:r w:rsidR="007B1EEC">
                          <w:t>.</w:t>
                        </w:r>
                        <w:bookmarkEnd w:id="148"/>
                      </w:p>
                    </w:txbxContent>
                  </v:textbox>
                </v:shape>
                <w10:wrap type="square" anchorx="margin"/>
              </v:group>
            </w:pict>
          </mc:Fallback>
        </mc:AlternateContent>
      </w:r>
    </w:p>
    <w:p w14:paraId="06BED52A" w14:textId="27086C73" w:rsidR="00522A2D" w:rsidRDefault="00522A2D" w:rsidP="00792F91">
      <w:pPr>
        <w:rPr>
          <w:lang w:val="en-US"/>
        </w:rPr>
      </w:pPr>
    </w:p>
    <w:p w14:paraId="09353B24" w14:textId="26F61FFE" w:rsidR="00792F91" w:rsidRDefault="00792F91" w:rsidP="00792F91">
      <w:pPr>
        <w:rPr>
          <w:lang w:val="en-US"/>
        </w:rPr>
      </w:pPr>
    </w:p>
    <w:p w14:paraId="4B36246C" w14:textId="77201235" w:rsidR="00792F91" w:rsidRDefault="00792F91" w:rsidP="00792F91">
      <w:pPr>
        <w:rPr>
          <w:lang w:val="en-US"/>
        </w:rPr>
      </w:pPr>
    </w:p>
    <w:p w14:paraId="24676654" w14:textId="2DCD6DB9" w:rsidR="00792F91" w:rsidRDefault="00792F91" w:rsidP="00792F91">
      <w:pPr>
        <w:rPr>
          <w:lang w:val="en-US"/>
        </w:rPr>
      </w:pPr>
    </w:p>
    <w:p w14:paraId="3CF71771" w14:textId="6E4B1D98" w:rsidR="00792F91" w:rsidRDefault="00792F91" w:rsidP="00792F91">
      <w:pPr>
        <w:rPr>
          <w:lang w:val="en-US"/>
        </w:rPr>
      </w:pPr>
    </w:p>
    <w:p w14:paraId="52BB3E5D" w14:textId="74545039" w:rsidR="00792F91" w:rsidRDefault="00792F91" w:rsidP="00792F91">
      <w:pPr>
        <w:rPr>
          <w:lang w:val="en-US"/>
        </w:rPr>
      </w:pPr>
    </w:p>
    <w:p w14:paraId="61967DC3" w14:textId="656380C6" w:rsidR="00792F91" w:rsidRDefault="00792F91" w:rsidP="00792F91">
      <w:pPr>
        <w:rPr>
          <w:lang w:val="en-US"/>
        </w:rPr>
      </w:pPr>
    </w:p>
    <w:p w14:paraId="35500B17" w14:textId="5AC63F0E" w:rsidR="00792F91" w:rsidRDefault="00792F91" w:rsidP="00792F91">
      <w:pPr>
        <w:rPr>
          <w:lang w:val="en-US"/>
        </w:rPr>
      </w:pPr>
    </w:p>
    <w:p w14:paraId="026DE3CA" w14:textId="4282B56F" w:rsidR="00792F91" w:rsidRDefault="00792F91" w:rsidP="00792F91">
      <w:pPr>
        <w:rPr>
          <w:lang w:val="en-US"/>
        </w:rPr>
      </w:pPr>
    </w:p>
    <w:p w14:paraId="2B772D94" w14:textId="77777777" w:rsidR="00792F91" w:rsidRPr="00792F91" w:rsidRDefault="00792F91" w:rsidP="00792F91">
      <w:pPr>
        <w:rPr>
          <w:lang w:val="en-US"/>
        </w:rPr>
      </w:pPr>
    </w:p>
    <w:p w14:paraId="7DE6C922" w14:textId="106FF73E" w:rsidR="00522A2D" w:rsidRPr="00792F91" w:rsidRDefault="00522A2D" w:rsidP="00DD5471">
      <w:pPr>
        <w:pStyle w:val="Corpodetexto"/>
        <w:numPr>
          <w:ilvl w:val="0"/>
          <w:numId w:val="15"/>
        </w:numPr>
        <w:rPr>
          <w:b/>
          <w:bCs/>
          <w:lang w:val="en-US"/>
        </w:rPr>
      </w:pPr>
      <w:r w:rsidRPr="00792F91">
        <w:rPr>
          <w:b/>
          <w:bCs/>
          <w:lang w:val="en-US"/>
        </w:rPr>
        <w:t>Adding the Board URL to Arduino IDE</w:t>
      </w:r>
    </w:p>
    <w:p w14:paraId="53FD40FC" w14:textId="77777777" w:rsidR="00522A2D" w:rsidRPr="00522A2D" w:rsidRDefault="00522A2D" w:rsidP="00792F91">
      <w:pPr>
        <w:pStyle w:val="Corpodetexto"/>
        <w:rPr>
          <w:lang w:val="en-US"/>
        </w:rPr>
      </w:pPr>
      <w:r w:rsidRPr="00522A2D">
        <w:rPr>
          <w:lang w:val="en-US"/>
        </w:rPr>
        <w:t>Open Arduino IDE (version 1.8.19).</w:t>
      </w:r>
    </w:p>
    <w:p w14:paraId="35B2E3E8" w14:textId="121EF5B2" w:rsidR="00522A2D" w:rsidRPr="00522A2D" w:rsidRDefault="00522A2D" w:rsidP="00792F91">
      <w:pPr>
        <w:pStyle w:val="Corpodetexto"/>
        <w:rPr>
          <w:lang w:val="en-US"/>
        </w:rPr>
      </w:pPr>
      <w:r w:rsidRPr="00522A2D">
        <w:rPr>
          <w:lang w:val="en-US"/>
        </w:rPr>
        <w:t xml:space="preserve">Navigate to </w:t>
      </w:r>
      <w:r w:rsidR="00B71A7D">
        <w:rPr>
          <w:lang w:val="en-US"/>
        </w:rPr>
        <w:t>file</w:t>
      </w:r>
      <w:r w:rsidRPr="00522A2D">
        <w:rPr>
          <w:lang w:val="en-US"/>
        </w:rPr>
        <w:t>&gt; Preferences and click the checked button as shown below</w:t>
      </w:r>
      <w:r w:rsidR="00792F91">
        <w:rPr>
          <w:lang w:val="en-US"/>
        </w:rPr>
        <w:t xml:space="preserve"> (</w:t>
      </w:r>
      <w:r w:rsidR="00792F91">
        <w:rPr>
          <w:lang w:val="en-US"/>
        </w:rPr>
        <w:fldChar w:fldCharType="begin"/>
      </w:r>
      <w:r w:rsidR="00792F91">
        <w:rPr>
          <w:lang w:val="en-US"/>
        </w:rPr>
        <w:instrText xml:space="preserve"> REF _Ref113388226 \h </w:instrText>
      </w:r>
      <w:r w:rsidR="00792F91">
        <w:rPr>
          <w:lang w:val="en-US"/>
        </w:rPr>
      </w:r>
      <w:r w:rsidR="00792F91">
        <w:rPr>
          <w:lang w:val="en-US"/>
        </w:rPr>
        <w:fldChar w:fldCharType="separate"/>
      </w:r>
      <w:r w:rsidR="008F0E85" w:rsidRPr="00D71E29">
        <w:rPr>
          <w:lang w:val="en-GB"/>
        </w:rPr>
        <w:t xml:space="preserve">Figure </w:t>
      </w:r>
      <w:r w:rsidR="008F0E85" w:rsidRPr="00D71E29">
        <w:rPr>
          <w:noProof/>
          <w:lang w:val="en-GB"/>
        </w:rPr>
        <w:t>15</w:t>
      </w:r>
      <w:r w:rsidR="00792F91">
        <w:rPr>
          <w:lang w:val="en-US"/>
        </w:rPr>
        <w:fldChar w:fldCharType="end"/>
      </w:r>
      <w:r w:rsidR="00792F91">
        <w:rPr>
          <w:lang w:val="en-US"/>
        </w:rPr>
        <w:t>)</w:t>
      </w:r>
      <w:r w:rsidRPr="00522A2D">
        <w:rPr>
          <w:lang w:val="en-US"/>
        </w:rPr>
        <w:t>:</w:t>
      </w:r>
    </w:p>
    <w:p w14:paraId="2ADE0563" w14:textId="2A5A186C" w:rsidR="00522A2D" w:rsidRPr="00522A2D" w:rsidRDefault="001C4426" w:rsidP="00522A2D">
      <w:pPr>
        <w:rPr>
          <w:lang w:val="en-US"/>
        </w:rPr>
      </w:pPr>
      <w:r>
        <w:rPr>
          <w:noProof/>
          <w:lang w:val="en-US"/>
        </w:rPr>
        <mc:AlternateContent>
          <mc:Choice Requires="wpg">
            <w:drawing>
              <wp:anchor distT="0" distB="0" distL="114300" distR="114300" simplePos="0" relativeHeight="251813888" behindDoc="0" locked="0" layoutInCell="1" allowOverlap="1" wp14:anchorId="5D67BB27" wp14:editId="7201B400">
                <wp:simplePos x="0" y="0"/>
                <wp:positionH relativeFrom="column">
                  <wp:posOffset>325120</wp:posOffset>
                </wp:positionH>
                <wp:positionV relativeFrom="paragraph">
                  <wp:posOffset>227965</wp:posOffset>
                </wp:positionV>
                <wp:extent cx="5250180" cy="2641600"/>
                <wp:effectExtent l="0" t="0" r="7620" b="6350"/>
                <wp:wrapNone/>
                <wp:docPr id="101" name="Group 101"/>
                <wp:cNvGraphicFramePr/>
                <a:graphic xmlns:a="http://schemas.openxmlformats.org/drawingml/2006/main">
                  <a:graphicData uri="http://schemas.microsoft.com/office/word/2010/wordprocessingGroup">
                    <wpg:wgp>
                      <wpg:cNvGrpSpPr/>
                      <wpg:grpSpPr>
                        <a:xfrm>
                          <a:off x="0" y="0"/>
                          <a:ext cx="5250180" cy="2641600"/>
                          <a:chOff x="0" y="0"/>
                          <a:chExt cx="5250180" cy="2641600"/>
                        </a:xfrm>
                      </wpg:grpSpPr>
                      <wpg:grpSp>
                        <wpg:cNvPr id="49" name="Group 49"/>
                        <wpg:cNvGrpSpPr/>
                        <wpg:grpSpPr>
                          <a:xfrm>
                            <a:off x="15240" y="0"/>
                            <a:ext cx="5234940" cy="2641600"/>
                            <a:chOff x="0" y="0"/>
                            <a:chExt cx="5234940" cy="2641600"/>
                          </a:xfrm>
                        </wpg:grpSpPr>
                        <wpg:grpSp>
                          <wpg:cNvPr id="39" name="Group 39"/>
                          <wpg:cNvGrpSpPr/>
                          <wpg:grpSpPr>
                            <a:xfrm>
                              <a:off x="0" y="0"/>
                              <a:ext cx="5234940" cy="2316480"/>
                              <a:chOff x="0" y="0"/>
                              <a:chExt cx="7124700" cy="3103245"/>
                            </a:xfrm>
                          </wpg:grpSpPr>
                          <pic:pic xmlns:pic="http://schemas.openxmlformats.org/drawingml/2006/picture">
                            <pic:nvPicPr>
                              <pic:cNvPr id="40" name="image3.png"/>
                              <pic:cNvPicPr>
                                <a:picLocks noChangeAspect="1"/>
                              </pic:cNvPicPr>
                            </pic:nvPicPr>
                            <pic:blipFill>
                              <a:blip r:embed="rId80" cstate="print"/>
                              <a:stretch>
                                <a:fillRect/>
                              </a:stretch>
                            </pic:blipFill>
                            <pic:spPr>
                              <a:xfrm>
                                <a:off x="2606040" y="114301"/>
                                <a:ext cx="4518660" cy="2988944"/>
                              </a:xfrm>
                              <a:prstGeom prst="rect">
                                <a:avLst/>
                              </a:prstGeom>
                            </pic:spPr>
                          </pic:pic>
                          <pic:pic xmlns:pic="http://schemas.openxmlformats.org/drawingml/2006/picture">
                            <pic:nvPicPr>
                              <pic:cNvPr id="41" name="image2.png"/>
                              <pic:cNvPicPr>
                                <a:picLocks noChangeAspect="1"/>
                              </pic:cNvPicPr>
                            </pic:nvPicPr>
                            <pic:blipFill>
                              <a:blip r:embed="rId81" cstate="print"/>
                              <a:stretch>
                                <a:fillRect/>
                              </a:stretch>
                            </pic:blipFill>
                            <pic:spPr>
                              <a:xfrm>
                                <a:off x="0" y="0"/>
                                <a:ext cx="2437765" cy="2872740"/>
                              </a:xfrm>
                              <a:prstGeom prst="rect">
                                <a:avLst/>
                              </a:prstGeom>
                            </pic:spPr>
                          </pic:pic>
                        </wpg:grpSp>
                        <wps:wsp>
                          <wps:cNvPr id="48" name="Text Box 48"/>
                          <wps:cNvSpPr txBox="1"/>
                          <wps:spPr>
                            <a:xfrm>
                              <a:off x="0" y="2377440"/>
                              <a:ext cx="5234940" cy="264160"/>
                            </a:xfrm>
                            <a:prstGeom prst="rect">
                              <a:avLst/>
                            </a:prstGeom>
                            <a:solidFill>
                              <a:prstClr val="white"/>
                            </a:solidFill>
                            <a:ln>
                              <a:noFill/>
                            </a:ln>
                          </wps:spPr>
                          <wps:txbx>
                            <w:txbxContent>
                              <w:p w14:paraId="4299ADD3" w14:textId="05C98FBA" w:rsidR="00792F91" w:rsidRPr="00DE3EA9" w:rsidRDefault="00792F91" w:rsidP="00792F91">
                                <w:pPr>
                                  <w:pStyle w:val="Legenda"/>
                                  <w:rPr>
                                    <w:rFonts w:eastAsia="Verdana" w:cs="Verdana"/>
                                    <w:sz w:val="24"/>
                                    <w:lang w:val="en-US"/>
                                  </w:rPr>
                                </w:pPr>
                                <w:bookmarkStart w:id="149" w:name="_Ref113388226"/>
                                <w:bookmarkStart w:id="150" w:name="_Toc117467218"/>
                                <w:r>
                                  <w:t xml:space="preserve">Figure </w:t>
                                </w:r>
                                <w:r>
                                  <w:fldChar w:fldCharType="begin"/>
                                </w:r>
                                <w:r>
                                  <w:instrText xml:space="preserve"> SEQ Figure \* ARABIC </w:instrText>
                                </w:r>
                                <w:r>
                                  <w:fldChar w:fldCharType="separate"/>
                                </w:r>
                                <w:r w:rsidR="003F6946">
                                  <w:rPr>
                                    <w:noProof/>
                                  </w:rPr>
                                  <w:t>15</w:t>
                                </w:r>
                                <w:r>
                                  <w:fldChar w:fldCharType="end"/>
                                </w:r>
                                <w:bookmarkEnd w:id="149"/>
                                <w:r>
                                  <w:t xml:space="preserve"> - </w:t>
                                </w:r>
                                <w:proofErr w:type="spellStart"/>
                                <w:r>
                                  <w:t>Arduino</w:t>
                                </w:r>
                                <w:proofErr w:type="spellEnd"/>
                                <w:r>
                                  <w:t xml:space="preserve"> </w:t>
                                </w:r>
                                <w:proofErr w:type="spellStart"/>
                                <w:r>
                                  <w:t>Preferences</w:t>
                                </w:r>
                                <w:proofErr w:type="spellEnd"/>
                                <w:r w:rsidR="007B1EEC">
                                  <w:t>.</w:t>
                                </w:r>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100" name="Rectangle 100"/>
                        <wps:cNvSpPr/>
                        <wps:spPr>
                          <a:xfrm>
                            <a:off x="0" y="1737360"/>
                            <a:ext cx="1333500" cy="25146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D67BB27" id="Group 101" o:spid="_x0000_s1042" style="position:absolute;left:0;text-align:left;margin-left:25.6pt;margin-top:17.95pt;width:413.4pt;height:208pt;z-index:251813888" coordsize="52501,2641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">
                <v:group id="Group 49" o:spid="_x0000_s1043" style="position:absolute;left:152;width:52349;height:26416" coordsize="52349,2641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">
                  <v:group id="Group 39" o:spid="_x0000_s1044" style="position:absolute;width:52349;height:23164" coordsize="71247,3103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">
                    <v:shape id="image3.png" o:spid="_x0000_s1045" type="#_x0000_t75" style="position:absolute;left:26060;top:1143;width:45187;height:2988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">
                      <v:imagedata r:id="rId82" o:title=""/>
                    </v:shape>
                    <v:shape id="image2.png" o:spid="_x0000_s1046" type="#_x0000_t75" style="position:absolute;width:24377;height:2872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">
                      <v:imagedata r:id="rId83" o:title=""/>
                    </v:shape>
                  </v:group>
                  <v:shape id="Text Box 48" o:spid="_x0000_s1047" type="#_x0000_t202" style="position:absolute;top:23774;width:52349;height:264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" stroked="f">
                    <v:textbox style="mso-fit-shape-to-text:t" inset="0,0,0,0">
                      <w:txbxContent>
                        <w:p w14:paraId="4299ADD3" w14:textId="05C98FBA" w:rsidR="00792F91" w:rsidRPr="00DE3EA9" w:rsidRDefault="00792F91" w:rsidP="00792F91">
                          <w:pPr>
                            <w:pStyle w:val="Legenda"/>
                            <w:rPr>
                              <w:rFonts w:eastAsia="Verdana" w:cs="Verdana"/>
                              <w:sz w:val="24"/>
                              <w:lang w:val="en-US"/>
                            </w:rPr>
                          </w:pPr>
                          <w:bookmarkStart w:id="151" w:name="_Ref113388226"/>
                          <w:bookmarkStart w:id="152" w:name="_Toc117467218"/>
                          <w:r>
                            <w:t xml:space="preserve">Figure </w:t>
                          </w:r>
                          <w:r>
                            <w:fldChar w:fldCharType="begin"/>
                          </w:r>
                          <w:r>
                            <w:instrText xml:space="preserve"> SEQ Figure \* ARABIC </w:instrText>
                          </w:r>
                          <w:r>
                            <w:fldChar w:fldCharType="separate"/>
                          </w:r>
                          <w:r w:rsidR="003F6946">
                            <w:rPr>
                              <w:noProof/>
                            </w:rPr>
                            <w:t>15</w:t>
                          </w:r>
                          <w:r>
                            <w:fldChar w:fldCharType="end"/>
                          </w:r>
                          <w:bookmarkEnd w:id="151"/>
                          <w:r>
                            <w:t xml:space="preserve"> - </w:t>
                          </w:r>
                          <w:proofErr w:type="spellStart"/>
                          <w:r>
                            <w:t>Arduino</w:t>
                          </w:r>
                          <w:proofErr w:type="spellEnd"/>
                          <w:r>
                            <w:t xml:space="preserve"> </w:t>
                          </w:r>
                          <w:proofErr w:type="spellStart"/>
                          <w:r>
                            <w:t>Preferences</w:t>
                          </w:r>
                          <w:proofErr w:type="spellEnd"/>
                          <w:r w:rsidR="007B1EEC">
                            <w:t>.</w:t>
                          </w:r>
                          <w:bookmarkEnd w:id="152"/>
                        </w:p>
                      </w:txbxContent>
                    </v:textbox>
                  </v:shape>
                </v:group>
                <v:rect id="Rectangle 100" o:spid="_x0000_s1048" style="position:absolute;top:17373;width:13335;height:251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" filled="f" strokecolor="red" strokeweight="2pt"/>
              </v:group>
            </w:pict>
          </mc:Fallback>
        </mc:AlternateContent>
      </w:r>
    </w:p>
    <w:p w14:paraId="22817318" w14:textId="4924E49D" w:rsidR="00522A2D" w:rsidRPr="00522A2D" w:rsidRDefault="00522A2D" w:rsidP="00522A2D">
      <w:pPr>
        <w:rPr>
          <w:lang w:val="en-US"/>
        </w:rPr>
      </w:pPr>
    </w:p>
    <w:p w14:paraId="5B29282C" w14:textId="77777777" w:rsidR="00522A2D" w:rsidRPr="00522A2D" w:rsidRDefault="00522A2D" w:rsidP="00522A2D">
      <w:pPr>
        <w:rPr>
          <w:lang w:val="en-US"/>
        </w:rPr>
      </w:pPr>
    </w:p>
    <w:p w14:paraId="54F712A0" w14:textId="77777777" w:rsidR="00522A2D" w:rsidRPr="00522A2D" w:rsidRDefault="00522A2D" w:rsidP="00522A2D">
      <w:pPr>
        <w:rPr>
          <w:lang w:val="en-US"/>
        </w:rPr>
      </w:pPr>
    </w:p>
    <w:p w14:paraId="59BB8B97" w14:textId="77777777" w:rsidR="00792F91" w:rsidRDefault="00792F91" w:rsidP="00522A2D">
      <w:pPr>
        <w:rPr>
          <w:lang w:val="en-US"/>
        </w:rPr>
      </w:pPr>
    </w:p>
    <w:p w14:paraId="5DDA273C" w14:textId="77777777" w:rsidR="00792F91" w:rsidRDefault="00792F91" w:rsidP="00522A2D">
      <w:pPr>
        <w:rPr>
          <w:lang w:val="en-US"/>
        </w:rPr>
      </w:pPr>
    </w:p>
    <w:p w14:paraId="0A200139" w14:textId="77777777" w:rsidR="00792F91" w:rsidRDefault="00792F91" w:rsidP="00522A2D">
      <w:pPr>
        <w:rPr>
          <w:lang w:val="en-US"/>
        </w:rPr>
      </w:pPr>
    </w:p>
    <w:p w14:paraId="6DC2F5E3" w14:textId="6A74B0ED" w:rsidR="00792F91" w:rsidRDefault="00792F91" w:rsidP="00522A2D">
      <w:pPr>
        <w:rPr>
          <w:lang w:val="en-US"/>
        </w:rPr>
      </w:pPr>
    </w:p>
    <w:p w14:paraId="5CD1EDEF" w14:textId="77777777" w:rsidR="00792F91" w:rsidRDefault="00792F91" w:rsidP="00522A2D">
      <w:pPr>
        <w:rPr>
          <w:lang w:val="en-US"/>
        </w:rPr>
      </w:pPr>
    </w:p>
    <w:p w14:paraId="67A5025B" w14:textId="77777777" w:rsidR="00792F91" w:rsidRDefault="00792F91" w:rsidP="00522A2D">
      <w:pPr>
        <w:rPr>
          <w:lang w:val="en-US"/>
        </w:rPr>
      </w:pPr>
    </w:p>
    <w:p w14:paraId="15444FF3" w14:textId="77777777" w:rsidR="00792F91" w:rsidRDefault="00792F91" w:rsidP="00522A2D">
      <w:pPr>
        <w:rPr>
          <w:lang w:val="en-US"/>
        </w:rPr>
      </w:pPr>
    </w:p>
    <w:p w14:paraId="25925A85" w14:textId="3D088E0A" w:rsidR="00522A2D" w:rsidRPr="00522A2D" w:rsidRDefault="00522A2D" w:rsidP="00792F91">
      <w:pPr>
        <w:pStyle w:val="Corpodetexto"/>
        <w:rPr>
          <w:lang w:val="en-US"/>
        </w:rPr>
      </w:pPr>
      <w:r w:rsidRPr="00522A2D">
        <w:rPr>
          <w:lang w:val="en-US"/>
        </w:rPr>
        <w:t>Enter the following URL in Additional Boards Manager URLs</w:t>
      </w:r>
      <w:r w:rsidR="00792F91">
        <w:rPr>
          <w:lang w:val="en-US"/>
        </w:rPr>
        <w:t>:</w:t>
      </w:r>
    </w:p>
    <w:p w14:paraId="7AA76459" w14:textId="26452960" w:rsidR="00522A2D" w:rsidRPr="00522A2D" w:rsidRDefault="00000000" w:rsidP="00792F91">
      <w:pPr>
        <w:pStyle w:val="Corpodetexto"/>
        <w:numPr>
          <w:ilvl w:val="0"/>
          <w:numId w:val="14"/>
        </w:numPr>
        <w:rPr>
          <w:lang w:val="en-US"/>
        </w:rPr>
      </w:pPr>
      <w:r>
        <w:fldChar w:fldCharType="begin"/>
      </w:r>
      <w:r w:rsidRPr="00454C63">
        <w:rPr>
          <w:lang w:val="en-US"/>
          <w:rPrChange w:id="153" w:author="Filipe Meneses" w:date="2022-10-26T22:51:00Z">
            <w:rPr/>
          </w:rPrChange>
        </w:rPr>
        <w:instrText>HYPERLINK "https://dl.espressif.com/dl/package_esp32_index.json"</w:instrText>
      </w:r>
      <w:r>
        <w:fldChar w:fldCharType="separate"/>
      </w:r>
      <w:r w:rsidR="00522A2D" w:rsidRPr="00522A2D">
        <w:rPr>
          <w:rStyle w:val="Hiperligao"/>
          <w:lang w:val="en-US"/>
        </w:rPr>
        <w:t>https://dl.espressif.com/dl/package_esp32_index.json</w:t>
      </w:r>
      <w:r>
        <w:rPr>
          <w:rStyle w:val="Hiperligao"/>
          <w:lang w:val="en-US"/>
        </w:rPr>
        <w:fldChar w:fldCharType="end"/>
      </w:r>
      <w:r w:rsidR="00D1583D">
        <w:rPr>
          <w:rStyle w:val="Refdenotaderodap"/>
          <w:color w:val="0000FF" w:themeColor="hyperlink"/>
          <w:u w:val="single"/>
          <w:lang w:val="en-US"/>
        </w:rPr>
        <w:footnoteReference w:id="10"/>
      </w:r>
    </w:p>
    <w:p w14:paraId="02C1A7D7" w14:textId="77777777" w:rsidR="00522A2D" w:rsidRPr="0079051E" w:rsidRDefault="00522A2D" w:rsidP="00792F91">
      <w:pPr>
        <w:pStyle w:val="Corpodetexto"/>
        <w:rPr>
          <w:lang w:val="en-GB"/>
        </w:rPr>
      </w:pPr>
      <w:r w:rsidRPr="0079051E">
        <w:rPr>
          <w:lang w:val="en-GB"/>
        </w:rPr>
        <w:t>After the input is completed, click OK.</w:t>
      </w:r>
    </w:p>
    <w:p w14:paraId="5A50A02C" w14:textId="24488FA2" w:rsidR="00522A2D" w:rsidRPr="00522A2D" w:rsidRDefault="00522A2D" w:rsidP="00522A2D">
      <w:pPr>
        <w:rPr>
          <w:lang w:val="en-US"/>
        </w:rPr>
      </w:pPr>
    </w:p>
    <w:p w14:paraId="23A6D1DF" w14:textId="720056D7" w:rsidR="00522A2D" w:rsidRPr="00792F91" w:rsidRDefault="00522A2D" w:rsidP="00DD5471">
      <w:pPr>
        <w:pStyle w:val="Corpodetexto"/>
        <w:numPr>
          <w:ilvl w:val="0"/>
          <w:numId w:val="15"/>
        </w:numPr>
        <w:rPr>
          <w:b/>
          <w:bCs/>
          <w:lang w:val="en-US"/>
        </w:rPr>
      </w:pPr>
      <w:r w:rsidRPr="00792F91">
        <w:rPr>
          <w:b/>
          <w:bCs/>
          <w:lang w:val="en-US"/>
        </w:rPr>
        <w:lastRenderedPageBreak/>
        <w:t>Installing ESP32</w:t>
      </w:r>
    </w:p>
    <w:p w14:paraId="51CE26C3" w14:textId="590A597F" w:rsidR="00522A2D" w:rsidRPr="00522A2D" w:rsidRDefault="00792F91" w:rsidP="00792F91">
      <w:pPr>
        <w:pStyle w:val="Corpodetexto"/>
        <w:rPr>
          <w:lang w:val="en-US"/>
        </w:rPr>
      </w:pPr>
      <w:r>
        <w:rPr>
          <w:noProof/>
          <w:lang w:val="en-US"/>
        </w:rPr>
        <mc:AlternateContent>
          <mc:Choice Requires="wpg">
            <w:drawing>
              <wp:anchor distT="0" distB="0" distL="114300" distR="114300" simplePos="0" relativeHeight="251704320" behindDoc="0" locked="0" layoutInCell="1" allowOverlap="1" wp14:anchorId="327CAF4C" wp14:editId="466362EE">
                <wp:simplePos x="0" y="0"/>
                <wp:positionH relativeFrom="page">
                  <wp:align>center</wp:align>
                </wp:positionH>
                <wp:positionV relativeFrom="paragraph">
                  <wp:posOffset>917575</wp:posOffset>
                </wp:positionV>
                <wp:extent cx="4425950" cy="2781300"/>
                <wp:effectExtent l="0" t="0" r="0" b="0"/>
                <wp:wrapTopAndBottom/>
                <wp:docPr id="51" name="Group 51"/>
                <wp:cNvGraphicFramePr/>
                <a:graphic xmlns:a="http://schemas.openxmlformats.org/drawingml/2006/main">
                  <a:graphicData uri="http://schemas.microsoft.com/office/word/2010/wordprocessingGroup">
                    <wpg:wgp>
                      <wpg:cNvGrpSpPr/>
                      <wpg:grpSpPr>
                        <a:xfrm>
                          <a:off x="0" y="0"/>
                          <a:ext cx="4425950" cy="2781300"/>
                          <a:chOff x="-8156" y="0"/>
                          <a:chExt cx="5685056" cy="3605389"/>
                        </a:xfrm>
                      </wpg:grpSpPr>
                      <pic:pic xmlns:pic="http://schemas.openxmlformats.org/drawingml/2006/picture">
                        <pic:nvPicPr>
                          <pic:cNvPr id="43" name="image4.png"/>
                          <pic:cNvPicPr>
                            <a:picLocks noChangeAspect="1"/>
                          </pic:cNvPicPr>
                        </pic:nvPicPr>
                        <pic:blipFill>
                          <a:blip r:embed="rId84" cstate="print"/>
                          <a:stretch>
                            <a:fillRect/>
                          </a:stretch>
                        </pic:blipFill>
                        <pic:spPr>
                          <a:xfrm>
                            <a:off x="0" y="0"/>
                            <a:ext cx="5676900" cy="3238500"/>
                          </a:xfrm>
                          <a:prstGeom prst="rect">
                            <a:avLst/>
                          </a:prstGeom>
                        </pic:spPr>
                      </pic:pic>
                      <wps:wsp>
                        <wps:cNvPr id="50" name="Text Box 50"/>
                        <wps:cNvSpPr txBox="1"/>
                        <wps:spPr>
                          <a:xfrm>
                            <a:off x="-8156" y="3341228"/>
                            <a:ext cx="5676900" cy="264161"/>
                          </a:xfrm>
                          <a:prstGeom prst="rect">
                            <a:avLst/>
                          </a:prstGeom>
                          <a:solidFill>
                            <a:prstClr val="white"/>
                          </a:solidFill>
                          <a:ln>
                            <a:noFill/>
                          </a:ln>
                        </wps:spPr>
                        <wps:txbx>
                          <w:txbxContent>
                            <w:p w14:paraId="613BF08D" w14:textId="62CD376B" w:rsidR="00792F91" w:rsidRPr="005D570F" w:rsidRDefault="00792F91" w:rsidP="00792F91">
                              <w:pPr>
                                <w:pStyle w:val="Legenda"/>
                                <w:rPr>
                                  <w:rFonts w:ascii="NewsGotT" w:eastAsia="Verdana" w:hAnsi="NewsGotT" w:cs="Verdana"/>
                                  <w:sz w:val="24"/>
                                  <w:szCs w:val="24"/>
                                  <w:lang w:val="en-US"/>
                                </w:rPr>
                              </w:pPr>
                              <w:bookmarkStart w:id="154" w:name="_Ref113388394"/>
                              <w:bookmarkStart w:id="155" w:name="_Toc117467219"/>
                              <w:r>
                                <w:t xml:space="preserve">Figure </w:t>
                              </w:r>
                              <w:r>
                                <w:fldChar w:fldCharType="begin"/>
                              </w:r>
                              <w:r>
                                <w:instrText xml:space="preserve"> SEQ Figure \* ARABIC </w:instrText>
                              </w:r>
                              <w:r>
                                <w:fldChar w:fldCharType="separate"/>
                              </w:r>
                              <w:r w:rsidR="003F6946">
                                <w:rPr>
                                  <w:noProof/>
                                </w:rPr>
                                <w:t>16</w:t>
                              </w:r>
                              <w:r>
                                <w:fldChar w:fldCharType="end"/>
                              </w:r>
                              <w:bookmarkEnd w:id="154"/>
                              <w:r>
                                <w:t xml:space="preserve"> - </w:t>
                              </w:r>
                              <w:proofErr w:type="spellStart"/>
                              <w:r>
                                <w:t>Arduino</w:t>
                              </w:r>
                              <w:proofErr w:type="spellEnd"/>
                              <w:r>
                                <w:t xml:space="preserve"> </w:t>
                              </w:r>
                              <w:proofErr w:type="spellStart"/>
                              <w:r>
                                <w:t>Boards</w:t>
                              </w:r>
                              <w:proofErr w:type="spellEnd"/>
                              <w:r>
                                <w:t xml:space="preserve"> Manager</w:t>
                              </w:r>
                              <w:r w:rsidR="007B1EEC">
                                <w:t>.</w:t>
                              </w:r>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27CAF4C" id="Group 51" o:spid="_x0000_s1049" style="position:absolute;left:0;text-align:left;margin-left:0;margin-top:72.25pt;width:348.5pt;height:219pt;z-index:251704320;mso-position-horizontal:center;mso-position-horizontal-relative:page;mso-width-relative:margin;mso-height-relative:margin" coordorigin="-81" coordsize="56850,3605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">
                <v:shape id="image4.png" o:spid="_x0000_s1050" type="#_x0000_t75" style="position:absolute;width:56769;height:3238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">
                  <v:imagedata r:id="rId85" o:title=""/>
                </v:shape>
                <v:shape id="Text Box 50" o:spid="_x0000_s1051" type="#_x0000_t202" style="position:absolute;left:-81;top:33412;width:56768;height:264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" stroked="f">
                  <v:textbox inset="0,0,0,0">
                    <w:txbxContent>
                      <w:p w14:paraId="613BF08D" w14:textId="62CD376B" w:rsidR="00792F91" w:rsidRPr="005D570F" w:rsidRDefault="00792F91" w:rsidP="00792F91">
                        <w:pPr>
                          <w:pStyle w:val="Legenda"/>
                          <w:rPr>
                            <w:rFonts w:ascii="NewsGotT" w:eastAsia="Verdana" w:hAnsi="NewsGotT" w:cs="Verdana"/>
                            <w:sz w:val="24"/>
                            <w:szCs w:val="24"/>
                            <w:lang w:val="en-US"/>
                          </w:rPr>
                        </w:pPr>
                        <w:bookmarkStart w:id="156" w:name="_Ref113388394"/>
                        <w:bookmarkStart w:id="157" w:name="_Toc117467219"/>
                        <w:r>
                          <w:t xml:space="preserve">Figure </w:t>
                        </w:r>
                        <w:r>
                          <w:fldChar w:fldCharType="begin"/>
                        </w:r>
                        <w:r>
                          <w:instrText xml:space="preserve"> SEQ Figure \* ARABIC </w:instrText>
                        </w:r>
                        <w:r>
                          <w:fldChar w:fldCharType="separate"/>
                        </w:r>
                        <w:r w:rsidR="003F6946">
                          <w:rPr>
                            <w:noProof/>
                          </w:rPr>
                          <w:t>16</w:t>
                        </w:r>
                        <w:r>
                          <w:fldChar w:fldCharType="end"/>
                        </w:r>
                        <w:bookmarkEnd w:id="156"/>
                        <w:r>
                          <w:t xml:space="preserve"> - </w:t>
                        </w:r>
                        <w:proofErr w:type="spellStart"/>
                        <w:r>
                          <w:t>Arduino</w:t>
                        </w:r>
                        <w:proofErr w:type="spellEnd"/>
                        <w:r>
                          <w:t xml:space="preserve"> </w:t>
                        </w:r>
                        <w:proofErr w:type="spellStart"/>
                        <w:r>
                          <w:t>Boards</w:t>
                        </w:r>
                        <w:proofErr w:type="spellEnd"/>
                        <w:r>
                          <w:t xml:space="preserve"> Manager</w:t>
                        </w:r>
                        <w:r w:rsidR="007B1EEC">
                          <w:t>.</w:t>
                        </w:r>
                        <w:bookmarkEnd w:id="157"/>
                      </w:p>
                    </w:txbxContent>
                  </v:textbox>
                </v:shape>
                <w10:wrap type="topAndBottom" anchorx="page"/>
              </v:group>
            </w:pict>
          </mc:Fallback>
        </mc:AlternateContent>
      </w:r>
      <w:r w:rsidR="00522A2D" w:rsidRPr="00522A2D">
        <w:rPr>
          <w:lang w:val="en-US"/>
        </w:rPr>
        <w:t xml:space="preserve">After adding the mainboard URL of </w:t>
      </w:r>
      <w:hyperlink r:id="rId86">
        <w:r w:rsidR="00522A2D" w:rsidRPr="00522A2D">
          <w:rPr>
            <w:rStyle w:val="Hiperligao"/>
            <w:lang w:val="en-US"/>
          </w:rPr>
          <w:t>ESP32</w:t>
        </w:r>
      </w:hyperlink>
      <w:r w:rsidR="00290460">
        <w:rPr>
          <w:rStyle w:val="Hiperligao"/>
          <w:lang w:val="en-US"/>
        </w:rPr>
        <w:t xml:space="preserve"> </w:t>
      </w:r>
      <w:r w:rsidR="00522A2D" w:rsidRPr="00522A2D">
        <w:rPr>
          <w:lang w:val="en-US"/>
        </w:rPr>
        <w:t>(ESP-WROOM-32) to Arduino IDE</w:t>
      </w:r>
      <w:r w:rsidR="00290460">
        <w:rPr>
          <w:lang w:val="en-US"/>
        </w:rPr>
        <w:t xml:space="preserve"> </w:t>
      </w:r>
      <w:r w:rsidR="00290460" w:rsidRPr="00290460">
        <w:rPr>
          <w:u w:val="single"/>
          <w:lang w:val="en-US"/>
        </w:rPr>
        <w:fldChar w:fldCharType="begin"/>
      </w:r>
      <w:r w:rsidR="00956425">
        <w:rPr>
          <w:u w:val="single"/>
          <w:lang w:val="en-US"/>
        </w:rPr>
        <w:instrText xml:space="preserve"> ADDIN ZOTERO_ITEM CSL_CITATION {"citationID":"JBooU50x","properties":{"formattedCitation":"(DFRobot, 2022b)","plainCitation":"(DFRobot, 2022b)","noteIndex":0},"citationItems":[{"id":38,"uris":["http://zotero.org/users/local/xwgav5Ui/items/V4ZMW7X6"],"itemData":{"id":38,"type":"webpage","title":"ESP32(ESP-WROOM-32)","URL":"https://www.dfrobot.com/product-1559.html","author":[{"family":"DFRobot","given":""}],"accessed":{"date-parts":[["2022",9,7]]},"issued":{"date-parts":[["2022"]]}}}],"schema":"https://github.com/citation-style-language/schema/raw/master/csl-citation.json"} </w:instrText>
      </w:r>
      <w:r w:rsidR="00290460" w:rsidRPr="00290460">
        <w:rPr>
          <w:u w:val="single"/>
          <w:lang w:val="en-US"/>
        </w:rPr>
        <w:fldChar w:fldCharType="separate"/>
      </w:r>
      <w:r w:rsidR="003B6A63" w:rsidRPr="003B6A63">
        <w:rPr>
          <w:lang w:val="en-GB"/>
        </w:rPr>
        <w:t>(DFRobot, 2022b)</w:t>
      </w:r>
      <w:r w:rsidR="00290460" w:rsidRPr="00290460">
        <w:rPr>
          <w:lang w:val="en-US"/>
        </w:rPr>
        <w:fldChar w:fldCharType="end"/>
      </w:r>
      <w:r w:rsidR="00522A2D" w:rsidRPr="00522A2D">
        <w:rPr>
          <w:lang w:val="en-US"/>
        </w:rPr>
        <w:t xml:space="preserve">, it is needed to update the board list and use </w:t>
      </w:r>
      <w:hyperlink r:id="rId87">
        <w:r w:rsidR="00522A2D" w:rsidRPr="00522A2D">
          <w:rPr>
            <w:rStyle w:val="Hiperligao"/>
            <w:lang w:val="en-US"/>
          </w:rPr>
          <w:t xml:space="preserve">Arduino </w:t>
        </w:r>
      </w:hyperlink>
      <w:r w:rsidR="00522A2D" w:rsidRPr="00522A2D">
        <w:rPr>
          <w:lang w:val="en-US"/>
        </w:rPr>
        <w:t>IDE</w:t>
      </w:r>
      <w:r w:rsidR="00290460">
        <w:rPr>
          <w:lang w:val="en-US"/>
        </w:rPr>
        <w:t xml:space="preserve"> </w:t>
      </w:r>
      <w:r w:rsidR="00522A2D" w:rsidRPr="00522A2D">
        <w:rPr>
          <w:lang w:val="en-US"/>
        </w:rPr>
        <w:t>to download ESP32 libraries</w:t>
      </w:r>
      <w:r>
        <w:rPr>
          <w:lang w:val="en-US"/>
        </w:rPr>
        <w:t xml:space="preserve"> </w:t>
      </w:r>
      <w:r w:rsidR="00290460" w:rsidRPr="00290460">
        <w:rPr>
          <w:lang w:val="en-US"/>
        </w:rPr>
        <w:fldChar w:fldCharType="begin"/>
      </w:r>
      <w:r w:rsidR="00290460" w:rsidRPr="00290460">
        <w:rPr>
          <w:lang w:val="en-US"/>
        </w:rPr>
        <w:instrText xml:space="preserve"> ADDIN ZOTERO_ITEM CSL_CITATION {"citationID":"W0HpNEdX","properties":{"formattedCitation":"(Arduino, 2022)","plainCitation":"(Arduino, 2022)","noteIndex":0},"citationItems":[{"id":40,"uris":["http://zotero.org/users/local/xwgav5Ui/items/9RWIDTAG"],"itemData":{"id":40,"type":"webpage","abstract":"Open-source electronic prototyping platform enabling users to create interactive electronic objects.","language":"en","title":"Software","URL":"https://www.arduino.cc/en/software","author":[{"family":"Arduino","given":""}],"accessed":{"date-parts":[["2022",9,7]]},"issued":{"date-parts":[["2022"]]}}}],"schema":"https://github.com/citation-style-language/schema/raw/master/csl-citation.json"} </w:instrText>
      </w:r>
      <w:r w:rsidR="00290460" w:rsidRPr="00290460">
        <w:rPr>
          <w:lang w:val="en-US"/>
        </w:rPr>
        <w:fldChar w:fldCharType="separate"/>
      </w:r>
      <w:r w:rsidR="003B6A63" w:rsidRPr="003B6A63">
        <w:rPr>
          <w:lang w:val="en-GB"/>
        </w:rPr>
        <w:t>(Arduino, 2022)</w:t>
      </w:r>
      <w:r w:rsidR="00290460" w:rsidRPr="00290460">
        <w:rPr>
          <w:lang w:val="en-US"/>
        </w:rPr>
        <w:fldChar w:fldCharType="end"/>
      </w:r>
      <w:r w:rsidR="00290460">
        <w:rPr>
          <w:lang w:val="en-US"/>
        </w:rPr>
        <w:t xml:space="preserve">. It is possible to see this in </w:t>
      </w:r>
      <w:r w:rsidR="00290460" w:rsidRPr="00290460">
        <w:rPr>
          <w:lang w:val="en-US"/>
        </w:rPr>
        <w:fldChar w:fldCharType="begin"/>
      </w:r>
      <w:r w:rsidR="00290460" w:rsidRPr="00290460">
        <w:rPr>
          <w:lang w:val="en-US"/>
        </w:rPr>
        <w:instrText xml:space="preserve"> REF _Ref113388394 \h </w:instrText>
      </w:r>
      <w:r w:rsidR="00290460" w:rsidRPr="00290460">
        <w:rPr>
          <w:lang w:val="en-US"/>
        </w:rPr>
      </w:r>
      <w:r w:rsidR="00290460" w:rsidRPr="00290460">
        <w:rPr>
          <w:lang w:val="en-US"/>
        </w:rPr>
        <w:fldChar w:fldCharType="separate"/>
      </w:r>
      <w:r w:rsidR="008F0E85" w:rsidRPr="00D71E29">
        <w:rPr>
          <w:lang w:val="en-GB"/>
        </w:rPr>
        <w:t xml:space="preserve">Figure </w:t>
      </w:r>
      <w:r w:rsidR="008F0E85" w:rsidRPr="00D71E29">
        <w:rPr>
          <w:noProof/>
          <w:lang w:val="en-GB"/>
        </w:rPr>
        <w:t>16</w:t>
      </w:r>
      <w:r w:rsidR="00290460" w:rsidRPr="00290460">
        <w:rPr>
          <w:lang w:val="en-US"/>
        </w:rPr>
        <w:fldChar w:fldCharType="end"/>
      </w:r>
      <w:r w:rsidR="00522A2D" w:rsidRPr="00522A2D">
        <w:rPr>
          <w:lang w:val="en-US"/>
        </w:rPr>
        <w:t>.</w:t>
      </w:r>
    </w:p>
    <w:p w14:paraId="6CB1DD01" w14:textId="24525D3D" w:rsidR="00522A2D" w:rsidRPr="00522A2D" w:rsidRDefault="00522A2D" w:rsidP="00522A2D">
      <w:pPr>
        <w:rPr>
          <w:lang w:val="en-US"/>
        </w:rPr>
      </w:pPr>
    </w:p>
    <w:p w14:paraId="5532CF82" w14:textId="121D1EB8" w:rsidR="00522A2D" w:rsidRPr="00522A2D" w:rsidRDefault="00522A2D" w:rsidP="0079051E">
      <w:pPr>
        <w:pStyle w:val="Corpodetexto"/>
        <w:rPr>
          <w:lang w:val="en-US"/>
        </w:rPr>
      </w:pPr>
      <w:r w:rsidRPr="00522A2D">
        <w:rPr>
          <w:lang w:val="en-US"/>
        </w:rPr>
        <w:t>After opening the development board manager, the board list will automatically be updated.</w:t>
      </w:r>
      <w:r w:rsidR="00792F91">
        <w:rPr>
          <w:lang w:val="en-US"/>
        </w:rPr>
        <w:t xml:space="preserve"> </w:t>
      </w:r>
      <w:r w:rsidRPr="00522A2D">
        <w:rPr>
          <w:lang w:val="en-US"/>
        </w:rPr>
        <w:t>When the update is finished</w:t>
      </w:r>
      <w:r w:rsidR="00B71A7D">
        <w:rPr>
          <w:lang w:val="en-US"/>
        </w:rPr>
        <w:t>,</w:t>
      </w:r>
      <w:r w:rsidRPr="00522A2D">
        <w:rPr>
          <w:lang w:val="en-US"/>
        </w:rPr>
        <w:t xml:space="preserve"> type esp32, select it and click “Install”. The manager will automatically</w:t>
      </w:r>
      <w:r w:rsidR="00792F91">
        <w:rPr>
          <w:lang w:val="en-US"/>
        </w:rPr>
        <w:t xml:space="preserve"> </w:t>
      </w:r>
      <w:r w:rsidRPr="00522A2D">
        <w:rPr>
          <w:lang w:val="en-US"/>
        </w:rPr>
        <w:t>download the relevant libraries</w:t>
      </w:r>
      <w:r w:rsidR="00792F91">
        <w:rPr>
          <w:lang w:val="en-US"/>
        </w:rPr>
        <w:t xml:space="preserve"> (</w:t>
      </w:r>
      <w:r w:rsidR="00792F91" w:rsidRPr="00792F91">
        <w:rPr>
          <w:lang w:val="en-US"/>
        </w:rPr>
        <w:fldChar w:fldCharType="begin"/>
      </w:r>
      <w:r w:rsidR="00792F91" w:rsidRPr="00792F91">
        <w:rPr>
          <w:lang w:val="en-US"/>
        </w:rPr>
        <w:instrText xml:space="preserve"> REF _Ref113388586 \h </w:instrText>
      </w:r>
      <w:r w:rsidR="00792F91" w:rsidRPr="00792F91">
        <w:rPr>
          <w:lang w:val="en-US"/>
        </w:rPr>
      </w:r>
      <w:r w:rsidR="00792F91" w:rsidRPr="00792F91">
        <w:rPr>
          <w:lang w:val="en-US"/>
        </w:rPr>
        <w:fldChar w:fldCharType="separate"/>
      </w:r>
      <w:r w:rsidR="008F0E85">
        <w:t xml:space="preserve">Figure </w:t>
      </w:r>
      <w:r w:rsidR="008F0E85">
        <w:rPr>
          <w:noProof/>
        </w:rPr>
        <w:t>17</w:t>
      </w:r>
      <w:r w:rsidR="00792F91" w:rsidRPr="00792F91">
        <w:rPr>
          <w:lang w:val="en-US"/>
        </w:rPr>
        <w:fldChar w:fldCharType="end"/>
      </w:r>
      <w:r w:rsidR="00792F91">
        <w:rPr>
          <w:lang w:val="en-US"/>
        </w:rPr>
        <w:t>)</w:t>
      </w:r>
      <w:r w:rsidRPr="00522A2D">
        <w:rPr>
          <w:lang w:val="en-US"/>
        </w:rPr>
        <w:t>.</w:t>
      </w:r>
      <w:r w:rsidR="00792F91" w:rsidRPr="00792F91">
        <w:rPr>
          <w:lang w:val="en-US"/>
        </w:rPr>
        <w:t xml:space="preserve"> </w:t>
      </w:r>
    </w:p>
    <w:p w14:paraId="194F89A4" w14:textId="3340A419" w:rsidR="00522A2D" w:rsidRPr="00522A2D" w:rsidRDefault="0079051E" w:rsidP="00522A2D">
      <w:pPr>
        <w:rPr>
          <w:lang w:val="en-US"/>
        </w:rPr>
      </w:pPr>
      <w:r>
        <w:rPr>
          <w:noProof/>
          <w:lang w:val="en-US"/>
        </w:rPr>
        <mc:AlternateContent>
          <mc:Choice Requires="wpg">
            <w:drawing>
              <wp:anchor distT="0" distB="0" distL="114300" distR="114300" simplePos="0" relativeHeight="251708416" behindDoc="0" locked="0" layoutInCell="1" allowOverlap="1" wp14:anchorId="53D2CC2F" wp14:editId="6DD712E9">
                <wp:simplePos x="0" y="0"/>
                <wp:positionH relativeFrom="page">
                  <wp:posOffset>1467543</wp:posOffset>
                </wp:positionH>
                <wp:positionV relativeFrom="paragraph">
                  <wp:posOffset>185997</wp:posOffset>
                </wp:positionV>
                <wp:extent cx="4981575" cy="2085975"/>
                <wp:effectExtent l="0" t="0" r="9525" b="9525"/>
                <wp:wrapSquare wrapText="bothSides"/>
                <wp:docPr id="53" name="Group 53"/>
                <wp:cNvGraphicFramePr/>
                <a:graphic xmlns:a="http://schemas.openxmlformats.org/drawingml/2006/main">
                  <a:graphicData uri="http://schemas.microsoft.com/office/word/2010/wordprocessingGroup">
                    <wpg:wgp>
                      <wpg:cNvGrpSpPr/>
                      <wpg:grpSpPr>
                        <a:xfrm>
                          <a:off x="0" y="0"/>
                          <a:ext cx="4981575" cy="2085975"/>
                          <a:chOff x="-298450" y="0"/>
                          <a:chExt cx="4419600" cy="1581785"/>
                        </a:xfrm>
                      </wpg:grpSpPr>
                      <pic:pic xmlns:pic="http://schemas.openxmlformats.org/drawingml/2006/picture">
                        <pic:nvPicPr>
                          <pic:cNvPr id="44" name="image5.png"/>
                          <pic:cNvPicPr>
                            <a:picLocks noChangeAspect="1"/>
                          </pic:cNvPicPr>
                        </pic:nvPicPr>
                        <pic:blipFill rotWithShape="1">
                          <a:blip r:embed="rId88" cstate="print">
                            <a:extLst>
                              <a:ext uri="{28A0092B-C50C-407E-A947-70E740481C1C}">
                                <a14:useLocalDpi xmlns:a14="http://schemas.microsoft.com/office/drawing/2010/main" val="0"/>
                              </a:ext>
                            </a:extLst>
                          </a:blip>
                          <a:srcRect r="32112" b="49714"/>
                          <a:stretch/>
                        </pic:blipFill>
                        <pic:spPr>
                          <a:xfrm>
                            <a:off x="0" y="0"/>
                            <a:ext cx="3000375" cy="1228725"/>
                          </a:xfrm>
                          <a:prstGeom prst="rect">
                            <a:avLst/>
                          </a:prstGeom>
                        </pic:spPr>
                      </pic:pic>
                      <wps:wsp>
                        <wps:cNvPr id="52" name="Text Box 52"/>
                        <wps:cNvSpPr txBox="1"/>
                        <wps:spPr>
                          <a:xfrm>
                            <a:off x="-298450" y="1317625"/>
                            <a:ext cx="4419600" cy="264160"/>
                          </a:xfrm>
                          <a:prstGeom prst="rect">
                            <a:avLst/>
                          </a:prstGeom>
                          <a:solidFill>
                            <a:prstClr val="white"/>
                          </a:solidFill>
                          <a:ln>
                            <a:noFill/>
                          </a:ln>
                        </wps:spPr>
                        <wps:txbx>
                          <w:txbxContent>
                            <w:p w14:paraId="4FCE5DBD" w14:textId="1C2D021C" w:rsidR="00792F91" w:rsidRPr="00C25513" w:rsidRDefault="00792F91" w:rsidP="00792F91">
                              <w:pPr>
                                <w:pStyle w:val="Legenda"/>
                                <w:rPr>
                                  <w:rFonts w:eastAsia="Verdana" w:cs="Verdana"/>
                                  <w:sz w:val="24"/>
                                  <w:lang w:val="en-US"/>
                                </w:rPr>
                              </w:pPr>
                              <w:bookmarkStart w:id="158" w:name="_Ref113388586"/>
                              <w:bookmarkStart w:id="159" w:name="_Toc117467220"/>
                              <w:r>
                                <w:t xml:space="preserve">Figure </w:t>
                              </w:r>
                              <w:r>
                                <w:fldChar w:fldCharType="begin"/>
                              </w:r>
                              <w:r>
                                <w:instrText xml:space="preserve"> SEQ Figure \* ARABIC </w:instrText>
                              </w:r>
                              <w:r>
                                <w:fldChar w:fldCharType="separate"/>
                              </w:r>
                              <w:r w:rsidR="003F6946">
                                <w:rPr>
                                  <w:noProof/>
                                </w:rPr>
                                <w:t>17</w:t>
                              </w:r>
                              <w:r>
                                <w:fldChar w:fldCharType="end"/>
                              </w:r>
                              <w:bookmarkEnd w:id="158"/>
                              <w:r>
                                <w:t xml:space="preserve"> - </w:t>
                              </w:r>
                              <w:proofErr w:type="spellStart"/>
                              <w:r w:rsidRPr="00142F6E">
                                <w:t>Arduino</w:t>
                              </w:r>
                              <w:proofErr w:type="spellEnd"/>
                              <w:r w:rsidRPr="00142F6E">
                                <w:t xml:space="preserve"> </w:t>
                              </w:r>
                              <w:proofErr w:type="spellStart"/>
                              <w:r w:rsidRPr="00142F6E">
                                <w:t>Boards</w:t>
                              </w:r>
                              <w:proofErr w:type="spellEnd"/>
                              <w:r w:rsidRPr="00142F6E">
                                <w:t xml:space="preserve"> Manager</w:t>
                              </w:r>
                              <w:r>
                                <w:t xml:space="preserve"> 2</w:t>
                              </w:r>
                              <w:r w:rsidR="007B1EEC">
                                <w:t>.</w:t>
                              </w:r>
                              <w:bookmarkEnd w:id="15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3D2CC2F" id="Group 53" o:spid="_x0000_s1052" style="position:absolute;left:0;text-align:left;margin-left:115.55pt;margin-top:14.65pt;width:392.25pt;height:164.25pt;z-index:251708416;mso-position-horizontal-relative:page;mso-width-relative:margin;mso-height-relative:margin" coordorigin="-2984" coordsize="44196,1581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">
                <v:shape id="image5.png" o:spid="_x0000_s1053" type="#_x0000_t75" style="position:absolute;width:30003;height:1228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">
                  <v:imagedata r:id="rId89" o:title="" cropbottom="32581f" cropright="21045f"/>
                </v:shape>
                <v:shape id="Text Box 52" o:spid="_x0000_s1054" type="#_x0000_t202" style="position:absolute;left:-2984;top:13176;width:44195;height:264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" stroked="f">
                  <v:textbox inset="0,0,0,0">
                    <w:txbxContent>
                      <w:p w14:paraId="4FCE5DBD" w14:textId="1C2D021C" w:rsidR="00792F91" w:rsidRPr="00C25513" w:rsidRDefault="00792F91" w:rsidP="00792F91">
                        <w:pPr>
                          <w:pStyle w:val="Legenda"/>
                          <w:rPr>
                            <w:rFonts w:eastAsia="Verdana" w:cs="Verdana"/>
                            <w:sz w:val="24"/>
                            <w:lang w:val="en-US"/>
                          </w:rPr>
                        </w:pPr>
                        <w:bookmarkStart w:id="160" w:name="_Ref113388586"/>
                        <w:bookmarkStart w:id="161" w:name="_Toc117467220"/>
                        <w:r>
                          <w:t xml:space="preserve">Figure </w:t>
                        </w:r>
                        <w:r>
                          <w:fldChar w:fldCharType="begin"/>
                        </w:r>
                        <w:r>
                          <w:instrText xml:space="preserve"> SEQ Figure \* ARABIC </w:instrText>
                        </w:r>
                        <w:r>
                          <w:fldChar w:fldCharType="separate"/>
                        </w:r>
                        <w:r w:rsidR="003F6946">
                          <w:rPr>
                            <w:noProof/>
                          </w:rPr>
                          <w:t>17</w:t>
                        </w:r>
                        <w:r>
                          <w:fldChar w:fldCharType="end"/>
                        </w:r>
                        <w:bookmarkEnd w:id="160"/>
                        <w:r>
                          <w:t xml:space="preserve"> - </w:t>
                        </w:r>
                        <w:proofErr w:type="spellStart"/>
                        <w:r w:rsidRPr="00142F6E">
                          <w:t>Arduino</w:t>
                        </w:r>
                        <w:proofErr w:type="spellEnd"/>
                        <w:r w:rsidRPr="00142F6E">
                          <w:t xml:space="preserve"> </w:t>
                        </w:r>
                        <w:proofErr w:type="spellStart"/>
                        <w:r w:rsidRPr="00142F6E">
                          <w:t>Boards</w:t>
                        </w:r>
                        <w:proofErr w:type="spellEnd"/>
                        <w:r w:rsidRPr="00142F6E">
                          <w:t xml:space="preserve"> Manager</w:t>
                        </w:r>
                        <w:r>
                          <w:t xml:space="preserve"> 2</w:t>
                        </w:r>
                        <w:r w:rsidR="007B1EEC">
                          <w:t>.</w:t>
                        </w:r>
                        <w:bookmarkEnd w:id="161"/>
                      </w:p>
                    </w:txbxContent>
                  </v:textbox>
                </v:shape>
                <w10:wrap type="square" anchorx="page"/>
              </v:group>
            </w:pict>
          </mc:Fallback>
        </mc:AlternateContent>
      </w:r>
    </w:p>
    <w:p w14:paraId="1B602322" w14:textId="2093E00B" w:rsidR="00522A2D" w:rsidRDefault="00522A2D" w:rsidP="00522A2D">
      <w:pPr>
        <w:rPr>
          <w:lang w:val="en-US"/>
        </w:rPr>
      </w:pPr>
    </w:p>
    <w:p w14:paraId="758153A3" w14:textId="2CD15196" w:rsidR="00792F91" w:rsidRDefault="00792F91" w:rsidP="00522A2D">
      <w:pPr>
        <w:rPr>
          <w:lang w:val="en-US"/>
        </w:rPr>
      </w:pPr>
    </w:p>
    <w:p w14:paraId="7A505268" w14:textId="767654BE" w:rsidR="00792F91" w:rsidRDefault="00792F91" w:rsidP="00522A2D">
      <w:pPr>
        <w:rPr>
          <w:lang w:val="en-US"/>
        </w:rPr>
      </w:pPr>
    </w:p>
    <w:p w14:paraId="349DEBB2" w14:textId="2967CA15" w:rsidR="00792F91" w:rsidRDefault="00792F91" w:rsidP="00522A2D">
      <w:pPr>
        <w:rPr>
          <w:lang w:val="en-US"/>
        </w:rPr>
      </w:pPr>
    </w:p>
    <w:p w14:paraId="0DC046DF" w14:textId="246B982E" w:rsidR="00792F91" w:rsidRDefault="00792F91" w:rsidP="00522A2D">
      <w:pPr>
        <w:rPr>
          <w:lang w:val="en-US"/>
        </w:rPr>
      </w:pPr>
    </w:p>
    <w:p w14:paraId="4EB9D4E8" w14:textId="4A29AAF6" w:rsidR="00792F91" w:rsidRDefault="00792F91" w:rsidP="00522A2D">
      <w:pPr>
        <w:rPr>
          <w:lang w:val="en-US"/>
        </w:rPr>
      </w:pPr>
    </w:p>
    <w:p w14:paraId="19D66E35" w14:textId="64213D98" w:rsidR="0079051E" w:rsidRDefault="0079051E" w:rsidP="00522A2D">
      <w:pPr>
        <w:rPr>
          <w:lang w:val="en-US"/>
        </w:rPr>
      </w:pPr>
    </w:p>
    <w:p w14:paraId="6A44E0FC" w14:textId="6F780B8B" w:rsidR="00656487" w:rsidRDefault="00656487" w:rsidP="00522A2D">
      <w:pPr>
        <w:rPr>
          <w:lang w:val="en-US"/>
        </w:rPr>
      </w:pPr>
    </w:p>
    <w:p w14:paraId="6B5FD831" w14:textId="56F5C403" w:rsidR="00656487" w:rsidRDefault="00656487" w:rsidP="00522A2D">
      <w:pPr>
        <w:rPr>
          <w:lang w:val="en-US"/>
        </w:rPr>
      </w:pPr>
    </w:p>
    <w:p w14:paraId="2D6D9CCE" w14:textId="61254C06" w:rsidR="00656487" w:rsidRDefault="00656487" w:rsidP="00522A2D">
      <w:pPr>
        <w:rPr>
          <w:lang w:val="en-US"/>
        </w:rPr>
      </w:pPr>
    </w:p>
    <w:p w14:paraId="6EE25D11" w14:textId="7D193BAD" w:rsidR="00656487" w:rsidRDefault="00656487" w:rsidP="00522A2D">
      <w:pPr>
        <w:rPr>
          <w:lang w:val="en-US"/>
        </w:rPr>
      </w:pPr>
    </w:p>
    <w:p w14:paraId="4C134845" w14:textId="77777777" w:rsidR="00656487" w:rsidRDefault="00656487" w:rsidP="00522A2D">
      <w:pPr>
        <w:rPr>
          <w:lang w:val="en-US"/>
        </w:rPr>
      </w:pPr>
    </w:p>
    <w:p w14:paraId="1F38BB64" w14:textId="77777777" w:rsidR="002F42A3" w:rsidRDefault="002F42A3" w:rsidP="00522A2D">
      <w:pPr>
        <w:rPr>
          <w:lang w:val="en-US"/>
        </w:rPr>
      </w:pPr>
    </w:p>
    <w:p w14:paraId="2E4DC031" w14:textId="672510AE" w:rsidR="00522A2D" w:rsidRPr="00792F91" w:rsidRDefault="00522A2D" w:rsidP="00DD5471">
      <w:pPr>
        <w:pStyle w:val="Corpodetexto"/>
        <w:numPr>
          <w:ilvl w:val="0"/>
          <w:numId w:val="15"/>
        </w:numPr>
        <w:rPr>
          <w:b/>
          <w:bCs/>
          <w:lang w:val="en-US"/>
        </w:rPr>
      </w:pPr>
      <w:r w:rsidRPr="00792F91">
        <w:rPr>
          <w:b/>
          <w:bCs/>
          <w:lang w:val="en-US"/>
        </w:rPr>
        <w:lastRenderedPageBreak/>
        <w:t>Selecting the mainboard</w:t>
      </w:r>
    </w:p>
    <w:p w14:paraId="77D2E653" w14:textId="321EB908" w:rsidR="00522A2D" w:rsidRPr="00522A2D" w:rsidRDefault="00792F91" w:rsidP="00792F91">
      <w:pPr>
        <w:pStyle w:val="Corpodetexto"/>
        <w:rPr>
          <w:lang w:val="en-US"/>
        </w:rPr>
      </w:pPr>
      <w:r>
        <w:rPr>
          <w:noProof/>
          <w:lang w:val="en-US"/>
        </w:rPr>
        <mc:AlternateContent>
          <mc:Choice Requires="wpg">
            <w:drawing>
              <wp:anchor distT="0" distB="0" distL="114300" distR="114300" simplePos="0" relativeHeight="251712512" behindDoc="0" locked="0" layoutInCell="1" allowOverlap="1" wp14:anchorId="5D72C2D9" wp14:editId="6EFD554D">
                <wp:simplePos x="0" y="0"/>
                <wp:positionH relativeFrom="column">
                  <wp:posOffset>139700</wp:posOffset>
                </wp:positionH>
                <wp:positionV relativeFrom="paragraph">
                  <wp:posOffset>513715</wp:posOffset>
                </wp:positionV>
                <wp:extent cx="5720080" cy="6690360"/>
                <wp:effectExtent l="0" t="0" r="0" b="0"/>
                <wp:wrapSquare wrapText="bothSides"/>
                <wp:docPr id="55" name="Group 55"/>
                <wp:cNvGraphicFramePr/>
                <a:graphic xmlns:a="http://schemas.openxmlformats.org/drawingml/2006/main">
                  <a:graphicData uri="http://schemas.microsoft.com/office/word/2010/wordprocessingGroup">
                    <wpg:wgp>
                      <wpg:cNvGrpSpPr/>
                      <wpg:grpSpPr>
                        <a:xfrm>
                          <a:off x="0" y="0"/>
                          <a:ext cx="5720080" cy="6690360"/>
                          <a:chOff x="0" y="0"/>
                          <a:chExt cx="5720080" cy="6690360"/>
                        </a:xfrm>
                      </wpg:grpSpPr>
                      <pic:pic xmlns:pic="http://schemas.openxmlformats.org/drawingml/2006/picture">
                        <pic:nvPicPr>
                          <pic:cNvPr id="45" name="image6.png"/>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720080" cy="6342380"/>
                          </a:xfrm>
                          <a:prstGeom prst="rect">
                            <a:avLst/>
                          </a:prstGeom>
                        </pic:spPr>
                      </pic:pic>
                      <wps:wsp>
                        <wps:cNvPr id="54" name="Text Box 54"/>
                        <wps:cNvSpPr txBox="1"/>
                        <wps:spPr>
                          <a:xfrm>
                            <a:off x="0" y="6426200"/>
                            <a:ext cx="5720080" cy="264160"/>
                          </a:xfrm>
                          <a:prstGeom prst="rect">
                            <a:avLst/>
                          </a:prstGeom>
                          <a:solidFill>
                            <a:prstClr val="white"/>
                          </a:solidFill>
                          <a:ln>
                            <a:noFill/>
                          </a:ln>
                        </wps:spPr>
                        <wps:txbx>
                          <w:txbxContent>
                            <w:p w14:paraId="2C1D37FC" w14:textId="1B42A240" w:rsidR="00792F91" w:rsidRPr="002603E5" w:rsidRDefault="00792F91" w:rsidP="00792F91">
                              <w:pPr>
                                <w:pStyle w:val="Legenda"/>
                                <w:rPr>
                                  <w:rFonts w:eastAsia="Verdana" w:cs="Verdana"/>
                                  <w:sz w:val="24"/>
                                  <w:lang w:val="en-US"/>
                                </w:rPr>
                              </w:pPr>
                              <w:bookmarkStart w:id="162" w:name="_Ref113388696"/>
                              <w:bookmarkStart w:id="163" w:name="_Toc117467221"/>
                              <w:r>
                                <w:t xml:space="preserve">Figure </w:t>
                              </w:r>
                              <w:r>
                                <w:fldChar w:fldCharType="begin"/>
                              </w:r>
                              <w:r>
                                <w:instrText xml:space="preserve"> SEQ Figure \* ARABIC </w:instrText>
                              </w:r>
                              <w:r>
                                <w:fldChar w:fldCharType="separate"/>
                              </w:r>
                              <w:r w:rsidR="003F6946">
                                <w:rPr>
                                  <w:noProof/>
                                </w:rPr>
                                <w:t>18</w:t>
                              </w:r>
                              <w:r>
                                <w:fldChar w:fldCharType="end"/>
                              </w:r>
                              <w:bookmarkEnd w:id="162"/>
                              <w:r>
                                <w:t xml:space="preserve"> - Step 4</w:t>
                              </w:r>
                              <w:r w:rsidR="007B1EEC">
                                <w:t>.</w:t>
                              </w:r>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5D72C2D9" id="Group 55" o:spid="_x0000_s1055" style="position:absolute;left:0;text-align:left;margin-left:11pt;margin-top:40.45pt;width:450.4pt;height:526.8pt;z-index:251712512;mso-height-relative:margin" coordsize="57200,6690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">
                <v:shape id="image6.png" o:spid="_x0000_s1056" type="#_x0000_t75" style="position:absolute;width:57200;height:6342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">
                  <v:imagedata r:id="rId91" o:title=""/>
                </v:shape>
                <v:shape id="Text Box 54" o:spid="_x0000_s1057" type="#_x0000_t202" style="position:absolute;top:64262;width:57200;height:264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" stroked="f">
                  <v:textbox style="mso-fit-shape-to-text:t" inset="0,0,0,0">
                    <w:txbxContent>
                      <w:p w14:paraId="2C1D37FC" w14:textId="1B42A240" w:rsidR="00792F91" w:rsidRPr="002603E5" w:rsidRDefault="00792F91" w:rsidP="00792F91">
                        <w:pPr>
                          <w:pStyle w:val="Legenda"/>
                          <w:rPr>
                            <w:rFonts w:eastAsia="Verdana" w:cs="Verdana"/>
                            <w:sz w:val="24"/>
                            <w:lang w:val="en-US"/>
                          </w:rPr>
                        </w:pPr>
                        <w:bookmarkStart w:id="164" w:name="_Ref113388696"/>
                        <w:bookmarkStart w:id="165" w:name="_Toc117467221"/>
                        <w:r>
                          <w:t xml:space="preserve">Figure </w:t>
                        </w:r>
                        <w:r>
                          <w:fldChar w:fldCharType="begin"/>
                        </w:r>
                        <w:r>
                          <w:instrText xml:space="preserve"> SEQ Figure \* ARABIC </w:instrText>
                        </w:r>
                        <w:r>
                          <w:fldChar w:fldCharType="separate"/>
                        </w:r>
                        <w:r w:rsidR="003F6946">
                          <w:rPr>
                            <w:noProof/>
                          </w:rPr>
                          <w:t>18</w:t>
                        </w:r>
                        <w:r>
                          <w:fldChar w:fldCharType="end"/>
                        </w:r>
                        <w:bookmarkEnd w:id="164"/>
                        <w:r>
                          <w:t xml:space="preserve"> - Step 4</w:t>
                        </w:r>
                        <w:r w:rsidR="007B1EEC">
                          <w:t>.</w:t>
                        </w:r>
                        <w:bookmarkEnd w:id="165"/>
                      </w:p>
                    </w:txbxContent>
                  </v:textbox>
                </v:shape>
                <w10:wrap type="square"/>
              </v:group>
            </w:pict>
          </mc:Fallback>
        </mc:AlternateContent>
      </w:r>
      <w:r w:rsidR="000537DA">
        <w:rPr>
          <w:lang w:val="en-US"/>
        </w:rPr>
        <w:t>Open</w:t>
      </w:r>
      <w:r w:rsidR="00522A2D" w:rsidRPr="00522A2D">
        <w:rPr>
          <w:lang w:val="en-US"/>
        </w:rPr>
        <w:t xml:space="preserve"> </w:t>
      </w:r>
      <w:r w:rsidR="00522A2D" w:rsidRPr="00B5661F">
        <w:rPr>
          <w:bCs/>
          <w:lang w:val="en-US"/>
        </w:rPr>
        <w:t>tools</w:t>
      </w:r>
      <w:r w:rsidR="00B5661F">
        <w:rPr>
          <w:bCs/>
          <w:lang w:val="en-US"/>
        </w:rPr>
        <w:t xml:space="preserve"> </w:t>
      </w:r>
      <w:r w:rsidR="00B5661F" w:rsidRPr="00B5661F">
        <w:rPr>
          <w:bCs/>
          <w:lang w:val="en-US"/>
        </w:rPr>
        <w:sym w:font="Wingdings" w:char="F0E0"/>
      </w:r>
      <w:r w:rsidR="00522A2D" w:rsidRPr="00B5661F">
        <w:rPr>
          <w:bCs/>
          <w:lang w:val="en-US"/>
        </w:rPr>
        <w:t xml:space="preserve"> board</w:t>
      </w:r>
      <w:r w:rsidR="000537DA">
        <w:rPr>
          <w:lang w:val="en-US"/>
        </w:rPr>
        <w:t xml:space="preserve"> and</w:t>
      </w:r>
      <w:r w:rsidR="00522A2D" w:rsidRPr="00522A2D">
        <w:rPr>
          <w:lang w:val="en-US"/>
        </w:rPr>
        <w:t xml:space="preserve"> select </w:t>
      </w:r>
      <w:r w:rsidR="00522A2D" w:rsidRPr="00522A2D">
        <w:rPr>
          <w:b/>
          <w:lang w:val="en-US"/>
        </w:rPr>
        <w:t xml:space="preserve">FireBeetle-ESP32 </w:t>
      </w:r>
      <w:r w:rsidR="000537DA" w:rsidRPr="000537DA">
        <w:rPr>
          <w:bCs/>
          <w:lang w:val="en-US"/>
        </w:rPr>
        <w:t>as the</w:t>
      </w:r>
      <w:r w:rsidR="000537DA">
        <w:rPr>
          <w:b/>
          <w:lang w:val="en-US"/>
        </w:rPr>
        <w:t xml:space="preserve"> </w:t>
      </w:r>
      <w:r w:rsidR="00522A2D" w:rsidRPr="00522A2D">
        <w:rPr>
          <w:lang w:val="en-US"/>
        </w:rPr>
        <w:t>mainboard, as shown in the following</w:t>
      </w:r>
      <w:r>
        <w:rPr>
          <w:lang w:val="en-US"/>
        </w:rPr>
        <w:t xml:space="preserve"> (</w:t>
      </w:r>
      <w:r>
        <w:rPr>
          <w:lang w:val="en-US"/>
        </w:rPr>
        <w:fldChar w:fldCharType="begin"/>
      </w:r>
      <w:r>
        <w:rPr>
          <w:lang w:val="en-US"/>
        </w:rPr>
        <w:instrText xml:space="preserve"> REF _Ref113388696 \h </w:instrText>
      </w:r>
      <w:r>
        <w:rPr>
          <w:lang w:val="en-US"/>
        </w:rPr>
      </w:r>
      <w:r>
        <w:rPr>
          <w:lang w:val="en-US"/>
        </w:rPr>
        <w:fldChar w:fldCharType="separate"/>
      </w:r>
      <w:r w:rsidR="008F0E85" w:rsidRPr="00D71E29">
        <w:rPr>
          <w:lang w:val="en-GB"/>
        </w:rPr>
        <w:t xml:space="preserve">Figure </w:t>
      </w:r>
      <w:r w:rsidR="008F0E85" w:rsidRPr="00D71E29">
        <w:rPr>
          <w:noProof/>
          <w:lang w:val="en-GB"/>
        </w:rPr>
        <w:t>18</w:t>
      </w:r>
      <w:r>
        <w:rPr>
          <w:lang w:val="en-US"/>
        </w:rPr>
        <w:fldChar w:fldCharType="end"/>
      </w:r>
      <w:r>
        <w:rPr>
          <w:lang w:val="en-US"/>
        </w:rPr>
        <w:t>)</w:t>
      </w:r>
      <w:r w:rsidR="00522A2D" w:rsidRPr="00522A2D">
        <w:rPr>
          <w:lang w:val="en-US"/>
        </w:rPr>
        <w:t>:</w:t>
      </w:r>
    </w:p>
    <w:p w14:paraId="70DAE5C7" w14:textId="019E8D10" w:rsidR="00522A2D" w:rsidRDefault="00522A2D" w:rsidP="00522A2D">
      <w:pPr>
        <w:rPr>
          <w:lang w:val="en-US"/>
        </w:rPr>
      </w:pPr>
    </w:p>
    <w:p w14:paraId="6E8BF27B" w14:textId="09E2543E" w:rsidR="00541759" w:rsidRDefault="00541759" w:rsidP="00522A2D">
      <w:pPr>
        <w:rPr>
          <w:lang w:val="en-US"/>
        </w:rPr>
      </w:pPr>
    </w:p>
    <w:p w14:paraId="4AC6963B" w14:textId="3F7E28C1" w:rsidR="00541759" w:rsidRDefault="00541759" w:rsidP="00522A2D">
      <w:pPr>
        <w:rPr>
          <w:lang w:val="en-US"/>
        </w:rPr>
      </w:pPr>
    </w:p>
    <w:p w14:paraId="65EE4D5A" w14:textId="021A5C5A" w:rsidR="00541759" w:rsidRDefault="00541759" w:rsidP="00522A2D">
      <w:pPr>
        <w:rPr>
          <w:lang w:val="en-US"/>
        </w:rPr>
      </w:pPr>
    </w:p>
    <w:p w14:paraId="48559654" w14:textId="77777777" w:rsidR="00541759" w:rsidRDefault="00541759" w:rsidP="00522A2D">
      <w:pPr>
        <w:rPr>
          <w:lang w:val="en-US"/>
        </w:rPr>
      </w:pPr>
    </w:p>
    <w:p w14:paraId="551C5205" w14:textId="292EC312" w:rsidR="00F14359" w:rsidRDefault="0082033B" w:rsidP="00523B75">
      <w:pPr>
        <w:pStyle w:val="Corpodetexto"/>
        <w:rPr>
          <w:lang w:val="en-US"/>
        </w:rPr>
      </w:pPr>
      <w:r>
        <w:rPr>
          <w:lang w:val="en-US"/>
        </w:rPr>
        <w:lastRenderedPageBreak/>
        <w:t>The board should then be ready for use</w:t>
      </w:r>
      <w:r w:rsidR="00523B75">
        <w:rPr>
          <w:lang w:val="en-US"/>
        </w:rPr>
        <w:t xml:space="preserve"> (</w:t>
      </w:r>
      <w:r w:rsidR="00523B75">
        <w:rPr>
          <w:lang w:val="en-US"/>
        </w:rPr>
        <w:fldChar w:fldCharType="begin"/>
      </w:r>
      <w:r w:rsidR="00523B75">
        <w:rPr>
          <w:lang w:val="en-US"/>
        </w:rPr>
        <w:instrText xml:space="preserve"> REF _Ref114137750 \h  \* MERGEFORMAT </w:instrText>
      </w:r>
      <w:r w:rsidR="00523B75">
        <w:rPr>
          <w:lang w:val="en-US"/>
        </w:rPr>
      </w:r>
      <w:r w:rsidR="00523B75">
        <w:rPr>
          <w:lang w:val="en-US"/>
        </w:rPr>
        <w:fldChar w:fldCharType="separate"/>
      </w:r>
      <w:r w:rsidR="008F0E85" w:rsidRPr="008F0E85">
        <w:rPr>
          <w:lang w:val="en-GB"/>
        </w:rPr>
        <w:t xml:space="preserve">Figure </w:t>
      </w:r>
      <w:r w:rsidR="008F0E85" w:rsidRPr="008F0E85">
        <w:rPr>
          <w:noProof/>
          <w:lang w:val="en-GB"/>
        </w:rPr>
        <w:t>19</w:t>
      </w:r>
      <w:r w:rsidR="00523B75">
        <w:rPr>
          <w:lang w:val="en-US"/>
        </w:rPr>
        <w:fldChar w:fldCharType="end"/>
      </w:r>
      <w:r w:rsidR="00523B75">
        <w:rPr>
          <w:lang w:val="en-US"/>
        </w:rPr>
        <w:t>).</w:t>
      </w:r>
    </w:p>
    <w:p w14:paraId="2D7EA8CE" w14:textId="2EFEC625" w:rsidR="00F14359" w:rsidRPr="00522A2D" w:rsidRDefault="00541759" w:rsidP="00522A2D">
      <w:pPr>
        <w:rPr>
          <w:lang w:val="en-US"/>
        </w:rPr>
      </w:pPr>
      <w:r>
        <w:rPr>
          <w:noProof/>
          <w:lang w:val="en-US"/>
        </w:rPr>
        <mc:AlternateContent>
          <mc:Choice Requires="wpg">
            <w:drawing>
              <wp:anchor distT="0" distB="0" distL="114300" distR="114300" simplePos="0" relativeHeight="251773952" behindDoc="0" locked="0" layoutInCell="1" allowOverlap="1" wp14:anchorId="7F044A96" wp14:editId="3CBE1752">
                <wp:simplePos x="0" y="0"/>
                <wp:positionH relativeFrom="column">
                  <wp:posOffset>639885</wp:posOffset>
                </wp:positionH>
                <wp:positionV relativeFrom="paragraph">
                  <wp:posOffset>7034</wp:posOffset>
                </wp:positionV>
                <wp:extent cx="4672862" cy="2215515"/>
                <wp:effectExtent l="0" t="0" r="0" b="0"/>
                <wp:wrapTight wrapText="bothSides">
                  <wp:wrapPolygon edited="0">
                    <wp:start x="0" y="0"/>
                    <wp:lineTo x="0" y="21359"/>
                    <wp:lineTo x="21488" y="21359"/>
                    <wp:lineTo x="21488" y="0"/>
                    <wp:lineTo x="0" y="0"/>
                  </wp:wrapPolygon>
                </wp:wrapTight>
                <wp:docPr id="4" name="Group 4"/>
                <wp:cNvGraphicFramePr/>
                <a:graphic xmlns:a="http://schemas.openxmlformats.org/drawingml/2006/main">
                  <a:graphicData uri="http://schemas.microsoft.com/office/word/2010/wordprocessingGroup">
                    <wpg:wgp>
                      <wpg:cNvGrpSpPr/>
                      <wpg:grpSpPr>
                        <a:xfrm>
                          <a:off x="0" y="0"/>
                          <a:ext cx="4672862" cy="2215515"/>
                          <a:chOff x="0" y="0"/>
                          <a:chExt cx="4672862" cy="2215515"/>
                        </a:xfrm>
                      </wpg:grpSpPr>
                      <pic:pic xmlns:pic="http://schemas.openxmlformats.org/drawingml/2006/picture">
                        <pic:nvPicPr>
                          <pic:cNvPr id="91" name="Picture 91" descr="A circuit board on a white surface&#10;&#10;Description automatically generated with low confidence"/>
                          <pic:cNvPicPr>
                            <a:picLocks noChangeAspect="1"/>
                          </pic:cNvPicPr>
                        </pic:nvPicPr>
                        <pic:blipFill rotWithShape="1">
                          <a:blip r:embed="rId92" cstate="print">
                            <a:extLst>
                              <a:ext uri="{28A0092B-C50C-407E-A947-70E740481C1C}">
                                <a14:useLocalDpi xmlns:a14="http://schemas.microsoft.com/office/drawing/2010/main" val="0"/>
                              </a:ext>
                            </a:extLst>
                          </a:blip>
                          <a:srcRect l="40156" t="38270" r="2003" b="30023"/>
                          <a:stretch/>
                        </pic:blipFill>
                        <pic:spPr bwMode="auto">
                          <a:xfrm>
                            <a:off x="0" y="0"/>
                            <a:ext cx="4626610" cy="1901825"/>
                          </a:xfrm>
                          <a:prstGeom prst="rect">
                            <a:avLst/>
                          </a:prstGeom>
                          <a:ln>
                            <a:noFill/>
                          </a:ln>
                          <a:extLst>
                            <a:ext uri="{53640926-AAD7-44D8-BBD7-CCE9431645EC}">
                              <a14:shadowObscured xmlns:a14="http://schemas.microsoft.com/office/drawing/2010/main"/>
                            </a:ext>
                          </a:extLst>
                        </pic:spPr>
                      </pic:pic>
                      <wps:wsp>
                        <wps:cNvPr id="96" name="Text Box 96"/>
                        <wps:cNvSpPr txBox="1"/>
                        <wps:spPr>
                          <a:xfrm>
                            <a:off x="46887" y="1951355"/>
                            <a:ext cx="4625975" cy="264160"/>
                          </a:xfrm>
                          <a:prstGeom prst="rect">
                            <a:avLst/>
                          </a:prstGeom>
                          <a:solidFill>
                            <a:prstClr val="white"/>
                          </a:solidFill>
                          <a:ln>
                            <a:noFill/>
                          </a:ln>
                        </wps:spPr>
                        <wps:txbx>
                          <w:txbxContent>
                            <w:p w14:paraId="5F253D7C" w14:textId="6CE2027E" w:rsidR="00523B75" w:rsidRPr="00E16BA0" w:rsidRDefault="00523B75" w:rsidP="00523B75">
                              <w:pPr>
                                <w:pStyle w:val="Legenda"/>
                                <w:rPr>
                                  <w:rFonts w:eastAsia="Verdana" w:cs="Verdana"/>
                                  <w:noProof/>
                                  <w:sz w:val="24"/>
                                  <w:lang w:val="en-US"/>
                                </w:rPr>
                              </w:pPr>
                              <w:bookmarkStart w:id="166" w:name="_Ref114137750"/>
                              <w:bookmarkStart w:id="167" w:name="_Ref114137744"/>
                              <w:bookmarkStart w:id="168" w:name="_Toc117467222"/>
                              <w:r>
                                <w:t xml:space="preserve">Figure </w:t>
                              </w:r>
                              <w:r>
                                <w:fldChar w:fldCharType="begin"/>
                              </w:r>
                              <w:r>
                                <w:instrText xml:space="preserve"> SEQ Figure \* ARABIC </w:instrText>
                              </w:r>
                              <w:r>
                                <w:fldChar w:fldCharType="separate"/>
                              </w:r>
                              <w:r w:rsidR="003F6946">
                                <w:rPr>
                                  <w:noProof/>
                                </w:rPr>
                                <w:t>19</w:t>
                              </w:r>
                              <w:r>
                                <w:fldChar w:fldCharType="end"/>
                              </w:r>
                              <w:bookmarkEnd w:id="166"/>
                              <w:r>
                                <w:t xml:space="preserve"> - </w:t>
                              </w:r>
                              <w:proofErr w:type="spellStart"/>
                              <w:r>
                                <w:t>Board</w:t>
                              </w:r>
                              <w:proofErr w:type="spellEnd"/>
                              <w:r>
                                <w:t xml:space="preserve"> </w:t>
                              </w:r>
                              <w:proofErr w:type="spellStart"/>
                              <w:r>
                                <w:t>connected</w:t>
                              </w:r>
                              <w:bookmarkEnd w:id="167"/>
                              <w:proofErr w:type="spellEnd"/>
                              <w:r w:rsidR="007B1EEC">
                                <w:t>.</w:t>
                              </w:r>
                              <w:bookmarkEnd w:id="1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F044A96" id="Group 4" o:spid="_x0000_s1058" style="position:absolute;left:0;text-align:left;margin-left:50.4pt;margin-top:.55pt;width:367.95pt;height:174.45pt;z-index:251773952" coordsize="46728,22155"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">
                <v:shape id="Picture 91" o:spid="_x0000_s1059" type="#_x0000_t75" alt="A circuit board on a white surface&#10;&#10;Description automatically generated with low confidence" style="position:absolute;width:46266;height:1901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">
                  <v:imagedata r:id="rId93" o:title="A circuit board on a white surface&#10;&#10;Description automatically generated with low confidence" croptop="25081f" cropbottom="19676f" cropleft="26317f" cropright="1313f"/>
                </v:shape>
                <v:shape id="Text Box 96" o:spid="_x0000_s1060" type="#_x0000_t202" style="position:absolute;left:468;top:19513;width:46260;height:264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" stroked="f">
                  <v:textbox style="mso-fit-shape-to-text:t" inset="0,0,0,0">
                    <w:txbxContent>
                      <w:p w14:paraId="5F253D7C" w14:textId="6CE2027E" w:rsidR="00523B75" w:rsidRPr="00E16BA0" w:rsidRDefault="00523B75" w:rsidP="00523B75">
                        <w:pPr>
                          <w:pStyle w:val="Legenda"/>
                          <w:rPr>
                            <w:rFonts w:eastAsia="Verdana" w:cs="Verdana"/>
                            <w:noProof/>
                            <w:sz w:val="24"/>
                            <w:lang w:val="en-US"/>
                          </w:rPr>
                        </w:pPr>
                        <w:bookmarkStart w:id="169" w:name="_Ref114137750"/>
                        <w:bookmarkStart w:id="170" w:name="_Ref114137744"/>
                        <w:bookmarkStart w:id="171" w:name="_Toc117467222"/>
                        <w:r>
                          <w:t xml:space="preserve">Figure </w:t>
                        </w:r>
                        <w:r>
                          <w:fldChar w:fldCharType="begin"/>
                        </w:r>
                        <w:r>
                          <w:instrText xml:space="preserve"> SEQ Figure \* ARABIC </w:instrText>
                        </w:r>
                        <w:r>
                          <w:fldChar w:fldCharType="separate"/>
                        </w:r>
                        <w:r w:rsidR="003F6946">
                          <w:rPr>
                            <w:noProof/>
                          </w:rPr>
                          <w:t>19</w:t>
                        </w:r>
                        <w:r>
                          <w:fldChar w:fldCharType="end"/>
                        </w:r>
                        <w:bookmarkEnd w:id="169"/>
                        <w:r>
                          <w:t xml:space="preserve"> - </w:t>
                        </w:r>
                        <w:proofErr w:type="spellStart"/>
                        <w:r>
                          <w:t>Board</w:t>
                        </w:r>
                        <w:proofErr w:type="spellEnd"/>
                        <w:r>
                          <w:t xml:space="preserve"> </w:t>
                        </w:r>
                        <w:proofErr w:type="spellStart"/>
                        <w:r>
                          <w:t>connected</w:t>
                        </w:r>
                        <w:bookmarkEnd w:id="170"/>
                        <w:proofErr w:type="spellEnd"/>
                        <w:r w:rsidR="007B1EEC">
                          <w:t>.</w:t>
                        </w:r>
                        <w:bookmarkEnd w:id="171"/>
                      </w:p>
                    </w:txbxContent>
                  </v:textbox>
                </v:shape>
                <w10:wrap type="tight"/>
              </v:group>
            </w:pict>
          </mc:Fallback>
        </mc:AlternateContent>
      </w:r>
    </w:p>
    <w:p w14:paraId="72D68FB4" w14:textId="3361383F" w:rsidR="00522A2D" w:rsidRDefault="00522A2D" w:rsidP="00522A2D">
      <w:pPr>
        <w:rPr>
          <w:lang w:val="en-US"/>
        </w:rPr>
      </w:pPr>
    </w:p>
    <w:p w14:paraId="33B7A340" w14:textId="26FEAA57" w:rsidR="00F14359" w:rsidRDefault="00F14359" w:rsidP="00522A2D">
      <w:pPr>
        <w:rPr>
          <w:lang w:val="en-US"/>
        </w:rPr>
      </w:pPr>
    </w:p>
    <w:p w14:paraId="12D98827" w14:textId="0D2C4D7F" w:rsidR="00F14359" w:rsidRDefault="00F14359" w:rsidP="00522A2D">
      <w:pPr>
        <w:rPr>
          <w:lang w:val="en-US"/>
        </w:rPr>
      </w:pPr>
    </w:p>
    <w:p w14:paraId="77A5A71F" w14:textId="0948C5EA" w:rsidR="00F14359" w:rsidRDefault="00F14359" w:rsidP="00522A2D">
      <w:pPr>
        <w:rPr>
          <w:lang w:val="en-US"/>
        </w:rPr>
      </w:pPr>
    </w:p>
    <w:p w14:paraId="47DD533C" w14:textId="3A2BC385" w:rsidR="00F14359" w:rsidRDefault="00F14359" w:rsidP="00522A2D">
      <w:pPr>
        <w:rPr>
          <w:lang w:val="en-US"/>
        </w:rPr>
      </w:pPr>
    </w:p>
    <w:p w14:paraId="3BF89770" w14:textId="4AD68086" w:rsidR="00523B75" w:rsidRDefault="00523B75" w:rsidP="00522A2D">
      <w:pPr>
        <w:rPr>
          <w:lang w:val="en-US"/>
        </w:rPr>
      </w:pPr>
    </w:p>
    <w:p w14:paraId="4724009B" w14:textId="0A2BC458" w:rsidR="00523B75" w:rsidRDefault="00523B75" w:rsidP="00522A2D">
      <w:pPr>
        <w:rPr>
          <w:lang w:val="en-US"/>
        </w:rPr>
      </w:pPr>
    </w:p>
    <w:p w14:paraId="464E834C" w14:textId="77777777" w:rsidR="002776E7" w:rsidRPr="002776E7" w:rsidRDefault="002776E7" w:rsidP="00BD7D8F">
      <w:pPr>
        <w:pStyle w:val="Corpodetexto"/>
        <w:rPr>
          <w:lang w:val="en-GB"/>
        </w:rPr>
      </w:pPr>
    </w:p>
    <w:p w14:paraId="5BBA90C7" w14:textId="2C6B5703" w:rsidR="002776E7" w:rsidRPr="002776E7" w:rsidRDefault="002776E7" w:rsidP="00CF0A1D">
      <w:pPr>
        <w:pStyle w:val="Ttulo3"/>
        <w:numPr>
          <w:ilvl w:val="2"/>
          <w:numId w:val="48"/>
        </w:numPr>
      </w:pPr>
      <w:r w:rsidRPr="002776E7">
        <w:rPr>
          <w:lang w:val="en-GB"/>
        </w:rPr>
        <w:t xml:space="preserve"> </w:t>
      </w:r>
      <w:bookmarkStart w:id="172" w:name="_Toc117467175"/>
      <w:proofErr w:type="spellStart"/>
      <w:r>
        <w:t>Partition</w:t>
      </w:r>
      <w:proofErr w:type="spellEnd"/>
      <w:r>
        <w:t xml:space="preserve"> </w:t>
      </w:r>
      <w:proofErr w:type="spellStart"/>
      <w:r>
        <w:t>Schemes</w:t>
      </w:r>
      <w:bookmarkEnd w:id="172"/>
      <w:proofErr w:type="spellEnd"/>
    </w:p>
    <w:p w14:paraId="22871A61" w14:textId="2054AB4C" w:rsidR="0079051E" w:rsidRDefault="00683CC4" w:rsidP="0079051E">
      <w:pPr>
        <w:pStyle w:val="Corpodetexto"/>
        <w:rPr>
          <w:lang w:val="en-GB"/>
        </w:rPr>
      </w:pPr>
      <w:r>
        <w:rPr>
          <w:lang w:val="en-US"/>
        </w:rPr>
        <w:t xml:space="preserve">A </w:t>
      </w:r>
      <w:r w:rsidR="00E76F62" w:rsidRPr="00E76F62">
        <w:rPr>
          <w:lang w:val="en-GB"/>
        </w:rPr>
        <w:t xml:space="preserve">Partition table </w:t>
      </w:r>
      <w:r w:rsidR="00B71A7D">
        <w:rPr>
          <w:lang w:val="en-GB"/>
        </w:rPr>
        <w:t>defines the flash memory organi</w:t>
      </w:r>
      <w:r w:rsidR="00B626BA">
        <w:rPr>
          <w:lang w:val="en-GB"/>
        </w:rPr>
        <w:t>s</w:t>
      </w:r>
      <w:r w:rsidR="00B71A7D">
        <w:rPr>
          <w:lang w:val="en-GB"/>
        </w:rPr>
        <w:t>ation and the different kinds</w:t>
      </w:r>
      <w:r w:rsidR="00E76F62" w:rsidRPr="00E76F62">
        <w:rPr>
          <w:lang w:val="en-GB"/>
        </w:rPr>
        <w:t xml:space="preserve"> of data</w:t>
      </w:r>
      <w:r>
        <w:rPr>
          <w:lang w:val="en-GB"/>
        </w:rPr>
        <w:t xml:space="preserve"> </w:t>
      </w:r>
      <w:r w:rsidR="00E76F62" w:rsidRPr="00E76F62">
        <w:rPr>
          <w:lang w:val="en-GB"/>
        </w:rPr>
        <w:t>stored on each partition</w:t>
      </w:r>
      <w:r w:rsidR="00E76F62">
        <w:rPr>
          <w:lang w:val="en-GB"/>
        </w:rPr>
        <w:t xml:space="preserve"> </w:t>
      </w:r>
      <w:r w:rsidR="00E76F62" w:rsidRPr="00E76F62">
        <w:fldChar w:fldCharType="begin"/>
      </w:r>
      <w:r w:rsidR="002E1BA0">
        <w:rPr>
          <w:lang w:val="en-GB"/>
        </w:rPr>
        <w:instrText xml:space="preserve"> ADDIN ZOTERO_ITEM CSL_CITATION {"citationID":"n7IvsqE3","properties":{"formattedCitation":"(XTronical, 2020)","plainCitation":"(XTronical, 2020)","noteIndex":0},"citationItems":[{"id":45,"uris":["http://zotero.org/users/local/xwgav5Ui/items/G4ZX75TB"],"itemData":{"id":45,"type":"motion_picture","dimensions":"9:38","source":"YouTube","title":"ESP32 - Out of memory - How to solve this compiler error and get more of the memory you paid for!","URL":"https://www.youtube.com/watch?v=5VoXNloOwZE","director":[{"literal":"XTronical"}],"accessed":{"date-parts":[["2022",9,8]]},"issued":{"date-parts":[["2020",4,14]]}}}],"schema":"https://github.com/citation-style-language/schema/raw/master/csl-citation.json"} </w:instrText>
      </w:r>
      <w:r w:rsidR="00E76F62" w:rsidRPr="00E76F62">
        <w:fldChar w:fldCharType="separate"/>
      </w:r>
      <w:r w:rsidR="003B6A63" w:rsidRPr="003B6A63">
        <w:rPr>
          <w:lang w:val="en-GB"/>
        </w:rPr>
        <w:t>(XTronical, 2020)</w:t>
      </w:r>
      <w:r w:rsidR="00E76F62" w:rsidRPr="00E76F62">
        <w:rPr>
          <w:lang w:val="en-GB"/>
        </w:rPr>
        <w:fldChar w:fldCharType="end"/>
      </w:r>
      <w:r w:rsidR="00E76F62">
        <w:rPr>
          <w:lang w:val="en-GB"/>
        </w:rPr>
        <w:t>.</w:t>
      </w:r>
      <w:r w:rsidR="0049559B" w:rsidRPr="0049559B">
        <w:rPr>
          <w:lang w:val="en-GB"/>
        </w:rPr>
        <w:t xml:space="preserve"> </w:t>
      </w:r>
      <w:r w:rsidR="00264E79">
        <w:rPr>
          <w:lang w:val="en-GB"/>
        </w:rPr>
        <w:t>C</w:t>
      </w:r>
      <w:r w:rsidR="0049559B" w:rsidRPr="0049559B">
        <w:rPr>
          <w:lang w:val="en-GB"/>
        </w:rPr>
        <w:t>reating a complex sketch</w:t>
      </w:r>
      <w:r w:rsidR="00264E79">
        <w:rPr>
          <w:lang w:val="en-GB"/>
        </w:rPr>
        <w:t xml:space="preserve"> can lead to memory outages</w:t>
      </w:r>
      <w:r w:rsidR="0049559B" w:rsidRPr="0049559B">
        <w:rPr>
          <w:lang w:val="en-GB"/>
        </w:rPr>
        <w:t>, especially when using Wi-Fi or Bluetooth libraries. Errors like this can occur</w:t>
      </w:r>
      <w:r w:rsidR="0049559B">
        <w:rPr>
          <w:lang w:val="en-GB"/>
        </w:rPr>
        <w:t xml:space="preserve"> (</w:t>
      </w:r>
      <w:r w:rsidR="0049559B">
        <w:rPr>
          <w:lang w:val="en-GB"/>
        </w:rPr>
        <w:fldChar w:fldCharType="begin"/>
      </w:r>
      <w:r w:rsidR="0049559B">
        <w:rPr>
          <w:lang w:val="en-GB"/>
        </w:rPr>
        <w:instrText xml:space="preserve"> REF _Ref113506084 \h </w:instrText>
      </w:r>
      <w:r w:rsidR="0049559B">
        <w:rPr>
          <w:lang w:val="en-GB"/>
        </w:rPr>
      </w:r>
      <w:r w:rsidR="0049559B">
        <w:rPr>
          <w:lang w:val="en-GB"/>
        </w:rPr>
        <w:fldChar w:fldCharType="separate"/>
      </w:r>
      <w:r w:rsidR="008F0E85">
        <w:t xml:space="preserve">Figure </w:t>
      </w:r>
      <w:r w:rsidR="008F0E85">
        <w:rPr>
          <w:noProof/>
        </w:rPr>
        <w:t>20</w:t>
      </w:r>
      <w:r w:rsidR="0049559B">
        <w:rPr>
          <w:lang w:val="en-GB"/>
        </w:rPr>
        <w:fldChar w:fldCharType="end"/>
      </w:r>
      <w:r w:rsidR="0049559B">
        <w:rPr>
          <w:lang w:val="en-GB"/>
        </w:rPr>
        <w:t>)</w:t>
      </w:r>
      <w:r w:rsidR="0049559B" w:rsidRPr="0049559B">
        <w:rPr>
          <w:lang w:val="en-GB"/>
        </w:rPr>
        <w:t>.</w:t>
      </w:r>
    </w:p>
    <w:p w14:paraId="206287DD" w14:textId="77777777" w:rsidR="00683CC4" w:rsidRDefault="00683CC4" w:rsidP="00683CC4">
      <w:pPr>
        <w:pStyle w:val="Corpodetexto"/>
        <w:keepNext/>
      </w:pPr>
      <w:r>
        <w:rPr>
          <w:noProof/>
          <w:lang w:val="en-US"/>
        </w:rPr>
        <w:drawing>
          <wp:inline distT="0" distB="0" distL="0" distR="0" wp14:anchorId="59A0D79B" wp14:editId="2B3A1C1A">
            <wp:extent cx="6000750" cy="28575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000750" cy="285750"/>
                    </a:xfrm>
                    <a:prstGeom prst="rect">
                      <a:avLst/>
                    </a:prstGeom>
                    <a:noFill/>
                    <a:ln>
                      <a:noFill/>
                    </a:ln>
                  </pic:spPr>
                </pic:pic>
              </a:graphicData>
            </a:graphic>
          </wp:inline>
        </w:drawing>
      </w:r>
    </w:p>
    <w:p w14:paraId="0DE39ECC" w14:textId="224F9E06" w:rsidR="00683CC4" w:rsidRDefault="00683CC4" w:rsidP="00683CC4">
      <w:pPr>
        <w:pStyle w:val="Legenda"/>
      </w:pPr>
      <w:bookmarkStart w:id="173" w:name="_Ref113506084"/>
      <w:bookmarkStart w:id="174" w:name="_Ref113506068"/>
      <w:bookmarkStart w:id="175" w:name="_Toc117467223"/>
      <w:r>
        <w:t xml:space="preserve">Figure </w:t>
      </w:r>
      <w:r>
        <w:fldChar w:fldCharType="begin"/>
      </w:r>
      <w:r>
        <w:instrText xml:space="preserve"> SEQ Figure \* ARABIC </w:instrText>
      </w:r>
      <w:r>
        <w:fldChar w:fldCharType="separate"/>
      </w:r>
      <w:r w:rsidR="008F0E85">
        <w:rPr>
          <w:noProof/>
        </w:rPr>
        <w:t>20</w:t>
      </w:r>
      <w:r>
        <w:fldChar w:fldCharType="end"/>
      </w:r>
      <w:bookmarkEnd w:id="173"/>
      <w:r>
        <w:t xml:space="preserve"> - </w:t>
      </w:r>
      <w:proofErr w:type="spellStart"/>
      <w:r>
        <w:t>Oversized</w:t>
      </w:r>
      <w:proofErr w:type="spellEnd"/>
      <w:r>
        <w:t xml:space="preserve"> Sketch</w:t>
      </w:r>
      <w:bookmarkEnd w:id="174"/>
      <w:r w:rsidR="007B1EEC">
        <w:t>.</w:t>
      </w:r>
      <w:bookmarkEnd w:id="175"/>
    </w:p>
    <w:p w14:paraId="121618D2" w14:textId="77777777" w:rsidR="00656487" w:rsidRPr="00656487" w:rsidRDefault="00656487" w:rsidP="00656487"/>
    <w:p w14:paraId="43CF3F63" w14:textId="488EF939" w:rsidR="0079051E" w:rsidRPr="0079051E" w:rsidRDefault="0079051E" w:rsidP="0079051E">
      <w:pPr>
        <w:pStyle w:val="Corpodetexto"/>
        <w:numPr>
          <w:ilvl w:val="0"/>
          <w:numId w:val="18"/>
        </w:numPr>
        <w:rPr>
          <w:b/>
          <w:bCs/>
          <w:lang w:val="en-US"/>
        </w:rPr>
      </w:pPr>
      <w:r w:rsidRPr="0079051E">
        <w:rPr>
          <w:b/>
          <w:bCs/>
          <w:lang w:val="en-US"/>
        </w:rPr>
        <w:t>First</w:t>
      </w:r>
      <w:r w:rsidR="00B71A7D">
        <w:rPr>
          <w:b/>
          <w:bCs/>
          <w:lang w:val="en-US"/>
        </w:rPr>
        <w:t>,</w:t>
      </w:r>
      <w:r w:rsidRPr="0079051E">
        <w:rPr>
          <w:b/>
          <w:bCs/>
          <w:lang w:val="en-US"/>
        </w:rPr>
        <w:t xml:space="preserve"> it is needed to locate the boards.txt</w:t>
      </w:r>
      <w:r w:rsidR="00B71A7D">
        <w:rPr>
          <w:b/>
          <w:bCs/>
          <w:lang w:val="en-US"/>
        </w:rPr>
        <w:t>,</w:t>
      </w:r>
      <w:r w:rsidRPr="0079051E">
        <w:rPr>
          <w:b/>
          <w:bCs/>
          <w:lang w:val="en-US"/>
        </w:rPr>
        <w:t xml:space="preserve"> which is in</w:t>
      </w:r>
      <w:r w:rsidR="00264E79">
        <w:rPr>
          <w:b/>
          <w:bCs/>
          <w:lang w:val="en-US"/>
        </w:rPr>
        <w:t xml:space="preserve"> the directory</w:t>
      </w:r>
      <w:r w:rsidRPr="0079051E">
        <w:rPr>
          <w:b/>
          <w:bCs/>
          <w:lang w:val="en-US"/>
        </w:rPr>
        <w:t xml:space="preserve">: </w:t>
      </w:r>
    </w:p>
    <w:p w14:paraId="00BF98F4" w14:textId="77777777" w:rsidR="0079051E" w:rsidRPr="0079051E" w:rsidRDefault="0079051E" w:rsidP="0079051E">
      <w:pPr>
        <w:pStyle w:val="Corpodetexto"/>
        <w:rPr>
          <w:lang w:val="en-US"/>
        </w:rPr>
      </w:pPr>
      <w:r w:rsidRPr="0079051E">
        <w:rPr>
          <w:lang w:val="en-US"/>
        </w:rPr>
        <w:t>C:\Users\35193\AppData\Local\Arduino15\packages\esp32\hardware\esp32\1.0.6</w:t>
      </w:r>
    </w:p>
    <w:p w14:paraId="515B6FE7" w14:textId="77777777" w:rsidR="0079051E" w:rsidRPr="0079051E" w:rsidRDefault="0079051E" w:rsidP="0079051E">
      <w:pPr>
        <w:rPr>
          <w:lang w:val="en-US"/>
        </w:rPr>
      </w:pPr>
    </w:p>
    <w:p w14:paraId="3BE0D1A7" w14:textId="28B60867" w:rsidR="0079051E" w:rsidRPr="0079051E" w:rsidRDefault="0079051E" w:rsidP="0079051E">
      <w:pPr>
        <w:pStyle w:val="Corpodetexto"/>
        <w:numPr>
          <w:ilvl w:val="0"/>
          <w:numId w:val="18"/>
        </w:numPr>
        <w:rPr>
          <w:b/>
          <w:bCs/>
          <w:lang w:val="en-US"/>
        </w:rPr>
      </w:pPr>
      <w:r w:rsidRPr="0079051E">
        <w:rPr>
          <w:b/>
          <w:bCs/>
          <w:lang w:val="en-US"/>
        </w:rPr>
        <w:t>Once the file is opened</w:t>
      </w:r>
      <w:r w:rsidR="00B71A7D">
        <w:rPr>
          <w:b/>
          <w:bCs/>
          <w:lang w:val="en-US"/>
        </w:rPr>
        <w:t>,</w:t>
      </w:r>
      <w:r>
        <w:rPr>
          <w:b/>
          <w:bCs/>
          <w:lang w:val="en-US"/>
        </w:rPr>
        <w:t xml:space="preserve"> </w:t>
      </w:r>
      <w:r w:rsidRPr="0079051E">
        <w:rPr>
          <w:b/>
          <w:bCs/>
          <w:lang w:val="en-US"/>
        </w:rPr>
        <w:t>locate the board that is being used</w:t>
      </w:r>
      <w:r w:rsidR="00B71A7D">
        <w:rPr>
          <w:b/>
          <w:bCs/>
          <w:lang w:val="en-US"/>
        </w:rPr>
        <w:t>,</w:t>
      </w:r>
      <w:r>
        <w:rPr>
          <w:b/>
          <w:bCs/>
          <w:lang w:val="en-US"/>
        </w:rPr>
        <w:t xml:space="preserve"> which</w:t>
      </w:r>
      <w:r w:rsidR="00B71A7D">
        <w:rPr>
          <w:b/>
          <w:bCs/>
          <w:lang w:val="en-US"/>
        </w:rPr>
        <w:t>,</w:t>
      </w:r>
      <w:r>
        <w:rPr>
          <w:b/>
          <w:bCs/>
          <w:lang w:val="en-US"/>
        </w:rPr>
        <w:t xml:space="preserve"> </w:t>
      </w:r>
      <w:r w:rsidRPr="0079051E">
        <w:rPr>
          <w:b/>
          <w:bCs/>
          <w:lang w:val="en-US"/>
        </w:rPr>
        <w:t>in this case</w:t>
      </w:r>
      <w:r w:rsidR="00B71A7D">
        <w:rPr>
          <w:b/>
          <w:bCs/>
          <w:lang w:val="en-US"/>
        </w:rPr>
        <w:t>,</w:t>
      </w:r>
      <w:r w:rsidRPr="0079051E">
        <w:rPr>
          <w:b/>
          <w:bCs/>
          <w:lang w:val="en-US"/>
        </w:rPr>
        <w:t xml:space="preserve"> firebeetle32</w:t>
      </w:r>
      <w:r>
        <w:rPr>
          <w:b/>
          <w:bCs/>
          <w:lang w:val="en-US"/>
        </w:rPr>
        <w:t xml:space="preserve"> </w:t>
      </w:r>
      <w:r w:rsidRPr="0079051E">
        <w:rPr>
          <w:b/>
          <w:bCs/>
          <w:lang w:val="en-US"/>
        </w:rPr>
        <w:t>(</w:t>
      </w:r>
      <w:r w:rsidRPr="0079051E">
        <w:rPr>
          <w:b/>
          <w:bCs/>
          <w:lang w:val="en-US"/>
        </w:rPr>
        <w:fldChar w:fldCharType="begin"/>
      </w:r>
      <w:r w:rsidRPr="0079051E">
        <w:rPr>
          <w:b/>
          <w:bCs/>
          <w:lang w:val="en-US"/>
        </w:rPr>
        <w:instrText xml:space="preserve"> REF _Ref113389611 \h  \* MERGEFORMAT </w:instrText>
      </w:r>
      <w:r w:rsidRPr="0079051E">
        <w:rPr>
          <w:b/>
          <w:bCs/>
          <w:lang w:val="en-US"/>
        </w:rPr>
      </w:r>
      <w:r w:rsidRPr="0079051E">
        <w:rPr>
          <w:b/>
          <w:bCs/>
          <w:lang w:val="en-US"/>
        </w:rPr>
        <w:fldChar w:fldCharType="separate"/>
      </w:r>
      <w:r w:rsidR="008F0E85" w:rsidRPr="008F0E85">
        <w:rPr>
          <w:b/>
          <w:bCs/>
          <w:lang w:val="en-GB"/>
        </w:rPr>
        <w:t xml:space="preserve">Figure </w:t>
      </w:r>
      <w:r w:rsidR="008F0E85" w:rsidRPr="008F0E85">
        <w:rPr>
          <w:b/>
          <w:bCs/>
          <w:noProof/>
          <w:lang w:val="en-GB"/>
        </w:rPr>
        <w:t>21</w:t>
      </w:r>
      <w:r w:rsidRPr="0079051E">
        <w:rPr>
          <w:b/>
          <w:bCs/>
          <w:lang w:val="en-US"/>
        </w:rPr>
        <w:fldChar w:fldCharType="end"/>
      </w:r>
      <w:r w:rsidRPr="0079051E">
        <w:rPr>
          <w:b/>
          <w:bCs/>
          <w:lang w:val="en-US"/>
        </w:rPr>
        <w:t>):</w:t>
      </w:r>
    </w:p>
    <w:p w14:paraId="39959442" w14:textId="1C45797B" w:rsidR="0079051E" w:rsidRDefault="0079051E" w:rsidP="0079051E">
      <w:pPr>
        <w:rPr>
          <w:lang w:val="en-US"/>
        </w:rPr>
      </w:pPr>
      <w:r>
        <w:rPr>
          <w:noProof/>
          <w:lang w:val="en-US"/>
        </w:rPr>
        <mc:AlternateContent>
          <mc:Choice Requires="wpg">
            <w:drawing>
              <wp:anchor distT="0" distB="0" distL="114300" distR="114300" simplePos="0" relativeHeight="251718656" behindDoc="0" locked="0" layoutInCell="1" allowOverlap="1" wp14:anchorId="305213DD" wp14:editId="6F54DA20">
                <wp:simplePos x="0" y="0"/>
                <wp:positionH relativeFrom="column">
                  <wp:posOffset>1031009</wp:posOffset>
                </wp:positionH>
                <wp:positionV relativeFrom="paragraph">
                  <wp:posOffset>209377</wp:posOffset>
                </wp:positionV>
                <wp:extent cx="3917084" cy="2147859"/>
                <wp:effectExtent l="0" t="0" r="7620" b="5080"/>
                <wp:wrapSquare wrapText="bothSides"/>
                <wp:docPr id="37" name="Group 37"/>
                <wp:cNvGraphicFramePr/>
                <a:graphic xmlns:a="http://schemas.openxmlformats.org/drawingml/2006/main">
                  <a:graphicData uri="http://schemas.microsoft.com/office/word/2010/wordprocessingGroup">
                    <wpg:wgp>
                      <wpg:cNvGrpSpPr/>
                      <wpg:grpSpPr>
                        <a:xfrm>
                          <a:off x="0" y="0"/>
                          <a:ext cx="3917084" cy="2147859"/>
                          <a:chOff x="-27709" y="0"/>
                          <a:chExt cx="3917084" cy="2147859"/>
                        </a:xfrm>
                      </wpg:grpSpPr>
                      <pic:pic xmlns:pic="http://schemas.openxmlformats.org/drawingml/2006/picture">
                        <pic:nvPicPr>
                          <pic:cNvPr id="34" name="image1.png"/>
                          <pic:cNvPicPr>
                            <a:picLocks noChangeAspect="1"/>
                          </pic:cNvPicPr>
                        </pic:nvPicPr>
                        <pic:blipFill>
                          <a:blip r:embed="rId95" cstate="print"/>
                          <a:stretch>
                            <a:fillRect/>
                          </a:stretch>
                        </pic:blipFill>
                        <pic:spPr>
                          <a:xfrm>
                            <a:off x="0" y="0"/>
                            <a:ext cx="3889375" cy="1787525"/>
                          </a:xfrm>
                          <a:prstGeom prst="rect">
                            <a:avLst/>
                          </a:prstGeom>
                        </pic:spPr>
                      </pic:pic>
                      <wps:wsp>
                        <wps:cNvPr id="36" name="Text Box 36"/>
                        <wps:cNvSpPr txBox="1"/>
                        <wps:spPr>
                          <a:xfrm>
                            <a:off x="-27709" y="1883699"/>
                            <a:ext cx="3889375" cy="264160"/>
                          </a:xfrm>
                          <a:prstGeom prst="rect">
                            <a:avLst/>
                          </a:prstGeom>
                          <a:solidFill>
                            <a:prstClr val="white"/>
                          </a:solidFill>
                          <a:ln>
                            <a:noFill/>
                          </a:ln>
                        </wps:spPr>
                        <wps:txbx>
                          <w:txbxContent>
                            <w:p w14:paraId="4D627586" w14:textId="1DF32B61" w:rsidR="0079051E" w:rsidRPr="00A5742A" w:rsidRDefault="0079051E" w:rsidP="0079051E">
                              <w:pPr>
                                <w:pStyle w:val="Legenda"/>
                                <w:rPr>
                                  <w:rFonts w:eastAsia="Verdana" w:cs="Verdana"/>
                                  <w:sz w:val="24"/>
                                  <w:lang w:val="en-US"/>
                                </w:rPr>
                              </w:pPr>
                              <w:bookmarkStart w:id="176" w:name="_Ref113389611"/>
                              <w:bookmarkStart w:id="177" w:name="_Toc117467224"/>
                              <w:r>
                                <w:t xml:space="preserve">Figure </w:t>
                              </w:r>
                              <w:r>
                                <w:fldChar w:fldCharType="begin"/>
                              </w:r>
                              <w:r>
                                <w:instrText xml:space="preserve"> SEQ Figure \* ARABIC </w:instrText>
                              </w:r>
                              <w:r>
                                <w:fldChar w:fldCharType="separate"/>
                              </w:r>
                              <w:r w:rsidR="003F6946">
                                <w:rPr>
                                  <w:noProof/>
                                </w:rPr>
                                <w:t>21</w:t>
                              </w:r>
                              <w:r>
                                <w:fldChar w:fldCharType="end"/>
                              </w:r>
                              <w:bookmarkEnd w:id="176"/>
                              <w:r>
                                <w:t xml:space="preserve"> - Firebeetle32</w:t>
                              </w:r>
                              <w:r w:rsidR="007B1EEC">
                                <w:t>.</w:t>
                              </w:r>
                              <w:bookmarkEnd w:id="1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05213DD" id="Group 37" o:spid="_x0000_s1061" style="position:absolute;left:0;text-align:left;margin-left:81.2pt;margin-top:16.5pt;width:308.45pt;height:169.1pt;z-index:251718656;mso-width-relative:margin;mso-height-relative:margin" coordorigin="-277" coordsize="39170,2147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">
                <v:shape id="image1.png" o:spid="_x0000_s1062" type="#_x0000_t75" style="position:absolute;width:38893;height:1787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">
                  <v:imagedata r:id="rId96" o:title=""/>
                </v:shape>
                <v:shape id="Text Box 36" o:spid="_x0000_s1063" type="#_x0000_t202" style="position:absolute;left:-277;top:18836;width:38893;height:264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" stroked="f">
                  <v:textbox style="mso-fit-shape-to-text:t" inset="0,0,0,0">
                    <w:txbxContent>
                      <w:p w14:paraId="4D627586" w14:textId="1DF32B61" w:rsidR="0079051E" w:rsidRPr="00A5742A" w:rsidRDefault="0079051E" w:rsidP="0079051E">
                        <w:pPr>
                          <w:pStyle w:val="Legenda"/>
                          <w:rPr>
                            <w:rFonts w:eastAsia="Verdana" w:cs="Verdana"/>
                            <w:sz w:val="24"/>
                            <w:lang w:val="en-US"/>
                          </w:rPr>
                        </w:pPr>
                        <w:bookmarkStart w:id="178" w:name="_Ref113389611"/>
                        <w:bookmarkStart w:id="179" w:name="_Toc117467224"/>
                        <w:r>
                          <w:t xml:space="preserve">Figure </w:t>
                        </w:r>
                        <w:r>
                          <w:fldChar w:fldCharType="begin"/>
                        </w:r>
                        <w:r>
                          <w:instrText xml:space="preserve"> SEQ Figure \* ARABIC </w:instrText>
                        </w:r>
                        <w:r>
                          <w:fldChar w:fldCharType="separate"/>
                        </w:r>
                        <w:r w:rsidR="003F6946">
                          <w:rPr>
                            <w:noProof/>
                          </w:rPr>
                          <w:t>21</w:t>
                        </w:r>
                        <w:r>
                          <w:fldChar w:fldCharType="end"/>
                        </w:r>
                        <w:bookmarkEnd w:id="178"/>
                        <w:r>
                          <w:t xml:space="preserve"> - Firebeetle32</w:t>
                        </w:r>
                        <w:r w:rsidR="007B1EEC">
                          <w:t>.</w:t>
                        </w:r>
                        <w:bookmarkEnd w:id="179"/>
                      </w:p>
                    </w:txbxContent>
                  </v:textbox>
                </v:shape>
                <w10:wrap type="square"/>
              </v:group>
            </w:pict>
          </mc:Fallback>
        </mc:AlternateContent>
      </w:r>
    </w:p>
    <w:p w14:paraId="60AB3DB2" w14:textId="77777777" w:rsidR="0079051E" w:rsidRDefault="0079051E" w:rsidP="0079051E">
      <w:pPr>
        <w:rPr>
          <w:lang w:val="en-US"/>
        </w:rPr>
      </w:pPr>
    </w:p>
    <w:p w14:paraId="2CC48F10" w14:textId="186A5260" w:rsidR="0079051E" w:rsidRDefault="0079051E" w:rsidP="0079051E">
      <w:pPr>
        <w:rPr>
          <w:lang w:val="en-US"/>
        </w:rPr>
      </w:pPr>
    </w:p>
    <w:p w14:paraId="23D7D18C" w14:textId="665AD2B7" w:rsidR="0079051E" w:rsidRDefault="0079051E" w:rsidP="0079051E">
      <w:pPr>
        <w:rPr>
          <w:lang w:val="en-US"/>
        </w:rPr>
      </w:pPr>
    </w:p>
    <w:p w14:paraId="600C56DA" w14:textId="26FC538D" w:rsidR="0079051E" w:rsidRDefault="0079051E" w:rsidP="0079051E">
      <w:pPr>
        <w:rPr>
          <w:lang w:val="en-US"/>
        </w:rPr>
      </w:pPr>
    </w:p>
    <w:p w14:paraId="391DFD59" w14:textId="7BC652F3" w:rsidR="0079051E" w:rsidRDefault="0079051E" w:rsidP="0079051E">
      <w:pPr>
        <w:rPr>
          <w:lang w:val="en-US"/>
        </w:rPr>
      </w:pPr>
    </w:p>
    <w:p w14:paraId="02692DAB" w14:textId="77777777" w:rsidR="0079051E" w:rsidRDefault="0079051E" w:rsidP="0079051E">
      <w:pPr>
        <w:rPr>
          <w:lang w:val="en-US"/>
        </w:rPr>
      </w:pPr>
    </w:p>
    <w:p w14:paraId="6C4F18C2" w14:textId="77777777" w:rsidR="0079051E" w:rsidRDefault="0079051E" w:rsidP="0079051E">
      <w:pPr>
        <w:rPr>
          <w:lang w:val="en-US"/>
        </w:rPr>
      </w:pPr>
    </w:p>
    <w:p w14:paraId="362E3E64" w14:textId="74C2E436" w:rsidR="0079051E" w:rsidRDefault="0079051E" w:rsidP="0079051E">
      <w:pPr>
        <w:rPr>
          <w:lang w:val="en-US"/>
        </w:rPr>
      </w:pPr>
    </w:p>
    <w:p w14:paraId="02C8D35A" w14:textId="7B7ECFD0" w:rsidR="0079051E" w:rsidRPr="0079051E" w:rsidRDefault="0079051E" w:rsidP="0079051E">
      <w:pPr>
        <w:pStyle w:val="Corpodetexto"/>
        <w:numPr>
          <w:ilvl w:val="0"/>
          <w:numId w:val="18"/>
        </w:numPr>
        <w:rPr>
          <w:b/>
          <w:bCs/>
          <w:lang w:val="en-US"/>
        </w:rPr>
      </w:pPr>
      <w:r w:rsidRPr="0079051E">
        <w:rPr>
          <w:b/>
          <w:bCs/>
          <w:lang w:val="en-US"/>
        </w:rPr>
        <w:lastRenderedPageBreak/>
        <w:t xml:space="preserve">Add the partition schemes: </w:t>
      </w:r>
    </w:p>
    <w:p w14:paraId="6D60DD50" w14:textId="77777777" w:rsidR="0079051E" w:rsidRPr="0079051E" w:rsidRDefault="0079051E" w:rsidP="0079051E">
      <w:pPr>
        <w:pStyle w:val="Corpodetexto"/>
        <w:rPr>
          <w:lang w:val="en-US"/>
        </w:rPr>
      </w:pPr>
      <w:proofErr w:type="gramStart"/>
      <w:r w:rsidRPr="0079051E">
        <w:rPr>
          <w:lang w:val="en-US"/>
        </w:rPr>
        <w:t>firebeetle32.menu.PartitionScheme.default</w:t>
      </w:r>
      <w:proofErr w:type="gramEnd"/>
      <w:r w:rsidRPr="0079051E">
        <w:rPr>
          <w:lang w:val="en-US"/>
        </w:rPr>
        <w:t xml:space="preserve">=Default </w:t>
      </w:r>
    </w:p>
    <w:p w14:paraId="38173A0E" w14:textId="77777777" w:rsidR="0079051E" w:rsidRPr="0079051E" w:rsidRDefault="0079051E" w:rsidP="0079051E">
      <w:pPr>
        <w:pStyle w:val="Corpodetexto"/>
        <w:rPr>
          <w:lang w:val="en-US"/>
        </w:rPr>
      </w:pPr>
      <w:proofErr w:type="gramStart"/>
      <w:r w:rsidRPr="0079051E">
        <w:rPr>
          <w:lang w:val="en-US"/>
        </w:rPr>
        <w:t>firebeetle32.menu.PartitionScheme.default</w:t>
      </w:r>
      <w:proofErr w:type="gramEnd"/>
      <w:r w:rsidRPr="0079051E">
        <w:rPr>
          <w:lang w:val="en-US"/>
        </w:rPr>
        <w:t xml:space="preserve">.build.partitions=default </w:t>
      </w:r>
    </w:p>
    <w:p w14:paraId="6E1AFC88" w14:textId="77777777" w:rsidR="0079051E" w:rsidRPr="0079051E" w:rsidRDefault="0079051E" w:rsidP="0079051E">
      <w:pPr>
        <w:pStyle w:val="Corpodetexto"/>
        <w:rPr>
          <w:lang w:val="en-US"/>
        </w:rPr>
      </w:pPr>
      <w:proofErr w:type="gramStart"/>
      <w:r w:rsidRPr="0079051E">
        <w:rPr>
          <w:lang w:val="en-US"/>
        </w:rPr>
        <w:t>firebeetle32.menu.PartitionScheme.minimal</w:t>
      </w:r>
      <w:proofErr w:type="gramEnd"/>
      <w:r w:rsidRPr="0079051E">
        <w:rPr>
          <w:lang w:val="en-US"/>
        </w:rPr>
        <w:t>=Minimal (2MB FLASH)</w:t>
      </w:r>
    </w:p>
    <w:p w14:paraId="1C56D842" w14:textId="77777777" w:rsidR="0079051E" w:rsidRPr="0079051E" w:rsidRDefault="0079051E" w:rsidP="0079051E">
      <w:pPr>
        <w:pStyle w:val="Corpodetexto"/>
        <w:rPr>
          <w:lang w:val="en-US"/>
        </w:rPr>
      </w:pPr>
      <w:proofErr w:type="gramStart"/>
      <w:r w:rsidRPr="0079051E">
        <w:rPr>
          <w:lang w:val="en-US"/>
        </w:rPr>
        <w:t>firebeetle32.menu.PartitionScheme.minimal</w:t>
      </w:r>
      <w:proofErr w:type="gramEnd"/>
      <w:r w:rsidRPr="0079051E">
        <w:rPr>
          <w:lang w:val="en-US"/>
        </w:rPr>
        <w:t xml:space="preserve">.build.partitions=minimal </w:t>
      </w:r>
    </w:p>
    <w:p w14:paraId="4AB3105A" w14:textId="77777777" w:rsidR="0079051E" w:rsidRPr="0079051E" w:rsidRDefault="0079051E" w:rsidP="0079051E">
      <w:pPr>
        <w:pStyle w:val="Corpodetexto"/>
        <w:rPr>
          <w:lang w:val="en-US"/>
        </w:rPr>
      </w:pPr>
      <w:r w:rsidRPr="0079051E">
        <w:rPr>
          <w:lang w:val="en-US"/>
        </w:rPr>
        <w:t>firebeetle32.menu.PartitionScheme.no_ota=No OTA (Large APP)</w:t>
      </w:r>
    </w:p>
    <w:p w14:paraId="52872542" w14:textId="77777777" w:rsidR="0079051E" w:rsidRPr="0079051E" w:rsidRDefault="0079051E" w:rsidP="0079051E">
      <w:pPr>
        <w:pStyle w:val="Corpodetexto"/>
        <w:rPr>
          <w:lang w:val="en-US"/>
        </w:rPr>
      </w:pPr>
      <w:r w:rsidRPr="0079051E">
        <w:rPr>
          <w:lang w:val="en-US"/>
        </w:rPr>
        <w:t>firebeetle32.menu.PartitionScheme.no_</w:t>
      </w:r>
      <w:proofErr w:type="gramStart"/>
      <w:r w:rsidRPr="0079051E">
        <w:rPr>
          <w:lang w:val="en-US"/>
        </w:rPr>
        <w:t>ota.build</w:t>
      </w:r>
      <w:proofErr w:type="gramEnd"/>
      <w:r w:rsidRPr="0079051E">
        <w:rPr>
          <w:lang w:val="en-US"/>
        </w:rPr>
        <w:t>.partitions=</w:t>
      </w:r>
      <w:proofErr w:type="spellStart"/>
      <w:r w:rsidRPr="0079051E">
        <w:rPr>
          <w:lang w:val="en-US"/>
        </w:rPr>
        <w:t>no_ota</w:t>
      </w:r>
      <w:proofErr w:type="spellEnd"/>
      <w:r w:rsidRPr="0079051E">
        <w:rPr>
          <w:lang w:val="en-US"/>
        </w:rPr>
        <w:t xml:space="preserve"> </w:t>
      </w:r>
    </w:p>
    <w:p w14:paraId="25AD49A4" w14:textId="77777777" w:rsidR="0079051E" w:rsidRPr="0079051E" w:rsidRDefault="0079051E" w:rsidP="0079051E">
      <w:pPr>
        <w:pStyle w:val="Corpodetexto"/>
        <w:rPr>
          <w:lang w:val="en-US"/>
        </w:rPr>
      </w:pPr>
      <w:r w:rsidRPr="0079051E">
        <w:rPr>
          <w:lang w:val="en-US"/>
        </w:rPr>
        <w:t>firebeetle32.menu.PartitionScheme.no_</w:t>
      </w:r>
      <w:proofErr w:type="gramStart"/>
      <w:r w:rsidRPr="0079051E">
        <w:rPr>
          <w:lang w:val="en-US"/>
        </w:rPr>
        <w:t>ota.upload</w:t>
      </w:r>
      <w:proofErr w:type="gramEnd"/>
      <w:r w:rsidRPr="0079051E">
        <w:rPr>
          <w:lang w:val="en-US"/>
        </w:rPr>
        <w:t xml:space="preserve">.maximum_size=2097152 </w:t>
      </w:r>
    </w:p>
    <w:p w14:paraId="03EEEB4E" w14:textId="77777777" w:rsidR="0079051E" w:rsidRPr="0079051E" w:rsidRDefault="0079051E" w:rsidP="0079051E">
      <w:pPr>
        <w:pStyle w:val="Corpodetexto"/>
        <w:rPr>
          <w:lang w:val="en-US"/>
        </w:rPr>
      </w:pPr>
      <w:r w:rsidRPr="0079051E">
        <w:rPr>
          <w:lang w:val="en-US"/>
        </w:rPr>
        <w:t xml:space="preserve">firebeetle32.menu.PartitionScheme.min_spiffs=Minimal SPIFFS (Large APPS with OTA) </w:t>
      </w:r>
    </w:p>
    <w:p w14:paraId="7FC5B0D3" w14:textId="77777777" w:rsidR="0079051E" w:rsidRPr="0079051E" w:rsidRDefault="0079051E" w:rsidP="0079051E">
      <w:pPr>
        <w:pStyle w:val="Corpodetexto"/>
        <w:rPr>
          <w:lang w:val="en-US"/>
        </w:rPr>
      </w:pPr>
      <w:r w:rsidRPr="0079051E">
        <w:rPr>
          <w:lang w:val="en-US"/>
        </w:rPr>
        <w:t>firebeetle32.menu.PartitionScheme.min_</w:t>
      </w:r>
      <w:proofErr w:type="gramStart"/>
      <w:r w:rsidRPr="0079051E">
        <w:rPr>
          <w:lang w:val="en-US"/>
        </w:rPr>
        <w:t>spiffs.build</w:t>
      </w:r>
      <w:proofErr w:type="gramEnd"/>
      <w:r w:rsidRPr="0079051E">
        <w:rPr>
          <w:lang w:val="en-US"/>
        </w:rPr>
        <w:t xml:space="preserve">.partitions=min_spiffs </w:t>
      </w:r>
    </w:p>
    <w:p w14:paraId="5E1D9645" w14:textId="77777777" w:rsidR="0079051E" w:rsidRPr="0079051E" w:rsidRDefault="0079051E" w:rsidP="0079051E">
      <w:pPr>
        <w:pStyle w:val="Corpodetexto"/>
        <w:rPr>
          <w:lang w:val="en-US"/>
        </w:rPr>
      </w:pPr>
      <w:r w:rsidRPr="0079051E">
        <w:rPr>
          <w:lang w:val="en-US"/>
        </w:rPr>
        <w:t>firebeetle32.menu.PartitionScheme.min_</w:t>
      </w:r>
      <w:proofErr w:type="gramStart"/>
      <w:r w:rsidRPr="0079051E">
        <w:rPr>
          <w:lang w:val="en-US"/>
        </w:rPr>
        <w:t>spiffs.upload</w:t>
      </w:r>
      <w:proofErr w:type="gramEnd"/>
      <w:r w:rsidRPr="0079051E">
        <w:rPr>
          <w:lang w:val="en-US"/>
        </w:rPr>
        <w:t xml:space="preserve">.maximum_size=1966080 </w:t>
      </w:r>
    </w:p>
    <w:p w14:paraId="301ACC94" w14:textId="77777777" w:rsidR="0079051E" w:rsidRPr="0079051E" w:rsidRDefault="0079051E" w:rsidP="0079051E">
      <w:pPr>
        <w:pStyle w:val="Corpodetexto"/>
        <w:rPr>
          <w:lang w:val="en-US"/>
        </w:rPr>
      </w:pPr>
      <w:proofErr w:type="gramStart"/>
      <w:r w:rsidRPr="0079051E">
        <w:rPr>
          <w:lang w:val="en-US"/>
        </w:rPr>
        <w:t>firebeetle32.menu.PartitionScheme.fatflash</w:t>
      </w:r>
      <w:proofErr w:type="gramEnd"/>
      <w:r w:rsidRPr="0079051E">
        <w:rPr>
          <w:lang w:val="en-US"/>
        </w:rPr>
        <w:t>=16MFat</w:t>
      </w:r>
    </w:p>
    <w:p w14:paraId="0F2718BE" w14:textId="77777777" w:rsidR="0079051E" w:rsidRPr="0079051E" w:rsidRDefault="0079051E" w:rsidP="0079051E">
      <w:pPr>
        <w:pStyle w:val="Corpodetexto"/>
        <w:rPr>
          <w:lang w:val="en-US"/>
        </w:rPr>
      </w:pPr>
      <w:proofErr w:type="gramStart"/>
      <w:r w:rsidRPr="0079051E">
        <w:rPr>
          <w:lang w:val="en-US"/>
        </w:rPr>
        <w:t>firebeetle32.menu.PartitionScheme.fatflash</w:t>
      </w:r>
      <w:proofErr w:type="gramEnd"/>
      <w:r w:rsidRPr="0079051E">
        <w:rPr>
          <w:lang w:val="en-US"/>
        </w:rPr>
        <w:t>.build.partitions=</w:t>
      </w:r>
      <w:proofErr w:type="spellStart"/>
      <w:r w:rsidRPr="0079051E">
        <w:rPr>
          <w:lang w:val="en-US"/>
        </w:rPr>
        <w:t>ffat</w:t>
      </w:r>
      <w:proofErr w:type="spellEnd"/>
    </w:p>
    <w:p w14:paraId="69ECF5BB" w14:textId="77777777" w:rsidR="0079051E" w:rsidRPr="0079051E" w:rsidRDefault="0079051E" w:rsidP="0079051E">
      <w:pPr>
        <w:pStyle w:val="Corpodetexto"/>
        <w:rPr>
          <w:b/>
          <w:bCs/>
          <w:lang w:val="en-US"/>
        </w:rPr>
      </w:pPr>
    </w:p>
    <w:p w14:paraId="74499839" w14:textId="1B83E771" w:rsidR="0079051E" w:rsidRPr="0079051E" w:rsidRDefault="0079051E" w:rsidP="0079051E">
      <w:pPr>
        <w:pStyle w:val="Corpodetexto"/>
        <w:numPr>
          <w:ilvl w:val="0"/>
          <w:numId w:val="18"/>
        </w:numPr>
        <w:rPr>
          <w:b/>
          <w:bCs/>
          <w:lang w:val="en-US"/>
        </w:rPr>
      </w:pPr>
      <w:r w:rsidRPr="0079051E">
        <w:rPr>
          <w:b/>
          <w:bCs/>
          <w:lang w:val="en-US"/>
        </w:rPr>
        <w:t>Save the file and restart the Arduino IDE.</w:t>
      </w:r>
    </w:p>
    <w:p w14:paraId="4661C0BD" w14:textId="2673A98A" w:rsidR="0079051E" w:rsidRPr="0079051E" w:rsidRDefault="0079051E" w:rsidP="0079051E">
      <w:pPr>
        <w:pStyle w:val="Corpodetexto"/>
        <w:numPr>
          <w:ilvl w:val="0"/>
          <w:numId w:val="18"/>
        </w:numPr>
        <w:rPr>
          <w:b/>
          <w:bCs/>
          <w:lang w:val="en-US"/>
        </w:rPr>
      </w:pPr>
      <w:r w:rsidRPr="0079051E">
        <w:rPr>
          <w:b/>
          <w:bCs/>
          <w:lang w:val="en-US"/>
        </w:rPr>
        <w:t>The partition scheme tab will be displayed in the IDE</w:t>
      </w:r>
      <w:r>
        <w:rPr>
          <w:b/>
          <w:bCs/>
          <w:lang w:val="en-US"/>
        </w:rPr>
        <w:t xml:space="preserve"> </w:t>
      </w:r>
      <w:r w:rsidRPr="0079051E">
        <w:rPr>
          <w:b/>
          <w:bCs/>
          <w:lang w:val="en-US"/>
        </w:rPr>
        <w:t>(</w:t>
      </w:r>
      <w:r w:rsidRPr="0079051E">
        <w:rPr>
          <w:b/>
          <w:bCs/>
          <w:lang w:val="en-US"/>
        </w:rPr>
        <w:fldChar w:fldCharType="begin"/>
      </w:r>
      <w:r w:rsidRPr="0079051E">
        <w:rPr>
          <w:b/>
          <w:bCs/>
          <w:lang w:val="en-US"/>
        </w:rPr>
        <w:instrText xml:space="preserve"> REF _Ref113389698 \h  \* MERGEFORMAT </w:instrText>
      </w:r>
      <w:r w:rsidRPr="0079051E">
        <w:rPr>
          <w:b/>
          <w:bCs/>
          <w:lang w:val="en-US"/>
        </w:rPr>
      </w:r>
      <w:r w:rsidRPr="0079051E">
        <w:rPr>
          <w:b/>
          <w:bCs/>
          <w:lang w:val="en-US"/>
        </w:rPr>
        <w:fldChar w:fldCharType="separate"/>
      </w:r>
      <w:r w:rsidR="008F0E85" w:rsidRPr="008F0E85">
        <w:rPr>
          <w:b/>
          <w:bCs/>
          <w:lang w:val="en-GB"/>
        </w:rPr>
        <w:t xml:space="preserve">Figure </w:t>
      </w:r>
      <w:r w:rsidR="008F0E85" w:rsidRPr="008F0E85">
        <w:rPr>
          <w:b/>
          <w:bCs/>
          <w:noProof/>
          <w:lang w:val="en-GB"/>
        </w:rPr>
        <w:t>22</w:t>
      </w:r>
      <w:r w:rsidRPr="0079051E">
        <w:rPr>
          <w:b/>
          <w:bCs/>
          <w:lang w:val="en-US"/>
        </w:rPr>
        <w:fldChar w:fldCharType="end"/>
      </w:r>
      <w:r w:rsidRPr="0079051E">
        <w:rPr>
          <w:b/>
          <w:bCs/>
          <w:lang w:val="en-US"/>
        </w:rPr>
        <w:t>):</w:t>
      </w:r>
    </w:p>
    <w:p w14:paraId="2F2BDA38" w14:textId="58B7D466" w:rsidR="0079051E" w:rsidRPr="0079051E" w:rsidRDefault="0079051E" w:rsidP="0079051E">
      <w:pPr>
        <w:rPr>
          <w:lang w:val="en-US"/>
        </w:rPr>
      </w:pPr>
      <w:r>
        <w:rPr>
          <w:noProof/>
          <w:lang w:val="en-US"/>
        </w:rPr>
        <mc:AlternateContent>
          <mc:Choice Requires="wpg">
            <w:drawing>
              <wp:anchor distT="0" distB="0" distL="114300" distR="114300" simplePos="0" relativeHeight="251721728" behindDoc="0" locked="0" layoutInCell="1" allowOverlap="1" wp14:anchorId="1F5C3A61" wp14:editId="2540DECF">
                <wp:simplePos x="0" y="0"/>
                <wp:positionH relativeFrom="column">
                  <wp:posOffset>1092835</wp:posOffset>
                </wp:positionH>
                <wp:positionV relativeFrom="paragraph">
                  <wp:posOffset>241935</wp:posOffset>
                </wp:positionV>
                <wp:extent cx="3811270" cy="2362200"/>
                <wp:effectExtent l="0" t="0" r="0" b="0"/>
                <wp:wrapSquare wrapText="bothSides"/>
                <wp:docPr id="56" name="Group 56"/>
                <wp:cNvGraphicFramePr/>
                <a:graphic xmlns:a="http://schemas.openxmlformats.org/drawingml/2006/main">
                  <a:graphicData uri="http://schemas.microsoft.com/office/word/2010/wordprocessingGroup">
                    <wpg:wgp>
                      <wpg:cNvGrpSpPr/>
                      <wpg:grpSpPr>
                        <a:xfrm>
                          <a:off x="0" y="0"/>
                          <a:ext cx="3811270" cy="2362200"/>
                          <a:chOff x="0" y="0"/>
                          <a:chExt cx="3811848" cy="2362546"/>
                        </a:xfrm>
                      </wpg:grpSpPr>
                      <pic:pic xmlns:pic="http://schemas.openxmlformats.org/drawingml/2006/picture">
                        <pic:nvPicPr>
                          <pic:cNvPr id="35" name="image2.png"/>
                          <pic:cNvPicPr>
                            <a:picLocks noChangeAspect="1"/>
                          </pic:cNvPicPr>
                        </pic:nvPicPr>
                        <pic:blipFill>
                          <a:blip r:embed="rId97" cstate="print"/>
                          <a:stretch>
                            <a:fillRect/>
                          </a:stretch>
                        </pic:blipFill>
                        <pic:spPr>
                          <a:xfrm>
                            <a:off x="0" y="0"/>
                            <a:ext cx="3804920" cy="2009775"/>
                          </a:xfrm>
                          <a:prstGeom prst="rect">
                            <a:avLst/>
                          </a:prstGeom>
                        </pic:spPr>
                      </pic:pic>
                      <wps:wsp>
                        <wps:cNvPr id="38" name="Text Box 38"/>
                        <wps:cNvSpPr txBox="1"/>
                        <wps:spPr>
                          <a:xfrm>
                            <a:off x="6928" y="2098386"/>
                            <a:ext cx="3804920" cy="264160"/>
                          </a:xfrm>
                          <a:prstGeom prst="rect">
                            <a:avLst/>
                          </a:prstGeom>
                          <a:solidFill>
                            <a:prstClr val="white"/>
                          </a:solidFill>
                          <a:ln>
                            <a:noFill/>
                          </a:ln>
                        </wps:spPr>
                        <wps:txbx>
                          <w:txbxContent>
                            <w:p w14:paraId="104B70C8" w14:textId="13546039" w:rsidR="0079051E" w:rsidRPr="006335FF" w:rsidRDefault="0079051E" w:rsidP="0079051E">
                              <w:pPr>
                                <w:pStyle w:val="Legenda"/>
                                <w:rPr>
                                  <w:rFonts w:eastAsia="Verdana" w:cs="Verdana"/>
                                  <w:sz w:val="24"/>
                                  <w:lang w:val="en-US"/>
                                </w:rPr>
                              </w:pPr>
                              <w:bookmarkStart w:id="180" w:name="_Ref113389698"/>
                              <w:bookmarkStart w:id="181" w:name="_Toc117467225"/>
                              <w:r>
                                <w:t xml:space="preserve">Figure </w:t>
                              </w:r>
                              <w:r>
                                <w:fldChar w:fldCharType="begin"/>
                              </w:r>
                              <w:r>
                                <w:instrText xml:space="preserve"> SEQ Figure \* ARABIC </w:instrText>
                              </w:r>
                              <w:r>
                                <w:fldChar w:fldCharType="separate"/>
                              </w:r>
                              <w:r w:rsidR="003F6946">
                                <w:rPr>
                                  <w:noProof/>
                                </w:rPr>
                                <w:t>22</w:t>
                              </w:r>
                              <w:r>
                                <w:fldChar w:fldCharType="end"/>
                              </w:r>
                              <w:bookmarkEnd w:id="180"/>
                              <w:r>
                                <w:t xml:space="preserve"> - </w:t>
                              </w:r>
                              <w:proofErr w:type="spellStart"/>
                              <w:r>
                                <w:t>Arduino</w:t>
                              </w:r>
                              <w:proofErr w:type="spellEnd"/>
                              <w:r>
                                <w:t xml:space="preserve"> </w:t>
                              </w:r>
                              <w:proofErr w:type="spellStart"/>
                              <w:r>
                                <w:t>partition</w:t>
                              </w:r>
                              <w:proofErr w:type="spellEnd"/>
                              <w:r w:rsidR="007B1EEC">
                                <w:t>.</w:t>
                              </w:r>
                              <w:bookmarkEnd w:id="1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F5C3A61" id="Group 56" o:spid="_x0000_s1064" style="position:absolute;left:0;text-align:left;margin-left:86.05pt;margin-top:19.05pt;width:300.1pt;height:186pt;z-index:251721728;mso-width-relative:margin;mso-height-relative:margin" coordsize="38118,2362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">
                <v:shape id="image2.png" o:spid="_x0000_s1065" type="#_x0000_t75" style="position:absolute;width:38049;height:2009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">
                  <v:imagedata r:id="rId98" o:title=""/>
                </v:shape>
                <v:shape id="Text Box 38" o:spid="_x0000_s1066" type="#_x0000_t202" style="position:absolute;left:69;top:20983;width:38049;height:264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" stroked="f">
                  <v:textbox style="mso-fit-shape-to-text:t" inset="0,0,0,0">
                    <w:txbxContent>
                      <w:p w14:paraId="104B70C8" w14:textId="13546039" w:rsidR="0079051E" w:rsidRPr="006335FF" w:rsidRDefault="0079051E" w:rsidP="0079051E">
                        <w:pPr>
                          <w:pStyle w:val="Legenda"/>
                          <w:rPr>
                            <w:rFonts w:eastAsia="Verdana" w:cs="Verdana"/>
                            <w:sz w:val="24"/>
                            <w:lang w:val="en-US"/>
                          </w:rPr>
                        </w:pPr>
                        <w:bookmarkStart w:id="182" w:name="_Ref113389698"/>
                        <w:bookmarkStart w:id="183" w:name="_Toc117467225"/>
                        <w:r>
                          <w:t xml:space="preserve">Figure </w:t>
                        </w:r>
                        <w:r>
                          <w:fldChar w:fldCharType="begin"/>
                        </w:r>
                        <w:r>
                          <w:instrText xml:space="preserve"> SEQ Figure \* ARABIC </w:instrText>
                        </w:r>
                        <w:r>
                          <w:fldChar w:fldCharType="separate"/>
                        </w:r>
                        <w:r w:rsidR="003F6946">
                          <w:rPr>
                            <w:noProof/>
                          </w:rPr>
                          <w:t>22</w:t>
                        </w:r>
                        <w:r>
                          <w:fldChar w:fldCharType="end"/>
                        </w:r>
                        <w:bookmarkEnd w:id="182"/>
                        <w:r>
                          <w:t xml:space="preserve"> - </w:t>
                        </w:r>
                        <w:proofErr w:type="spellStart"/>
                        <w:r>
                          <w:t>Arduino</w:t>
                        </w:r>
                        <w:proofErr w:type="spellEnd"/>
                        <w:r>
                          <w:t xml:space="preserve"> </w:t>
                        </w:r>
                        <w:proofErr w:type="spellStart"/>
                        <w:r>
                          <w:t>partition</w:t>
                        </w:r>
                        <w:proofErr w:type="spellEnd"/>
                        <w:r w:rsidR="007B1EEC">
                          <w:t>.</w:t>
                        </w:r>
                        <w:bookmarkEnd w:id="183"/>
                      </w:p>
                    </w:txbxContent>
                  </v:textbox>
                </v:shape>
                <w10:wrap type="square"/>
              </v:group>
            </w:pict>
          </mc:Fallback>
        </mc:AlternateContent>
      </w:r>
    </w:p>
    <w:p w14:paraId="1BC63E62" w14:textId="004AFB2E" w:rsidR="0079051E" w:rsidRDefault="0079051E" w:rsidP="00522A2D">
      <w:pPr>
        <w:rPr>
          <w:lang w:val="en-US"/>
        </w:rPr>
      </w:pPr>
    </w:p>
    <w:p w14:paraId="5792BEF2" w14:textId="33B41C56" w:rsidR="0079051E" w:rsidRDefault="0079051E" w:rsidP="00522A2D">
      <w:pPr>
        <w:rPr>
          <w:lang w:val="en-US"/>
        </w:rPr>
      </w:pPr>
    </w:p>
    <w:p w14:paraId="1FAFEFFA" w14:textId="714A15C2" w:rsidR="0079051E" w:rsidRDefault="0079051E" w:rsidP="00522A2D">
      <w:pPr>
        <w:rPr>
          <w:lang w:val="en-US"/>
        </w:rPr>
      </w:pPr>
    </w:p>
    <w:p w14:paraId="4CA671CA" w14:textId="1D6DEC0E" w:rsidR="0079051E" w:rsidRDefault="0079051E" w:rsidP="00522A2D">
      <w:pPr>
        <w:rPr>
          <w:lang w:val="en-US"/>
        </w:rPr>
      </w:pPr>
    </w:p>
    <w:p w14:paraId="1D05A809" w14:textId="71DCFBA6" w:rsidR="0079051E" w:rsidRDefault="0079051E" w:rsidP="00522A2D">
      <w:pPr>
        <w:rPr>
          <w:lang w:val="en-US"/>
        </w:rPr>
      </w:pPr>
    </w:p>
    <w:p w14:paraId="45AEF31C" w14:textId="74E15C4A" w:rsidR="0079051E" w:rsidRDefault="0079051E" w:rsidP="00522A2D">
      <w:pPr>
        <w:rPr>
          <w:lang w:val="en-US"/>
        </w:rPr>
      </w:pPr>
    </w:p>
    <w:p w14:paraId="049E6CFC" w14:textId="09E08F38" w:rsidR="0079051E" w:rsidRDefault="0079051E" w:rsidP="00522A2D">
      <w:pPr>
        <w:rPr>
          <w:lang w:val="en-US"/>
        </w:rPr>
      </w:pPr>
    </w:p>
    <w:p w14:paraId="06E2FFCF" w14:textId="375473E5" w:rsidR="0079051E" w:rsidRDefault="0079051E" w:rsidP="00522A2D">
      <w:pPr>
        <w:rPr>
          <w:lang w:val="en-US"/>
        </w:rPr>
      </w:pPr>
    </w:p>
    <w:p w14:paraId="35FABDC5" w14:textId="07CE2F3E" w:rsidR="00FF2708" w:rsidRDefault="00FF2708" w:rsidP="00522A2D">
      <w:pPr>
        <w:rPr>
          <w:lang w:val="en-US"/>
        </w:rPr>
      </w:pPr>
    </w:p>
    <w:p w14:paraId="0BF717AC" w14:textId="2153D32A" w:rsidR="00E17EA3" w:rsidRDefault="00E17EA3" w:rsidP="00522A2D">
      <w:pPr>
        <w:rPr>
          <w:lang w:val="en-US"/>
        </w:rPr>
      </w:pPr>
    </w:p>
    <w:p w14:paraId="27D8B625" w14:textId="77777777" w:rsidR="00E17EA3" w:rsidRPr="00792F91" w:rsidRDefault="00E17EA3" w:rsidP="00522A2D">
      <w:pPr>
        <w:rPr>
          <w:lang w:val="en-US"/>
        </w:rPr>
      </w:pPr>
    </w:p>
    <w:p w14:paraId="6E00C649" w14:textId="38CA9DD7" w:rsidR="00DC1952" w:rsidRDefault="003E5BAD" w:rsidP="00CF0A1D">
      <w:pPr>
        <w:pStyle w:val="Ttulo3"/>
        <w:numPr>
          <w:ilvl w:val="2"/>
          <w:numId w:val="48"/>
        </w:numPr>
        <w:rPr>
          <w:lang w:val="en-GB"/>
        </w:rPr>
      </w:pPr>
      <w:bookmarkStart w:id="184" w:name="_Toc117467176"/>
      <w:r>
        <w:rPr>
          <w:lang w:val="en-GB"/>
        </w:rPr>
        <w:lastRenderedPageBreak/>
        <w:t>Exception Stack Trace Decoder</w:t>
      </w:r>
      <w:bookmarkEnd w:id="184"/>
    </w:p>
    <w:p w14:paraId="50161F37" w14:textId="697CAD1A" w:rsidR="003E5BAD" w:rsidRDefault="00081A78" w:rsidP="00081A78">
      <w:pPr>
        <w:pStyle w:val="Corpodetexto"/>
        <w:rPr>
          <w:lang w:val="en-GB"/>
        </w:rPr>
      </w:pPr>
      <w:r w:rsidRPr="00081A78">
        <w:rPr>
          <w:lang w:val="en-GB"/>
        </w:rPr>
        <w:t>It</w:t>
      </w:r>
      <w:r w:rsidR="00B71A7D">
        <w:rPr>
          <w:lang w:val="en-GB"/>
        </w:rPr>
        <w:t xml:space="preserve"> i</w:t>
      </w:r>
      <w:r w:rsidRPr="00081A78">
        <w:rPr>
          <w:lang w:val="en-GB"/>
        </w:rPr>
        <w:t xml:space="preserve">s </w:t>
      </w:r>
      <w:r w:rsidR="00B71A7D">
        <w:rPr>
          <w:lang w:val="en-GB"/>
        </w:rPr>
        <w:t>challenging</w:t>
      </w:r>
      <w:r w:rsidRPr="00081A78">
        <w:rPr>
          <w:lang w:val="en-GB"/>
        </w:rPr>
        <w:t xml:space="preserve"> to pinpoint where a runtime error occurred. </w:t>
      </w:r>
      <w:r w:rsidR="00B71A7D">
        <w:rPr>
          <w:lang w:val="en-GB"/>
        </w:rPr>
        <w:t xml:space="preserve">A tool must be installed to </w:t>
      </w:r>
      <w:r w:rsidR="00272345">
        <w:rPr>
          <w:lang w:val="en-GB"/>
        </w:rPr>
        <w:t>determine</w:t>
      </w:r>
      <w:r w:rsidR="00B71A7D">
        <w:rPr>
          <w:lang w:val="en-GB"/>
        </w:rPr>
        <w:t xml:space="preserve"> </w:t>
      </w:r>
      <w:r w:rsidR="00272345">
        <w:rPr>
          <w:lang w:val="en-GB"/>
        </w:rPr>
        <w:t>precise</w:t>
      </w:r>
      <w:r w:rsidR="00B71A7D">
        <w:rPr>
          <w:lang w:val="en-GB"/>
        </w:rPr>
        <w:t>ly where the problem is</w:t>
      </w:r>
      <w:r w:rsidR="009E34EA">
        <w:rPr>
          <w:lang w:val="en-GB"/>
        </w:rPr>
        <w:t xml:space="preserve"> </w:t>
      </w:r>
      <w:r w:rsidR="009E34EA">
        <w:rPr>
          <w:lang w:val="en-GB"/>
        </w:rPr>
        <w:fldChar w:fldCharType="begin"/>
      </w:r>
      <w:r w:rsidR="009E34EA">
        <w:rPr>
          <w:lang w:val="en-GB"/>
        </w:rPr>
        <w:instrText xml:space="preserve"> ADDIN ZOTERO_ITEM CSL_CITATION {"citationID":"I77UZCna","properties":{"formattedCitation":"(G6EJD - David, 2018)","plainCitation":"(G6EJD - David, 2018)","noteIndex":0},"citationItems":[{"id":76,"uris":["http://zotero.org/users/local/xwgav5Ui/items/MSMYK3M5"],"itemData":{"id":76,"type":"motion_picture","dimensions":"4:18","source":"YouTube","title":"Runtime Error Debugging","URL":"https://www.youtube.com/watch?v=323CS87h6WU","director":[{"literal":"G6EJD - David"}],"accessed":{"date-parts":[["2022",9,16]]},"issued":{"date-parts":[["2018",5,30]]}}}],"schema":"https://github.com/citation-style-language/schema/raw/master/csl-citation.json"} </w:instrText>
      </w:r>
      <w:r w:rsidR="009E34EA">
        <w:rPr>
          <w:lang w:val="en-GB"/>
        </w:rPr>
        <w:fldChar w:fldCharType="separate"/>
      </w:r>
      <w:r w:rsidR="003B6A63" w:rsidRPr="003B6A63">
        <w:rPr>
          <w:lang w:val="en-GB"/>
        </w:rPr>
        <w:t>(G6EJD - David, 2018)</w:t>
      </w:r>
      <w:r w:rsidR="009E34EA">
        <w:rPr>
          <w:lang w:val="en-GB"/>
        </w:rPr>
        <w:fldChar w:fldCharType="end"/>
      </w:r>
      <w:r w:rsidRPr="00081A78">
        <w:rPr>
          <w:lang w:val="en-GB"/>
        </w:rPr>
        <w:t>. With this Arduino plugin, the user can get a more descriptive explanation of the stack trace.</w:t>
      </w:r>
    </w:p>
    <w:p w14:paraId="6B4FF2A6" w14:textId="71D642F5" w:rsidR="003E5BAD" w:rsidRDefault="003E5BAD" w:rsidP="00081A78">
      <w:pPr>
        <w:pStyle w:val="Corpodetexto"/>
        <w:rPr>
          <w:lang w:val="en-GB"/>
        </w:rPr>
      </w:pPr>
    </w:p>
    <w:p w14:paraId="52CD0AB7" w14:textId="77777777" w:rsidR="00081A78" w:rsidRPr="00081A78" w:rsidRDefault="00081A78" w:rsidP="00081A78">
      <w:pPr>
        <w:pStyle w:val="Corpodetexto"/>
        <w:rPr>
          <w:b/>
          <w:bCs/>
          <w:lang w:val="en-GB"/>
        </w:rPr>
      </w:pPr>
      <w:r w:rsidRPr="00081A78">
        <w:rPr>
          <w:b/>
          <w:bCs/>
          <w:lang w:val="en-GB"/>
        </w:rPr>
        <w:t>Installation</w:t>
      </w:r>
    </w:p>
    <w:p w14:paraId="76EC3B29" w14:textId="7FB2667D" w:rsidR="00081A78" w:rsidRPr="00081A78" w:rsidRDefault="00081A78" w:rsidP="00081A78">
      <w:pPr>
        <w:pStyle w:val="Corpodetexto"/>
        <w:numPr>
          <w:ilvl w:val="0"/>
          <w:numId w:val="14"/>
        </w:numPr>
        <w:rPr>
          <w:lang w:val="en-GB"/>
        </w:rPr>
      </w:pPr>
      <w:r w:rsidRPr="00081A78">
        <w:rPr>
          <w:lang w:val="en-GB"/>
        </w:rPr>
        <w:t>The tool archive can be downloaded from the releases page</w:t>
      </w:r>
      <w:r w:rsidR="009E34EA">
        <w:rPr>
          <w:rStyle w:val="Refdenotaderodap"/>
          <w:lang w:val="en-GB"/>
        </w:rPr>
        <w:footnoteReference w:id="11"/>
      </w:r>
      <w:r>
        <w:rPr>
          <w:lang w:val="en-GB"/>
        </w:rPr>
        <w:t xml:space="preserve"> (</w:t>
      </w:r>
      <w:r>
        <w:rPr>
          <w:lang w:val="en-GB"/>
        </w:rPr>
        <w:fldChar w:fldCharType="begin"/>
      </w:r>
      <w:r>
        <w:rPr>
          <w:lang w:val="en-GB"/>
        </w:rPr>
        <w:instrText xml:space="preserve"> REF _Ref114180177 \h </w:instrText>
      </w:r>
      <w:r>
        <w:rPr>
          <w:lang w:val="en-GB"/>
        </w:rPr>
      </w:r>
      <w:r>
        <w:rPr>
          <w:lang w:val="en-GB"/>
        </w:rPr>
        <w:fldChar w:fldCharType="separate"/>
      </w:r>
      <w:r w:rsidR="008F0E85" w:rsidRPr="00D71E29">
        <w:rPr>
          <w:lang w:val="en-GB"/>
        </w:rPr>
        <w:t xml:space="preserve">Figure </w:t>
      </w:r>
      <w:r w:rsidR="008F0E85" w:rsidRPr="00D71E29">
        <w:rPr>
          <w:noProof/>
          <w:lang w:val="en-GB"/>
        </w:rPr>
        <w:t>23</w:t>
      </w:r>
      <w:r>
        <w:rPr>
          <w:lang w:val="en-GB"/>
        </w:rPr>
        <w:fldChar w:fldCharType="end"/>
      </w:r>
      <w:r>
        <w:rPr>
          <w:lang w:val="en-GB"/>
        </w:rPr>
        <w:t>)</w:t>
      </w:r>
      <w:r w:rsidRPr="00081A78">
        <w:rPr>
          <w:lang w:val="en-GB"/>
        </w:rPr>
        <w:t>.</w:t>
      </w:r>
    </w:p>
    <w:p w14:paraId="79E53CD7" w14:textId="77777777" w:rsidR="00081A78" w:rsidRDefault="00081A78" w:rsidP="00081A78">
      <w:pPr>
        <w:pStyle w:val="Corpodetexto"/>
        <w:keepNext/>
      </w:pPr>
      <w:r w:rsidRPr="00081A78">
        <w:rPr>
          <w:noProof/>
          <w:lang w:val="en-GB"/>
        </w:rPr>
        <w:drawing>
          <wp:inline distT="0" distB="0" distL="0" distR="0" wp14:anchorId="027D0F2B" wp14:editId="44B0754E">
            <wp:extent cx="5730240" cy="2057400"/>
            <wp:effectExtent l="0" t="0" r="381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730240" cy="2057400"/>
                    </a:xfrm>
                    <a:prstGeom prst="rect">
                      <a:avLst/>
                    </a:prstGeom>
                    <a:noFill/>
                    <a:ln>
                      <a:noFill/>
                    </a:ln>
                  </pic:spPr>
                </pic:pic>
              </a:graphicData>
            </a:graphic>
          </wp:inline>
        </w:drawing>
      </w:r>
    </w:p>
    <w:p w14:paraId="5FA69332" w14:textId="3BB1EBAC" w:rsidR="00081A78" w:rsidRDefault="00081A78" w:rsidP="00081A78">
      <w:pPr>
        <w:pStyle w:val="Legenda"/>
        <w:rPr>
          <w:lang w:val="en-GB"/>
        </w:rPr>
      </w:pPr>
      <w:bookmarkStart w:id="185" w:name="_Ref114180177"/>
      <w:bookmarkStart w:id="186" w:name="_Toc117467226"/>
      <w:r>
        <w:t xml:space="preserve">Figure </w:t>
      </w:r>
      <w:r>
        <w:fldChar w:fldCharType="begin"/>
      </w:r>
      <w:r>
        <w:instrText xml:space="preserve"> SEQ Figure \* ARABIC </w:instrText>
      </w:r>
      <w:r>
        <w:fldChar w:fldCharType="separate"/>
      </w:r>
      <w:r w:rsidR="008F0E85">
        <w:rPr>
          <w:noProof/>
        </w:rPr>
        <w:t>23</w:t>
      </w:r>
      <w:r>
        <w:fldChar w:fldCharType="end"/>
      </w:r>
      <w:bookmarkEnd w:id="185"/>
      <w:r>
        <w:t xml:space="preserve"> - </w:t>
      </w:r>
      <w:proofErr w:type="spellStart"/>
      <w:r>
        <w:t>Releases</w:t>
      </w:r>
      <w:proofErr w:type="spellEnd"/>
      <w:r>
        <w:t xml:space="preserve"> </w:t>
      </w:r>
      <w:proofErr w:type="spellStart"/>
      <w:r>
        <w:t>page</w:t>
      </w:r>
      <w:proofErr w:type="spellEnd"/>
      <w:r w:rsidR="007B1EEC">
        <w:t>.</w:t>
      </w:r>
      <w:bookmarkEnd w:id="186"/>
    </w:p>
    <w:p w14:paraId="3F47379C" w14:textId="77777777" w:rsidR="00081A78" w:rsidRPr="00081A78" w:rsidRDefault="00081A78" w:rsidP="00081A78">
      <w:pPr>
        <w:pStyle w:val="Corpodetexto"/>
        <w:rPr>
          <w:lang w:val="en-GB"/>
        </w:rPr>
      </w:pPr>
    </w:p>
    <w:p w14:paraId="1469D662" w14:textId="0C4939D6" w:rsidR="00081A78" w:rsidRPr="00081A78" w:rsidRDefault="00081A78" w:rsidP="00081A78">
      <w:pPr>
        <w:pStyle w:val="Corpodetexto"/>
        <w:numPr>
          <w:ilvl w:val="0"/>
          <w:numId w:val="14"/>
        </w:numPr>
        <w:rPr>
          <w:lang w:val="en-GB"/>
        </w:rPr>
      </w:pPr>
      <w:r w:rsidRPr="00081A78">
        <w:rPr>
          <w:lang w:val="en-GB"/>
        </w:rPr>
        <w:t xml:space="preserve">The tool </w:t>
      </w:r>
      <w:r w:rsidR="00B71A7D">
        <w:rPr>
          <w:lang w:val="en-GB"/>
        </w:rPr>
        <w:t>must</w:t>
      </w:r>
      <w:r w:rsidRPr="00081A78">
        <w:rPr>
          <w:lang w:val="en-GB"/>
        </w:rPr>
        <w:t xml:space="preserve"> be unpacked into the </w:t>
      </w:r>
      <w:proofErr w:type="gramStart"/>
      <w:r w:rsidRPr="00081A78">
        <w:rPr>
          <w:lang w:val="en-GB"/>
        </w:rPr>
        <w:t>tools</w:t>
      </w:r>
      <w:proofErr w:type="gramEnd"/>
      <w:r w:rsidRPr="00081A78">
        <w:rPr>
          <w:lang w:val="en-GB"/>
        </w:rPr>
        <w:t xml:space="preserve"> directory C:\Users\35193\Documents\Arduino\tools</w:t>
      </w:r>
      <w:r>
        <w:rPr>
          <w:lang w:val="en-GB"/>
        </w:rPr>
        <w:t xml:space="preserve"> (</w:t>
      </w:r>
      <w:r>
        <w:rPr>
          <w:lang w:val="en-GB"/>
        </w:rPr>
        <w:fldChar w:fldCharType="begin"/>
      </w:r>
      <w:r>
        <w:rPr>
          <w:lang w:val="en-GB"/>
        </w:rPr>
        <w:instrText xml:space="preserve"> REF _Ref114180194 \h </w:instrText>
      </w:r>
      <w:r>
        <w:rPr>
          <w:lang w:val="en-GB"/>
        </w:rPr>
      </w:r>
      <w:r>
        <w:rPr>
          <w:lang w:val="en-GB"/>
        </w:rPr>
        <w:fldChar w:fldCharType="separate"/>
      </w:r>
      <w:r w:rsidR="008F0E85" w:rsidRPr="00D71E29">
        <w:rPr>
          <w:lang w:val="en-GB"/>
        </w:rPr>
        <w:t xml:space="preserve">Figure </w:t>
      </w:r>
      <w:r w:rsidR="008F0E85" w:rsidRPr="00D71E29">
        <w:rPr>
          <w:noProof/>
          <w:lang w:val="en-GB"/>
        </w:rPr>
        <w:t>24</w:t>
      </w:r>
      <w:r>
        <w:rPr>
          <w:lang w:val="en-GB"/>
        </w:rPr>
        <w:fldChar w:fldCharType="end"/>
      </w:r>
      <w:r>
        <w:rPr>
          <w:lang w:val="en-GB"/>
        </w:rPr>
        <w:t>).</w:t>
      </w:r>
    </w:p>
    <w:p w14:paraId="7E3F048F" w14:textId="77777777" w:rsidR="00081A78" w:rsidRDefault="00081A78" w:rsidP="00081A78">
      <w:pPr>
        <w:pStyle w:val="Corpodetexto"/>
        <w:keepNext/>
      </w:pPr>
      <w:r w:rsidRPr="00081A78">
        <w:rPr>
          <w:noProof/>
          <w:lang w:val="en-GB"/>
        </w:rPr>
        <w:drawing>
          <wp:inline distT="0" distB="0" distL="0" distR="0" wp14:anchorId="40093CCD" wp14:editId="4090FD77">
            <wp:extent cx="5730240" cy="1943100"/>
            <wp:effectExtent l="0" t="0" r="381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30240" cy="1943100"/>
                    </a:xfrm>
                    <a:prstGeom prst="rect">
                      <a:avLst/>
                    </a:prstGeom>
                    <a:noFill/>
                    <a:ln>
                      <a:noFill/>
                    </a:ln>
                  </pic:spPr>
                </pic:pic>
              </a:graphicData>
            </a:graphic>
          </wp:inline>
        </w:drawing>
      </w:r>
    </w:p>
    <w:p w14:paraId="3B5232B0" w14:textId="6602D620" w:rsidR="00081A78" w:rsidRDefault="00081A78" w:rsidP="00081A78">
      <w:pPr>
        <w:pStyle w:val="Legenda"/>
        <w:rPr>
          <w:lang w:val="en-GB"/>
        </w:rPr>
      </w:pPr>
      <w:bookmarkStart w:id="187" w:name="_Ref114180194"/>
      <w:bookmarkStart w:id="188" w:name="_Toc117467227"/>
      <w:r>
        <w:t xml:space="preserve">Figure </w:t>
      </w:r>
      <w:r>
        <w:fldChar w:fldCharType="begin"/>
      </w:r>
      <w:r>
        <w:instrText xml:space="preserve"> SEQ Figure \* ARABIC </w:instrText>
      </w:r>
      <w:r>
        <w:fldChar w:fldCharType="separate"/>
      </w:r>
      <w:r w:rsidR="008F0E85">
        <w:rPr>
          <w:noProof/>
        </w:rPr>
        <w:t>24</w:t>
      </w:r>
      <w:r>
        <w:fldChar w:fldCharType="end"/>
      </w:r>
      <w:bookmarkEnd w:id="187"/>
      <w:r>
        <w:t xml:space="preserve"> </w:t>
      </w:r>
      <w:r w:rsidR="00AF1585">
        <w:t xml:space="preserve">- </w:t>
      </w:r>
      <w:proofErr w:type="spellStart"/>
      <w:r>
        <w:t>Tools</w:t>
      </w:r>
      <w:proofErr w:type="spellEnd"/>
      <w:r>
        <w:t xml:space="preserve"> </w:t>
      </w:r>
      <w:proofErr w:type="spellStart"/>
      <w:r>
        <w:t>directory</w:t>
      </w:r>
      <w:proofErr w:type="spellEnd"/>
      <w:r w:rsidR="007B1EEC">
        <w:t>.</w:t>
      </w:r>
      <w:bookmarkEnd w:id="188"/>
    </w:p>
    <w:p w14:paraId="0D8739C2" w14:textId="77777777" w:rsidR="00081A78" w:rsidRPr="00081A78" w:rsidRDefault="00081A78" w:rsidP="00081A78">
      <w:pPr>
        <w:pStyle w:val="Corpodetexto"/>
        <w:rPr>
          <w:lang w:val="en-GB"/>
        </w:rPr>
      </w:pPr>
    </w:p>
    <w:p w14:paraId="5B6F4F8B" w14:textId="77777777" w:rsidR="00081A78" w:rsidRPr="00081A78" w:rsidRDefault="00081A78" w:rsidP="00081A78">
      <w:pPr>
        <w:pStyle w:val="Corpodetexto"/>
        <w:numPr>
          <w:ilvl w:val="0"/>
          <w:numId w:val="14"/>
        </w:numPr>
        <w:rPr>
          <w:lang w:val="en-GB"/>
        </w:rPr>
      </w:pPr>
      <w:r w:rsidRPr="00081A78">
        <w:rPr>
          <w:lang w:val="en-GB"/>
        </w:rPr>
        <w:t>Arduino IDE should be restarted.</w:t>
      </w:r>
    </w:p>
    <w:p w14:paraId="632920A4" w14:textId="77777777" w:rsidR="00081A78" w:rsidRPr="00081A78" w:rsidRDefault="00081A78" w:rsidP="00081A78">
      <w:pPr>
        <w:pStyle w:val="Corpodetexto"/>
        <w:rPr>
          <w:b/>
          <w:bCs/>
          <w:lang w:val="en-GB"/>
        </w:rPr>
      </w:pPr>
      <w:r w:rsidRPr="00081A78">
        <w:rPr>
          <w:b/>
          <w:bCs/>
          <w:lang w:val="en-GB"/>
        </w:rPr>
        <w:lastRenderedPageBreak/>
        <w:t>Usage</w:t>
      </w:r>
    </w:p>
    <w:p w14:paraId="3BD60FBE" w14:textId="77777777" w:rsidR="00081A78" w:rsidRPr="00081A78" w:rsidRDefault="00081A78" w:rsidP="00081A78">
      <w:pPr>
        <w:pStyle w:val="Corpodetexto"/>
        <w:numPr>
          <w:ilvl w:val="0"/>
          <w:numId w:val="14"/>
        </w:numPr>
        <w:rPr>
          <w:lang w:val="en-GB"/>
        </w:rPr>
      </w:pPr>
      <w:r w:rsidRPr="00081A78">
        <w:rPr>
          <w:lang w:val="en-GB"/>
        </w:rPr>
        <w:t>Compile and upload a sketch.</w:t>
      </w:r>
    </w:p>
    <w:p w14:paraId="670AC206" w14:textId="264D3039" w:rsidR="00081A78" w:rsidRPr="00081A78" w:rsidRDefault="00081A78" w:rsidP="00081A78">
      <w:pPr>
        <w:pStyle w:val="Corpodetexto"/>
        <w:numPr>
          <w:ilvl w:val="0"/>
          <w:numId w:val="14"/>
        </w:numPr>
        <w:rPr>
          <w:lang w:val="en-GB"/>
        </w:rPr>
      </w:pPr>
      <w:r>
        <w:rPr>
          <w:noProof/>
        </w:rPr>
        <mc:AlternateContent>
          <mc:Choice Requires="wps">
            <w:drawing>
              <wp:anchor distT="0" distB="0" distL="114300" distR="114300" simplePos="0" relativeHeight="251806720" behindDoc="1" locked="0" layoutInCell="1" allowOverlap="1" wp14:anchorId="4E18B1A6" wp14:editId="155886B0">
                <wp:simplePos x="0" y="0"/>
                <wp:positionH relativeFrom="column">
                  <wp:posOffset>266700</wp:posOffset>
                </wp:positionH>
                <wp:positionV relativeFrom="paragraph">
                  <wp:posOffset>2440305</wp:posOffset>
                </wp:positionV>
                <wp:extent cx="5729605" cy="635"/>
                <wp:effectExtent l="0" t="0" r="0" b="0"/>
                <wp:wrapTight wrapText="bothSides">
                  <wp:wrapPolygon edited="0">
                    <wp:start x="0" y="0"/>
                    <wp:lineTo x="0" y="21600"/>
                    <wp:lineTo x="21600" y="21600"/>
                    <wp:lineTo x="21600" y="0"/>
                  </wp:wrapPolygon>
                </wp:wrapTight>
                <wp:docPr id="137" name="Text Box 137"/>
                <wp:cNvGraphicFramePr/>
                <a:graphic xmlns:a="http://schemas.openxmlformats.org/drawingml/2006/main">
                  <a:graphicData uri="http://schemas.microsoft.com/office/word/2010/wordprocessingShape">
                    <wps:wsp>
                      <wps:cNvSpPr txBox="1"/>
                      <wps:spPr>
                        <a:xfrm>
                          <a:off x="0" y="0"/>
                          <a:ext cx="5729605" cy="635"/>
                        </a:xfrm>
                        <a:prstGeom prst="rect">
                          <a:avLst/>
                        </a:prstGeom>
                        <a:solidFill>
                          <a:prstClr val="white"/>
                        </a:solidFill>
                        <a:ln>
                          <a:noFill/>
                        </a:ln>
                      </wps:spPr>
                      <wps:txbx>
                        <w:txbxContent>
                          <w:p w14:paraId="0E97B8D7" w14:textId="22F0EDA9" w:rsidR="00081A78" w:rsidRPr="00E602E1" w:rsidRDefault="00081A78" w:rsidP="00081A78">
                            <w:pPr>
                              <w:pStyle w:val="Legenda"/>
                              <w:rPr>
                                <w:rFonts w:ascii="NewsGotT" w:eastAsia="Verdana" w:hAnsi="NewsGotT" w:cs="Verdana"/>
                                <w:sz w:val="24"/>
                                <w:szCs w:val="24"/>
                              </w:rPr>
                            </w:pPr>
                            <w:bookmarkStart w:id="189" w:name="_Ref114180215"/>
                            <w:bookmarkStart w:id="190" w:name="_Toc117467228"/>
                            <w:r>
                              <w:t xml:space="preserve">Figure </w:t>
                            </w:r>
                            <w:r>
                              <w:fldChar w:fldCharType="begin"/>
                            </w:r>
                            <w:r>
                              <w:instrText xml:space="preserve"> SEQ Figure \* ARABIC </w:instrText>
                            </w:r>
                            <w:r>
                              <w:fldChar w:fldCharType="separate"/>
                            </w:r>
                            <w:r w:rsidR="003F6946">
                              <w:rPr>
                                <w:noProof/>
                              </w:rPr>
                              <w:t>25</w:t>
                            </w:r>
                            <w:r>
                              <w:fldChar w:fldCharType="end"/>
                            </w:r>
                            <w:bookmarkEnd w:id="189"/>
                            <w:r>
                              <w:t xml:space="preserve"> - </w:t>
                            </w:r>
                            <w:proofErr w:type="spellStart"/>
                            <w:r>
                              <w:t>Runtime</w:t>
                            </w:r>
                            <w:proofErr w:type="spellEnd"/>
                            <w:r>
                              <w:t xml:space="preserve"> error</w:t>
                            </w:r>
                            <w:r w:rsidR="007B1EEC">
                              <w:t>.</w:t>
                            </w:r>
                            <w:bookmarkEnd w:id="1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18B1A6" id="Text Box 137" o:spid="_x0000_s1067" type="#_x0000_t202" style="position:absolute;left:0;text-align:left;margin-left:21pt;margin-top:192.15pt;width:451.15pt;height:.05pt;z-index:-251509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" stroked="f">
                <v:textbox style="mso-fit-shape-to-text:t" inset="0,0,0,0">
                  <w:txbxContent>
                    <w:p w14:paraId="0E97B8D7" w14:textId="22F0EDA9" w:rsidR="00081A78" w:rsidRPr="00E602E1" w:rsidRDefault="00081A78" w:rsidP="00081A78">
                      <w:pPr>
                        <w:pStyle w:val="Legenda"/>
                        <w:rPr>
                          <w:rFonts w:ascii="NewsGotT" w:eastAsia="Verdana" w:hAnsi="NewsGotT" w:cs="Verdana"/>
                          <w:sz w:val="24"/>
                          <w:szCs w:val="24"/>
                        </w:rPr>
                      </w:pPr>
                      <w:bookmarkStart w:id="191" w:name="_Ref114180215"/>
                      <w:bookmarkStart w:id="192" w:name="_Toc117467228"/>
                      <w:r>
                        <w:t xml:space="preserve">Figure </w:t>
                      </w:r>
                      <w:r>
                        <w:fldChar w:fldCharType="begin"/>
                      </w:r>
                      <w:r>
                        <w:instrText xml:space="preserve"> SEQ Figure \* ARABIC </w:instrText>
                      </w:r>
                      <w:r>
                        <w:fldChar w:fldCharType="separate"/>
                      </w:r>
                      <w:r w:rsidR="003F6946">
                        <w:rPr>
                          <w:noProof/>
                        </w:rPr>
                        <w:t>25</w:t>
                      </w:r>
                      <w:r>
                        <w:fldChar w:fldCharType="end"/>
                      </w:r>
                      <w:bookmarkEnd w:id="191"/>
                      <w:r>
                        <w:t xml:space="preserve"> - </w:t>
                      </w:r>
                      <w:proofErr w:type="spellStart"/>
                      <w:r>
                        <w:t>Runtime</w:t>
                      </w:r>
                      <w:proofErr w:type="spellEnd"/>
                      <w:r>
                        <w:t xml:space="preserve"> error</w:t>
                      </w:r>
                      <w:r w:rsidR="007B1EEC">
                        <w:t>.</w:t>
                      </w:r>
                      <w:bookmarkEnd w:id="192"/>
                    </w:p>
                  </w:txbxContent>
                </v:textbox>
                <w10:wrap type="tight"/>
              </v:shape>
            </w:pict>
          </mc:Fallback>
        </mc:AlternateContent>
      </w:r>
      <w:r w:rsidRPr="00081A78">
        <w:rPr>
          <w:noProof/>
          <w:lang w:val="en-GB"/>
        </w:rPr>
        <w:drawing>
          <wp:anchor distT="0" distB="0" distL="114300" distR="114300" simplePos="0" relativeHeight="251803648" behindDoc="1" locked="0" layoutInCell="1" allowOverlap="1" wp14:anchorId="4F83A4F5" wp14:editId="0033DA38">
            <wp:simplePos x="0" y="0"/>
            <wp:positionH relativeFrom="margin">
              <wp:align>right</wp:align>
            </wp:positionH>
            <wp:positionV relativeFrom="paragraph">
              <wp:posOffset>373380</wp:posOffset>
            </wp:positionV>
            <wp:extent cx="5729605" cy="2009775"/>
            <wp:effectExtent l="0" t="0" r="4445" b="9525"/>
            <wp:wrapTight wrapText="bothSides">
              <wp:wrapPolygon edited="0">
                <wp:start x="0" y="0"/>
                <wp:lineTo x="0" y="21498"/>
                <wp:lineTo x="21545" y="21498"/>
                <wp:lineTo x="21545" y="0"/>
                <wp:lineTo x="0" y="0"/>
              </wp:wrapPolygon>
            </wp:wrapTight>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29605" cy="2009775"/>
                    </a:xfrm>
                    <a:prstGeom prst="rect">
                      <a:avLst/>
                    </a:prstGeom>
                    <a:noFill/>
                    <a:ln>
                      <a:noFill/>
                    </a:ln>
                  </pic:spPr>
                </pic:pic>
              </a:graphicData>
            </a:graphic>
          </wp:anchor>
        </w:drawing>
      </w:r>
      <w:r w:rsidRPr="00081A78">
        <w:rPr>
          <w:lang w:val="en-GB"/>
        </w:rPr>
        <w:t xml:space="preserve">Copy the </w:t>
      </w:r>
      <w:proofErr w:type="spellStart"/>
      <w:r w:rsidRPr="00081A78">
        <w:rPr>
          <w:lang w:val="en-GB"/>
        </w:rPr>
        <w:t>backtrace</w:t>
      </w:r>
      <w:proofErr w:type="spellEnd"/>
      <w:r w:rsidRPr="00081A78">
        <w:rPr>
          <w:lang w:val="en-GB"/>
        </w:rPr>
        <w:t xml:space="preserve"> line when it fails with a runtime error</w:t>
      </w:r>
      <w:r>
        <w:rPr>
          <w:lang w:val="en-GB"/>
        </w:rPr>
        <w:t xml:space="preserve"> (</w:t>
      </w:r>
      <w:r>
        <w:rPr>
          <w:lang w:val="en-GB"/>
        </w:rPr>
        <w:fldChar w:fldCharType="begin"/>
      </w:r>
      <w:r>
        <w:rPr>
          <w:lang w:val="en-GB"/>
        </w:rPr>
        <w:instrText xml:space="preserve"> REF _Ref114180215 \h </w:instrText>
      </w:r>
      <w:r>
        <w:rPr>
          <w:lang w:val="en-GB"/>
        </w:rPr>
      </w:r>
      <w:r>
        <w:rPr>
          <w:lang w:val="en-GB"/>
        </w:rPr>
        <w:fldChar w:fldCharType="separate"/>
      </w:r>
      <w:r w:rsidR="008F0E85" w:rsidRPr="00D71E29">
        <w:rPr>
          <w:lang w:val="en-GB"/>
        </w:rPr>
        <w:t xml:space="preserve">Figure </w:t>
      </w:r>
      <w:r w:rsidR="008F0E85" w:rsidRPr="00D71E29">
        <w:rPr>
          <w:noProof/>
          <w:lang w:val="en-GB"/>
        </w:rPr>
        <w:t>25</w:t>
      </w:r>
      <w:r>
        <w:rPr>
          <w:lang w:val="en-GB"/>
        </w:rPr>
        <w:fldChar w:fldCharType="end"/>
      </w:r>
      <w:r>
        <w:rPr>
          <w:lang w:val="en-GB"/>
        </w:rPr>
        <w:t>)</w:t>
      </w:r>
      <w:r w:rsidRPr="00081A78">
        <w:rPr>
          <w:lang w:val="en-GB"/>
        </w:rPr>
        <w:t>.</w:t>
      </w:r>
    </w:p>
    <w:p w14:paraId="4D28E77F" w14:textId="74D26818" w:rsidR="00081A78" w:rsidRPr="00081A78" w:rsidRDefault="00081A78" w:rsidP="00081A78">
      <w:pPr>
        <w:pStyle w:val="Corpodetexto"/>
        <w:rPr>
          <w:lang w:val="en-GB"/>
        </w:rPr>
      </w:pPr>
    </w:p>
    <w:p w14:paraId="3545CCFA" w14:textId="23D3BCC0" w:rsidR="00081A78" w:rsidRPr="00081A78" w:rsidRDefault="00656487" w:rsidP="00081A78">
      <w:pPr>
        <w:pStyle w:val="Corpodetexto"/>
        <w:numPr>
          <w:ilvl w:val="0"/>
          <w:numId w:val="20"/>
        </w:numPr>
        <w:rPr>
          <w:lang w:val="en-GB"/>
        </w:rPr>
      </w:pPr>
      <w:r w:rsidRPr="00081A78">
        <w:rPr>
          <w:noProof/>
          <w:lang w:val="en-GB"/>
        </w:rPr>
        <w:drawing>
          <wp:anchor distT="0" distB="0" distL="114300" distR="114300" simplePos="0" relativeHeight="251804672" behindDoc="1" locked="0" layoutInCell="1" allowOverlap="1" wp14:anchorId="5151CBE6" wp14:editId="6047465F">
            <wp:simplePos x="0" y="0"/>
            <wp:positionH relativeFrom="margin">
              <wp:align>right</wp:align>
            </wp:positionH>
            <wp:positionV relativeFrom="paragraph">
              <wp:posOffset>575310</wp:posOffset>
            </wp:positionV>
            <wp:extent cx="5727700" cy="2286000"/>
            <wp:effectExtent l="0" t="0" r="6350" b="0"/>
            <wp:wrapTight wrapText="bothSides">
              <wp:wrapPolygon edited="0">
                <wp:start x="0" y="0"/>
                <wp:lineTo x="0" y="21420"/>
                <wp:lineTo x="21552" y="21420"/>
                <wp:lineTo x="21552" y="0"/>
                <wp:lineTo x="0" y="0"/>
              </wp:wrapPolygon>
            </wp:wrapTight>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27700" cy="2286000"/>
                    </a:xfrm>
                    <a:prstGeom prst="rect">
                      <a:avLst/>
                    </a:prstGeom>
                    <a:noFill/>
                    <a:ln>
                      <a:noFill/>
                    </a:ln>
                  </pic:spPr>
                </pic:pic>
              </a:graphicData>
            </a:graphic>
          </wp:anchor>
        </w:drawing>
      </w:r>
      <w:r w:rsidR="00081A78" w:rsidRPr="00081A78">
        <w:rPr>
          <w:lang w:val="en-GB"/>
        </w:rPr>
        <w:t>The result will be displayed in the bottom pane of the exception decoder once the stack trace is pasted into the top pane</w:t>
      </w:r>
      <w:r w:rsidR="00081A78">
        <w:rPr>
          <w:lang w:val="en-GB"/>
        </w:rPr>
        <w:t xml:space="preserve"> (</w:t>
      </w:r>
      <w:r w:rsidR="00081A78">
        <w:rPr>
          <w:lang w:val="en-GB"/>
        </w:rPr>
        <w:fldChar w:fldCharType="begin"/>
      </w:r>
      <w:r w:rsidR="00081A78">
        <w:rPr>
          <w:lang w:val="en-GB"/>
        </w:rPr>
        <w:instrText xml:space="preserve"> REF _Ref114180227 \h </w:instrText>
      </w:r>
      <w:r w:rsidR="00081A78">
        <w:rPr>
          <w:lang w:val="en-GB"/>
        </w:rPr>
      </w:r>
      <w:r w:rsidR="00081A78">
        <w:rPr>
          <w:lang w:val="en-GB"/>
        </w:rPr>
        <w:fldChar w:fldCharType="separate"/>
      </w:r>
      <w:r w:rsidR="008F0E85" w:rsidRPr="00D71E29">
        <w:rPr>
          <w:lang w:val="en-GB"/>
        </w:rPr>
        <w:t xml:space="preserve">Figure </w:t>
      </w:r>
      <w:r w:rsidR="008F0E85" w:rsidRPr="00D71E29">
        <w:rPr>
          <w:noProof/>
          <w:lang w:val="en-GB"/>
        </w:rPr>
        <w:t>26</w:t>
      </w:r>
      <w:r w:rsidR="00081A78">
        <w:rPr>
          <w:lang w:val="en-GB"/>
        </w:rPr>
        <w:fldChar w:fldCharType="end"/>
      </w:r>
      <w:r w:rsidR="00081A78">
        <w:rPr>
          <w:lang w:val="en-GB"/>
        </w:rPr>
        <w:t>)</w:t>
      </w:r>
      <w:r w:rsidR="00081A78" w:rsidRPr="00081A78">
        <w:rPr>
          <w:lang w:val="en-GB"/>
        </w:rPr>
        <w:t>.</w:t>
      </w:r>
    </w:p>
    <w:p w14:paraId="5DDB2B73" w14:textId="2E982DFA" w:rsidR="00541759" w:rsidRDefault="00081A78" w:rsidP="00081A78">
      <w:pPr>
        <w:pStyle w:val="Corpodetexto"/>
        <w:rPr>
          <w:lang w:val="en-GB"/>
        </w:rPr>
      </w:pPr>
      <w:r>
        <w:rPr>
          <w:noProof/>
        </w:rPr>
        <mc:AlternateContent>
          <mc:Choice Requires="wps">
            <w:drawing>
              <wp:anchor distT="0" distB="0" distL="114300" distR="114300" simplePos="0" relativeHeight="251808768" behindDoc="1" locked="0" layoutInCell="1" allowOverlap="1" wp14:anchorId="5B4431C7" wp14:editId="296394EA">
                <wp:simplePos x="0" y="0"/>
                <wp:positionH relativeFrom="column">
                  <wp:posOffset>457200</wp:posOffset>
                </wp:positionH>
                <wp:positionV relativeFrom="paragraph">
                  <wp:posOffset>2343785</wp:posOffset>
                </wp:positionV>
                <wp:extent cx="5727700" cy="635"/>
                <wp:effectExtent l="0" t="0" r="0" b="0"/>
                <wp:wrapTight wrapText="bothSides">
                  <wp:wrapPolygon edited="0">
                    <wp:start x="0" y="0"/>
                    <wp:lineTo x="0" y="21600"/>
                    <wp:lineTo x="21600" y="21600"/>
                    <wp:lineTo x="21600" y="0"/>
                  </wp:wrapPolygon>
                </wp:wrapTight>
                <wp:docPr id="138" name="Text Box 138"/>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14:paraId="5933F333" w14:textId="33F969A6" w:rsidR="00081A78" w:rsidRPr="00D944D2" w:rsidRDefault="00081A78" w:rsidP="00081A78">
                            <w:pPr>
                              <w:pStyle w:val="Legenda"/>
                              <w:rPr>
                                <w:rFonts w:ascii="NewsGotT" w:eastAsia="Verdana" w:hAnsi="NewsGotT" w:cs="Verdana"/>
                                <w:sz w:val="24"/>
                                <w:szCs w:val="24"/>
                              </w:rPr>
                            </w:pPr>
                            <w:bookmarkStart w:id="193" w:name="_Ref114180227"/>
                            <w:bookmarkStart w:id="194" w:name="_Toc117467229"/>
                            <w:r>
                              <w:t xml:space="preserve">Figure </w:t>
                            </w:r>
                            <w:r>
                              <w:fldChar w:fldCharType="begin"/>
                            </w:r>
                            <w:r>
                              <w:instrText xml:space="preserve"> SEQ Figure \* ARABIC </w:instrText>
                            </w:r>
                            <w:r>
                              <w:fldChar w:fldCharType="separate"/>
                            </w:r>
                            <w:r w:rsidR="003F6946">
                              <w:rPr>
                                <w:noProof/>
                              </w:rPr>
                              <w:t>26</w:t>
                            </w:r>
                            <w:r>
                              <w:fldChar w:fldCharType="end"/>
                            </w:r>
                            <w:bookmarkEnd w:id="193"/>
                            <w:r>
                              <w:t xml:space="preserve"> - </w:t>
                            </w:r>
                            <w:proofErr w:type="spellStart"/>
                            <w:r>
                              <w:t>Exception</w:t>
                            </w:r>
                            <w:proofErr w:type="spellEnd"/>
                            <w:r>
                              <w:t xml:space="preserve"> </w:t>
                            </w:r>
                            <w:proofErr w:type="spellStart"/>
                            <w:r>
                              <w:t>Decoder</w:t>
                            </w:r>
                            <w:proofErr w:type="spellEnd"/>
                            <w:r w:rsidR="007B1EEC">
                              <w:t>.</w:t>
                            </w:r>
                            <w:bookmarkEnd w:id="1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4431C7" id="Text Box 138" o:spid="_x0000_s1068" type="#_x0000_t202" style="position:absolute;left:0;text-align:left;margin-left:36pt;margin-top:184.55pt;width:451pt;height:.05pt;z-index:-251507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" stroked="f">
                <v:textbox style="mso-fit-shape-to-text:t" inset="0,0,0,0">
                  <w:txbxContent>
                    <w:p w14:paraId="5933F333" w14:textId="33F969A6" w:rsidR="00081A78" w:rsidRPr="00D944D2" w:rsidRDefault="00081A78" w:rsidP="00081A78">
                      <w:pPr>
                        <w:pStyle w:val="Legenda"/>
                        <w:rPr>
                          <w:rFonts w:ascii="NewsGotT" w:eastAsia="Verdana" w:hAnsi="NewsGotT" w:cs="Verdana"/>
                          <w:sz w:val="24"/>
                          <w:szCs w:val="24"/>
                        </w:rPr>
                      </w:pPr>
                      <w:bookmarkStart w:id="195" w:name="_Ref114180227"/>
                      <w:bookmarkStart w:id="196" w:name="_Toc117467229"/>
                      <w:r>
                        <w:t xml:space="preserve">Figure </w:t>
                      </w:r>
                      <w:r>
                        <w:fldChar w:fldCharType="begin"/>
                      </w:r>
                      <w:r>
                        <w:instrText xml:space="preserve"> SEQ Figure \* ARABIC </w:instrText>
                      </w:r>
                      <w:r>
                        <w:fldChar w:fldCharType="separate"/>
                      </w:r>
                      <w:r w:rsidR="003F6946">
                        <w:rPr>
                          <w:noProof/>
                        </w:rPr>
                        <w:t>26</w:t>
                      </w:r>
                      <w:r>
                        <w:fldChar w:fldCharType="end"/>
                      </w:r>
                      <w:bookmarkEnd w:id="195"/>
                      <w:r>
                        <w:t xml:space="preserve"> - </w:t>
                      </w:r>
                      <w:proofErr w:type="spellStart"/>
                      <w:r>
                        <w:t>Exception</w:t>
                      </w:r>
                      <w:proofErr w:type="spellEnd"/>
                      <w:r>
                        <w:t xml:space="preserve"> </w:t>
                      </w:r>
                      <w:proofErr w:type="spellStart"/>
                      <w:r>
                        <w:t>Decoder</w:t>
                      </w:r>
                      <w:proofErr w:type="spellEnd"/>
                      <w:r w:rsidR="007B1EEC">
                        <w:t>.</w:t>
                      </w:r>
                      <w:bookmarkEnd w:id="196"/>
                    </w:p>
                  </w:txbxContent>
                </v:textbox>
                <w10:wrap type="tight"/>
              </v:shape>
            </w:pict>
          </mc:Fallback>
        </mc:AlternateContent>
      </w:r>
    </w:p>
    <w:p w14:paraId="0E303EE4" w14:textId="0284C6A8" w:rsidR="003272E6" w:rsidRDefault="003272E6" w:rsidP="00F211FD">
      <w:pPr>
        <w:pStyle w:val="Ttulo2"/>
        <w:rPr>
          <w:lang w:val="en-GB"/>
        </w:rPr>
      </w:pPr>
      <w:bookmarkStart w:id="197" w:name="_Toc117467177"/>
      <w:r>
        <w:rPr>
          <w:lang w:val="en-GB"/>
        </w:rPr>
        <w:t>Tag Internal Architecture</w:t>
      </w:r>
      <w:bookmarkEnd w:id="197"/>
    </w:p>
    <w:p w14:paraId="3CD404FD" w14:textId="54DF5404" w:rsidR="003272E6" w:rsidRDefault="003272E6" w:rsidP="003272E6">
      <w:pPr>
        <w:pStyle w:val="Corpodetexto"/>
        <w:rPr>
          <w:lang w:val="en-GB"/>
        </w:rPr>
      </w:pPr>
      <w:r w:rsidRPr="003272E6">
        <w:rPr>
          <w:lang w:val="en-GB"/>
        </w:rPr>
        <w:t>This</w:t>
      </w:r>
      <w:r w:rsidRPr="00E70708">
        <w:rPr>
          <w:lang w:val="en-GB"/>
        </w:rPr>
        <w:t xml:space="preserve"> section describe</w:t>
      </w:r>
      <w:r w:rsidRPr="003272E6">
        <w:rPr>
          <w:lang w:val="en-GB"/>
        </w:rPr>
        <w:t xml:space="preserve">s </w:t>
      </w:r>
      <w:r w:rsidRPr="00E70708">
        <w:rPr>
          <w:lang w:val="en-GB"/>
        </w:rPr>
        <w:t>the features that exist in</w:t>
      </w:r>
      <w:r w:rsidRPr="003272E6">
        <w:rPr>
          <w:lang w:val="en-GB"/>
        </w:rPr>
        <w:t xml:space="preserve"> the</w:t>
      </w:r>
      <w:r w:rsidRPr="00E70708">
        <w:rPr>
          <w:lang w:val="en-GB"/>
        </w:rPr>
        <w:t xml:space="preserve"> ESP32</w:t>
      </w:r>
      <w:r w:rsidRPr="003272E6">
        <w:rPr>
          <w:lang w:val="en-GB"/>
        </w:rPr>
        <w:t xml:space="preserve">, </w:t>
      </w:r>
      <w:r w:rsidR="00892EE6">
        <w:rPr>
          <w:lang w:val="en-GB"/>
        </w:rPr>
        <w:t>the tag software's architecture, and</w:t>
      </w:r>
      <w:r>
        <w:rPr>
          <w:lang w:val="en-GB"/>
        </w:rPr>
        <w:t xml:space="preserve"> its </w:t>
      </w:r>
      <w:r w:rsidRPr="00E70708">
        <w:rPr>
          <w:lang w:val="en-GB"/>
        </w:rPr>
        <w:t>implementation detail</w:t>
      </w:r>
      <w:r>
        <w:rPr>
          <w:lang w:val="en-GB"/>
        </w:rPr>
        <w:t>s.</w:t>
      </w:r>
    </w:p>
    <w:p w14:paraId="5C43D28F" w14:textId="1F28A82A" w:rsidR="003272E6" w:rsidRDefault="003272E6" w:rsidP="003272E6">
      <w:pPr>
        <w:pStyle w:val="Corpodetexto"/>
        <w:rPr>
          <w:lang w:val="en-GB"/>
        </w:rPr>
      </w:pPr>
    </w:p>
    <w:p w14:paraId="75C81827" w14:textId="6BB30F3D" w:rsidR="00541759" w:rsidRDefault="00541759" w:rsidP="003272E6">
      <w:pPr>
        <w:pStyle w:val="Corpodetexto"/>
        <w:rPr>
          <w:lang w:val="en-GB"/>
        </w:rPr>
      </w:pPr>
    </w:p>
    <w:p w14:paraId="58B6C199" w14:textId="77777777" w:rsidR="00B80E72" w:rsidRPr="00035CD1" w:rsidRDefault="00B80E72" w:rsidP="00B80E72">
      <w:pPr>
        <w:widowControl/>
        <w:autoSpaceDE/>
        <w:autoSpaceDN/>
        <w:spacing w:after="160"/>
        <w:ind w:left="360"/>
        <w:contextualSpacing/>
        <w:rPr>
          <w:rFonts w:ascii="NewsGotT" w:hAnsi="NewsGotT"/>
          <w:szCs w:val="24"/>
          <w:lang w:val="en-GB"/>
        </w:rPr>
      </w:pPr>
    </w:p>
    <w:p w14:paraId="1B7A749D" w14:textId="2BB4F8BA" w:rsidR="003272E6" w:rsidRPr="0086379C" w:rsidRDefault="003272E6" w:rsidP="003272E6">
      <w:pPr>
        <w:pStyle w:val="PargrafodaLista"/>
        <w:widowControl/>
        <w:numPr>
          <w:ilvl w:val="0"/>
          <w:numId w:val="34"/>
        </w:numPr>
        <w:autoSpaceDE/>
        <w:autoSpaceDN/>
        <w:spacing w:before="0" w:after="160"/>
        <w:contextualSpacing/>
        <w:rPr>
          <w:rFonts w:ascii="NewsGotT" w:hAnsi="NewsGotT"/>
          <w:szCs w:val="24"/>
        </w:rPr>
      </w:pPr>
      <w:proofErr w:type="spellStart"/>
      <w:r>
        <w:rPr>
          <w:rFonts w:ascii="NewsGotT" w:hAnsi="NewsGotT"/>
          <w:szCs w:val="24"/>
        </w:rPr>
        <w:lastRenderedPageBreak/>
        <w:t>Debug</w:t>
      </w:r>
      <w:proofErr w:type="spellEnd"/>
    </w:p>
    <w:p w14:paraId="43D85FB6" w14:textId="77777777" w:rsidR="003272E6" w:rsidRPr="003272E6" w:rsidRDefault="003272E6" w:rsidP="003272E6">
      <w:pPr>
        <w:rPr>
          <w:rFonts w:ascii="NewsGotT" w:hAnsi="NewsGotT"/>
          <w:szCs w:val="24"/>
          <w:lang w:val="en-GB"/>
        </w:rPr>
      </w:pPr>
      <w:r w:rsidRPr="003272E6">
        <w:rPr>
          <w:rFonts w:ascii="NewsGotT" w:hAnsi="NewsGotT"/>
          <w:szCs w:val="24"/>
          <w:lang w:val="en-GB"/>
        </w:rPr>
        <w:t xml:space="preserve">A </w:t>
      </w:r>
      <w:proofErr w:type="spellStart"/>
      <w:r w:rsidRPr="003272E6">
        <w:rPr>
          <w:rFonts w:ascii="NewsGotT" w:hAnsi="NewsGotT"/>
          <w:szCs w:val="24"/>
          <w:lang w:val="en-GB"/>
        </w:rPr>
        <w:t>serial.print</w:t>
      </w:r>
      <w:proofErr w:type="spellEnd"/>
      <w:r w:rsidRPr="003272E6">
        <w:rPr>
          <w:rFonts w:ascii="NewsGotT" w:hAnsi="NewsGotT"/>
          <w:szCs w:val="24"/>
          <w:lang w:val="en-GB"/>
        </w:rPr>
        <w:t xml:space="preserve"> statement used for debugging is data coming out of the serial Port. The TX pin on the chip of the ESP32 connects to the USB port and transmits messages in both directions as the programme requires.</w:t>
      </w:r>
    </w:p>
    <w:p w14:paraId="5EDC9731" w14:textId="77777777" w:rsidR="003272E6" w:rsidRPr="003272E6" w:rsidRDefault="003272E6" w:rsidP="003272E6">
      <w:pPr>
        <w:rPr>
          <w:rFonts w:ascii="NewsGotT" w:hAnsi="NewsGotT"/>
          <w:szCs w:val="24"/>
          <w:lang w:val="en-GB"/>
        </w:rPr>
      </w:pPr>
      <w:r w:rsidRPr="003272E6">
        <w:rPr>
          <w:rFonts w:ascii="NewsGotT" w:hAnsi="NewsGotT"/>
          <w:szCs w:val="24"/>
          <w:lang w:val="en-GB"/>
        </w:rPr>
        <w:t xml:space="preserve">The program can significantly bloat if there are too many </w:t>
      </w:r>
      <w:proofErr w:type="spellStart"/>
      <w:proofErr w:type="gramStart"/>
      <w:r w:rsidRPr="003272E6">
        <w:rPr>
          <w:rFonts w:ascii="NewsGotT" w:hAnsi="NewsGotT"/>
          <w:szCs w:val="24"/>
          <w:lang w:val="en-GB"/>
        </w:rPr>
        <w:t>serial</w:t>
      </w:r>
      <w:proofErr w:type="gramEnd"/>
      <w:r w:rsidRPr="003272E6">
        <w:rPr>
          <w:rFonts w:ascii="NewsGotT" w:hAnsi="NewsGotT"/>
          <w:szCs w:val="24"/>
          <w:lang w:val="en-GB"/>
        </w:rPr>
        <w:t>.print</w:t>
      </w:r>
      <w:proofErr w:type="spellEnd"/>
      <w:r w:rsidRPr="003272E6">
        <w:rPr>
          <w:rFonts w:ascii="NewsGotT" w:hAnsi="NewsGotT"/>
          <w:szCs w:val="24"/>
          <w:lang w:val="en-GB"/>
        </w:rPr>
        <w:t xml:space="preserve"> statements taking up memory. </w:t>
      </w:r>
      <w:proofErr w:type="spellStart"/>
      <w:r w:rsidRPr="003272E6">
        <w:rPr>
          <w:rFonts w:ascii="NewsGotT" w:hAnsi="NewsGotT"/>
          <w:szCs w:val="24"/>
          <w:lang w:val="en-GB"/>
        </w:rPr>
        <w:t>Serial.print</w:t>
      </w:r>
      <w:proofErr w:type="spellEnd"/>
      <w:r w:rsidRPr="003272E6">
        <w:rPr>
          <w:rFonts w:ascii="NewsGotT" w:hAnsi="NewsGotT"/>
          <w:szCs w:val="24"/>
          <w:lang w:val="en-GB"/>
        </w:rPr>
        <w:t xml:space="preserve"> strings use SRAM (runtime memory) and slow down the sketch because the UART that transmits all the messages is slower than the processor.</w:t>
      </w:r>
    </w:p>
    <w:p w14:paraId="4FA116FB" w14:textId="5493BBAE" w:rsidR="003272E6" w:rsidRPr="003272E6" w:rsidRDefault="003272E6" w:rsidP="003272E6">
      <w:pPr>
        <w:rPr>
          <w:rFonts w:ascii="NewsGotT" w:hAnsi="NewsGotT"/>
          <w:szCs w:val="24"/>
          <w:lang w:val="en-GB"/>
        </w:rPr>
      </w:pPr>
      <w:r w:rsidRPr="003272E6">
        <w:rPr>
          <w:rFonts w:ascii="NewsGotT" w:hAnsi="NewsGotT"/>
          <w:szCs w:val="24"/>
          <w:lang w:val="en-GB"/>
        </w:rPr>
        <w:t>A pre-processor is incorporated that defines whether or not debugging is on so that memory can be saved</w:t>
      </w:r>
      <w:r w:rsidR="00BB2B24">
        <w:rPr>
          <w:rFonts w:ascii="NewsGotT" w:hAnsi="NewsGotT"/>
          <w:szCs w:val="24"/>
          <w:lang w:val="en-GB"/>
        </w:rPr>
        <w:t xml:space="preserve"> </w:t>
      </w:r>
      <w:r w:rsidR="00BB2B24">
        <w:rPr>
          <w:rFonts w:ascii="NewsGotT" w:hAnsi="NewsGotT"/>
          <w:szCs w:val="24"/>
          <w:lang w:val="en-GB"/>
        </w:rPr>
        <w:fldChar w:fldCharType="begin"/>
      </w:r>
      <w:r w:rsidR="00BB2B24">
        <w:rPr>
          <w:rFonts w:ascii="NewsGotT" w:hAnsi="NewsGotT"/>
          <w:szCs w:val="24"/>
          <w:lang w:val="en-GB"/>
        </w:rPr>
        <w:instrText xml:space="preserve"> ADDIN ZOTERO_ITEM CSL_CITATION {"citationID":"aNhXtfMC","properties":{"formattedCitation":"(Ralph S Bacon, 2021)","plainCitation":"(Ralph S Bacon, 2021)","noteIndex":0},"citationItems":[{"id":80,"uris":["http://zotero.org/users/local/xwgav5Ui/items/XYPAVINW"],"itemData":{"id":80,"type":"motion_picture","dimensions":"26:38","source":"YouTube","title":"STOP using Serial.print","URL":"https://www.youtube.com/watch?v=--KxxMaiwSE","director":[{"literal":"Ralph S Bacon"}],"accessed":{"date-parts":[["2022",10,21]]},"issued":{"date-parts":[["2021",9,3]]}}}],"schema":"https://github.com/citation-style-language/schema/raw/master/csl-citation.json"} </w:instrText>
      </w:r>
      <w:r w:rsidR="00BB2B24">
        <w:rPr>
          <w:rFonts w:ascii="NewsGotT" w:hAnsi="NewsGotT"/>
          <w:szCs w:val="24"/>
          <w:lang w:val="en-GB"/>
        </w:rPr>
        <w:fldChar w:fldCharType="separate"/>
      </w:r>
      <w:r w:rsidR="00BB2B24" w:rsidRPr="00BB2B24">
        <w:rPr>
          <w:rFonts w:ascii="NewsGotT" w:hAnsi="NewsGotT"/>
          <w:lang w:val="en-GB"/>
        </w:rPr>
        <w:t>(Ralph S Bacon, 2021)</w:t>
      </w:r>
      <w:r w:rsidR="00BB2B24">
        <w:rPr>
          <w:rFonts w:ascii="NewsGotT" w:hAnsi="NewsGotT"/>
          <w:szCs w:val="24"/>
          <w:lang w:val="en-GB"/>
        </w:rPr>
        <w:fldChar w:fldCharType="end"/>
      </w:r>
      <w:r w:rsidRPr="003272E6">
        <w:rPr>
          <w:rFonts w:ascii="NewsGotT" w:hAnsi="NewsGotT"/>
          <w:szCs w:val="24"/>
          <w:lang w:val="en-GB"/>
        </w:rPr>
        <w:t>.</w:t>
      </w:r>
    </w:p>
    <w:p w14:paraId="71FB6F66"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C586C0"/>
          <w:sz w:val="21"/>
          <w:szCs w:val="21"/>
          <w:lang w:val="en-GB" w:eastAsia="en-GB"/>
        </w:rPr>
        <w:t>#</w:t>
      </w:r>
      <w:proofErr w:type="gramStart"/>
      <w:r w:rsidRPr="003272E6">
        <w:rPr>
          <w:rFonts w:ascii="Consolas" w:eastAsia="Times New Roman" w:hAnsi="Consolas" w:cs="Times New Roman"/>
          <w:color w:val="C586C0"/>
          <w:sz w:val="21"/>
          <w:szCs w:val="21"/>
          <w:lang w:val="en-GB" w:eastAsia="en-GB"/>
        </w:rPr>
        <w:t>define</w:t>
      </w:r>
      <w:proofErr w:type="gramEnd"/>
      <w:r w:rsidRPr="003272E6">
        <w:rPr>
          <w:rFonts w:ascii="Consolas" w:eastAsia="Times New Roman" w:hAnsi="Consolas" w:cs="Times New Roman"/>
          <w:color w:val="569CD6"/>
          <w:sz w:val="21"/>
          <w:szCs w:val="21"/>
          <w:lang w:val="en-GB" w:eastAsia="en-GB"/>
        </w:rPr>
        <w:t xml:space="preserve"> DEBUG </w:t>
      </w:r>
      <w:r w:rsidRPr="003272E6">
        <w:rPr>
          <w:rFonts w:ascii="Consolas" w:eastAsia="Times New Roman" w:hAnsi="Consolas" w:cs="Times New Roman"/>
          <w:color w:val="B5CEA8"/>
          <w:sz w:val="21"/>
          <w:szCs w:val="21"/>
          <w:lang w:val="en-GB" w:eastAsia="en-GB"/>
        </w:rPr>
        <w:t>1</w:t>
      </w:r>
    </w:p>
    <w:p w14:paraId="55EDA28D"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p>
    <w:p w14:paraId="1881D6DD"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C586C0"/>
          <w:sz w:val="21"/>
          <w:szCs w:val="21"/>
          <w:lang w:val="en-GB" w:eastAsia="en-GB"/>
        </w:rPr>
        <w:t>#</w:t>
      </w:r>
      <w:proofErr w:type="gramStart"/>
      <w:r w:rsidRPr="003272E6">
        <w:rPr>
          <w:rFonts w:ascii="Consolas" w:eastAsia="Times New Roman" w:hAnsi="Consolas" w:cs="Times New Roman"/>
          <w:color w:val="C586C0"/>
          <w:sz w:val="21"/>
          <w:szCs w:val="21"/>
          <w:lang w:val="en-GB" w:eastAsia="en-GB"/>
        </w:rPr>
        <w:t>if</w:t>
      </w:r>
      <w:proofErr w:type="gramEnd"/>
      <w:r w:rsidRPr="003272E6">
        <w:rPr>
          <w:rFonts w:ascii="Consolas" w:eastAsia="Times New Roman" w:hAnsi="Consolas" w:cs="Times New Roman"/>
          <w:color w:val="569CD6"/>
          <w:sz w:val="21"/>
          <w:szCs w:val="21"/>
          <w:lang w:val="en-GB" w:eastAsia="en-GB"/>
        </w:rPr>
        <w:t xml:space="preserve"> DEBUG </w:t>
      </w:r>
      <w:r w:rsidRPr="003272E6">
        <w:rPr>
          <w:rFonts w:ascii="Consolas" w:eastAsia="Times New Roman" w:hAnsi="Consolas" w:cs="Times New Roman"/>
          <w:color w:val="D4D4D4"/>
          <w:sz w:val="21"/>
          <w:szCs w:val="21"/>
          <w:lang w:val="en-GB" w:eastAsia="en-GB"/>
        </w:rPr>
        <w:t>==</w:t>
      </w:r>
      <w:r w:rsidRPr="003272E6">
        <w:rPr>
          <w:rFonts w:ascii="Consolas" w:eastAsia="Times New Roman" w:hAnsi="Consolas" w:cs="Times New Roman"/>
          <w:color w:val="569CD6"/>
          <w:sz w:val="21"/>
          <w:szCs w:val="21"/>
          <w:lang w:val="en-GB" w:eastAsia="en-GB"/>
        </w:rPr>
        <w:t xml:space="preserve"> </w:t>
      </w:r>
      <w:r w:rsidRPr="003272E6">
        <w:rPr>
          <w:rFonts w:ascii="Consolas" w:eastAsia="Times New Roman" w:hAnsi="Consolas" w:cs="Times New Roman"/>
          <w:color w:val="B5CEA8"/>
          <w:sz w:val="21"/>
          <w:szCs w:val="21"/>
          <w:lang w:val="en-GB" w:eastAsia="en-GB"/>
        </w:rPr>
        <w:t>1</w:t>
      </w:r>
    </w:p>
    <w:p w14:paraId="481C9561"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C586C0"/>
          <w:sz w:val="21"/>
          <w:szCs w:val="21"/>
          <w:lang w:val="en-GB" w:eastAsia="en-GB"/>
        </w:rPr>
        <w:t>#</w:t>
      </w:r>
      <w:proofErr w:type="gramStart"/>
      <w:r w:rsidRPr="003272E6">
        <w:rPr>
          <w:rFonts w:ascii="Consolas" w:eastAsia="Times New Roman" w:hAnsi="Consolas" w:cs="Times New Roman"/>
          <w:color w:val="C586C0"/>
          <w:sz w:val="21"/>
          <w:szCs w:val="21"/>
          <w:lang w:val="en-GB" w:eastAsia="en-GB"/>
        </w:rPr>
        <w:t>define</w:t>
      </w:r>
      <w:proofErr w:type="gramEnd"/>
      <w:r w:rsidRPr="003272E6">
        <w:rPr>
          <w:rFonts w:ascii="Consolas" w:eastAsia="Times New Roman" w:hAnsi="Consolas" w:cs="Times New Roman"/>
          <w:color w:val="569CD6"/>
          <w:sz w:val="21"/>
          <w:szCs w:val="21"/>
          <w:lang w:val="en-GB" w:eastAsia="en-GB"/>
        </w:rPr>
        <w:t xml:space="preserve"> debug(</w:t>
      </w:r>
      <w:r w:rsidRPr="003272E6">
        <w:rPr>
          <w:rFonts w:ascii="Consolas" w:eastAsia="Times New Roman" w:hAnsi="Consolas" w:cs="Times New Roman"/>
          <w:color w:val="9CDCFE"/>
          <w:sz w:val="21"/>
          <w:szCs w:val="21"/>
          <w:lang w:val="en-GB" w:eastAsia="en-GB"/>
        </w:rPr>
        <w:t>x</w:t>
      </w:r>
      <w:r w:rsidRPr="003272E6">
        <w:rPr>
          <w:rFonts w:ascii="Consolas" w:eastAsia="Times New Roman" w:hAnsi="Consolas" w:cs="Times New Roman"/>
          <w:color w:val="569CD6"/>
          <w:sz w:val="21"/>
          <w:szCs w:val="21"/>
          <w:lang w:val="en-GB" w:eastAsia="en-GB"/>
        </w:rPr>
        <w:t xml:space="preserve">) </w:t>
      </w:r>
      <w:proofErr w:type="spellStart"/>
      <w:r w:rsidRPr="003272E6">
        <w:rPr>
          <w:rFonts w:ascii="Consolas" w:eastAsia="Times New Roman" w:hAnsi="Consolas" w:cs="Times New Roman"/>
          <w:color w:val="9CDCFE"/>
          <w:sz w:val="21"/>
          <w:szCs w:val="21"/>
          <w:lang w:val="en-GB" w:eastAsia="en-GB"/>
        </w:rPr>
        <w:t>Serial</w:t>
      </w:r>
      <w:r w:rsidRPr="003272E6">
        <w:rPr>
          <w:rFonts w:ascii="Consolas" w:eastAsia="Times New Roman" w:hAnsi="Consolas" w:cs="Times New Roman"/>
          <w:color w:val="569CD6"/>
          <w:sz w:val="21"/>
          <w:szCs w:val="21"/>
          <w:lang w:val="en-GB" w:eastAsia="en-GB"/>
        </w:rPr>
        <w:t>.</w:t>
      </w:r>
      <w:r w:rsidRPr="003272E6">
        <w:rPr>
          <w:rFonts w:ascii="Consolas" w:eastAsia="Times New Roman" w:hAnsi="Consolas" w:cs="Times New Roman"/>
          <w:color w:val="DCDCAA"/>
          <w:sz w:val="21"/>
          <w:szCs w:val="21"/>
          <w:lang w:val="en-GB" w:eastAsia="en-GB"/>
        </w:rPr>
        <w:t>print</w:t>
      </w:r>
      <w:proofErr w:type="spellEnd"/>
      <w:r w:rsidRPr="003272E6">
        <w:rPr>
          <w:rFonts w:ascii="Consolas" w:eastAsia="Times New Roman" w:hAnsi="Consolas" w:cs="Times New Roman"/>
          <w:color w:val="569CD6"/>
          <w:sz w:val="21"/>
          <w:szCs w:val="21"/>
          <w:lang w:val="en-GB" w:eastAsia="en-GB"/>
        </w:rPr>
        <w:t>(x)</w:t>
      </w:r>
    </w:p>
    <w:p w14:paraId="0B9B93D1"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C586C0"/>
          <w:sz w:val="21"/>
          <w:szCs w:val="21"/>
          <w:lang w:val="en-GB" w:eastAsia="en-GB"/>
        </w:rPr>
        <w:t>#</w:t>
      </w:r>
      <w:proofErr w:type="gramStart"/>
      <w:r w:rsidRPr="003272E6">
        <w:rPr>
          <w:rFonts w:ascii="Consolas" w:eastAsia="Times New Roman" w:hAnsi="Consolas" w:cs="Times New Roman"/>
          <w:color w:val="C586C0"/>
          <w:sz w:val="21"/>
          <w:szCs w:val="21"/>
          <w:lang w:val="en-GB" w:eastAsia="en-GB"/>
        </w:rPr>
        <w:t>define</w:t>
      </w:r>
      <w:proofErr w:type="gramEnd"/>
      <w:r w:rsidRPr="003272E6">
        <w:rPr>
          <w:rFonts w:ascii="Consolas" w:eastAsia="Times New Roman" w:hAnsi="Consolas" w:cs="Times New Roman"/>
          <w:color w:val="569CD6"/>
          <w:sz w:val="21"/>
          <w:szCs w:val="21"/>
          <w:lang w:val="en-GB" w:eastAsia="en-GB"/>
        </w:rPr>
        <w:t xml:space="preserve"> </w:t>
      </w:r>
      <w:proofErr w:type="spellStart"/>
      <w:r w:rsidRPr="003272E6">
        <w:rPr>
          <w:rFonts w:ascii="Consolas" w:eastAsia="Times New Roman" w:hAnsi="Consolas" w:cs="Times New Roman"/>
          <w:color w:val="569CD6"/>
          <w:sz w:val="21"/>
          <w:szCs w:val="21"/>
          <w:lang w:val="en-GB" w:eastAsia="en-GB"/>
        </w:rPr>
        <w:t>debugln</w:t>
      </w:r>
      <w:proofErr w:type="spellEnd"/>
      <w:r w:rsidRPr="003272E6">
        <w:rPr>
          <w:rFonts w:ascii="Consolas" w:eastAsia="Times New Roman" w:hAnsi="Consolas" w:cs="Times New Roman"/>
          <w:color w:val="569CD6"/>
          <w:sz w:val="21"/>
          <w:szCs w:val="21"/>
          <w:lang w:val="en-GB" w:eastAsia="en-GB"/>
        </w:rPr>
        <w:t>(</w:t>
      </w:r>
      <w:r w:rsidRPr="003272E6">
        <w:rPr>
          <w:rFonts w:ascii="Consolas" w:eastAsia="Times New Roman" w:hAnsi="Consolas" w:cs="Times New Roman"/>
          <w:color w:val="9CDCFE"/>
          <w:sz w:val="21"/>
          <w:szCs w:val="21"/>
          <w:lang w:val="en-GB" w:eastAsia="en-GB"/>
        </w:rPr>
        <w:t>x</w:t>
      </w:r>
      <w:r w:rsidRPr="003272E6">
        <w:rPr>
          <w:rFonts w:ascii="Consolas" w:eastAsia="Times New Roman" w:hAnsi="Consolas" w:cs="Times New Roman"/>
          <w:color w:val="569CD6"/>
          <w:sz w:val="21"/>
          <w:szCs w:val="21"/>
          <w:lang w:val="en-GB" w:eastAsia="en-GB"/>
        </w:rPr>
        <w:t xml:space="preserve">) </w:t>
      </w:r>
      <w:proofErr w:type="spellStart"/>
      <w:r w:rsidRPr="003272E6">
        <w:rPr>
          <w:rFonts w:ascii="Consolas" w:eastAsia="Times New Roman" w:hAnsi="Consolas" w:cs="Times New Roman"/>
          <w:color w:val="9CDCFE"/>
          <w:sz w:val="21"/>
          <w:szCs w:val="21"/>
          <w:lang w:val="en-GB" w:eastAsia="en-GB"/>
        </w:rPr>
        <w:t>Serial</w:t>
      </w:r>
      <w:r w:rsidRPr="003272E6">
        <w:rPr>
          <w:rFonts w:ascii="Consolas" w:eastAsia="Times New Roman" w:hAnsi="Consolas" w:cs="Times New Roman"/>
          <w:color w:val="569CD6"/>
          <w:sz w:val="21"/>
          <w:szCs w:val="21"/>
          <w:lang w:val="en-GB" w:eastAsia="en-GB"/>
        </w:rPr>
        <w:t>.</w:t>
      </w:r>
      <w:r w:rsidRPr="003272E6">
        <w:rPr>
          <w:rFonts w:ascii="Consolas" w:eastAsia="Times New Roman" w:hAnsi="Consolas" w:cs="Times New Roman"/>
          <w:color w:val="DCDCAA"/>
          <w:sz w:val="21"/>
          <w:szCs w:val="21"/>
          <w:lang w:val="en-GB" w:eastAsia="en-GB"/>
        </w:rPr>
        <w:t>println</w:t>
      </w:r>
      <w:proofErr w:type="spellEnd"/>
      <w:r w:rsidRPr="003272E6">
        <w:rPr>
          <w:rFonts w:ascii="Consolas" w:eastAsia="Times New Roman" w:hAnsi="Consolas" w:cs="Times New Roman"/>
          <w:color w:val="569CD6"/>
          <w:sz w:val="21"/>
          <w:szCs w:val="21"/>
          <w:lang w:val="en-GB" w:eastAsia="en-GB"/>
        </w:rPr>
        <w:t>(x)</w:t>
      </w:r>
    </w:p>
    <w:p w14:paraId="6A8269C7"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C586C0"/>
          <w:sz w:val="21"/>
          <w:szCs w:val="21"/>
          <w:lang w:val="en-GB" w:eastAsia="en-GB"/>
        </w:rPr>
        <w:t>#define</w:t>
      </w:r>
      <w:r w:rsidRPr="003272E6">
        <w:rPr>
          <w:rFonts w:ascii="Consolas" w:eastAsia="Times New Roman" w:hAnsi="Consolas" w:cs="Times New Roman"/>
          <w:color w:val="569CD6"/>
          <w:sz w:val="21"/>
          <w:szCs w:val="21"/>
          <w:lang w:val="en-GB" w:eastAsia="en-GB"/>
        </w:rPr>
        <w:t xml:space="preserve"> </w:t>
      </w:r>
      <w:proofErr w:type="spellStart"/>
      <w:proofErr w:type="gramStart"/>
      <w:r w:rsidRPr="003272E6">
        <w:rPr>
          <w:rFonts w:ascii="Consolas" w:eastAsia="Times New Roman" w:hAnsi="Consolas" w:cs="Times New Roman"/>
          <w:color w:val="569CD6"/>
          <w:sz w:val="21"/>
          <w:szCs w:val="21"/>
          <w:lang w:val="en-GB" w:eastAsia="en-GB"/>
        </w:rPr>
        <w:t>debugf</w:t>
      </w:r>
      <w:proofErr w:type="spellEnd"/>
      <w:r w:rsidRPr="003272E6">
        <w:rPr>
          <w:rFonts w:ascii="Consolas" w:eastAsia="Times New Roman" w:hAnsi="Consolas" w:cs="Times New Roman"/>
          <w:color w:val="569CD6"/>
          <w:sz w:val="21"/>
          <w:szCs w:val="21"/>
          <w:lang w:val="en-GB" w:eastAsia="en-GB"/>
        </w:rPr>
        <w:t>(</w:t>
      </w:r>
      <w:proofErr w:type="gramEnd"/>
      <w:r w:rsidRPr="003272E6">
        <w:rPr>
          <w:rFonts w:ascii="Consolas" w:eastAsia="Times New Roman" w:hAnsi="Consolas" w:cs="Times New Roman"/>
          <w:color w:val="9CDCFE"/>
          <w:sz w:val="21"/>
          <w:szCs w:val="21"/>
          <w:lang w:val="en-GB" w:eastAsia="en-GB"/>
        </w:rPr>
        <w:t>x</w:t>
      </w:r>
      <w:r w:rsidRPr="003272E6">
        <w:rPr>
          <w:rFonts w:ascii="Consolas" w:eastAsia="Times New Roman" w:hAnsi="Consolas" w:cs="Times New Roman"/>
          <w:color w:val="569CD6"/>
          <w:sz w:val="21"/>
          <w:szCs w:val="21"/>
          <w:lang w:val="en-GB" w:eastAsia="en-GB"/>
        </w:rPr>
        <w:t xml:space="preserve"> , </w:t>
      </w:r>
      <w:r w:rsidRPr="003272E6">
        <w:rPr>
          <w:rFonts w:ascii="Consolas" w:eastAsia="Times New Roman" w:hAnsi="Consolas" w:cs="Times New Roman"/>
          <w:color w:val="9CDCFE"/>
          <w:sz w:val="21"/>
          <w:szCs w:val="21"/>
          <w:lang w:val="en-GB" w:eastAsia="en-GB"/>
        </w:rPr>
        <w:t>y</w:t>
      </w:r>
      <w:r w:rsidRPr="003272E6">
        <w:rPr>
          <w:rFonts w:ascii="Consolas" w:eastAsia="Times New Roman" w:hAnsi="Consolas" w:cs="Times New Roman"/>
          <w:color w:val="569CD6"/>
          <w:sz w:val="21"/>
          <w:szCs w:val="21"/>
          <w:lang w:val="en-GB" w:eastAsia="en-GB"/>
        </w:rPr>
        <w:t xml:space="preserve">) </w:t>
      </w:r>
      <w:proofErr w:type="spellStart"/>
      <w:r w:rsidRPr="003272E6">
        <w:rPr>
          <w:rFonts w:ascii="Consolas" w:eastAsia="Times New Roman" w:hAnsi="Consolas" w:cs="Times New Roman"/>
          <w:color w:val="9CDCFE"/>
          <w:sz w:val="21"/>
          <w:szCs w:val="21"/>
          <w:lang w:val="en-GB" w:eastAsia="en-GB"/>
        </w:rPr>
        <w:t>Serial</w:t>
      </w:r>
      <w:r w:rsidRPr="003272E6">
        <w:rPr>
          <w:rFonts w:ascii="Consolas" w:eastAsia="Times New Roman" w:hAnsi="Consolas" w:cs="Times New Roman"/>
          <w:color w:val="569CD6"/>
          <w:sz w:val="21"/>
          <w:szCs w:val="21"/>
          <w:lang w:val="en-GB" w:eastAsia="en-GB"/>
        </w:rPr>
        <w:t>.</w:t>
      </w:r>
      <w:r w:rsidRPr="003272E6">
        <w:rPr>
          <w:rFonts w:ascii="Consolas" w:eastAsia="Times New Roman" w:hAnsi="Consolas" w:cs="Times New Roman"/>
          <w:color w:val="DCDCAA"/>
          <w:sz w:val="21"/>
          <w:szCs w:val="21"/>
          <w:lang w:val="en-GB" w:eastAsia="en-GB"/>
        </w:rPr>
        <w:t>printf</w:t>
      </w:r>
      <w:proofErr w:type="spellEnd"/>
      <w:r w:rsidRPr="003272E6">
        <w:rPr>
          <w:rFonts w:ascii="Consolas" w:eastAsia="Times New Roman" w:hAnsi="Consolas" w:cs="Times New Roman"/>
          <w:color w:val="569CD6"/>
          <w:sz w:val="21"/>
          <w:szCs w:val="21"/>
          <w:lang w:val="en-GB" w:eastAsia="en-GB"/>
        </w:rPr>
        <w:t>(x , y)</w:t>
      </w:r>
    </w:p>
    <w:p w14:paraId="2820E19E"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C586C0"/>
          <w:sz w:val="21"/>
          <w:szCs w:val="21"/>
          <w:lang w:val="en-GB" w:eastAsia="en-GB"/>
        </w:rPr>
        <w:t>#</w:t>
      </w:r>
      <w:proofErr w:type="gramStart"/>
      <w:r w:rsidRPr="003272E6">
        <w:rPr>
          <w:rFonts w:ascii="Consolas" w:eastAsia="Times New Roman" w:hAnsi="Consolas" w:cs="Times New Roman"/>
          <w:color w:val="C586C0"/>
          <w:sz w:val="21"/>
          <w:szCs w:val="21"/>
          <w:lang w:val="en-GB" w:eastAsia="en-GB"/>
        </w:rPr>
        <w:t>else</w:t>
      </w:r>
      <w:proofErr w:type="gramEnd"/>
    </w:p>
    <w:p w14:paraId="107C3A93"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C586C0"/>
          <w:sz w:val="21"/>
          <w:szCs w:val="21"/>
          <w:lang w:val="en-GB" w:eastAsia="en-GB"/>
        </w:rPr>
        <w:t>#</w:t>
      </w:r>
      <w:proofErr w:type="gramStart"/>
      <w:r w:rsidRPr="003272E6">
        <w:rPr>
          <w:rFonts w:ascii="Consolas" w:eastAsia="Times New Roman" w:hAnsi="Consolas" w:cs="Times New Roman"/>
          <w:color w:val="C586C0"/>
          <w:sz w:val="21"/>
          <w:szCs w:val="21"/>
          <w:lang w:val="en-GB" w:eastAsia="en-GB"/>
        </w:rPr>
        <w:t>define</w:t>
      </w:r>
      <w:proofErr w:type="gramEnd"/>
      <w:r w:rsidRPr="003272E6">
        <w:rPr>
          <w:rFonts w:ascii="Consolas" w:eastAsia="Times New Roman" w:hAnsi="Consolas" w:cs="Times New Roman"/>
          <w:color w:val="569CD6"/>
          <w:sz w:val="21"/>
          <w:szCs w:val="21"/>
          <w:lang w:val="en-GB" w:eastAsia="en-GB"/>
        </w:rPr>
        <w:t xml:space="preserve"> debug(</w:t>
      </w:r>
      <w:r w:rsidRPr="003272E6">
        <w:rPr>
          <w:rFonts w:ascii="Consolas" w:eastAsia="Times New Roman" w:hAnsi="Consolas" w:cs="Times New Roman"/>
          <w:color w:val="9CDCFE"/>
          <w:sz w:val="21"/>
          <w:szCs w:val="21"/>
          <w:lang w:val="en-GB" w:eastAsia="en-GB"/>
        </w:rPr>
        <w:t>x</w:t>
      </w:r>
      <w:r w:rsidRPr="003272E6">
        <w:rPr>
          <w:rFonts w:ascii="Consolas" w:eastAsia="Times New Roman" w:hAnsi="Consolas" w:cs="Times New Roman"/>
          <w:color w:val="569CD6"/>
          <w:sz w:val="21"/>
          <w:szCs w:val="21"/>
          <w:lang w:val="en-GB" w:eastAsia="en-GB"/>
        </w:rPr>
        <w:t>)</w:t>
      </w:r>
    </w:p>
    <w:p w14:paraId="08DFDA85"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C586C0"/>
          <w:sz w:val="21"/>
          <w:szCs w:val="21"/>
          <w:lang w:val="en-GB" w:eastAsia="en-GB"/>
        </w:rPr>
        <w:t>#</w:t>
      </w:r>
      <w:proofErr w:type="gramStart"/>
      <w:r w:rsidRPr="003272E6">
        <w:rPr>
          <w:rFonts w:ascii="Consolas" w:eastAsia="Times New Roman" w:hAnsi="Consolas" w:cs="Times New Roman"/>
          <w:color w:val="C586C0"/>
          <w:sz w:val="21"/>
          <w:szCs w:val="21"/>
          <w:lang w:val="en-GB" w:eastAsia="en-GB"/>
        </w:rPr>
        <w:t>define</w:t>
      </w:r>
      <w:proofErr w:type="gramEnd"/>
      <w:r w:rsidRPr="003272E6">
        <w:rPr>
          <w:rFonts w:ascii="Consolas" w:eastAsia="Times New Roman" w:hAnsi="Consolas" w:cs="Times New Roman"/>
          <w:color w:val="569CD6"/>
          <w:sz w:val="21"/>
          <w:szCs w:val="21"/>
          <w:lang w:val="en-GB" w:eastAsia="en-GB"/>
        </w:rPr>
        <w:t xml:space="preserve"> </w:t>
      </w:r>
      <w:proofErr w:type="spellStart"/>
      <w:r w:rsidRPr="003272E6">
        <w:rPr>
          <w:rFonts w:ascii="Consolas" w:eastAsia="Times New Roman" w:hAnsi="Consolas" w:cs="Times New Roman"/>
          <w:color w:val="569CD6"/>
          <w:sz w:val="21"/>
          <w:szCs w:val="21"/>
          <w:lang w:val="en-GB" w:eastAsia="en-GB"/>
        </w:rPr>
        <w:t>debugln</w:t>
      </w:r>
      <w:proofErr w:type="spellEnd"/>
      <w:r w:rsidRPr="003272E6">
        <w:rPr>
          <w:rFonts w:ascii="Consolas" w:eastAsia="Times New Roman" w:hAnsi="Consolas" w:cs="Times New Roman"/>
          <w:color w:val="569CD6"/>
          <w:sz w:val="21"/>
          <w:szCs w:val="21"/>
          <w:lang w:val="en-GB" w:eastAsia="en-GB"/>
        </w:rPr>
        <w:t>(</w:t>
      </w:r>
      <w:r w:rsidRPr="003272E6">
        <w:rPr>
          <w:rFonts w:ascii="Consolas" w:eastAsia="Times New Roman" w:hAnsi="Consolas" w:cs="Times New Roman"/>
          <w:color w:val="9CDCFE"/>
          <w:sz w:val="21"/>
          <w:szCs w:val="21"/>
          <w:lang w:val="en-GB" w:eastAsia="en-GB"/>
        </w:rPr>
        <w:t>x</w:t>
      </w:r>
      <w:r w:rsidRPr="003272E6">
        <w:rPr>
          <w:rFonts w:ascii="Consolas" w:eastAsia="Times New Roman" w:hAnsi="Consolas" w:cs="Times New Roman"/>
          <w:color w:val="569CD6"/>
          <w:sz w:val="21"/>
          <w:szCs w:val="21"/>
          <w:lang w:val="en-GB" w:eastAsia="en-GB"/>
        </w:rPr>
        <w:t>)</w:t>
      </w:r>
    </w:p>
    <w:p w14:paraId="0ECECDE0" w14:textId="77777777" w:rsidR="003272E6" w:rsidRPr="00FC2069" w:rsidRDefault="003272E6" w:rsidP="003272E6">
      <w:pPr>
        <w:shd w:val="clear" w:color="auto" w:fill="1E1E1E"/>
        <w:spacing w:line="285" w:lineRule="atLeast"/>
        <w:rPr>
          <w:rFonts w:ascii="Consolas" w:eastAsia="Times New Roman" w:hAnsi="Consolas" w:cs="Times New Roman"/>
          <w:color w:val="D4D4D4"/>
          <w:sz w:val="21"/>
          <w:szCs w:val="21"/>
          <w:lang w:eastAsia="en-GB"/>
        </w:rPr>
      </w:pPr>
      <w:r w:rsidRPr="00FC2069">
        <w:rPr>
          <w:rFonts w:ascii="Consolas" w:eastAsia="Times New Roman" w:hAnsi="Consolas" w:cs="Times New Roman"/>
          <w:color w:val="C586C0"/>
          <w:sz w:val="21"/>
          <w:szCs w:val="21"/>
          <w:lang w:eastAsia="en-GB"/>
        </w:rPr>
        <w:t>#define</w:t>
      </w:r>
      <w:r w:rsidRPr="00FC2069">
        <w:rPr>
          <w:rFonts w:ascii="Consolas" w:eastAsia="Times New Roman" w:hAnsi="Consolas" w:cs="Times New Roman"/>
          <w:color w:val="569CD6"/>
          <w:sz w:val="21"/>
          <w:szCs w:val="21"/>
          <w:lang w:eastAsia="en-GB"/>
        </w:rPr>
        <w:t xml:space="preserve"> </w:t>
      </w:r>
      <w:proofErr w:type="spellStart"/>
      <w:proofErr w:type="gramStart"/>
      <w:r w:rsidRPr="00FC2069">
        <w:rPr>
          <w:rFonts w:ascii="Consolas" w:eastAsia="Times New Roman" w:hAnsi="Consolas" w:cs="Times New Roman"/>
          <w:color w:val="569CD6"/>
          <w:sz w:val="21"/>
          <w:szCs w:val="21"/>
          <w:lang w:eastAsia="en-GB"/>
        </w:rPr>
        <w:t>debugf</w:t>
      </w:r>
      <w:proofErr w:type="spellEnd"/>
      <w:r w:rsidRPr="00FC2069">
        <w:rPr>
          <w:rFonts w:ascii="Consolas" w:eastAsia="Times New Roman" w:hAnsi="Consolas" w:cs="Times New Roman"/>
          <w:color w:val="569CD6"/>
          <w:sz w:val="21"/>
          <w:szCs w:val="21"/>
          <w:lang w:eastAsia="en-GB"/>
        </w:rPr>
        <w:t>(</w:t>
      </w:r>
      <w:proofErr w:type="gramEnd"/>
      <w:r w:rsidRPr="00FC2069">
        <w:rPr>
          <w:rFonts w:ascii="Consolas" w:eastAsia="Times New Roman" w:hAnsi="Consolas" w:cs="Times New Roman"/>
          <w:color w:val="9CDCFE"/>
          <w:sz w:val="21"/>
          <w:szCs w:val="21"/>
          <w:lang w:eastAsia="en-GB"/>
        </w:rPr>
        <w:t>x</w:t>
      </w:r>
      <w:r w:rsidRPr="00FC2069">
        <w:rPr>
          <w:rFonts w:ascii="Consolas" w:eastAsia="Times New Roman" w:hAnsi="Consolas" w:cs="Times New Roman"/>
          <w:color w:val="569CD6"/>
          <w:sz w:val="21"/>
          <w:szCs w:val="21"/>
          <w:lang w:eastAsia="en-GB"/>
        </w:rPr>
        <w:t xml:space="preserve"> , </w:t>
      </w:r>
      <w:r w:rsidRPr="00FC2069">
        <w:rPr>
          <w:rFonts w:ascii="Consolas" w:eastAsia="Times New Roman" w:hAnsi="Consolas" w:cs="Times New Roman"/>
          <w:color w:val="9CDCFE"/>
          <w:sz w:val="21"/>
          <w:szCs w:val="21"/>
          <w:lang w:eastAsia="en-GB"/>
        </w:rPr>
        <w:t>y</w:t>
      </w:r>
      <w:r w:rsidRPr="00FC2069">
        <w:rPr>
          <w:rFonts w:ascii="Consolas" w:eastAsia="Times New Roman" w:hAnsi="Consolas" w:cs="Times New Roman"/>
          <w:color w:val="569CD6"/>
          <w:sz w:val="21"/>
          <w:szCs w:val="21"/>
          <w:lang w:eastAsia="en-GB"/>
        </w:rPr>
        <w:t>)</w:t>
      </w:r>
    </w:p>
    <w:p w14:paraId="2EBCCEA3" w14:textId="77777777" w:rsidR="003272E6" w:rsidRPr="00FC2069" w:rsidRDefault="003272E6" w:rsidP="003272E6">
      <w:pPr>
        <w:shd w:val="clear" w:color="auto" w:fill="1E1E1E"/>
        <w:spacing w:line="285" w:lineRule="atLeast"/>
        <w:rPr>
          <w:rFonts w:ascii="Consolas" w:eastAsia="Times New Roman" w:hAnsi="Consolas" w:cs="Times New Roman"/>
          <w:color w:val="D4D4D4"/>
          <w:sz w:val="21"/>
          <w:szCs w:val="21"/>
          <w:lang w:eastAsia="en-GB"/>
        </w:rPr>
      </w:pPr>
      <w:r w:rsidRPr="00FC2069">
        <w:rPr>
          <w:rFonts w:ascii="Consolas" w:eastAsia="Times New Roman" w:hAnsi="Consolas" w:cs="Times New Roman"/>
          <w:color w:val="C586C0"/>
          <w:sz w:val="21"/>
          <w:szCs w:val="21"/>
          <w:lang w:eastAsia="en-GB"/>
        </w:rPr>
        <w:t>#endif</w:t>
      </w:r>
    </w:p>
    <w:p w14:paraId="1C5008E7" w14:textId="77777777" w:rsidR="003272E6" w:rsidRPr="00F55F64" w:rsidRDefault="003272E6" w:rsidP="003272E6">
      <w:pPr>
        <w:rPr>
          <w:rFonts w:ascii="NewsGotT" w:hAnsi="NewsGotT"/>
          <w:szCs w:val="24"/>
        </w:rPr>
      </w:pPr>
    </w:p>
    <w:p w14:paraId="4572368C" w14:textId="77777777" w:rsidR="003272E6" w:rsidRDefault="003272E6" w:rsidP="003272E6">
      <w:pPr>
        <w:pStyle w:val="PargrafodaLista"/>
        <w:widowControl/>
        <w:numPr>
          <w:ilvl w:val="0"/>
          <w:numId w:val="34"/>
        </w:numPr>
        <w:autoSpaceDE/>
        <w:autoSpaceDN/>
        <w:spacing w:before="0" w:after="160"/>
        <w:contextualSpacing/>
        <w:rPr>
          <w:rFonts w:ascii="NewsGotT" w:hAnsi="NewsGotT"/>
          <w:szCs w:val="24"/>
        </w:rPr>
      </w:pPr>
      <w:r>
        <w:rPr>
          <w:rFonts w:ascii="NewsGotT" w:hAnsi="NewsGotT"/>
          <w:szCs w:val="24"/>
        </w:rPr>
        <w:t xml:space="preserve">Access </w:t>
      </w:r>
      <w:proofErr w:type="spellStart"/>
      <w:r>
        <w:rPr>
          <w:rFonts w:ascii="NewsGotT" w:hAnsi="NewsGotT"/>
          <w:szCs w:val="24"/>
        </w:rPr>
        <w:t>Point</w:t>
      </w:r>
      <w:proofErr w:type="spellEnd"/>
    </w:p>
    <w:p w14:paraId="49A36E47" w14:textId="2DC8150B" w:rsidR="003272E6" w:rsidRPr="003272E6" w:rsidRDefault="003272E6" w:rsidP="003272E6">
      <w:pPr>
        <w:rPr>
          <w:rFonts w:ascii="NewsGotT" w:hAnsi="NewsGotT"/>
          <w:szCs w:val="24"/>
          <w:lang w:val="en-GB"/>
        </w:rPr>
      </w:pPr>
      <w:r w:rsidRPr="003272E6">
        <w:rPr>
          <w:rFonts w:ascii="NewsGotT" w:hAnsi="NewsGotT"/>
          <w:szCs w:val="24"/>
          <w:lang w:val="en-GB"/>
        </w:rPr>
        <w:t>The ESP32 has a Wi-Fi chip that can generate its network. This configuration is called AP (Access Point) mode. The ESP32 can function as a Wi-Fi station and an access point. The ESP32 is connected to a Wi-Fi network (STATION mode) and has a Wi-Fi access point activated (AP mode). This mode is called WIFI_AP_STA</w:t>
      </w:r>
      <w:r w:rsidR="00BB2B24">
        <w:rPr>
          <w:rFonts w:ascii="NewsGotT" w:hAnsi="NewsGotT"/>
          <w:szCs w:val="24"/>
          <w:lang w:val="en-GB"/>
        </w:rPr>
        <w:t xml:space="preserve"> </w:t>
      </w:r>
      <w:r w:rsidR="00BB2B24" w:rsidRPr="00035CD1">
        <w:rPr>
          <w:rStyle w:val="CorpodetextoCarter"/>
          <w:lang w:val="en-GB"/>
        </w:rPr>
        <w:t>(</w:t>
      </w:r>
      <w:r w:rsidR="00BB2B24" w:rsidRPr="00B80E72">
        <w:rPr>
          <w:rStyle w:val="CorpodetextoCarter"/>
        </w:rPr>
        <w:fldChar w:fldCharType="begin"/>
      </w:r>
      <w:r w:rsidR="00BB2B24" w:rsidRPr="00035CD1">
        <w:rPr>
          <w:rStyle w:val="CorpodetextoCarter"/>
          <w:lang w:val="en-GB"/>
        </w:rPr>
        <w:instrText xml:space="preserve"> REF _Ref117333808 \h </w:instrText>
      </w:r>
      <w:r w:rsidR="00B80E72" w:rsidRPr="00035CD1">
        <w:rPr>
          <w:rStyle w:val="CorpodetextoCarter"/>
          <w:lang w:val="en-GB"/>
        </w:rPr>
        <w:instrText xml:space="preserve"> \* MERGEFORMAT </w:instrText>
      </w:r>
      <w:r w:rsidR="00BB2B24" w:rsidRPr="00B80E72">
        <w:rPr>
          <w:rStyle w:val="CorpodetextoCarter"/>
        </w:rPr>
      </w:r>
      <w:r w:rsidR="00BB2B24" w:rsidRPr="00B80E72">
        <w:rPr>
          <w:rStyle w:val="CorpodetextoCarter"/>
        </w:rPr>
        <w:fldChar w:fldCharType="separate"/>
      </w:r>
      <w:r w:rsidR="008F0E85" w:rsidRPr="00035CD1">
        <w:rPr>
          <w:rStyle w:val="CorpodetextoCarter"/>
          <w:lang w:val="en-GB"/>
        </w:rPr>
        <w:t>Figure 27</w:t>
      </w:r>
      <w:r w:rsidR="00BB2B24" w:rsidRPr="00B80E72">
        <w:rPr>
          <w:rStyle w:val="CorpodetextoCarter"/>
        </w:rPr>
        <w:fldChar w:fldCharType="end"/>
      </w:r>
      <w:r w:rsidR="007A04C8">
        <w:rPr>
          <w:rStyle w:val="Refdenotaderodap"/>
          <w:rFonts w:ascii="NewsGotT" w:hAnsi="NewsGotT"/>
          <w:szCs w:val="24"/>
          <w:lang w:val="en-GB"/>
        </w:rPr>
        <w:footnoteReference w:id="12"/>
      </w:r>
      <w:r w:rsidR="00BB2B24">
        <w:rPr>
          <w:rFonts w:ascii="NewsGotT" w:hAnsi="NewsGotT"/>
          <w:szCs w:val="24"/>
          <w:lang w:val="en-GB"/>
        </w:rPr>
        <w:t>)</w:t>
      </w:r>
      <w:r w:rsidRPr="003272E6">
        <w:rPr>
          <w:rFonts w:ascii="NewsGotT" w:hAnsi="NewsGotT"/>
          <w:szCs w:val="24"/>
          <w:lang w:val="en-GB"/>
        </w:rPr>
        <w:t>. There is a separate network interface for each mode. Since the interfaces are independent, they each have a different IP address</w:t>
      </w:r>
      <w:r w:rsidR="007A04C8">
        <w:rPr>
          <w:rFonts w:ascii="NewsGotT" w:hAnsi="NewsGotT"/>
          <w:szCs w:val="24"/>
          <w:lang w:val="en-GB"/>
        </w:rPr>
        <w:t xml:space="preserve"> </w:t>
      </w:r>
      <w:r w:rsidR="007A04C8">
        <w:rPr>
          <w:rFonts w:ascii="NewsGotT" w:hAnsi="NewsGotT"/>
          <w:szCs w:val="24"/>
          <w:lang w:val="en-GB"/>
        </w:rPr>
        <w:fldChar w:fldCharType="begin"/>
      </w:r>
      <w:r w:rsidR="007A04C8">
        <w:rPr>
          <w:rFonts w:ascii="NewsGotT" w:hAnsi="NewsGotT"/>
          <w:szCs w:val="24"/>
          <w:lang w:val="en-GB"/>
        </w:rPr>
        <w:instrText xml:space="preserve"> ADDIN ZOTERO_ITEM CSL_CITATION {"citationID":"cPH4Mvma","properties":{"formattedCitation":"(uPesy, 2022)","plainCitation":"(uPesy, 2022)","noteIndex":0},"citationItems":[{"id":81,"uris":["http://zotero.org/users/local/xwgav5Ui/items/RNAWCPD7"],"itemData":{"id":81,"type":"webpage","abstract":"TODO","container-title":"uPesy","language":"en","title":"Create a Wi-Fi access point with an ESP32","URL":"https://www.upesy.com/blogs/tutorials/how-create-a-wifi-acces-point-with-esp32","author":[{"family":"uPesy","given":""}],"accessed":{"date-parts":[["2022",10,21]]},"issued":{"date-parts":[["2022"]]}}}],"schema":"https://github.com/citation-style-language/schema/raw/master/csl-citation.json"} </w:instrText>
      </w:r>
      <w:r w:rsidR="007A04C8">
        <w:rPr>
          <w:rFonts w:ascii="NewsGotT" w:hAnsi="NewsGotT"/>
          <w:szCs w:val="24"/>
          <w:lang w:val="en-GB"/>
        </w:rPr>
        <w:fldChar w:fldCharType="separate"/>
      </w:r>
      <w:r w:rsidR="007A04C8" w:rsidRPr="007A04C8">
        <w:rPr>
          <w:rFonts w:ascii="NewsGotT" w:hAnsi="NewsGotT"/>
          <w:lang w:val="en-GB"/>
        </w:rPr>
        <w:t>(uPesy, 2022)</w:t>
      </w:r>
      <w:r w:rsidR="007A04C8">
        <w:rPr>
          <w:rFonts w:ascii="NewsGotT" w:hAnsi="NewsGotT"/>
          <w:szCs w:val="24"/>
          <w:lang w:val="en-GB"/>
        </w:rPr>
        <w:fldChar w:fldCharType="end"/>
      </w:r>
      <w:r w:rsidRPr="003272E6">
        <w:rPr>
          <w:rFonts w:ascii="NewsGotT" w:hAnsi="NewsGotT"/>
          <w:szCs w:val="24"/>
          <w:lang w:val="en-GB"/>
        </w:rPr>
        <w:t xml:space="preserve">. </w:t>
      </w:r>
    </w:p>
    <w:p w14:paraId="1DCA7655" w14:textId="26ABA8AC" w:rsidR="003272E6" w:rsidRPr="003272E6" w:rsidRDefault="003272E6" w:rsidP="003272E6">
      <w:pPr>
        <w:rPr>
          <w:rFonts w:ascii="NewsGotT" w:hAnsi="NewsGotT"/>
          <w:szCs w:val="24"/>
          <w:lang w:val="en-GB"/>
        </w:rPr>
      </w:pPr>
      <w:r>
        <w:rPr>
          <w:noProof/>
        </w:rPr>
        <w:drawing>
          <wp:anchor distT="0" distB="0" distL="114300" distR="114300" simplePos="0" relativeHeight="251832320" behindDoc="1" locked="0" layoutInCell="1" allowOverlap="1" wp14:anchorId="5C1D4EE1" wp14:editId="7575CDCB">
            <wp:simplePos x="0" y="0"/>
            <wp:positionH relativeFrom="margin">
              <wp:align>center</wp:align>
            </wp:positionH>
            <wp:positionV relativeFrom="paragraph">
              <wp:posOffset>5080</wp:posOffset>
            </wp:positionV>
            <wp:extent cx="1537335" cy="1140460"/>
            <wp:effectExtent l="0" t="0" r="5715" b="2540"/>
            <wp:wrapTight wrapText="bothSides">
              <wp:wrapPolygon edited="0">
                <wp:start x="10171" y="0"/>
                <wp:lineTo x="1071" y="722"/>
                <wp:lineTo x="0" y="1082"/>
                <wp:lineTo x="0" y="12267"/>
                <wp:lineTo x="1071" y="17318"/>
                <wp:lineTo x="1606" y="21287"/>
                <wp:lineTo x="20074" y="21287"/>
                <wp:lineTo x="20342" y="17318"/>
                <wp:lineTo x="21413" y="13350"/>
                <wp:lineTo x="21413" y="722"/>
                <wp:lineTo x="11509" y="0"/>
                <wp:lineTo x="10171" y="0"/>
              </wp:wrapPolygon>
            </wp:wrapTight>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1537335" cy="1140460"/>
                    </a:xfrm>
                    <a:prstGeom prst="rect">
                      <a:avLst/>
                    </a:prstGeom>
                    <a:noFill/>
                    <a:ln>
                      <a:noFill/>
                    </a:ln>
                  </pic:spPr>
                </pic:pic>
              </a:graphicData>
            </a:graphic>
          </wp:anchor>
        </w:drawing>
      </w:r>
    </w:p>
    <w:p w14:paraId="7B2A5ADD" w14:textId="77777777" w:rsidR="003272E6" w:rsidRPr="003272E6" w:rsidRDefault="003272E6" w:rsidP="003272E6">
      <w:pPr>
        <w:rPr>
          <w:rFonts w:ascii="NewsGotT" w:hAnsi="NewsGotT"/>
          <w:szCs w:val="24"/>
          <w:lang w:val="en-GB"/>
        </w:rPr>
      </w:pPr>
    </w:p>
    <w:p w14:paraId="2413D599" w14:textId="54256897" w:rsidR="003272E6" w:rsidRDefault="003272E6" w:rsidP="003272E6">
      <w:pPr>
        <w:rPr>
          <w:rFonts w:ascii="NewsGotT" w:hAnsi="NewsGotT"/>
          <w:szCs w:val="24"/>
          <w:lang w:val="en-GB"/>
        </w:rPr>
      </w:pPr>
    </w:p>
    <w:p w14:paraId="3A2A4C96" w14:textId="77777777" w:rsidR="003272E6" w:rsidRPr="003272E6" w:rsidRDefault="003272E6" w:rsidP="003272E6">
      <w:pPr>
        <w:rPr>
          <w:rFonts w:ascii="NewsGotT" w:hAnsi="NewsGotT"/>
          <w:szCs w:val="24"/>
          <w:lang w:val="en-GB"/>
        </w:rPr>
      </w:pPr>
    </w:p>
    <w:p w14:paraId="105596B9" w14:textId="7039B54F" w:rsidR="00BB2B24" w:rsidRDefault="00BB2B24" w:rsidP="003272E6">
      <w:pPr>
        <w:rPr>
          <w:rFonts w:ascii="NewsGotT" w:hAnsi="NewsGotT"/>
          <w:szCs w:val="24"/>
          <w:lang w:val="en-GB"/>
        </w:rPr>
      </w:pPr>
    </w:p>
    <w:p w14:paraId="7577CC80" w14:textId="4CE134D3" w:rsidR="003272E6" w:rsidRPr="00D35C04" w:rsidRDefault="00BB2B24" w:rsidP="003272E6">
      <w:pPr>
        <w:rPr>
          <w:rFonts w:ascii="NewsGotT" w:hAnsi="NewsGotT"/>
          <w:szCs w:val="24"/>
          <w:lang w:val="en-GB"/>
        </w:rPr>
      </w:pPr>
      <w:r>
        <w:rPr>
          <w:noProof/>
        </w:rPr>
        <mc:AlternateContent>
          <mc:Choice Requires="wps">
            <w:drawing>
              <wp:anchor distT="0" distB="0" distL="114300" distR="114300" simplePos="0" relativeHeight="251901952" behindDoc="1" locked="0" layoutInCell="1" allowOverlap="1" wp14:anchorId="1072C7C4" wp14:editId="755998C7">
                <wp:simplePos x="0" y="0"/>
                <wp:positionH relativeFrom="margin">
                  <wp:align>center</wp:align>
                </wp:positionH>
                <wp:positionV relativeFrom="paragraph">
                  <wp:posOffset>3224</wp:posOffset>
                </wp:positionV>
                <wp:extent cx="2889250" cy="635"/>
                <wp:effectExtent l="0" t="0" r="6350" b="2540"/>
                <wp:wrapTight wrapText="bothSides">
                  <wp:wrapPolygon edited="0">
                    <wp:start x="0" y="0"/>
                    <wp:lineTo x="0" y="20250"/>
                    <wp:lineTo x="21505" y="20250"/>
                    <wp:lineTo x="21505" y="0"/>
                    <wp:lineTo x="0" y="0"/>
                  </wp:wrapPolygon>
                </wp:wrapTight>
                <wp:docPr id="140" name="Text Box 140"/>
                <wp:cNvGraphicFramePr/>
                <a:graphic xmlns:a="http://schemas.openxmlformats.org/drawingml/2006/main">
                  <a:graphicData uri="http://schemas.microsoft.com/office/word/2010/wordprocessingShape">
                    <wps:wsp>
                      <wps:cNvSpPr txBox="1"/>
                      <wps:spPr>
                        <a:xfrm>
                          <a:off x="0" y="0"/>
                          <a:ext cx="2889250" cy="635"/>
                        </a:xfrm>
                        <a:prstGeom prst="rect">
                          <a:avLst/>
                        </a:prstGeom>
                        <a:solidFill>
                          <a:prstClr val="white"/>
                        </a:solidFill>
                        <a:ln>
                          <a:noFill/>
                        </a:ln>
                      </wps:spPr>
                      <wps:txbx>
                        <w:txbxContent>
                          <w:p w14:paraId="0F4A4112" w14:textId="4A2FFD2A" w:rsidR="00BB2B24" w:rsidRPr="005652DA" w:rsidRDefault="00BB2B24" w:rsidP="00BB2B24">
                            <w:pPr>
                              <w:pStyle w:val="Legenda"/>
                              <w:rPr>
                                <w:rFonts w:eastAsia="Verdana" w:cs="Verdana"/>
                                <w:noProof/>
                                <w:sz w:val="24"/>
                              </w:rPr>
                            </w:pPr>
                            <w:bookmarkStart w:id="198" w:name="_Ref117333808"/>
                            <w:bookmarkStart w:id="199" w:name="_Toc117467230"/>
                            <w:r>
                              <w:t xml:space="preserve">Figure </w:t>
                            </w:r>
                            <w:r>
                              <w:fldChar w:fldCharType="begin"/>
                            </w:r>
                            <w:r>
                              <w:instrText xml:space="preserve"> SEQ Figure \* ARABIC </w:instrText>
                            </w:r>
                            <w:r>
                              <w:fldChar w:fldCharType="separate"/>
                            </w:r>
                            <w:r w:rsidR="003F6946">
                              <w:rPr>
                                <w:noProof/>
                              </w:rPr>
                              <w:t>27</w:t>
                            </w:r>
                            <w:r>
                              <w:fldChar w:fldCharType="end"/>
                            </w:r>
                            <w:bookmarkEnd w:id="198"/>
                            <w:r>
                              <w:t xml:space="preserve"> - ESP32 WIFI_AP_STA </w:t>
                            </w:r>
                            <w:proofErr w:type="spellStart"/>
                            <w:r>
                              <w:t>mode</w:t>
                            </w:r>
                            <w:proofErr w:type="spellEnd"/>
                            <w:r>
                              <w:t>.</w:t>
                            </w:r>
                            <w:bookmarkEnd w:id="1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072C7C4" id="Text Box 140" o:spid="_x0000_s1069" type="#_x0000_t202" style="position:absolute;left:0;text-align:left;margin-left:0;margin-top:.25pt;width:227.5pt;height:.05pt;z-index:-25141452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" stroked="f">
                <v:textbox style="mso-fit-shape-to-text:t" inset="0,0,0,0">
                  <w:txbxContent>
                    <w:p w14:paraId="0F4A4112" w14:textId="4A2FFD2A" w:rsidR="00BB2B24" w:rsidRPr="005652DA" w:rsidRDefault="00BB2B24" w:rsidP="00BB2B24">
                      <w:pPr>
                        <w:pStyle w:val="Legenda"/>
                        <w:rPr>
                          <w:rFonts w:eastAsia="Verdana" w:cs="Verdana"/>
                          <w:noProof/>
                          <w:sz w:val="24"/>
                        </w:rPr>
                      </w:pPr>
                      <w:bookmarkStart w:id="200" w:name="_Ref117333808"/>
                      <w:bookmarkStart w:id="201" w:name="_Toc117467230"/>
                      <w:r>
                        <w:t xml:space="preserve">Figure </w:t>
                      </w:r>
                      <w:r>
                        <w:fldChar w:fldCharType="begin"/>
                      </w:r>
                      <w:r>
                        <w:instrText xml:space="preserve"> SEQ Figure \* ARABIC </w:instrText>
                      </w:r>
                      <w:r>
                        <w:fldChar w:fldCharType="separate"/>
                      </w:r>
                      <w:r w:rsidR="003F6946">
                        <w:rPr>
                          <w:noProof/>
                        </w:rPr>
                        <w:t>27</w:t>
                      </w:r>
                      <w:r>
                        <w:fldChar w:fldCharType="end"/>
                      </w:r>
                      <w:bookmarkEnd w:id="200"/>
                      <w:r>
                        <w:t xml:space="preserve"> - ESP32 WIFI_AP_STA </w:t>
                      </w:r>
                      <w:proofErr w:type="spellStart"/>
                      <w:r>
                        <w:t>mode</w:t>
                      </w:r>
                      <w:proofErr w:type="spellEnd"/>
                      <w:r>
                        <w:t>.</w:t>
                      </w:r>
                      <w:bookmarkEnd w:id="201"/>
                    </w:p>
                  </w:txbxContent>
                </v:textbox>
                <w10:wrap type="tight" anchorx="margin"/>
              </v:shape>
            </w:pict>
          </mc:Fallback>
        </mc:AlternateContent>
      </w:r>
    </w:p>
    <w:p w14:paraId="0FED48D5" w14:textId="5C7BA280" w:rsidR="003272E6" w:rsidRPr="003272E6" w:rsidRDefault="003272E6" w:rsidP="003272E6">
      <w:pPr>
        <w:rPr>
          <w:rFonts w:ascii="NewsGotT" w:hAnsi="NewsGotT"/>
          <w:szCs w:val="24"/>
          <w:lang w:val="en-GB"/>
        </w:rPr>
      </w:pPr>
      <w:r w:rsidRPr="003272E6">
        <w:rPr>
          <w:rFonts w:ascii="NewsGotT" w:hAnsi="NewsGotT"/>
          <w:szCs w:val="24"/>
          <w:lang w:val="en-GB"/>
        </w:rPr>
        <w:t xml:space="preserve">One possible application is to connect the local Wi-Fi network created by the ESP32 in Soft AP mode to the </w:t>
      </w:r>
      <w:r w:rsidRPr="003272E6">
        <w:rPr>
          <w:rFonts w:ascii="NewsGotT" w:hAnsi="NewsGotT"/>
          <w:szCs w:val="24"/>
          <w:lang w:val="en-GB"/>
        </w:rPr>
        <w:lastRenderedPageBreak/>
        <w:t>I</w:t>
      </w:r>
      <w:r w:rsidRPr="00B80E72">
        <w:rPr>
          <w:rStyle w:val="CorpodetextoCarter"/>
          <w:lang w:val="en-GB"/>
        </w:rPr>
        <w:t>nternet</w:t>
      </w:r>
      <w:r w:rsidR="00892EE6" w:rsidRPr="00B80E72">
        <w:rPr>
          <w:rStyle w:val="CorpodetextoCarter"/>
          <w:lang w:val="en-GB"/>
        </w:rPr>
        <w:t>,</w:t>
      </w:r>
      <w:r w:rsidR="00BB2B24" w:rsidRPr="00B80E72">
        <w:rPr>
          <w:rStyle w:val="CorpodetextoCarter"/>
          <w:lang w:val="en-GB"/>
        </w:rPr>
        <w:t xml:space="preserve"> as shown in </w:t>
      </w:r>
      <w:r w:rsidR="00BB2B24" w:rsidRPr="00B80E72">
        <w:rPr>
          <w:rStyle w:val="CorpodetextoCarter"/>
        </w:rPr>
        <w:fldChar w:fldCharType="begin"/>
      </w:r>
      <w:r w:rsidR="00BB2B24" w:rsidRPr="00B80E72">
        <w:rPr>
          <w:rStyle w:val="CorpodetextoCarter"/>
          <w:lang w:val="en-GB"/>
        </w:rPr>
        <w:instrText xml:space="preserve"> REF _Ref117333881 \h </w:instrText>
      </w:r>
      <w:r w:rsidR="00B80E72" w:rsidRPr="00B80E72">
        <w:rPr>
          <w:rStyle w:val="CorpodetextoCarter"/>
          <w:lang w:val="en-GB"/>
        </w:rPr>
        <w:instrText xml:space="preserve"> \* MERGEFORMAT </w:instrText>
      </w:r>
      <w:r w:rsidR="00BB2B24" w:rsidRPr="00B80E72">
        <w:rPr>
          <w:rStyle w:val="CorpodetextoCarter"/>
        </w:rPr>
      </w:r>
      <w:r w:rsidR="00BB2B24" w:rsidRPr="00B80E72">
        <w:rPr>
          <w:rStyle w:val="CorpodetextoCarter"/>
        </w:rPr>
        <w:fldChar w:fldCharType="separate"/>
      </w:r>
      <w:r w:rsidR="008F0E85" w:rsidRPr="00B80E72">
        <w:rPr>
          <w:rStyle w:val="CorpodetextoCarter"/>
          <w:lang w:val="en-GB"/>
        </w:rPr>
        <w:t>Figure 28</w:t>
      </w:r>
      <w:r w:rsidR="00BB2B24" w:rsidRPr="00B80E72">
        <w:rPr>
          <w:rStyle w:val="CorpodetextoCarter"/>
        </w:rPr>
        <w:fldChar w:fldCharType="end"/>
      </w:r>
      <w:r w:rsidR="001D2BD5">
        <w:rPr>
          <w:rStyle w:val="Refdenotaderodap"/>
          <w:rFonts w:ascii="NewsGotT" w:hAnsi="NewsGotT"/>
          <w:szCs w:val="24"/>
          <w:lang w:val="en-GB"/>
        </w:rPr>
        <w:footnoteReference w:id="13"/>
      </w:r>
      <w:r w:rsidRPr="003272E6">
        <w:rPr>
          <w:rFonts w:ascii="NewsGotT" w:hAnsi="NewsGotT"/>
          <w:szCs w:val="24"/>
          <w:lang w:val="en-GB"/>
        </w:rPr>
        <w:t>.</w:t>
      </w:r>
    </w:p>
    <w:p w14:paraId="1D0FD073" w14:textId="5B009162" w:rsidR="003272E6" w:rsidRPr="003272E6" w:rsidRDefault="003272E6" w:rsidP="003272E6">
      <w:pPr>
        <w:rPr>
          <w:rFonts w:ascii="NewsGotT" w:hAnsi="NewsGotT"/>
          <w:szCs w:val="24"/>
          <w:lang w:val="en-GB"/>
        </w:rPr>
      </w:pPr>
      <w:r>
        <w:rPr>
          <w:noProof/>
        </w:rPr>
        <w:drawing>
          <wp:anchor distT="0" distB="0" distL="114300" distR="114300" simplePos="0" relativeHeight="251833344" behindDoc="1" locked="0" layoutInCell="1" allowOverlap="1" wp14:anchorId="0BCFEE94" wp14:editId="3A28020C">
            <wp:simplePos x="0" y="0"/>
            <wp:positionH relativeFrom="margin">
              <wp:align>center</wp:align>
            </wp:positionH>
            <wp:positionV relativeFrom="paragraph">
              <wp:posOffset>0</wp:posOffset>
            </wp:positionV>
            <wp:extent cx="3814445" cy="815340"/>
            <wp:effectExtent l="0" t="0" r="0" b="3810"/>
            <wp:wrapTight wrapText="bothSides">
              <wp:wrapPolygon edited="0">
                <wp:start x="0" y="0"/>
                <wp:lineTo x="0" y="21196"/>
                <wp:lineTo x="21467" y="21196"/>
                <wp:lineTo x="21467" y="0"/>
                <wp:lineTo x="0" y="0"/>
              </wp:wrapPolygon>
            </wp:wrapTight>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814445" cy="8153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D5CEE33" w14:textId="77777777" w:rsidR="003272E6" w:rsidRPr="003272E6" w:rsidRDefault="003272E6" w:rsidP="003272E6">
      <w:pPr>
        <w:rPr>
          <w:rFonts w:ascii="NewsGotT" w:hAnsi="NewsGotT"/>
          <w:szCs w:val="24"/>
          <w:lang w:val="en-GB"/>
        </w:rPr>
      </w:pPr>
    </w:p>
    <w:p w14:paraId="14A14FD5" w14:textId="75D17ACE" w:rsidR="003272E6" w:rsidRDefault="003272E6" w:rsidP="003272E6">
      <w:pPr>
        <w:rPr>
          <w:rFonts w:ascii="NewsGotT" w:hAnsi="NewsGotT"/>
          <w:szCs w:val="24"/>
          <w:lang w:val="en-GB"/>
        </w:rPr>
      </w:pPr>
    </w:p>
    <w:p w14:paraId="15DD7D7F" w14:textId="6D241D31" w:rsidR="00D35C04" w:rsidRPr="00D35C04" w:rsidRDefault="00BB2B24" w:rsidP="003272E6">
      <w:pPr>
        <w:rPr>
          <w:rFonts w:ascii="NewsGotT" w:hAnsi="NewsGotT"/>
          <w:szCs w:val="24"/>
          <w:lang w:val="en-GB"/>
        </w:rPr>
      </w:pPr>
      <w:r>
        <w:rPr>
          <w:noProof/>
        </w:rPr>
        <mc:AlternateContent>
          <mc:Choice Requires="wps">
            <w:drawing>
              <wp:anchor distT="0" distB="0" distL="114300" distR="114300" simplePos="0" relativeHeight="251904000" behindDoc="1" locked="0" layoutInCell="1" allowOverlap="1" wp14:anchorId="157C710E" wp14:editId="1B7CD5FD">
                <wp:simplePos x="0" y="0"/>
                <wp:positionH relativeFrom="margin">
                  <wp:align>center</wp:align>
                </wp:positionH>
                <wp:positionV relativeFrom="paragraph">
                  <wp:posOffset>8500</wp:posOffset>
                </wp:positionV>
                <wp:extent cx="3814445" cy="635"/>
                <wp:effectExtent l="0" t="0" r="0" b="2540"/>
                <wp:wrapTight wrapText="bothSides">
                  <wp:wrapPolygon edited="0">
                    <wp:start x="0" y="0"/>
                    <wp:lineTo x="0" y="20250"/>
                    <wp:lineTo x="21467" y="20250"/>
                    <wp:lineTo x="21467" y="0"/>
                    <wp:lineTo x="0" y="0"/>
                  </wp:wrapPolygon>
                </wp:wrapTight>
                <wp:docPr id="151" name="Text Box 151"/>
                <wp:cNvGraphicFramePr/>
                <a:graphic xmlns:a="http://schemas.openxmlformats.org/drawingml/2006/main">
                  <a:graphicData uri="http://schemas.microsoft.com/office/word/2010/wordprocessingShape">
                    <wps:wsp>
                      <wps:cNvSpPr txBox="1"/>
                      <wps:spPr>
                        <a:xfrm>
                          <a:off x="0" y="0"/>
                          <a:ext cx="3814445" cy="635"/>
                        </a:xfrm>
                        <a:prstGeom prst="rect">
                          <a:avLst/>
                        </a:prstGeom>
                        <a:solidFill>
                          <a:prstClr val="white"/>
                        </a:solidFill>
                        <a:ln>
                          <a:noFill/>
                        </a:ln>
                      </wps:spPr>
                      <wps:txbx>
                        <w:txbxContent>
                          <w:p w14:paraId="203E9C4E" w14:textId="46E10D55" w:rsidR="00BB2B24" w:rsidRPr="004C4958" w:rsidRDefault="00BB2B24" w:rsidP="00BB2B24">
                            <w:pPr>
                              <w:pStyle w:val="Legenda"/>
                              <w:rPr>
                                <w:rFonts w:eastAsia="Verdana" w:cs="Verdana"/>
                                <w:noProof/>
                                <w:sz w:val="24"/>
                              </w:rPr>
                            </w:pPr>
                            <w:bookmarkStart w:id="202" w:name="_Ref117333881"/>
                            <w:bookmarkStart w:id="203" w:name="_Toc117467231"/>
                            <w:r>
                              <w:t xml:space="preserve">Figure </w:t>
                            </w:r>
                            <w:r>
                              <w:fldChar w:fldCharType="begin"/>
                            </w:r>
                            <w:r>
                              <w:instrText xml:space="preserve"> SEQ Figure \* ARABIC </w:instrText>
                            </w:r>
                            <w:r>
                              <w:fldChar w:fldCharType="separate"/>
                            </w:r>
                            <w:r w:rsidR="003F6946">
                              <w:rPr>
                                <w:noProof/>
                              </w:rPr>
                              <w:t>28</w:t>
                            </w:r>
                            <w:r>
                              <w:fldChar w:fldCharType="end"/>
                            </w:r>
                            <w:bookmarkEnd w:id="202"/>
                            <w:r>
                              <w:t xml:space="preserve"> - </w:t>
                            </w:r>
                            <w:proofErr w:type="spellStart"/>
                            <w:r>
                              <w:t>Architectural</w:t>
                            </w:r>
                            <w:proofErr w:type="spellEnd"/>
                            <w:r>
                              <w:t xml:space="preserve"> </w:t>
                            </w:r>
                            <w:proofErr w:type="spellStart"/>
                            <w:r>
                              <w:t>Example</w:t>
                            </w:r>
                            <w:proofErr w:type="spellEnd"/>
                            <w:r>
                              <w:t>.</w:t>
                            </w:r>
                            <w:bookmarkEnd w:id="2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7C710E" id="Text Box 151" o:spid="_x0000_s1070" type="#_x0000_t202" style="position:absolute;left:0;text-align:left;margin-left:0;margin-top:.65pt;width:300.35pt;height:.05pt;z-index:-25141248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" stroked="f">
                <v:textbox style="mso-fit-shape-to-text:t" inset="0,0,0,0">
                  <w:txbxContent>
                    <w:p w14:paraId="203E9C4E" w14:textId="46E10D55" w:rsidR="00BB2B24" w:rsidRPr="004C4958" w:rsidRDefault="00BB2B24" w:rsidP="00BB2B24">
                      <w:pPr>
                        <w:pStyle w:val="Legenda"/>
                        <w:rPr>
                          <w:rFonts w:eastAsia="Verdana" w:cs="Verdana"/>
                          <w:noProof/>
                          <w:sz w:val="24"/>
                        </w:rPr>
                      </w:pPr>
                      <w:bookmarkStart w:id="204" w:name="_Ref117333881"/>
                      <w:bookmarkStart w:id="205" w:name="_Toc117467231"/>
                      <w:r>
                        <w:t xml:space="preserve">Figure </w:t>
                      </w:r>
                      <w:r>
                        <w:fldChar w:fldCharType="begin"/>
                      </w:r>
                      <w:r>
                        <w:instrText xml:space="preserve"> SEQ Figure \* ARABIC </w:instrText>
                      </w:r>
                      <w:r>
                        <w:fldChar w:fldCharType="separate"/>
                      </w:r>
                      <w:r w:rsidR="003F6946">
                        <w:rPr>
                          <w:noProof/>
                        </w:rPr>
                        <w:t>28</w:t>
                      </w:r>
                      <w:r>
                        <w:fldChar w:fldCharType="end"/>
                      </w:r>
                      <w:bookmarkEnd w:id="204"/>
                      <w:r>
                        <w:t xml:space="preserve"> - </w:t>
                      </w:r>
                      <w:proofErr w:type="spellStart"/>
                      <w:r>
                        <w:t>Architectural</w:t>
                      </w:r>
                      <w:proofErr w:type="spellEnd"/>
                      <w:r>
                        <w:t xml:space="preserve"> </w:t>
                      </w:r>
                      <w:proofErr w:type="spellStart"/>
                      <w:r>
                        <w:t>Example</w:t>
                      </w:r>
                      <w:proofErr w:type="spellEnd"/>
                      <w:r>
                        <w:t>.</w:t>
                      </w:r>
                      <w:bookmarkEnd w:id="205"/>
                    </w:p>
                  </w:txbxContent>
                </v:textbox>
                <w10:wrap type="tight" anchorx="margin"/>
              </v:shape>
            </w:pict>
          </mc:Fallback>
        </mc:AlternateContent>
      </w:r>
    </w:p>
    <w:p w14:paraId="54838AB9" w14:textId="77777777" w:rsidR="003272E6" w:rsidRPr="003272E6" w:rsidRDefault="003272E6" w:rsidP="003272E6">
      <w:pPr>
        <w:rPr>
          <w:rFonts w:ascii="NewsGotT" w:hAnsi="NewsGotT"/>
          <w:b/>
          <w:bCs/>
          <w:i/>
          <w:iCs/>
          <w:szCs w:val="24"/>
          <w:u w:val="single"/>
          <w:lang w:val="en-GB"/>
        </w:rPr>
      </w:pPr>
    </w:p>
    <w:p w14:paraId="708773D5" w14:textId="33AE9D9C" w:rsidR="003272E6" w:rsidRPr="00D35C04" w:rsidRDefault="003272E6" w:rsidP="00D35C04">
      <w:pPr>
        <w:rPr>
          <w:rFonts w:ascii="NewsGotT" w:hAnsi="NewsGotT"/>
          <w:szCs w:val="24"/>
          <w:lang w:val="en-GB"/>
        </w:rPr>
      </w:pPr>
      <w:r w:rsidRPr="003272E6">
        <w:rPr>
          <w:rFonts w:ascii="NewsGotT" w:hAnsi="NewsGotT"/>
          <w:szCs w:val="24"/>
          <w:lang w:val="en-GB"/>
        </w:rPr>
        <w:t>The Arduino code mixes both the management of the STATION mode and the AP mode. The code is straightforward when already using the two modes separately</w:t>
      </w:r>
      <w:r w:rsidR="00D35C04">
        <w:rPr>
          <w:rFonts w:ascii="NewsGotT" w:hAnsi="NewsGotT"/>
          <w:szCs w:val="24"/>
          <w:lang w:val="en-GB"/>
        </w:rPr>
        <w:t>:</w:t>
      </w:r>
    </w:p>
    <w:p w14:paraId="635387FF" w14:textId="169521D9" w:rsidR="00883E81" w:rsidRPr="00883E81" w:rsidRDefault="00883E81" w:rsidP="00883E81">
      <w:pPr>
        <w:widowControl/>
        <w:shd w:val="clear" w:color="auto" w:fill="1E1E1E"/>
        <w:autoSpaceDE/>
        <w:autoSpaceDN/>
        <w:spacing w:line="285" w:lineRule="atLeast"/>
        <w:jc w:val="left"/>
        <w:rPr>
          <w:rFonts w:ascii="Consolas" w:eastAsia="Times New Roman" w:hAnsi="Consolas" w:cs="Times New Roman"/>
          <w:color w:val="D4D4D4"/>
          <w:sz w:val="21"/>
          <w:szCs w:val="21"/>
          <w:lang w:val="en-GB" w:eastAsia="en-GB"/>
        </w:rPr>
      </w:pPr>
      <w:proofErr w:type="spellStart"/>
      <w:r w:rsidRPr="00883E81">
        <w:rPr>
          <w:rFonts w:ascii="Consolas" w:eastAsia="Times New Roman" w:hAnsi="Consolas" w:cs="Times New Roman"/>
          <w:color w:val="9CDCFE"/>
          <w:sz w:val="21"/>
          <w:szCs w:val="21"/>
          <w:lang w:val="en-GB" w:eastAsia="en-GB"/>
        </w:rPr>
        <w:t>WiFi</w:t>
      </w:r>
      <w:r w:rsidRPr="00883E81">
        <w:rPr>
          <w:rFonts w:ascii="Consolas" w:eastAsia="Times New Roman" w:hAnsi="Consolas" w:cs="Times New Roman"/>
          <w:color w:val="D4D4D4"/>
          <w:sz w:val="21"/>
          <w:szCs w:val="21"/>
          <w:lang w:val="en-GB" w:eastAsia="en-GB"/>
        </w:rPr>
        <w:t>.</w:t>
      </w:r>
      <w:r w:rsidRPr="00883E81">
        <w:rPr>
          <w:rFonts w:ascii="Consolas" w:eastAsia="Times New Roman" w:hAnsi="Consolas" w:cs="Times New Roman"/>
          <w:color w:val="DCDCAA"/>
          <w:sz w:val="21"/>
          <w:szCs w:val="21"/>
          <w:lang w:val="en-GB" w:eastAsia="en-GB"/>
        </w:rPr>
        <w:t>mode</w:t>
      </w:r>
      <w:proofErr w:type="spellEnd"/>
      <w:r w:rsidRPr="00883E81">
        <w:rPr>
          <w:rFonts w:ascii="Consolas" w:eastAsia="Times New Roman" w:hAnsi="Consolas" w:cs="Times New Roman"/>
          <w:color w:val="D4D4D4"/>
          <w:sz w:val="21"/>
          <w:szCs w:val="21"/>
          <w:lang w:val="en-GB" w:eastAsia="en-GB"/>
        </w:rPr>
        <w:t>(WIFI_AP_STA</w:t>
      </w:r>
      <w:proofErr w:type="gramStart"/>
      <w:r w:rsidRPr="00883E81">
        <w:rPr>
          <w:rFonts w:ascii="Consolas" w:eastAsia="Times New Roman" w:hAnsi="Consolas" w:cs="Times New Roman"/>
          <w:color w:val="D4D4D4"/>
          <w:sz w:val="21"/>
          <w:szCs w:val="21"/>
          <w:lang w:val="en-GB" w:eastAsia="en-GB"/>
        </w:rPr>
        <w:t>);</w:t>
      </w:r>
      <w:proofErr w:type="gramEnd"/>
    </w:p>
    <w:p w14:paraId="1DE60EF3" w14:textId="77777777" w:rsidR="003272E6" w:rsidRPr="00D35C04" w:rsidRDefault="003272E6" w:rsidP="003272E6">
      <w:pPr>
        <w:rPr>
          <w:rFonts w:ascii="NewsGotT" w:hAnsi="NewsGotT"/>
          <w:szCs w:val="24"/>
          <w:lang w:val="en-GB"/>
        </w:rPr>
      </w:pPr>
    </w:p>
    <w:p w14:paraId="1DD85540" w14:textId="77777777" w:rsidR="003272E6" w:rsidRPr="003272E6" w:rsidRDefault="003272E6" w:rsidP="003272E6">
      <w:pPr>
        <w:pStyle w:val="PargrafodaLista"/>
        <w:widowControl/>
        <w:numPr>
          <w:ilvl w:val="0"/>
          <w:numId w:val="34"/>
        </w:numPr>
        <w:autoSpaceDE/>
        <w:autoSpaceDN/>
        <w:spacing w:before="0" w:after="160"/>
        <w:contextualSpacing/>
        <w:rPr>
          <w:rFonts w:ascii="NewsGotT" w:hAnsi="NewsGotT"/>
          <w:szCs w:val="24"/>
          <w:lang w:val="en-GB"/>
        </w:rPr>
      </w:pPr>
      <w:r w:rsidRPr="003272E6">
        <w:rPr>
          <w:rFonts w:ascii="NewsGotT" w:hAnsi="NewsGotT"/>
          <w:szCs w:val="24"/>
          <w:lang w:val="en-GB"/>
        </w:rPr>
        <w:t xml:space="preserve">Input Data on HTML Form Web Server </w:t>
      </w:r>
    </w:p>
    <w:p w14:paraId="0F4B2AFB" w14:textId="78304A15" w:rsidR="003272E6" w:rsidRPr="003272E6" w:rsidRDefault="003272E6" w:rsidP="003272E6">
      <w:pPr>
        <w:rPr>
          <w:rFonts w:ascii="NewsGotT" w:hAnsi="NewsGotT"/>
          <w:szCs w:val="24"/>
          <w:lang w:val="en-GB"/>
        </w:rPr>
      </w:pPr>
      <w:r w:rsidRPr="003272E6">
        <w:rPr>
          <w:rFonts w:ascii="NewsGotT" w:hAnsi="NewsGotT"/>
          <w:szCs w:val="24"/>
          <w:lang w:val="en-GB"/>
        </w:rPr>
        <w:t xml:space="preserve">An asynchronous web server was built using the </w:t>
      </w:r>
      <w:proofErr w:type="spellStart"/>
      <w:r w:rsidRPr="003272E6">
        <w:rPr>
          <w:rFonts w:ascii="NewsGotT" w:hAnsi="NewsGotT"/>
          <w:szCs w:val="24"/>
          <w:lang w:val="en-GB"/>
        </w:rPr>
        <w:t>ESPAsyncWebServer</w:t>
      </w:r>
      <w:proofErr w:type="spellEnd"/>
      <w:r w:rsidRPr="003272E6">
        <w:rPr>
          <w:rFonts w:ascii="NewsGotT" w:hAnsi="NewsGotT"/>
          <w:szCs w:val="24"/>
          <w:lang w:val="en-GB"/>
        </w:rPr>
        <w:t xml:space="preserve"> library that displays seven input fields to pass values for updating variables. Each time a new value is submitted, it is stored in a SPIFFS file. This web page includes a placeholder to display the current value</w:t>
      </w:r>
      <w:r w:rsidR="00883E81">
        <w:rPr>
          <w:rFonts w:ascii="NewsGotT" w:hAnsi="NewsGotT"/>
          <w:szCs w:val="24"/>
          <w:lang w:val="en-GB"/>
        </w:rPr>
        <w:t xml:space="preserve"> </w:t>
      </w:r>
      <w:r w:rsidR="00883E81">
        <w:rPr>
          <w:rFonts w:ascii="NewsGotT" w:hAnsi="NewsGotT"/>
          <w:szCs w:val="24"/>
          <w:lang w:val="en-GB"/>
        </w:rPr>
        <w:fldChar w:fldCharType="begin"/>
      </w:r>
      <w:r w:rsidR="00883E81">
        <w:rPr>
          <w:rFonts w:ascii="NewsGotT" w:hAnsi="NewsGotT"/>
          <w:szCs w:val="24"/>
          <w:lang w:val="en-GB"/>
        </w:rPr>
        <w:instrText xml:space="preserve"> ADDIN ZOTERO_ITEM CSL_CITATION {"citationID":"SASTFWFn","properties":{"formattedCitation":"(Random Nerd Tutorials, 2019)","plainCitation":"(Random Nerd Tutorials, 2019)","noteIndex":0},"citationItems":[{"id":99,"uris":["http://zotero.org/users/local/xwgav5Ui/items/Q7GP433S"],"itemData":{"id":99,"type":"post-weblog","abstract":"Learn how to create an ESP32/ESP8266 web server with three input fields (HTML form) to pass values to your ESP using Arduino IDE. Then, you can use those values as variables in your code.","language":"en-US","title":"Input Data on HTML Form ESP32/ESP8266 Web Server Arduino IDE","URL":"https://randomnerdtutorials.com/esp32-esp8266-input-data-html-form/","author":[{"family":"Random Nerd Tutorials","given":""}],"accessed":{"date-parts":[["2022",10,22]]},"issued":{"date-parts":[["2019",8,29]]}}}],"schema":"https://github.com/citation-style-language/schema/raw/master/csl-citation.json"} </w:instrText>
      </w:r>
      <w:r w:rsidR="00883E81">
        <w:rPr>
          <w:rFonts w:ascii="NewsGotT" w:hAnsi="NewsGotT"/>
          <w:szCs w:val="24"/>
          <w:lang w:val="en-GB"/>
        </w:rPr>
        <w:fldChar w:fldCharType="separate"/>
      </w:r>
      <w:r w:rsidR="00883E81" w:rsidRPr="00883E81">
        <w:rPr>
          <w:rFonts w:ascii="NewsGotT" w:hAnsi="NewsGotT"/>
          <w:lang w:val="en-GB"/>
        </w:rPr>
        <w:t>(Random Nerd Tutorials, 2019)</w:t>
      </w:r>
      <w:r w:rsidR="00883E81">
        <w:rPr>
          <w:rFonts w:ascii="NewsGotT" w:hAnsi="NewsGotT"/>
          <w:szCs w:val="24"/>
          <w:lang w:val="en-GB"/>
        </w:rPr>
        <w:fldChar w:fldCharType="end"/>
      </w:r>
      <w:r w:rsidRPr="003272E6">
        <w:rPr>
          <w:rFonts w:ascii="NewsGotT" w:hAnsi="NewsGotT"/>
          <w:szCs w:val="24"/>
          <w:lang w:val="en-GB"/>
        </w:rPr>
        <w:t>.</w:t>
      </w:r>
    </w:p>
    <w:p w14:paraId="51BC9189" w14:textId="3D0D26EC" w:rsidR="003272E6" w:rsidRPr="003272E6" w:rsidRDefault="003272E6" w:rsidP="003272E6">
      <w:pPr>
        <w:rPr>
          <w:rFonts w:ascii="NewsGotT" w:hAnsi="NewsGotT"/>
          <w:szCs w:val="24"/>
          <w:lang w:val="en-GB"/>
        </w:rPr>
      </w:pPr>
      <w:r w:rsidRPr="003272E6">
        <w:rPr>
          <w:rFonts w:ascii="NewsGotT" w:hAnsi="NewsGotT"/>
          <w:szCs w:val="24"/>
          <w:lang w:val="en-GB"/>
        </w:rPr>
        <w:t>To build the asynchronous web server, installing these libraries is fundamental: &lt;</w:t>
      </w:r>
      <w:proofErr w:type="spellStart"/>
      <w:r w:rsidRPr="003272E6">
        <w:rPr>
          <w:rFonts w:ascii="NewsGotT" w:hAnsi="NewsGotT"/>
          <w:szCs w:val="24"/>
          <w:lang w:val="en-GB"/>
        </w:rPr>
        <w:t>ESPAsyncWebServer</w:t>
      </w:r>
      <w:proofErr w:type="spellEnd"/>
      <w:r w:rsidRPr="003272E6">
        <w:rPr>
          <w:rFonts w:ascii="NewsGotT" w:hAnsi="NewsGotT"/>
          <w:szCs w:val="24"/>
          <w:lang w:val="en-GB"/>
        </w:rPr>
        <w:t>&gt;</w:t>
      </w:r>
      <w:r w:rsidR="007A04C8">
        <w:rPr>
          <w:rStyle w:val="Refdenotaderodap"/>
          <w:rFonts w:ascii="NewsGotT" w:hAnsi="NewsGotT"/>
          <w:szCs w:val="24"/>
          <w:lang w:val="en-GB"/>
        </w:rPr>
        <w:footnoteReference w:id="14"/>
      </w:r>
      <w:r w:rsidRPr="003272E6">
        <w:rPr>
          <w:rFonts w:ascii="NewsGotT" w:hAnsi="NewsGotT"/>
          <w:szCs w:val="24"/>
          <w:lang w:val="en-GB"/>
        </w:rPr>
        <w:t>, &lt;</w:t>
      </w:r>
      <w:proofErr w:type="spellStart"/>
      <w:r w:rsidRPr="003272E6">
        <w:rPr>
          <w:rFonts w:ascii="NewsGotT" w:hAnsi="NewsGotT"/>
          <w:szCs w:val="24"/>
          <w:lang w:val="en-GB"/>
        </w:rPr>
        <w:t>AsyncTCP</w:t>
      </w:r>
      <w:proofErr w:type="spellEnd"/>
      <w:r w:rsidRPr="003272E6">
        <w:rPr>
          <w:rFonts w:ascii="NewsGotT" w:hAnsi="NewsGotT"/>
          <w:szCs w:val="24"/>
          <w:lang w:val="en-GB"/>
        </w:rPr>
        <w:t>&gt;</w:t>
      </w:r>
      <w:r w:rsidR="007A04C8">
        <w:rPr>
          <w:rStyle w:val="Refdenotaderodap"/>
          <w:rFonts w:ascii="NewsGotT" w:hAnsi="NewsGotT"/>
          <w:szCs w:val="24"/>
          <w:lang w:val="en-GB"/>
        </w:rPr>
        <w:footnoteReference w:id="15"/>
      </w:r>
      <w:r w:rsidRPr="003272E6">
        <w:rPr>
          <w:rFonts w:ascii="NewsGotT" w:hAnsi="NewsGotT"/>
          <w:szCs w:val="24"/>
          <w:lang w:val="en-GB"/>
        </w:rPr>
        <w:t>, &lt;SPIFFS.H&gt; and &lt;</w:t>
      </w:r>
      <w:proofErr w:type="spellStart"/>
      <w:r w:rsidRPr="003272E6">
        <w:rPr>
          <w:rFonts w:ascii="NewsGotT" w:hAnsi="NewsGotT"/>
          <w:szCs w:val="24"/>
          <w:lang w:val="en-GB"/>
        </w:rPr>
        <w:t>WiFi.h</w:t>
      </w:r>
      <w:proofErr w:type="spellEnd"/>
      <w:r w:rsidRPr="003272E6">
        <w:rPr>
          <w:rFonts w:ascii="NewsGotT" w:hAnsi="NewsGotT"/>
          <w:szCs w:val="24"/>
          <w:lang w:val="en-GB"/>
        </w:rPr>
        <w:t>&gt;. The first two libraries are unavailable to install through the Arduino Library Manager. These steps must be followed: Sketch &gt; Include Library &gt; Add .zip Library and select the libraries downloaded.</w:t>
      </w:r>
    </w:p>
    <w:p w14:paraId="4A281102"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C586C0"/>
          <w:sz w:val="21"/>
          <w:szCs w:val="21"/>
          <w:lang w:val="en-GB" w:eastAsia="en-GB"/>
        </w:rPr>
        <w:t>#include</w:t>
      </w:r>
      <w:r w:rsidRPr="003272E6">
        <w:rPr>
          <w:rFonts w:ascii="Consolas" w:eastAsia="Times New Roman" w:hAnsi="Consolas" w:cs="Times New Roman"/>
          <w:color w:val="569CD6"/>
          <w:sz w:val="21"/>
          <w:szCs w:val="21"/>
          <w:lang w:val="en-GB" w:eastAsia="en-GB"/>
        </w:rPr>
        <w:t xml:space="preserve"> </w:t>
      </w:r>
      <w:r w:rsidRPr="003272E6">
        <w:rPr>
          <w:rFonts w:ascii="Consolas" w:eastAsia="Times New Roman" w:hAnsi="Consolas" w:cs="Times New Roman"/>
          <w:color w:val="CE9178"/>
          <w:sz w:val="21"/>
          <w:szCs w:val="21"/>
          <w:lang w:val="en-GB" w:eastAsia="en-GB"/>
        </w:rPr>
        <w:t>&lt;</w:t>
      </w:r>
      <w:proofErr w:type="spellStart"/>
      <w:r w:rsidRPr="003272E6">
        <w:rPr>
          <w:rFonts w:ascii="Consolas" w:eastAsia="Times New Roman" w:hAnsi="Consolas" w:cs="Times New Roman"/>
          <w:color w:val="CE9178"/>
          <w:sz w:val="21"/>
          <w:szCs w:val="21"/>
          <w:lang w:val="en-GB" w:eastAsia="en-GB"/>
        </w:rPr>
        <w:t>SPIFFS.h</w:t>
      </w:r>
      <w:proofErr w:type="spellEnd"/>
      <w:r w:rsidRPr="003272E6">
        <w:rPr>
          <w:rFonts w:ascii="Consolas" w:eastAsia="Times New Roman" w:hAnsi="Consolas" w:cs="Times New Roman"/>
          <w:color w:val="CE9178"/>
          <w:sz w:val="21"/>
          <w:szCs w:val="21"/>
          <w:lang w:val="en-GB" w:eastAsia="en-GB"/>
        </w:rPr>
        <w:t>&gt;</w:t>
      </w:r>
    </w:p>
    <w:p w14:paraId="7E214434"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C586C0"/>
          <w:sz w:val="21"/>
          <w:szCs w:val="21"/>
          <w:lang w:val="en-GB" w:eastAsia="en-GB"/>
        </w:rPr>
        <w:t>#include</w:t>
      </w:r>
      <w:r w:rsidRPr="003272E6">
        <w:rPr>
          <w:rFonts w:ascii="Consolas" w:eastAsia="Times New Roman" w:hAnsi="Consolas" w:cs="Times New Roman"/>
          <w:color w:val="569CD6"/>
          <w:sz w:val="21"/>
          <w:szCs w:val="21"/>
          <w:lang w:val="en-GB" w:eastAsia="en-GB"/>
        </w:rPr>
        <w:t xml:space="preserve"> </w:t>
      </w:r>
      <w:r w:rsidRPr="003272E6">
        <w:rPr>
          <w:rFonts w:ascii="Consolas" w:eastAsia="Times New Roman" w:hAnsi="Consolas" w:cs="Times New Roman"/>
          <w:color w:val="CE9178"/>
          <w:sz w:val="21"/>
          <w:szCs w:val="21"/>
          <w:lang w:val="en-GB" w:eastAsia="en-GB"/>
        </w:rPr>
        <w:t>&lt;</w:t>
      </w:r>
      <w:proofErr w:type="spellStart"/>
      <w:r w:rsidRPr="003272E6">
        <w:rPr>
          <w:rFonts w:ascii="Consolas" w:eastAsia="Times New Roman" w:hAnsi="Consolas" w:cs="Times New Roman"/>
          <w:color w:val="CE9178"/>
          <w:sz w:val="21"/>
          <w:szCs w:val="21"/>
          <w:lang w:val="en-GB" w:eastAsia="en-GB"/>
        </w:rPr>
        <w:t>WiFi.h</w:t>
      </w:r>
      <w:proofErr w:type="spellEnd"/>
      <w:r w:rsidRPr="003272E6">
        <w:rPr>
          <w:rFonts w:ascii="Consolas" w:eastAsia="Times New Roman" w:hAnsi="Consolas" w:cs="Times New Roman"/>
          <w:color w:val="CE9178"/>
          <w:sz w:val="21"/>
          <w:szCs w:val="21"/>
          <w:lang w:val="en-GB" w:eastAsia="en-GB"/>
        </w:rPr>
        <w:t>&gt;</w:t>
      </w:r>
    </w:p>
    <w:p w14:paraId="5D426DDC"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C586C0"/>
          <w:sz w:val="21"/>
          <w:szCs w:val="21"/>
          <w:lang w:val="en-GB" w:eastAsia="en-GB"/>
        </w:rPr>
        <w:t>#include</w:t>
      </w:r>
      <w:r w:rsidRPr="003272E6">
        <w:rPr>
          <w:rFonts w:ascii="Consolas" w:eastAsia="Times New Roman" w:hAnsi="Consolas" w:cs="Times New Roman"/>
          <w:color w:val="569CD6"/>
          <w:sz w:val="21"/>
          <w:szCs w:val="21"/>
          <w:lang w:val="en-GB" w:eastAsia="en-GB"/>
        </w:rPr>
        <w:t xml:space="preserve"> </w:t>
      </w:r>
      <w:r w:rsidRPr="003272E6">
        <w:rPr>
          <w:rFonts w:ascii="Consolas" w:eastAsia="Times New Roman" w:hAnsi="Consolas" w:cs="Times New Roman"/>
          <w:color w:val="CE9178"/>
          <w:sz w:val="21"/>
          <w:szCs w:val="21"/>
          <w:lang w:val="en-GB" w:eastAsia="en-GB"/>
        </w:rPr>
        <w:t>&lt;</w:t>
      </w:r>
      <w:proofErr w:type="spellStart"/>
      <w:r w:rsidRPr="003272E6">
        <w:rPr>
          <w:rFonts w:ascii="Consolas" w:eastAsia="Times New Roman" w:hAnsi="Consolas" w:cs="Times New Roman"/>
          <w:color w:val="CE9178"/>
          <w:sz w:val="21"/>
          <w:szCs w:val="21"/>
          <w:lang w:val="en-GB" w:eastAsia="en-GB"/>
        </w:rPr>
        <w:t>ESPAsyncWebServer.h</w:t>
      </w:r>
      <w:proofErr w:type="spellEnd"/>
      <w:r w:rsidRPr="003272E6">
        <w:rPr>
          <w:rFonts w:ascii="Consolas" w:eastAsia="Times New Roman" w:hAnsi="Consolas" w:cs="Times New Roman"/>
          <w:color w:val="CE9178"/>
          <w:sz w:val="21"/>
          <w:szCs w:val="21"/>
          <w:lang w:val="en-GB" w:eastAsia="en-GB"/>
        </w:rPr>
        <w:t>&gt;</w:t>
      </w:r>
    </w:p>
    <w:p w14:paraId="587D6B36"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C586C0"/>
          <w:sz w:val="21"/>
          <w:szCs w:val="21"/>
          <w:lang w:val="en-GB" w:eastAsia="en-GB"/>
        </w:rPr>
        <w:t>#include</w:t>
      </w:r>
      <w:r w:rsidRPr="003272E6">
        <w:rPr>
          <w:rFonts w:ascii="Consolas" w:eastAsia="Times New Roman" w:hAnsi="Consolas" w:cs="Times New Roman"/>
          <w:color w:val="569CD6"/>
          <w:sz w:val="21"/>
          <w:szCs w:val="21"/>
          <w:lang w:val="en-GB" w:eastAsia="en-GB"/>
        </w:rPr>
        <w:t xml:space="preserve"> </w:t>
      </w:r>
      <w:r w:rsidRPr="003272E6">
        <w:rPr>
          <w:rFonts w:ascii="Consolas" w:eastAsia="Times New Roman" w:hAnsi="Consolas" w:cs="Times New Roman"/>
          <w:color w:val="CE9178"/>
          <w:sz w:val="21"/>
          <w:szCs w:val="21"/>
          <w:lang w:val="en-GB" w:eastAsia="en-GB"/>
        </w:rPr>
        <w:t>&lt;</w:t>
      </w:r>
      <w:proofErr w:type="spellStart"/>
      <w:r w:rsidRPr="003272E6">
        <w:rPr>
          <w:rFonts w:ascii="Consolas" w:eastAsia="Times New Roman" w:hAnsi="Consolas" w:cs="Times New Roman"/>
          <w:color w:val="CE9178"/>
          <w:sz w:val="21"/>
          <w:szCs w:val="21"/>
          <w:lang w:val="en-GB" w:eastAsia="en-GB"/>
        </w:rPr>
        <w:t>AsyncTCP.h</w:t>
      </w:r>
      <w:proofErr w:type="spellEnd"/>
      <w:r w:rsidRPr="003272E6">
        <w:rPr>
          <w:rFonts w:ascii="Consolas" w:eastAsia="Times New Roman" w:hAnsi="Consolas" w:cs="Times New Roman"/>
          <w:color w:val="CE9178"/>
          <w:sz w:val="21"/>
          <w:szCs w:val="21"/>
          <w:lang w:val="en-GB" w:eastAsia="en-GB"/>
        </w:rPr>
        <w:t>&gt;</w:t>
      </w:r>
    </w:p>
    <w:p w14:paraId="5E86CBBC" w14:textId="77777777" w:rsidR="003272E6" w:rsidRPr="003272E6" w:rsidRDefault="003272E6" w:rsidP="003272E6">
      <w:pPr>
        <w:rPr>
          <w:rFonts w:ascii="NewsGotT" w:hAnsi="NewsGotT"/>
          <w:szCs w:val="24"/>
          <w:lang w:val="en-GB"/>
        </w:rPr>
      </w:pPr>
    </w:p>
    <w:p w14:paraId="7442D252" w14:textId="77777777" w:rsidR="003272E6" w:rsidRPr="003272E6" w:rsidRDefault="003272E6" w:rsidP="003272E6">
      <w:pPr>
        <w:rPr>
          <w:rFonts w:ascii="NewsGotT" w:hAnsi="NewsGotT"/>
          <w:szCs w:val="24"/>
          <w:lang w:val="en-GB"/>
        </w:rPr>
      </w:pPr>
      <w:r w:rsidRPr="003272E6">
        <w:rPr>
          <w:rFonts w:ascii="NewsGotT" w:hAnsi="NewsGotT"/>
          <w:szCs w:val="24"/>
          <w:lang w:val="en-GB"/>
        </w:rPr>
        <w:t xml:space="preserve">When submitting the values, a window opens saying the value was saved to SPIFFS. For that, the JavaScript function must be added. In this case, </w:t>
      </w:r>
      <w:proofErr w:type="spellStart"/>
      <w:proofErr w:type="gramStart"/>
      <w:r w:rsidRPr="003272E6">
        <w:rPr>
          <w:rFonts w:ascii="NewsGotT" w:hAnsi="NewsGotT"/>
          <w:szCs w:val="24"/>
          <w:lang w:val="en-GB"/>
        </w:rPr>
        <w:t>submitMessage</w:t>
      </w:r>
      <w:proofErr w:type="spellEnd"/>
      <w:r w:rsidRPr="003272E6">
        <w:rPr>
          <w:rFonts w:ascii="NewsGotT" w:hAnsi="NewsGotT"/>
          <w:szCs w:val="24"/>
          <w:lang w:val="en-GB"/>
        </w:rPr>
        <w:t>(</w:t>
      </w:r>
      <w:proofErr w:type="gramEnd"/>
      <w:r w:rsidRPr="003272E6">
        <w:rPr>
          <w:rFonts w:ascii="NewsGotT" w:hAnsi="NewsGotT"/>
          <w:szCs w:val="24"/>
          <w:lang w:val="en-GB"/>
        </w:rPr>
        <w:t>) pops an alert message saying the value was saved to SPIFFS. After that pop-up, it reloads the web page to display the current values.</w:t>
      </w:r>
    </w:p>
    <w:p w14:paraId="428B8AA0"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CE9178"/>
          <w:sz w:val="21"/>
          <w:szCs w:val="21"/>
          <w:lang w:val="en-GB" w:eastAsia="en-GB"/>
        </w:rPr>
        <w:t>&lt;script&gt;</w:t>
      </w:r>
    </w:p>
    <w:p w14:paraId="7E51F942"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CE9178"/>
          <w:sz w:val="21"/>
          <w:szCs w:val="21"/>
          <w:lang w:val="en-GB" w:eastAsia="en-GB"/>
        </w:rPr>
        <w:t xml:space="preserve">    function </w:t>
      </w:r>
      <w:proofErr w:type="spellStart"/>
      <w:proofErr w:type="gramStart"/>
      <w:r w:rsidRPr="003272E6">
        <w:rPr>
          <w:rFonts w:ascii="Consolas" w:eastAsia="Times New Roman" w:hAnsi="Consolas" w:cs="Times New Roman"/>
          <w:color w:val="CE9178"/>
          <w:sz w:val="21"/>
          <w:szCs w:val="21"/>
          <w:lang w:val="en-GB" w:eastAsia="en-GB"/>
        </w:rPr>
        <w:t>submitMessage</w:t>
      </w:r>
      <w:proofErr w:type="spellEnd"/>
      <w:r w:rsidRPr="003272E6">
        <w:rPr>
          <w:rFonts w:ascii="Consolas" w:eastAsia="Times New Roman" w:hAnsi="Consolas" w:cs="Times New Roman"/>
          <w:color w:val="CE9178"/>
          <w:sz w:val="21"/>
          <w:szCs w:val="21"/>
          <w:lang w:val="en-GB" w:eastAsia="en-GB"/>
        </w:rPr>
        <w:t>(</w:t>
      </w:r>
      <w:proofErr w:type="gramEnd"/>
      <w:r w:rsidRPr="003272E6">
        <w:rPr>
          <w:rFonts w:ascii="Consolas" w:eastAsia="Times New Roman" w:hAnsi="Consolas" w:cs="Times New Roman"/>
          <w:color w:val="CE9178"/>
          <w:sz w:val="21"/>
          <w:szCs w:val="21"/>
          <w:lang w:val="en-GB" w:eastAsia="en-GB"/>
        </w:rPr>
        <w:t>) {</w:t>
      </w:r>
    </w:p>
    <w:p w14:paraId="29D450B7"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CE9178"/>
          <w:sz w:val="21"/>
          <w:szCs w:val="21"/>
          <w:lang w:val="en-GB" w:eastAsia="en-GB"/>
        </w:rPr>
        <w:t xml:space="preserve">      </w:t>
      </w:r>
      <w:proofErr w:type="gramStart"/>
      <w:r w:rsidRPr="003272E6">
        <w:rPr>
          <w:rFonts w:ascii="Consolas" w:eastAsia="Times New Roman" w:hAnsi="Consolas" w:cs="Times New Roman"/>
          <w:color w:val="CE9178"/>
          <w:sz w:val="21"/>
          <w:szCs w:val="21"/>
          <w:lang w:val="en-GB" w:eastAsia="en-GB"/>
        </w:rPr>
        <w:t>alert(</w:t>
      </w:r>
      <w:proofErr w:type="gramEnd"/>
      <w:r w:rsidRPr="003272E6">
        <w:rPr>
          <w:rFonts w:ascii="Consolas" w:eastAsia="Times New Roman" w:hAnsi="Consolas" w:cs="Times New Roman"/>
          <w:color w:val="CE9178"/>
          <w:sz w:val="21"/>
          <w:szCs w:val="21"/>
          <w:lang w:val="en-GB" w:eastAsia="en-GB"/>
        </w:rPr>
        <w:t>"Saved value to ESP32 SPIFFS");</w:t>
      </w:r>
    </w:p>
    <w:p w14:paraId="51293A25"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CE9178"/>
          <w:sz w:val="21"/>
          <w:szCs w:val="21"/>
          <w:lang w:val="en-GB" w:eastAsia="en-GB"/>
        </w:rPr>
        <w:t xml:space="preserve">      </w:t>
      </w:r>
      <w:proofErr w:type="spellStart"/>
      <w:r w:rsidRPr="003272E6">
        <w:rPr>
          <w:rFonts w:ascii="Consolas" w:eastAsia="Times New Roman" w:hAnsi="Consolas" w:cs="Times New Roman"/>
          <w:color w:val="CE9178"/>
          <w:sz w:val="21"/>
          <w:szCs w:val="21"/>
          <w:lang w:val="en-GB" w:eastAsia="en-GB"/>
        </w:rPr>
        <w:t>setTimeout</w:t>
      </w:r>
      <w:proofErr w:type="spellEnd"/>
      <w:r w:rsidRPr="003272E6">
        <w:rPr>
          <w:rFonts w:ascii="Consolas" w:eastAsia="Times New Roman" w:hAnsi="Consolas" w:cs="Times New Roman"/>
          <w:color w:val="CE9178"/>
          <w:sz w:val="21"/>
          <w:szCs w:val="21"/>
          <w:lang w:val="en-GB" w:eastAsia="en-GB"/>
        </w:rPr>
        <w:t>(</w:t>
      </w:r>
      <w:proofErr w:type="gramStart"/>
      <w:r w:rsidRPr="003272E6">
        <w:rPr>
          <w:rFonts w:ascii="Consolas" w:eastAsia="Times New Roman" w:hAnsi="Consolas" w:cs="Times New Roman"/>
          <w:color w:val="CE9178"/>
          <w:sz w:val="21"/>
          <w:szCs w:val="21"/>
          <w:lang w:val="en-GB" w:eastAsia="en-GB"/>
        </w:rPr>
        <w:t>function(</w:t>
      </w:r>
      <w:proofErr w:type="gramEnd"/>
      <w:r w:rsidRPr="003272E6">
        <w:rPr>
          <w:rFonts w:ascii="Consolas" w:eastAsia="Times New Roman" w:hAnsi="Consolas" w:cs="Times New Roman"/>
          <w:color w:val="CE9178"/>
          <w:sz w:val="21"/>
          <w:szCs w:val="21"/>
          <w:lang w:val="en-GB" w:eastAsia="en-GB"/>
        </w:rPr>
        <w:t xml:space="preserve">){ </w:t>
      </w:r>
      <w:proofErr w:type="spellStart"/>
      <w:r w:rsidRPr="003272E6">
        <w:rPr>
          <w:rFonts w:ascii="Consolas" w:eastAsia="Times New Roman" w:hAnsi="Consolas" w:cs="Times New Roman"/>
          <w:color w:val="CE9178"/>
          <w:sz w:val="21"/>
          <w:szCs w:val="21"/>
          <w:lang w:val="en-GB" w:eastAsia="en-GB"/>
        </w:rPr>
        <w:t>document.location.reload</w:t>
      </w:r>
      <w:proofErr w:type="spellEnd"/>
      <w:r w:rsidRPr="003272E6">
        <w:rPr>
          <w:rFonts w:ascii="Consolas" w:eastAsia="Times New Roman" w:hAnsi="Consolas" w:cs="Times New Roman"/>
          <w:color w:val="CE9178"/>
          <w:sz w:val="21"/>
          <w:szCs w:val="21"/>
          <w:lang w:val="en-GB" w:eastAsia="en-GB"/>
        </w:rPr>
        <w:t xml:space="preserve">(false); }, 500);   </w:t>
      </w:r>
    </w:p>
    <w:p w14:paraId="35A88A17"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CE9178"/>
          <w:sz w:val="21"/>
          <w:szCs w:val="21"/>
          <w:lang w:val="en-GB" w:eastAsia="en-GB"/>
        </w:rPr>
        <w:t>    }</w:t>
      </w:r>
    </w:p>
    <w:p w14:paraId="1DC6565F"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CE9178"/>
          <w:sz w:val="21"/>
          <w:szCs w:val="21"/>
          <w:lang w:val="en-GB" w:eastAsia="en-GB"/>
        </w:rPr>
        <w:t>&lt;/script&gt;</w:t>
      </w:r>
    </w:p>
    <w:p w14:paraId="6BD272E6" w14:textId="77777777" w:rsidR="003272E6" w:rsidRPr="003272E6" w:rsidRDefault="003272E6" w:rsidP="003272E6">
      <w:pPr>
        <w:rPr>
          <w:rFonts w:ascii="NewsGotT" w:hAnsi="NewsGotT"/>
          <w:szCs w:val="24"/>
          <w:lang w:val="en-GB"/>
        </w:rPr>
      </w:pPr>
      <w:r w:rsidRPr="003272E6">
        <w:rPr>
          <w:rFonts w:ascii="NewsGotT" w:hAnsi="NewsGotT"/>
          <w:szCs w:val="24"/>
          <w:lang w:val="en-GB"/>
        </w:rPr>
        <w:lastRenderedPageBreak/>
        <w:t>Form for the first input (</w:t>
      </w:r>
      <w:proofErr w:type="spellStart"/>
      <w:r w:rsidRPr="003272E6">
        <w:rPr>
          <w:rFonts w:ascii="NewsGotT" w:hAnsi="NewsGotT"/>
          <w:szCs w:val="24"/>
          <w:lang w:val="en-GB"/>
        </w:rPr>
        <w:t>ssid</w:t>
      </w:r>
      <w:proofErr w:type="spellEnd"/>
      <w:r w:rsidRPr="003272E6">
        <w:rPr>
          <w:rFonts w:ascii="NewsGotT" w:hAnsi="NewsGotT"/>
          <w:szCs w:val="24"/>
          <w:lang w:val="en-GB"/>
        </w:rPr>
        <w:t>). Input field names display (%</w:t>
      </w:r>
      <w:proofErr w:type="spellStart"/>
      <w:r w:rsidRPr="003272E6">
        <w:rPr>
          <w:rFonts w:ascii="NewsGotT" w:hAnsi="NewsGotT"/>
          <w:szCs w:val="24"/>
          <w:lang w:val="en-GB"/>
        </w:rPr>
        <w:t>inputSsid</w:t>
      </w:r>
      <w:proofErr w:type="spellEnd"/>
      <w:r w:rsidRPr="003272E6">
        <w:rPr>
          <w:rFonts w:ascii="NewsGotT" w:hAnsi="NewsGotT"/>
          <w:szCs w:val="24"/>
          <w:lang w:val="en-GB"/>
        </w:rPr>
        <w:t xml:space="preserve">%) placeholders that the current </w:t>
      </w:r>
      <w:proofErr w:type="spellStart"/>
      <w:r w:rsidRPr="003272E6">
        <w:rPr>
          <w:rFonts w:ascii="NewsGotT" w:hAnsi="NewsGotT"/>
          <w:szCs w:val="24"/>
          <w:lang w:val="en-GB"/>
        </w:rPr>
        <w:t>inputSsid</w:t>
      </w:r>
      <w:proofErr w:type="spellEnd"/>
      <w:r w:rsidRPr="003272E6">
        <w:rPr>
          <w:rFonts w:ascii="NewsGotT" w:hAnsi="NewsGotT"/>
          <w:szCs w:val="24"/>
          <w:lang w:val="en-GB"/>
        </w:rPr>
        <w:t xml:space="preserve"> value will replace.</w:t>
      </w:r>
    </w:p>
    <w:p w14:paraId="038ED21A"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CE9178"/>
          <w:sz w:val="21"/>
          <w:szCs w:val="21"/>
          <w:lang w:val="en-GB" w:eastAsia="en-GB"/>
        </w:rPr>
        <w:t>&lt;form action="/get" target="hidden-form"&gt;</w:t>
      </w:r>
    </w:p>
    <w:p w14:paraId="191EDC54"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CE9178"/>
          <w:sz w:val="21"/>
          <w:szCs w:val="21"/>
          <w:lang w:val="en-GB" w:eastAsia="en-GB"/>
        </w:rPr>
        <w:t xml:space="preserve">    </w:t>
      </w:r>
      <w:proofErr w:type="spellStart"/>
      <w:r w:rsidRPr="003272E6">
        <w:rPr>
          <w:rFonts w:ascii="Consolas" w:eastAsia="Times New Roman" w:hAnsi="Consolas" w:cs="Times New Roman"/>
          <w:color w:val="CE9178"/>
          <w:sz w:val="21"/>
          <w:szCs w:val="21"/>
          <w:lang w:val="en-GB" w:eastAsia="en-GB"/>
        </w:rPr>
        <w:t>inputSsid</w:t>
      </w:r>
      <w:proofErr w:type="spellEnd"/>
      <w:r w:rsidRPr="003272E6">
        <w:rPr>
          <w:rFonts w:ascii="Consolas" w:eastAsia="Times New Roman" w:hAnsi="Consolas" w:cs="Times New Roman"/>
          <w:color w:val="CE9178"/>
          <w:sz w:val="21"/>
          <w:szCs w:val="21"/>
          <w:lang w:val="en-GB" w:eastAsia="en-GB"/>
        </w:rPr>
        <w:t xml:space="preserve"> (current value %</w:t>
      </w:r>
      <w:proofErr w:type="spellStart"/>
      <w:r w:rsidRPr="003272E6">
        <w:rPr>
          <w:rFonts w:ascii="Consolas" w:eastAsia="Times New Roman" w:hAnsi="Consolas" w:cs="Times New Roman"/>
          <w:color w:val="CE9178"/>
          <w:sz w:val="21"/>
          <w:szCs w:val="21"/>
          <w:lang w:val="en-GB" w:eastAsia="en-GB"/>
        </w:rPr>
        <w:t>inputSsid</w:t>
      </w:r>
      <w:proofErr w:type="spellEnd"/>
      <w:r w:rsidRPr="003272E6">
        <w:rPr>
          <w:rFonts w:ascii="Consolas" w:eastAsia="Times New Roman" w:hAnsi="Consolas" w:cs="Times New Roman"/>
          <w:color w:val="CE9178"/>
          <w:sz w:val="21"/>
          <w:szCs w:val="21"/>
          <w:lang w:val="en-GB" w:eastAsia="en-GB"/>
        </w:rPr>
        <w:t>%): &lt;input type="text" name="</w:t>
      </w:r>
      <w:proofErr w:type="spellStart"/>
      <w:r w:rsidRPr="003272E6">
        <w:rPr>
          <w:rFonts w:ascii="Consolas" w:eastAsia="Times New Roman" w:hAnsi="Consolas" w:cs="Times New Roman"/>
          <w:color w:val="CE9178"/>
          <w:sz w:val="21"/>
          <w:szCs w:val="21"/>
          <w:lang w:val="en-GB" w:eastAsia="en-GB"/>
        </w:rPr>
        <w:t>inputSsid</w:t>
      </w:r>
      <w:proofErr w:type="spellEnd"/>
      <w:r w:rsidRPr="003272E6">
        <w:rPr>
          <w:rFonts w:ascii="Consolas" w:eastAsia="Times New Roman" w:hAnsi="Consolas" w:cs="Times New Roman"/>
          <w:color w:val="CE9178"/>
          <w:sz w:val="21"/>
          <w:szCs w:val="21"/>
          <w:lang w:val="en-GB" w:eastAsia="en-GB"/>
        </w:rPr>
        <w:t>"&gt;</w:t>
      </w:r>
    </w:p>
    <w:p w14:paraId="4FF754C9"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CE9178"/>
          <w:sz w:val="21"/>
          <w:szCs w:val="21"/>
          <w:lang w:val="en-GB" w:eastAsia="en-GB"/>
        </w:rPr>
        <w:t>    &lt;input type="submit" value="Update" onclick="</w:t>
      </w:r>
      <w:proofErr w:type="spellStart"/>
      <w:proofErr w:type="gramStart"/>
      <w:r w:rsidRPr="003272E6">
        <w:rPr>
          <w:rFonts w:ascii="Consolas" w:eastAsia="Times New Roman" w:hAnsi="Consolas" w:cs="Times New Roman"/>
          <w:color w:val="CE9178"/>
          <w:sz w:val="21"/>
          <w:szCs w:val="21"/>
          <w:lang w:val="en-GB" w:eastAsia="en-GB"/>
        </w:rPr>
        <w:t>submitMessage</w:t>
      </w:r>
      <w:proofErr w:type="spellEnd"/>
      <w:r w:rsidRPr="003272E6">
        <w:rPr>
          <w:rFonts w:ascii="Consolas" w:eastAsia="Times New Roman" w:hAnsi="Consolas" w:cs="Times New Roman"/>
          <w:color w:val="CE9178"/>
          <w:sz w:val="21"/>
          <w:szCs w:val="21"/>
          <w:lang w:val="en-GB" w:eastAsia="en-GB"/>
        </w:rPr>
        <w:t>(</w:t>
      </w:r>
      <w:proofErr w:type="gramEnd"/>
      <w:r w:rsidRPr="003272E6">
        <w:rPr>
          <w:rFonts w:ascii="Consolas" w:eastAsia="Times New Roman" w:hAnsi="Consolas" w:cs="Times New Roman"/>
          <w:color w:val="CE9178"/>
          <w:sz w:val="21"/>
          <w:szCs w:val="21"/>
          <w:lang w:val="en-GB" w:eastAsia="en-GB"/>
        </w:rPr>
        <w:t>)"&gt;</w:t>
      </w:r>
    </w:p>
    <w:p w14:paraId="5E7C8DCA"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CE9178"/>
          <w:sz w:val="21"/>
          <w:szCs w:val="21"/>
          <w:lang w:val="en-GB" w:eastAsia="en-GB"/>
        </w:rPr>
        <w:t>&lt;/form&gt;</w:t>
      </w:r>
    </w:p>
    <w:p w14:paraId="6B58785D" w14:textId="77777777" w:rsidR="003272E6" w:rsidRPr="003272E6" w:rsidRDefault="003272E6" w:rsidP="003272E6">
      <w:pPr>
        <w:rPr>
          <w:rFonts w:ascii="NewsGotT" w:hAnsi="NewsGotT"/>
          <w:szCs w:val="24"/>
          <w:lang w:val="en-GB"/>
        </w:rPr>
      </w:pPr>
    </w:p>
    <w:p w14:paraId="3C0E7CE6" w14:textId="77777777" w:rsidR="003272E6" w:rsidRPr="003272E6" w:rsidRDefault="003272E6" w:rsidP="003272E6">
      <w:pPr>
        <w:rPr>
          <w:rFonts w:ascii="NewsGotT" w:hAnsi="NewsGotT"/>
          <w:szCs w:val="24"/>
          <w:lang w:val="en-GB"/>
        </w:rPr>
      </w:pPr>
      <w:r w:rsidRPr="003272E6">
        <w:rPr>
          <w:rFonts w:ascii="NewsGotT" w:hAnsi="NewsGotT"/>
          <w:szCs w:val="24"/>
          <w:lang w:val="en-GB"/>
        </w:rPr>
        <w:t>The target attribute and a &lt;</w:t>
      </w:r>
      <w:proofErr w:type="spellStart"/>
      <w:r w:rsidRPr="003272E6">
        <w:rPr>
          <w:rFonts w:ascii="NewsGotT" w:hAnsi="NewsGotT"/>
          <w:szCs w:val="24"/>
          <w:lang w:val="en-GB"/>
        </w:rPr>
        <w:t>iframe</w:t>
      </w:r>
      <w:proofErr w:type="spellEnd"/>
      <w:r w:rsidRPr="003272E6">
        <w:rPr>
          <w:rFonts w:ascii="NewsGotT" w:hAnsi="NewsGotT"/>
          <w:szCs w:val="24"/>
          <w:lang w:val="en-GB"/>
        </w:rPr>
        <w:t>&gt; remain on the same page after submitting the form.</w:t>
      </w:r>
    </w:p>
    <w:p w14:paraId="12DA59CD"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CE9178"/>
          <w:sz w:val="21"/>
          <w:szCs w:val="21"/>
          <w:lang w:val="en-GB" w:eastAsia="en-GB"/>
        </w:rPr>
        <w:t>&lt;</w:t>
      </w:r>
      <w:proofErr w:type="spellStart"/>
      <w:r w:rsidRPr="003272E6">
        <w:rPr>
          <w:rFonts w:ascii="Consolas" w:eastAsia="Times New Roman" w:hAnsi="Consolas" w:cs="Times New Roman"/>
          <w:color w:val="CE9178"/>
          <w:sz w:val="21"/>
          <w:szCs w:val="21"/>
          <w:lang w:val="en-GB" w:eastAsia="en-GB"/>
        </w:rPr>
        <w:t>iframe</w:t>
      </w:r>
      <w:proofErr w:type="spellEnd"/>
      <w:r w:rsidRPr="003272E6">
        <w:rPr>
          <w:rFonts w:ascii="Consolas" w:eastAsia="Times New Roman" w:hAnsi="Consolas" w:cs="Times New Roman"/>
          <w:color w:val="CE9178"/>
          <w:sz w:val="21"/>
          <w:szCs w:val="21"/>
          <w:lang w:val="en-GB" w:eastAsia="en-GB"/>
        </w:rPr>
        <w:t xml:space="preserve"> style="</w:t>
      </w:r>
      <w:proofErr w:type="spellStart"/>
      <w:proofErr w:type="gramStart"/>
      <w:r w:rsidRPr="003272E6">
        <w:rPr>
          <w:rFonts w:ascii="Consolas" w:eastAsia="Times New Roman" w:hAnsi="Consolas" w:cs="Times New Roman"/>
          <w:color w:val="CE9178"/>
          <w:sz w:val="21"/>
          <w:szCs w:val="21"/>
          <w:lang w:val="en-GB" w:eastAsia="en-GB"/>
        </w:rPr>
        <w:t>display:none</w:t>
      </w:r>
      <w:proofErr w:type="spellEnd"/>
      <w:proofErr w:type="gramEnd"/>
      <w:r w:rsidRPr="003272E6">
        <w:rPr>
          <w:rFonts w:ascii="Consolas" w:eastAsia="Times New Roman" w:hAnsi="Consolas" w:cs="Times New Roman"/>
          <w:color w:val="CE9178"/>
          <w:sz w:val="21"/>
          <w:szCs w:val="21"/>
          <w:lang w:val="en-GB" w:eastAsia="en-GB"/>
        </w:rPr>
        <w:t>" name="hidden-form"&gt;&lt;/</w:t>
      </w:r>
      <w:proofErr w:type="spellStart"/>
      <w:r w:rsidRPr="003272E6">
        <w:rPr>
          <w:rFonts w:ascii="Consolas" w:eastAsia="Times New Roman" w:hAnsi="Consolas" w:cs="Times New Roman"/>
          <w:color w:val="CE9178"/>
          <w:sz w:val="21"/>
          <w:szCs w:val="21"/>
          <w:lang w:val="en-GB" w:eastAsia="en-GB"/>
        </w:rPr>
        <w:t>iframe</w:t>
      </w:r>
      <w:proofErr w:type="spellEnd"/>
      <w:r w:rsidRPr="003272E6">
        <w:rPr>
          <w:rFonts w:ascii="Consolas" w:eastAsia="Times New Roman" w:hAnsi="Consolas" w:cs="Times New Roman"/>
          <w:color w:val="CE9178"/>
          <w:sz w:val="21"/>
          <w:szCs w:val="21"/>
          <w:lang w:val="en-GB" w:eastAsia="en-GB"/>
        </w:rPr>
        <w:t>&gt;</w:t>
      </w:r>
    </w:p>
    <w:p w14:paraId="5DB3C392" w14:textId="77777777" w:rsidR="003272E6" w:rsidRPr="003272E6" w:rsidRDefault="003272E6" w:rsidP="003272E6">
      <w:pPr>
        <w:rPr>
          <w:rFonts w:ascii="NewsGotT" w:hAnsi="NewsGotT"/>
          <w:szCs w:val="24"/>
          <w:lang w:val="en-GB"/>
        </w:rPr>
      </w:pPr>
    </w:p>
    <w:p w14:paraId="5462976C" w14:textId="77777777" w:rsidR="003272E6" w:rsidRPr="003272E6" w:rsidRDefault="003272E6" w:rsidP="003272E6">
      <w:pPr>
        <w:rPr>
          <w:rFonts w:ascii="NewsGotT" w:hAnsi="NewsGotT"/>
          <w:szCs w:val="24"/>
          <w:lang w:val="en-GB"/>
        </w:rPr>
      </w:pPr>
      <w:r w:rsidRPr="003272E6">
        <w:rPr>
          <w:rFonts w:ascii="NewsGotT" w:hAnsi="NewsGotT"/>
          <w:szCs w:val="24"/>
          <w:lang w:val="en-GB"/>
        </w:rPr>
        <w:t xml:space="preserve">Then, some functions to read and write from SPIFFS are coded. A file's content is read using </w:t>
      </w:r>
      <w:proofErr w:type="spellStart"/>
      <w:proofErr w:type="gramStart"/>
      <w:r w:rsidRPr="003272E6">
        <w:rPr>
          <w:rFonts w:ascii="NewsGotT" w:hAnsi="NewsGotT"/>
          <w:szCs w:val="24"/>
          <w:lang w:val="en-GB"/>
        </w:rPr>
        <w:t>readFile</w:t>
      </w:r>
      <w:proofErr w:type="spellEnd"/>
      <w:r w:rsidRPr="003272E6">
        <w:rPr>
          <w:rFonts w:ascii="NewsGotT" w:hAnsi="NewsGotT"/>
          <w:szCs w:val="24"/>
          <w:lang w:val="en-GB"/>
        </w:rPr>
        <w:t>(</w:t>
      </w:r>
      <w:proofErr w:type="gramEnd"/>
      <w:r w:rsidRPr="003272E6">
        <w:rPr>
          <w:rFonts w:ascii="NewsGotT" w:hAnsi="NewsGotT"/>
          <w:szCs w:val="24"/>
          <w:lang w:val="en-GB"/>
        </w:rPr>
        <w:t>).</w:t>
      </w:r>
    </w:p>
    <w:p w14:paraId="6557ECD7"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4EC9B0"/>
          <w:sz w:val="21"/>
          <w:szCs w:val="21"/>
          <w:lang w:val="en-GB" w:eastAsia="en-GB"/>
        </w:rPr>
        <w:t>String</w:t>
      </w:r>
      <w:r w:rsidRPr="003272E6">
        <w:rPr>
          <w:rFonts w:ascii="Consolas" w:eastAsia="Times New Roman" w:hAnsi="Consolas" w:cs="Times New Roman"/>
          <w:color w:val="D4D4D4"/>
          <w:sz w:val="21"/>
          <w:szCs w:val="21"/>
          <w:lang w:val="en-GB" w:eastAsia="en-GB"/>
        </w:rPr>
        <w:t xml:space="preserve"> </w:t>
      </w:r>
      <w:proofErr w:type="spellStart"/>
      <w:proofErr w:type="gramStart"/>
      <w:r w:rsidRPr="003272E6">
        <w:rPr>
          <w:rFonts w:ascii="Consolas" w:eastAsia="Times New Roman" w:hAnsi="Consolas" w:cs="Times New Roman"/>
          <w:color w:val="DCDCAA"/>
          <w:sz w:val="21"/>
          <w:szCs w:val="21"/>
          <w:lang w:val="en-GB" w:eastAsia="en-GB"/>
        </w:rPr>
        <w:t>readFile</w:t>
      </w:r>
      <w:proofErr w:type="spellEnd"/>
      <w:r w:rsidRPr="003272E6">
        <w:rPr>
          <w:rFonts w:ascii="Consolas" w:eastAsia="Times New Roman" w:hAnsi="Consolas" w:cs="Times New Roman"/>
          <w:color w:val="D4D4D4"/>
          <w:sz w:val="21"/>
          <w:szCs w:val="21"/>
          <w:lang w:val="en-GB" w:eastAsia="en-GB"/>
        </w:rPr>
        <w:t>(</w:t>
      </w:r>
      <w:proofErr w:type="gramEnd"/>
      <w:r w:rsidRPr="003272E6">
        <w:rPr>
          <w:rFonts w:ascii="Consolas" w:eastAsia="Times New Roman" w:hAnsi="Consolas" w:cs="Times New Roman"/>
          <w:color w:val="4EC9B0"/>
          <w:sz w:val="21"/>
          <w:szCs w:val="21"/>
          <w:lang w:val="en-GB" w:eastAsia="en-GB"/>
        </w:rPr>
        <w:t>fs</w:t>
      </w:r>
      <w:r w:rsidRPr="003272E6">
        <w:rPr>
          <w:rFonts w:ascii="Consolas" w:eastAsia="Times New Roman" w:hAnsi="Consolas" w:cs="Times New Roman"/>
          <w:color w:val="D4D4D4"/>
          <w:sz w:val="21"/>
          <w:szCs w:val="21"/>
          <w:lang w:val="en-GB" w:eastAsia="en-GB"/>
        </w:rPr>
        <w:t>::</w:t>
      </w:r>
      <w:r w:rsidRPr="003272E6">
        <w:rPr>
          <w:rFonts w:ascii="Consolas" w:eastAsia="Times New Roman" w:hAnsi="Consolas" w:cs="Times New Roman"/>
          <w:color w:val="4EC9B0"/>
          <w:sz w:val="21"/>
          <w:szCs w:val="21"/>
          <w:lang w:val="en-GB" w:eastAsia="en-GB"/>
        </w:rPr>
        <w:t>FS</w:t>
      </w:r>
      <w:r w:rsidRPr="003272E6">
        <w:rPr>
          <w:rFonts w:ascii="Consolas" w:eastAsia="Times New Roman" w:hAnsi="Consolas" w:cs="Times New Roman"/>
          <w:color w:val="D4D4D4"/>
          <w:sz w:val="21"/>
          <w:szCs w:val="21"/>
          <w:lang w:val="en-GB" w:eastAsia="en-GB"/>
        </w:rPr>
        <w:t xml:space="preserve"> </w:t>
      </w:r>
      <w:r w:rsidRPr="003272E6">
        <w:rPr>
          <w:rFonts w:ascii="Consolas" w:eastAsia="Times New Roman" w:hAnsi="Consolas" w:cs="Times New Roman"/>
          <w:color w:val="569CD6"/>
          <w:sz w:val="21"/>
          <w:szCs w:val="21"/>
          <w:lang w:val="en-GB" w:eastAsia="en-GB"/>
        </w:rPr>
        <w:t>&amp;</w:t>
      </w:r>
      <w:r w:rsidRPr="003272E6">
        <w:rPr>
          <w:rFonts w:ascii="Consolas" w:eastAsia="Times New Roman" w:hAnsi="Consolas" w:cs="Times New Roman"/>
          <w:color w:val="9CDCFE"/>
          <w:sz w:val="21"/>
          <w:szCs w:val="21"/>
          <w:lang w:val="en-GB" w:eastAsia="en-GB"/>
        </w:rPr>
        <w:t>fs</w:t>
      </w:r>
      <w:r w:rsidRPr="003272E6">
        <w:rPr>
          <w:rFonts w:ascii="Consolas" w:eastAsia="Times New Roman" w:hAnsi="Consolas" w:cs="Times New Roman"/>
          <w:color w:val="D4D4D4"/>
          <w:sz w:val="21"/>
          <w:szCs w:val="21"/>
          <w:lang w:val="en-GB" w:eastAsia="en-GB"/>
        </w:rPr>
        <w:t xml:space="preserve">, </w:t>
      </w:r>
      <w:proofErr w:type="spellStart"/>
      <w:r w:rsidRPr="003272E6">
        <w:rPr>
          <w:rFonts w:ascii="Consolas" w:eastAsia="Times New Roman" w:hAnsi="Consolas" w:cs="Times New Roman"/>
          <w:color w:val="569CD6"/>
          <w:sz w:val="21"/>
          <w:szCs w:val="21"/>
          <w:lang w:val="en-GB" w:eastAsia="en-GB"/>
        </w:rPr>
        <w:t>const</w:t>
      </w:r>
      <w:proofErr w:type="spellEnd"/>
      <w:r w:rsidRPr="003272E6">
        <w:rPr>
          <w:rFonts w:ascii="Consolas" w:eastAsia="Times New Roman" w:hAnsi="Consolas" w:cs="Times New Roman"/>
          <w:color w:val="D4D4D4"/>
          <w:sz w:val="21"/>
          <w:szCs w:val="21"/>
          <w:lang w:val="en-GB" w:eastAsia="en-GB"/>
        </w:rPr>
        <w:t xml:space="preserve"> </w:t>
      </w:r>
      <w:r w:rsidRPr="003272E6">
        <w:rPr>
          <w:rFonts w:ascii="Consolas" w:eastAsia="Times New Roman" w:hAnsi="Consolas" w:cs="Times New Roman"/>
          <w:color w:val="569CD6"/>
          <w:sz w:val="21"/>
          <w:szCs w:val="21"/>
          <w:lang w:val="en-GB" w:eastAsia="en-GB"/>
        </w:rPr>
        <w:t>char</w:t>
      </w:r>
      <w:r w:rsidRPr="003272E6">
        <w:rPr>
          <w:rFonts w:ascii="Consolas" w:eastAsia="Times New Roman" w:hAnsi="Consolas" w:cs="Times New Roman"/>
          <w:color w:val="D4D4D4"/>
          <w:sz w:val="21"/>
          <w:szCs w:val="21"/>
          <w:lang w:val="en-GB" w:eastAsia="en-GB"/>
        </w:rPr>
        <w:t xml:space="preserve"> </w:t>
      </w:r>
      <w:r w:rsidRPr="003272E6">
        <w:rPr>
          <w:rFonts w:ascii="Consolas" w:eastAsia="Times New Roman" w:hAnsi="Consolas" w:cs="Times New Roman"/>
          <w:color w:val="569CD6"/>
          <w:sz w:val="21"/>
          <w:szCs w:val="21"/>
          <w:lang w:val="en-GB" w:eastAsia="en-GB"/>
        </w:rPr>
        <w:t>*</w:t>
      </w:r>
      <w:r w:rsidRPr="003272E6">
        <w:rPr>
          <w:rFonts w:ascii="Consolas" w:eastAsia="Times New Roman" w:hAnsi="Consolas" w:cs="Times New Roman"/>
          <w:color w:val="D4D4D4"/>
          <w:sz w:val="21"/>
          <w:szCs w:val="21"/>
          <w:lang w:val="en-GB" w:eastAsia="en-GB"/>
        </w:rPr>
        <w:t xml:space="preserve"> </w:t>
      </w:r>
      <w:r w:rsidRPr="003272E6">
        <w:rPr>
          <w:rFonts w:ascii="Consolas" w:eastAsia="Times New Roman" w:hAnsi="Consolas" w:cs="Times New Roman"/>
          <w:color w:val="9CDCFE"/>
          <w:sz w:val="21"/>
          <w:szCs w:val="21"/>
          <w:lang w:val="en-GB" w:eastAsia="en-GB"/>
        </w:rPr>
        <w:t>path</w:t>
      </w:r>
      <w:r w:rsidRPr="003272E6">
        <w:rPr>
          <w:rFonts w:ascii="Consolas" w:eastAsia="Times New Roman" w:hAnsi="Consolas" w:cs="Times New Roman"/>
          <w:color w:val="D4D4D4"/>
          <w:sz w:val="21"/>
          <w:szCs w:val="21"/>
          <w:lang w:val="en-GB" w:eastAsia="en-GB"/>
        </w:rPr>
        <w:t>) {</w:t>
      </w:r>
    </w:p>
    <w:p w14:paraId="7925CF71"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D4D4D4"/>
          <w:sz w:val="21"/>
          <w:szCs w:val="21"/>
          <w:lang w:val="en-GB" w:eastAsia="en-GB"/>
        </w:rPr>
        <w:t xml:space="preserve">  File </w:t>
      </w:r>
      <w:proofErr w:type="spellStart"/>
      <w:r w:rsidRPr="003272E6">
        <w:rPr>
          <w:rFonts w:ascii="Consolas" w:eastAsia="Times New Roman" w:hAnsi="Consolas" w:cs="Times New Roman"/>
          <w:color w:val="D4D4D4"/>
          <w:sz w:val="21"/>
          <w:szCs w:val="21"/>
          <w:lang w:val="en-GB" w:eastAsia="en-GB"/>
        </w:rPr>
        <w:t>file</w:t>
      </w:r>
      <w:proofErr w:type="spellEnd"/>
      <w:r w:rsidRPr="003272E6">
        <w:rPr>
          <w:rFonts w:ascii="Consolas" w:eastAsia="Times New Roman" w:hAnsi="Consolas" w:cs="Times New Roman"/>
          <w:color w:val="D4D4D4"/>
          <w:sz w:val="21"/>
          <w:szCs w:val="21"/>
          <w:lang w:val="en-GB" w:eastAsia="en-GB"/>
        </w:rPr>
        <w:t xml:space="preserve"> = </w:t>
      </w:r>
      <w:proofErr w:type="spellStart"/>
      <w:proofErr w:type="gramStart"/>
      <w:r w:rsidRPr="003272E6">
        <w:rPr>
          <w:rFonts w:ascii="Consolas" w:eastAsia="Times New Roman" w:hAnsi="Consolas" w:cs="Times New Roman"/>
          <w:color w:val="9CDCFE"/>
          <w:sz w:val="21"/>
          <w:szCs w:val="21"/>
          <w:lang w:val="en-GB" w:eastAsia="en-GB"/>
        </w:rPr>
        <w:t>fs</w:t>
      </w:r>
      <w:r w:rsidRPr="003272E6">
        <w:rPr>
          <w:rFonts w:ascii="Consolas" w:eastAsia="Times New Roman" w:hAnsi="Consolas" w:cs="Times New Roman"/>
          <w:color w:val="D4D4D4"/>
          <w:sz w:val="21"/>
          <w:szCs w:val="21"/>
          <w:lang w:val="en-GB" w:eastAsia="en-GB"/>
        </w:rPr>
        <w:t>.</w:t>
      </w:r>
      <w:r w:rsidRPr="003272E6">
        <w:rPr>
          <w:rFonts w:ascii="Consolas" w:eastAsia="Times New Roman" w:hAnsi="Consolas" w:cs="Times New Roman"/>
          <w:color w:val="DCDCAA"/>
          <w:sz w:val="21"/>
          <w:szCs w:val="21"/>
          <w:lang w:val="en-GB" w:eastAsia="en-GB"/>
        </w:rPr>
        <w:t>open</w:t>
      </w:r>
      <w:proofErr w:type="spellEnd"/>
      <w:proofErr w:type="gramEnd"/>
      <w:r w:rsidRPr="003272E6">
        <w:rPr>
          <w:rFonts w:ascii="Consolas" w:eastAsia="Times New Roman" w:hAnsi="Consolas" w:cs="Times New Roman"/>
          <w:color w:val="D4D4D4"/>
          <w:sz w:val="21"/>
          <w:szCs w:val="21"/>
          <w:lang w:val="en-GB" w:eastAsia="en-GB"/>
        </w:rPr>
        <w:t xml:space="preserve">(path, </w:t>
      </w:r>
      <w:r w:rsidRPr="003272E6">
        <w:rPr>
          <w:rFonts w:ascii="Consolas" w:eastAsia="Times New Roman" w:hAnsi="Consolas" w:cs="Times New Roman"/>
          <w:color w:val="CE9178"/>
          <w:sz w:val="21"/>
          <w:szCs w:val="21"/>
          <w:lang w:val="en-GB" w:eastAsia="en-GB"/>
        </w:rPr>
        <w:t>"r"</w:t>
      </w:r>
      <w:r w:rsidRPr="003272E6">
        <w:rPr>
          <w:rFonts w:ascii="Consolas" w:eastAsia="Times New Roman" w:hAnsi="Consolas" w:cs="Times New Roman"/>
          <w:color w:val="D4D4D4"/>
          <w:sz w:val="21"/>
          <w:szCs w:val="21"/>
          <w:lang w:val="en-GB" w:eastAsia="en-GB"/>
        </w:rPr>
        <w:t>);</w:t>
      </w:r>
    </w:p>
    <w:p w14:paraId="3A940C00"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D4D4D4"/>
          <w:sz w:val="21"/>
          <w:szCs w:val="21"/>
          <w:lang w:val="en-GB" w:eastAsia="en-GB"/>
        </w:rPr>
        <w:t xml:space="preserve">  </w:t>
      </w:r>
      <w:r w:rsidRPr="003272E6">
        <w:rPr>
          <w:rFonts w:ascii="Consolas" w:eastAsia="Times New Roman" w:hAnsi="Consolas" w:cs="Times New Roman"/>
          <w:color w:val="C586C0"/>
          <w:sz w:val="21"/>
          <w:szCs w:val="21"/>
          <w:lang w:val="en-GB" w:eastAsia="en-GB"/>
        </w:rPr>
        <w:t>if</w:t>
      </w:r>
      <w:r w:rsidRPr="003272E6">
        <w:rPr>
          <w:rFonts w:ascii="Consolas" w:eastAsia="Times New Roman" w:hAnsi="Consolas" w:cs="Times New Roman"/>
          <w:color w:val="D4D4D4"/>
          <w:sz w:val="21"/>
          <w:szCs w:val="21"/>
          <w:lang w:val="en-GB" w:eastAsia="en-GB"/>
        </w:rPr>
        <w:t xml:space="preserve"> </w:t>
      </w:r>
      <w:proofErr w:type="gramStart"/>
      <w:r w:rsidRPr="003272E6">
        <w:rPr>
          <w:rFonts w:ascii="Consolas" w:eastAsia="Times New Roman" w:hAnsi="Consolas" w:cs="Times New Roman"/>
          <w:color w:val="D4D4D4"/>
          <w:sz w:val="21"/>
          <w:szCs w:val="21"/>
          <w:lang w:val="en-GB" w:eastAsia="en-GB"/>
        </w:rPr>
        <w:t>(!file</w:t>
      </w:r>
      <w:proofErr w:type="gramEnd"/>
      <w:r w:rsidRPr="003272E6">
        <w:rPr>
          <w:rFonts w:ascii="Consolas" w:eastAsia="Times New Roman" w:hAnsi="Consolas" w:cs="Times New Roman"/>
          <w:color w:val="D4D4D4"/>
          <w:sz w:val="21"/>
          <w:szCs w:val="21"/>
          <w:lang w:val="en-GB" w:eastAsia="en-GB"/>
        </w:rPr>
        <w:t xml:space="preserve"> || </w:t>
      </w:r>
      <w:proofErr w:type="spellStart"/>
      <w:r w:rsidRPr="003272E6">
        <w:rPr>
          <w:rFonts w:ascii="Consolas" w:eastAsia="Times New Roman" w:hAnsi="Consolas" w:cs="Times New Roman"/>
          <w:color w:val="9CDCFE"/>
          <w:sz w:val="21"/>
          <w:szCs w:val="21"/>
          <w:lang w:val="en-GB" w:eastAsia="en-GB"/>
        </w:rPr>
        <w:t>file</w:t>
      </w:r>
      <w:r w:rsidRPr="003272E6">
        <w:rPr>
          <w:rFonts w:ascii="Consolas" w:eastAsia="Times New Roman" w:hAnsi="Consolas" w:cs="Times New Roman"/>
          <w:color w:val="D4D4D4"/>
          <w:sz w:val="21"/>
          <w:szCs w:val="21"/>
          <w:lang w:val="en-GB" w:eastAsia="en-GB"/>
        </w:rPr>
        <w:t>.</w:t>
      </w:r>
      <w:r w:rsidRPr="003272E6">
        <w:rPr>
          <w:rFonts w:ascii="Consolas" w:eastAsia="Times New Roman" w:hAnsi="Consolas" w:cs="Times New Roman"/>
          <w:color w:val="DCDCAA"/>
          <w:sz w:val="21"/>
          <w:szCs w:val="21"/>
          <w:lang w:val="en-GB" w:eastAsia="en-GB"/>
        </w:rPr>
        <w:t>isDirectory</w:t>
      </w:r>
      <w:proofErr w:type="spellEnd"/>
      <w:r w:rsidRPr="003272E6">
        <w:rPr>
          <w:rFonts w:ascii="Consolas" w:eastAsia="Times New Roman" w:hAnsi="Consolas" w:cs="Times New Roman"/>
          <w:color w:val="D4D4D4"/>
          <w:sz w:val="21"/>
          <w:szCs w:val="21"/>
          <w:lang w:val="en-GB" w:eastAsia="en-GB"/>
        </w:rPr>
        <w:t>()) {</w:t>
      </w:r>
    </w:p>
    <w:p w14:paraId="5C9D2FD8"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D4D4D4"/>
          <w:sz w:val="21"/>
          <w:szCs w:val="21"/>
          <w:lang w:val="en-GB" w:eastAsia="en-GB"/>
        </w:rPr>
        <w:t xml:space="preserve">    </w:t>
      </w:r>
      <w:r w:rsidRPr="003272E6">
        <w:rPr>
          <w:rFonts w:ascii="Consolas" w:eastAsia="Times New Roman" w:hAnsi="Consolas" w:cs="Times New Roman"/>
          <w:color w:val="C586C0"/>
          <w:sz w:val="21"/>
          <w:szCs w:val="21"/>
          <w:lang w:val="en-GB" w:eastAsia="en-GB"/>
        </w:rPr>
        <w:t>return</w:t>
      </w:r>
      <w:r w:rsidRPr="003272E6">
        <w:rPr>
          <w:rFonts w:ascii="Consolas" w:eastAsia="Times New Roman" w:hAnsi="Consolas" w:cs="Times New Roman"/>
          <w:color w:val="D4D4D4"/>
          <w:sz w:val="21"/>
          <w:szCs w:val="21"/>
          <w:lang w:val="en-GB" w:eastAsia="en-GB"/>
        </w:rPr>
        <w:t xml:space="preserve"> </w:t>
      </w:r>
      <w:proofErr w:type="gramStart"/>
      <w:r w:rsidRPr="003272E6">
        <w:rPr>
          <w:rFonts w:ascii="Consolas" w:eastAsia="Times New Roman" w:hAnsi="Consolas" w:cs="Times New Roman"/>
          <w:color w:val="DCDCAA"/>
          <w:sz w:val="21"/>
          <w:szCs w:val="21"/>
          <w:lang w:val="en-GB" w:eastAsia="en-GB"/>
        </w:rPr>
        <w:t>String</w:t>
      </w:r>
      <w:r w:rsidRPr="003272E6">
        <w:rPr>
          <w:rFonts w:ascii="Consolas" w:eastAsia="Times New Roman" w:hAnsi="Consolas" w:cs="Times New Roman"/>
          <w:color w:val="D4D4D4"/>
          <w:sz w:val="21"/>
          <w:szCs w:val="21"/>
          <w:lang w:val="en-GB" w:eastAsia="en-GB"/>
        </w:rPr>
        <w:t>(</w:t>
      </w:r>
      <w:proofErr w:type="gramEnd"/>
      <w:r w:rsidRPr="003272E6">
        <w:rPr>
          <w:rFonts w:ascii="Consolas" w:eastAsia="Times New Roman" w:hAnsi="Consolas" w:cs="Times New Roman"/>
          <w:color w:val="D4D4D4"/>
          <w:sz w:val="21"/>
          <w:szCs w:val="21"/>
          <w:lang w:val="en-GB" w:eastAsia="en-GB"/>
        </w:rPr>
        <w:t>);</w:t>
      </w:r>
    </w:p>
    <w:p w14:paraId="15415520"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D4D4D4"/>
          <w:sz w:val="21"/>
          <w:szCs w:val="21"/>
          <w:lang w:val="en-GB" w:eastAsia="en-GB"/>
        </w:rPr>
        <w:t>  }</w:t>
      </w:r>
    </w:p>
    <w:p w14:paraId="066B766F"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D4D4D4"/>
          <w:sz w:val="21"/>
          <w:szCs w:val="21"/>
          <w:lang w:val="en-GB" w:eastAsia="en-GB"/>
        </w:rPr>
        <w:t xml:space="preserve">  String </w:t>
      </w:r>
      <w:proofErr w:type="spellStart"/>
      <w:proofErr w:type="gramStart"/>
      <w:r w:rsidRPr="003272E6">
        <w:rPr>
          <w:rFonts w:ascii="Consolas" w:eastAsia="Times New Roman" w:hAnsi="Consolas" w:cs="Times New Roman"/>
          <w:color w:val="D4D4D4"/>
          <w:sz w:val="21"/>
          <w:szCs w:val="21"/>
          <w:lang w:val="en-GB" w:eastAsia="en-GB"/>
        </w:rPr>
        <w:t>fileContent</w:t>
      </w:r>
      <w:proofErr w:type="spellEnd"/>
      <w:r w:rsidRPr="003272E6">
        <w:rPr>
          <w:rFonts w:ascii="Consolas" w:eastAsia="Times New Roman" w:hAnsi="Consolas" w:cs="Times New Roman"/>
          <w:color w:val="D4D4D4"/>
          <w:sz w:val="21"/>
          <w:szCs w:val="21"/>
          <w:lang w:val="en-GB" w:eastAsia="en-GB"/>
        </w:rPr>
        <w:t>;</w:t>
      </w:r>
      <w:proofErr w:type="gramEnd"/>
    </w:p>
    <w:p w14:paraId="63AB3094"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D4D4D4"/>
          <w:sz w:val="21"/>
          <w:szCs w:val="21"/>
          <w:lang w:val="en-GB" w:eastAsia="en-GB"/>
        </w:rPr>
        <w:t xml:space="preserve">  </w:t>
      </w:r>
      <w:r w:rsidRPr="003272E6">
        <w:rPr>
          <w:rFonts w:ascii="Consolas" w:eastAsia="Times New Roman" w:hAnsi="Consolas" w:cs="Times New Roman"/>
          <w:color w:val="C586C0"/>
          <w:sz w:val="21"/>
          <w:szCs w:val="21"/>
          <w:lang w:val="en-GB" w:eastAsia="en-GB"/>
        </w:rPr>
        <w:t>while</w:t>
      </w:r>
      <w:r w:rsidRPr="003272E6">
        <w:rPr>
          <w:rFonts w:ascii="Consolas" w:eastAsia="Times New Roman" w:hAnsi="Consolas" w:cs="Times New Roman"/>
          <w:color w:val="D4D4D4"/>
          <w:sz w:val="21"/>
          <w:szCs w:val="21"/>
          <w:lang w:val="en-GB" w:eastAsia="en-GB"/>
        </w:rPr>
        <w:t xml:space="preserve"> (</w:t>
      </w:r>
      <w:proofErr w:type="spellStart"/>
      <w:proofErr w:type="gramStart"/>
      <w:r w:rsidRPr="003272E6">
        <w:rPr>
          <w:rFonts w:ascii="Consolas" w:eastAsia="Times New Roman" w:hAnsi="Consolas" w:cs="Times New Roman"/>
          <w:color w:val="9CDCFE"/>
          <w:sz w:val="21"/>
          <w:szCs w:val="21"/>
          <w:lang w:val="en-GB" w:eastAsia="en-GB"/>
        </w:rPr>
        <w:t>file</w:t>
      </w:r>
      <w:r w:rsidRPr="003272E6">
        <w:rPr>
          <w:rFonts w:ascii="Consolas" w:eastAsia="Times New Roman" w:hAnsi="Consolas" w:cs="Times New Roman"/>
          <w:color w:val="D4D4D4"/>
          <w:sz w:val="21"/>
          <w:szCs w:val="21"/>
          <w:lang w:val="en-GB" w:eastAsia="en-GB"/>
        </w:rPr>
        <w:t>.</w:t>
      </w:r>
      <w:r w:rsidRPr="003272E6">
        <w:rPr>
          <w:rFonts w:ascii="Consolas" w:eastAsia="Times New Roman" w:hAnsi="Consolas" w:cs="Times New Roman"/>
          <w:color w:val="DCDCAA"/>
          <w:sz w:val="21"/>
          <w:szCs w:val="21"/>
          <w:lang w:val="en-GB" w:eastAsia="en-GB"/>
        </w:rPr>
        <w:t>available</w:t>
      </w:r>
      <w:proofErr w:type="spellEnd"/>
      <w:proofErr w:type="gramEnd"/>
      <w:r w:rsidRPr="003272E6">
        <w:rPr>
          <w:rFonts w:ascii="Consolas" w:eastAsia="Times New Roman" w:hAnsi="Consolas" w:cs="Times New Roman"/>
          <w:color w:val="D4D4D4"/>
          <w:sz w:val="21"/>
          <w:szCs w:val="21"/>
          <w:lang w:val="en-GB" w:eastAsia="en-GB"/>
        </w:rPr>
        <w:t>()) {</w:t>
      </w:r>
    </w:p>
    <w:p w14:paraId="397376B5"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D4D4D4"/>
          <w:sz w:val="21"/>
          <w:szCs w:val="21"/>
          <w:lang w:val="en-GB" w:eastAsia="en-GB"/>
        </w:rPr>
        <w:t xml:space="preserve">    </w:t>
      </w:r>
      <w:proofErr w:type="spellStart"/>
      <w:r w:rsidRPr="003272E6">
        <w:rPr>
          <w:rFonts w:ascii="Consolas" w:eastAsia="Times New Roman" w:hAnsi="Consolas" w:cs="Times New Roman"/>
          <w:color w:val="D4D4D4"/>
          <w:sz w:val="21"/>
          <w:szCs w:val="21"/>
          <w:lang w:val="en-GB" w:eastAsia="en-GB"/>
        </w:rPr>
        <w:t>fileContent</w:t>
      </w:r>
      <w:proofErr w:type="spellEnd"/>
      <w:r w:rsidRPr="003272E6">
        <w:rPr>
          <w:rFonts w:ascii="Consolas" w:eastAsia="Times New Roman" w:hAnsi="Consolas" w:cs="Times New Roman"/>
          <w:color w:val="D4D4D4"/>
          <w:sz w:val="21"/>
          <w:szCs w:val="21"/>
          <w:lang w:val="en-GB" w:eastAsia="en-GB"/>
        </w:rPr>
        <w:t xml:space="preserve"> += </w:t>
      </w:r>
      <w:r w:rsidRPr="003272E6">
        <w:rPr>
          <w:rFonts w:ascii="Consolas" w:eastAsia="Times New Roman" w:hAnsi="Consolas" w:cs="Times New Roman"/>
          <w:color w:val="DCDCAA"/>
          <w:sz w:val="21"/>
          <w:szCs w:val="21"/>
          <w:lang w:val="en-GB" w:eastAsia="en-GB"/>
        </w:rPr>
        <w:t>String</w:t>
      </w:r>
      <w:r w:rsidRPr="003272E6">
        <w:rPr>
          <w:rFonts w:ascii="Consolas" w:eastAsia="Times New Roman" w:hAnsi="Consolas" w:cs="Times New Roman"/>
          <w:color w:val="D4D4D4"/>
          <w:sz w:val="21"/>
          <w:szCs w:val="21"/>
          <w:lang w:val="en-GB" w:eastAsia="en-GB"/>
        </w:rPr>
        <w:t>((</w:t>
      </w:r>
      <w:r w:rsidRPr="003272E6">
        <w:rPr>
          <w:rFonts w:ascii="Consolas" w:eastAsia="Times New Roman" w:hAnsi="Consolas" w:cs="Times New Roman"/>
          <w:color w:val="569CD6"/>
          <w:sz w:val="21"/>
          <w:szCs w:val="21"/>
          <w:lang w:val="en-GB" w:eastAsia="en-GB"/>
        </w:rPr>
        <w:t>char</w:t>
      </w:r>
      <w:r w:rsidRPr="003272E6">
        <w:rPr>
          <w:rFonts w:ascii="Consolas" w:eastAsia="Times New Roman" w:hAnsi="Consolas" w:cs="Times New Roman"/>
          <w:color w:val="D4D4D4"/>
          <w:sz w:val="21"/>
          <w:szCs w:val="21"/>
          <w:lang w:val="en-GB" w:eastAsia="en-GB"/>
        </w:rPr>
        <w:t>)</w:t>
      </w:r>
      <w:proofErr w:type="spellStart"/>
      <w:proofErr w:type="gramStart"/>
      <w:r w:rsidRPr="003272E6">
        <w:rPr>
          <w:rFonts w:ascii="Consolas" w:eastAsia="Times New Roman" w:hAnsi="Consolas" w:cs="Times New Roman"/>
          <w:color w:val="9CDCFE"/>
          <w:sz w:val="21"/>
          <w:szCs w:val="21"/>
          <w:lang w:val="en-GB" w:eastAsia="en-GB"/>
        </w:rPr>
        <w:t>file</w:t>
      </w:r>
      <w:r w:rsidRPr="003272E6">
        <w:rPr>
          <w:rFonts w:ascii="Consolas" w:eastAsia="Times New Roman" w:hAnsi="Consolas" w:cs="Times New Roman"/>
          <w:color w:val="D4D4D4"/>
          <w:sz w:val="21"/>
          <w:szCs w:val="21"/>
          <w:lang w:val="en-GB" w:eastAsia="en-GB"/>
        </w:rPr>
        <w:t>.</w:t>
      </w:r>
      <w:r w:rsidRPr="003272E6">
        <w:rPr>
          <w:rFonts w:ascii="Consolas" w:eastAsia="Times New Roman" w:hAnsi="Consolas" w:cs="Times New Roman"/>
          <w:color w:val="DCDCAA"/>
          <w:sz w:val="21"/>
          <w:szCs w:val="21"/>
          <w:lang w:val="en-GB" w:eastAsia="en-GB"/>
        </w:rPr>
        <w:t>read</w:t>
      </w:r>
      <w:proofErr w:type="spellEnd"/>
      <w:proofErr w:type="gramEnd"/>
      <w:r w:rsidRPr="003272E6">
        <w:rPr>
          <w:rFonts w:ascii="Consolas" w:eastAsia="Times New Roman" w:hAnsi="Consolas" w:cs="Times New Roman"/>
          <w:color w:val="D4D4D4"/>
          <w:sz w:val="21"/>
          <w:szCs w:val="21"/>
          <w:lang w:val="en-GB" w:eastAsia="en-GB"/>
        </w:rPr>
        <w:t>());</w:t>
      </w:r>
    </w:p>
    <w:p w14:paraId="1D9DC889"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D4D4D4"/>
          <w:sz w:val="21"/>
          <w:szCs w:val="21"/>
          <w:lang w:val="en-GB" w:eastAsia="en-GB"/>
        </w:rPr>
        <w:t>  }</w:t>
      </w:r>
    </w:p>
    <w:p w14:paraId="4922EDE3"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D4D4D4"/>
          <w:sz w:val="21"/>
          <w:szCs w:val="21"/>
          <w:lang w:val="en-GB" w:eastAsia="en-GB"/>
        </w:rPr>
        <w:t xml:space="preserve">  </w:t>
      </w:r>
      <w:proofErr w:type="spellStart"/>
      <w:proofErr w:type="gramStart"/>
      <w:r w:rsidRPr="003272E6">
        <w:rPr>
          <w:rFonts w:ascii="Consolas" w:eastAsia="Times New Roman" w:hAnsi="Consolas" w:cs="Times New Roman"/>
          <w:color w:val="9CDCFE"/>
          <w:sz w:val="21"/>
          <w:szCs w:val="21"/>
          <w:lang w:val="en-GB" w:eastAsia="en-GB"/>
        </w:rPr>
        <w:t>file</w:t>
      </w:r>
      <w:r w:rsidRPr="003272E6">
        <w:rPr>
          <w:rFonts w:ascii="Consolas" w:eastAsia="Times New Roman" w:hAnsi="Consolas" w:cs="Times New Roman"/>
          <w:color w:val="D4D4D4"/>
          <w:sz w:val="21"/>
          <w:szCs w:val="21"/>
          <w:lang w:val="en-GB" w:eastAsia="en-GB"/>
        </w:rPr>
        <w:t>.</w:t>
      </w:r>
      <w:r w:rsidRPr="003272E6">
        <w:rPr>
          <w:rFonts w:ascii="Consolas" w:eastAsia="Times New Roman" w:hAnsi="Consolas" w:cs="Times New Roman"/>
          <w:color w:val="DCDCAA"/>
          <w:sz w:val="21"/>
          <w:szCs w:val="21"/>
          <w:lang w:val="en-GB" w:eastAsia="en-GB"/>
        </w:rPr>
        <w:t>close</w:t>
      </w:r>
      <w:proofErr w:type="spellEnd"/>
      <w:proofErr w:type="gramEnd"/>
      <w:r w:rsidRPr="003272E6">
        <w:rPr>
          <w:rFonts w:ascii="Consolas" w:eastAsia="Times New Roman" w:hAnsi="Consolas" w:cs="Times New Roman"/>
          <w:color w:val="D4D4D4"/>
          <w:sz w:val="21"/>
          <w:szCs w:val="21"/>
          <w:lang w:val="en-GB" w:eastAsia="en-GB"/>
        </w:rPr>
        <w:t>();</w:t>
      </w:r>
    </w:p>
    <w:p w14:paraId="5C0CE731"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D4D4D4"/>
          <w:sz w:val="21"/>
          <w:szCs w:val="21"/>
          <w:lang w:val="en-GB" w:eastAsia="en-GB"/>
        </w:rPr>
        <w:t xml:space="preserve">  </w:t>
      </w:r>
      <w:r w:rsidRPr="003272E6">
        <w:rPr>
          <w:rFonts w:ascii="Consolas" w:eastAsia="Times New Roman" w:hAnsi="Consolas" w:cs="Times New Roman"/>
          <w:color w:val="C586C0"/>
          <w:sz w:val="21"/>
          <w:szCs w:val="21"/>
          <w:lang w:val="en-GB" w:eastAsia="en-GB"/>
        </w:rPr>
        <w:t>return</w:t>
      </w:r>
      <w:r w:rsidRPr="003272E6">
        <w:rPr>
          <w:rFonts w:ascii="Consolas" w:eastAsia="Times New Roman" w:hAnsi="Consolas" w:cs="Times New Roman"/>
          <w:color w:val="D4D4D4"/>
          <w:sz w:val="21"/>
          <w:szCs w:val="21"/>
          <w:lang w:val="en-GB" w:eastAsia="en-GB"/>
        </w:rPr>
        <w:t xml:space="preserve"> </w:t>
      </w:r>
      <w:proofErr w:type="spellStart"/>
      <w:proofErr w:type="gramStart"/>
      <w:r w:rsidRPr="003272E6">
        <w:rPr>
          <w:rFonts w:ascii="Consolas" w:eastAsia="Times New Roman" w:hAnsi="Consolas" w:cs="Times New Roman"/>
          <w:color w:val="D4D4D4"/>
          <w:sz w:val="21"/>
          <w:szCs w:val="21"/>
          <w:lang w:val="en-GB" w:eastAsia="en-GB"/>
        </w:rPr>
        <w:t>fileContent</w:t>
      </w:r>
      <w:proofErr w:type="spellEnd"/>
      <w:r w:rsidRPr="003272E6">
        <w:rPr>
          <w:rFonts w:ascii="Consolas" w:eastAsia="Times New Roman" w:hAnsi="Consolas" w:cs="Times New Roman"/>
          <w:color w:val="D4D4D4"/>
          <w:sz w:val="21"/>
          <w:szCs w:val="21"/>
          <w:lang w:val="en-GB" w:eastAsia="en-GB"/>
        </w:rPr>
        <w:t>;</w:t>
      </w:r>
      <w:proofErr w:type="gramEnd"/>
    </w:p>
    <w:p w14:paraId="760E38CF"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D4D4D4"/>
          <w:sz w:val="21"/>
          <w:szCs w:val="21"/>
          <w:lang w:val="en-GB" w:eastAsia="en-GB"/>
        </w:rPr>
        <w:t>}</w:t>
      </w:r>
    </w:p>
    <w:p w14:paraId="1AA660A0" w14:textId="77777777" w:rsidR="003272E6" w:rsidRPr="003272E6" w:rsidRDefault="003272E6" w:rsidP="003272E6">
      <w:pPr>
        <w:rPr>
          <w:rFonts w:ascii="NewsGotT" w:hAnsi="NewsGotT"/>
          <w:szCs w:val="24"/>
          <w:lang w:val="en-GB"/>
        </w:rPr>
      </w:pPr>
    </w:p>
    <w:p w14:paraId="7BD5A4AD" w14:textId="77777777" w:rsidR="003272E6" w:rsidRPr="003272E6" w:rsidRDefault="003272E6" w:rsidP="003272E6">
      <w:pPr>
        <w:rPr>
          <w:rFonts w:ascii="NewsGotT" w:hAnsi="NewsGotT"/>
          <w:szCs w:val="24"/>
          <w:lang w:val="en-GB"/>
        </w:rPr>
      </w:pPr>
      <w:r w:rsidRPr="003272E6">
        <w:rPr>
          <w:rFonts w:ascii="NewsGotT" w:hAnsi="NewsGotT"/>
          <w:szCs w:val="24"/>
          <w:lang w:val="en-GB"/>
        </w:rPr>
        <w:t xml:space="preserve">The </w:t>
      </w:r>
      <w:proofErr w:type="spellStart"/>
      <w:proofErr w:type="gramStart"/>
      <w:r w:rsidRPr="003272E6">
        <w:rPr>
          <w:rFonts w:ascii="NewsGotT" w:hAnsi="NewsGotT"/>
          <w:szCs w:val="24"/>
          <w:lang w:val="en-GB"/>
        </w:rPr>
        <w:t>writeFile</w:t>
      </w:r>
      <w:proofErr w:type="spellEnd"/>
      <w:r w:rsidRPr="003272E6">
        <w:rPr>
          <w:rFonts w:ascii="NewsGotT" w:hAnsi="NewsGotT"/>
          <w:szCs w:val="24"/>
          <w:lang w:val="en-GB"/>
        </w:rPr>
        <w:t>(</w:t>
      </w:r>
      <w:proofErr w:type="gramEnd"/>
      <w:r w:rsidRPr="003272E6">
        <w:rPr>
          <w:rFonts w:ascii="NewsGotT" w:hAnsi="NewsGotT"/>
          <w:szCs w:val="24"/>
          <w:lang w:val="en-GB"/>
        </w:rPr>
        <w:t>) writes content to a file:</w:t>
      </w:r>
    </w:p>
    <w:p w14:paraId="4E1B76C9"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569CD6"/>
          <w:sz w:val="21"/>
          <w:szCs w:val="21"/>
          <w:lang w:val="en-GB" w:eastAsia="en-GB"/>
        </w:rPr>
        <w:t>void</w:t>
      </w:r>
      <w:r w:rsidRPr="003272E6">
        <w:rPr>
          <w:rFonts w:ascii="Consolas" w:eastAsia="Times New Roman" w:hAnsi="Consolas" w:cs="Times New Roman"/>
          <w:color w:val="D4D4D4"/>
          <w:sz w:val="21"/>
          <w:szCs w:val="21"/>
          <w:lang w:val="en-GB" w:eastAsia="en-GB"/>
        </w:rPr>
        <w:t xml:space="preserve"> </w:t>
      </w:r>
      <w:proofErr w:type="spellStart"/>
      <w:proofErr w:type="gramStart"/>
      <w:r w:rsidRPr="003272E6">
        <w:rPr>
          <w:rFonts w:ascii="Consolas" w:eastAsia="Times New Roman" w:hAnsi="Consolas" w:cs="Times New Roman"/>
          <w:color w:val="DCDCAA"/>
          <w:sz w:val="21"/>
          <w:szCs w:val="21"/>
          <w:lang w:val="en-GB" w:eastAsia="en-GB"/>
        </w:rPr>
        <w:t>writeFile</w:t>
      </w:r>
      <w:proofErr w:type="spellEnd"/>
      <w:r w:rsidRPr="003272E6">
        <w:rPr>
          <w:rFonts w:ascii="Consolas" w:eastAsia="Times New Roman" w:hAnsi="Consolas" w:cs="Times New Roman"/>
          <w:color w:val="D4D4D4"/>
          <w:sz w:val="21"/>
          <w:szCs w:val="21"/>
          <w:lang w:val="en-GB" w:eastAsia="en-GB"/>
        </w:rPr>
        <w:t>(</w:t>
      </w:r>
      <w:proofErr w:type="gramEnd"/>
      <w:r w:rsidRPr="003272E6">
        <w:rPr>
          <w:rFonts w:ascii="Consolas" w:eastAsia="Times New Roman" w:hAnsi="Consolas" w:cs="Times New Roman"/>
          <w:color w:val="4EC9B0"/>
          <w:sz w:val="21"/>
          <w:szCs w:val="21"/>
          <w:lang w:val="en-GB" w:eastAsia="en-GB"/>
        </w:rPr>
        <w:t>fs</w:t>
      </w:r>
      <w:r w:rsidRPr="003272E6">
        <w:rPr>
          <w:rFonts w:ascii="Consolas" w:eastAsia="Times New Roman" w:hAnsi="Consolas" w:cs="Times New Roman"/>
          <w:color w:val="D4D4D4"/>
          <w:sz w:val="21"/>
          <w:szCs w:val="21"/>
          <w:lang w:val="en-GB" w:eastAsia="en-GB"/>
        </w:rPr>
        <w:t>::</w:t>
      </w:r>
      <w:r w:rsidRPr="003272E6">
        <w:rPr>
          <w:rFonts w:ascii="Consolas" w:eastAsia="Times New Roman" w:hAnsi="Consolas" w:cs="Times New Roman"/>
          <w:color w:val="4EC9B0"/>
          <w:sz w:val="21"/>
          <w:szCs w:val="21"/>
          <w:lang w:val="en-GB" w:eastAsia="en-GB"/>
        </w:rPr>
        <w:t>FS</w:t>
      </w:r>
      <w:r w:rsidRPr="003272E6">
        <w:rPr>
          <w:rFonts w:ascii="Consolas" w:eastAsia="Times New Roman" w:hAnsi="Consolas" w:cs="Times New Roman"/>
          <w:color w:val="D4D4D4"/>
          <w:sz w:val="21"/>
          <w:szCs w:val="21"/>
          <w:lang w:val="en-GB" w:eastAsia="en-GB"/>
        </w:rPr>
        <w:t xml:space="preserve"> </w:t>
      </w:r>
      <w:r w:rsidRPr="003272E6">
        <w:rPr>
          <w:rFonts w:ascii="Consolas" w:eastAsia="Times New Roman" w:hAnsi="Consolas" w:cs="Times New Roman"/>
          <w:color w:val="569CD6"/>
          <w:sz w:val="21"/>
          <w:szCs w:val="21"/>
          <w:lang w:val="en-GB" w:eastAsia="en-GB"/>
        </w:rPr>
        <w:t>&amp;</w:t>
      </w:r>
      <w:r w:rsidRPr="003272E6">
        <w:rPr>
          <w:rFonts w:ascii="Consolas" w:eastAsia="Times New Roman" w:hAnsi="Consolas" w:cs="Times New Roman"/>
          <w:color w:val="9CDCFE"/>
          <w:sz w:val="21"/>
          <w:szCs w:val="21"/>
          <w:lang w:val="en-GB" w:eastAsia="en-GB"/>
        </w:rPr>
        <w:t>fs</w:t>
      </w:r>
      <w:r w:rsidRPr="003272E6">
        <w:rPr>
          <w:rFonts w:ascii="Consolas" w:eastAsia="Times New Roman" w:hAnsi="Consolas" w:cs="Times New Roman"/>
          <w:color w:val="D4D4D4"/>
          <w:sz w:val="21"/>
          <w:szCs w:val="21"/>
          <w:lang w:val="en-GB" w:eastAsia="en-GB"/>
        </w:rPr>
        <w:t xml:space="preserve">, </w:t>
      </w:r>
      <w:proofErr w:type="spellStart"/>
      <w:r w:rsidRPr="003272E6">
        <w:rPr>
          <w:rFonts w:ascii="Consolas" w:eastAsia="Times New Roman" w:hAnsi="Consolas" w:cs="Times New Roman"/>
          <w:color w:val="569CD6"/>
          <w:sz w:val="21"/>
          <w:szCs w:val="21"/>
          <w:lang w:val="en-GB" w:eastAsia="en-GB"/>
        </w:rPr>
        <w:t>const</w:t>
      </w:r>
      <w:proofErr w:type="spellEnd"/>
      <w:r w:rsidRPr="003272E6">
        <w:rPr>
          <w:rFonts w:ascii="Consolas" w:eastAsia="Times New Roman" w:hAnsi="Consolas" w:cs="Times New Roman"/>
          <w:color w:val="D4D4D4"/>
          <w:sz w:val="21"/>
          <w:szCs w:val="21"/>
          <w:lang w:val="en-GB" w:eastAsia="en-GB"/>
        </w:rPr>
        <w:t xml:space="preserve"> </w:t>
      </w:r>
      <w:r w:rsidRPr="003272E6">
        <w:rPr>
          <w:rFonts w:ascii="Consolas" w:eastAsia="Times New Roman" w:hAnsi="Consolas" w:cs="Times New Roman"/>
          <w:color w:val="569CD6"/>
          <w:sz w:val="21"/>
          <w:szCs w:val="21"/>
          <w:lang w:val="en-GB" w:eastAsia="en-GB"/>
        </w:rPr>
        <w:t>char</w:t>
      </w:r>
      <w:r w:rsidRPr="003272E6">
        <w:rPr>
          <w:rFonts w:ascii="Consolas" w:eastAsia="Times New Roman" w:hAnsi="Consolas" w:cs="Times New Roman"/>
          <w:color w:val="D4D4D4"/>
          <w:sz w:val="21"/>
          <w:szCs w:val="21"/>
          <w:lang w:val="en-GB" w:eastAsia="en-GB"/>
        </w:rPr>
        <w:t xml:space="preserve"> </w:t>
      </w:r>
      <w:r w:rsidRPr="003272E6">
        <w:rPr>
          <w:rFonts w:ascii="Consolas" w:eastAsia="Times New Roman" w:hAnsi="Consolas" w:cs="Times New Roman"/>
          <w:color w:val="569CD6"/>
          <w:sz w:val="21"/>
          <w:szCs w:val="21"/>
          <w:lang w:val="en-GB" w:eastAsia="en-GB"/>
        </w:rPr>
        <w:t>*</w:t>
      </w:r>
      <w:r w:rsidRPr="003272E6">
        <w:rPr>
          <w:rFonts w:ascii="Consolas" w:eastAsia="Times New Roman" w:hAnsi="Consolas" w:cs="Times New Roman"/>
          <w:color w:val="D4D4D4"/>
          <w:sz w:val="21"/>
          <w:szCs w:val="21"/>
          <w:lang w:val="en-GB" w:eastAsia="en-GB"/>
        </w:rPr>
        <w:t xml:space="preserve"> </w:t>
      </w:r>
      <w:r w:rsidRPr="003272E6">
        <w:rPr>
          <w:rFonts w:ascii="Consolas" w:eastAsia="Times New Roman" w:hAnsi="Consolas" w:cs="Times New Roman"/>
          <w:color w:val="9CDCFE"/>
          <w:sz w:val="21"/>
          <w:szCs w:val="21"/>
          <w:lang w:val="en-GB" w:eastAsia="en-GB"/>
        </w:rPr>
        <w:t>path</w:t>
      </w:r>
      <w:r w:rsidRPr="003272E6">
        <w:rPr>
          <w:rFonts w:ascii="Consolas" w:eastAsia="Times New Roman" w:hAnsi="Consolas" w:cs="Times New Roman"/>
          <w:color w:val="D4D4D4"/>
          <w:sz w:val="21"/>
          <w:szCs w:val="21"/>
          <w:lang w:val="en-GB" w:eastAsia="en-GB"/>
        </w:rPr>
        <w:t xml:space="preserve">, </w:t>
      </w:r>
      <w:proofErr w:type="spellStart"/>
      <w:r w:rsidRPr="003272E6">
        <w:rPr>
          <w:rFonts w:ascii="Consolas" w:eastAsia="Times New Roman" w:hAnsi="Consolas" w:cs="Times New Roman"/>
          <w:color w:val="569CD6"/>
          <w:sz w:val="21"/>
          <w:szCs w:val="21"/>
          <w:lang w:val="en-GB" w:eastAsia="en-GB"/>
        </w:rPr>
        <w:t>const</w:t>
      </w:r>
      <w:proofErr w:type="spellEnd"/>
      <w:r w:rsidRPr="003272E6">
        <w:rPr>
          <w:rFonts w:ascii="Consolas" w:eastAsia="Times New Roman" w:hAnsi="Consolas" w:cs="Times New Roman"/>
          <w:color w:val="D4D4D4"/>
          <w:sz w:val="21"/>
          <w:szCs w:val="21"/>
          <w:lang w:val="en-GB" w:eastAsia="en-GB"/>
        </w:rPr>
        <w:t xml:space="preserve"> </w:t>
      </w:r>
      <w:r w:rsidRPr="003272E6">
        <w:rPr>
          <w:rFonts w:ascii="Consolas" w:eastAsia="Times New Roman" w:hAnsi="Consolas" w:cs="Times New Roman"/>
          <w:color w:val="569CD6"/>
          <w:sz w:val="21"/>
          <w:szCs w:val="21"/>
          <w:lang w:val="en-GB" w:eastAsia="en-GB"/>
        </w:rPr>
        <w:t>char</w:t>
      </w:r>
      <w:r w:rsidRPr="003272E6">
        <w:rPr>
          <w:rFonts w:ascii="Consolas" w:eastAsia="Times New Roman" w:hAnsi="Consolas" w:cs="Times New Roman"/>
          <w:color w:val="D4D4D4"/>
          <w:sz w:val="21"/>
          <w:szCs w:val="21"/>
          <w:lang w:val="en-GB" w:eastAsia="en-GB"/>
        </w:rPr>
        <w:t xml:space="preserve"> </w:t>
      </w:r>
      <w:r w:rsidRPr="003272E6">
        <w:rPr>
          <w:rFonts w:ascii="Consolas" w:eastAsia="Times New Roman" w:hAnsi="Consolas" w:cs="Times New Roman"/>
          <w:color w:val="569CD6"/>
          <w:sz w:val="21"/>
          <w:szCs w:val="21"/>
          <w:lang w:val="en-GB" w:eastAsia="en-GB"/>
        </w:rPr>
        <w:t>*</w:t>
      </w:r>
      <w:r w:rsidRPr="003272E6">
        <w:rPr>
          <w:rFonts w:ascii="Consolas" w:eastAsia="Times New Roman" w:hAnsi="Consolas" w:cs="Times New Roman"/>
          <w:color w:val="D4D4D4"/>
          <w:sz w:val="21"/>
          <w:szCs w:val="21"/>
          <w:lang w:val="en-GB" w:eastAsia="en-GB"/>
        </w:rPr>
        <w:t xml:space="preserve"> </w:t>
      </w:r>
      <w:r w:rsidRPr="003272E6">
        <w:rPr>
          <w:rFonts w:ascii="Consolas" w:eastAsia="Times New Roman" w:hAnsi="Consolas" w:cs="Times New Roman"/>
          <w:color w:val="9CDCFE"/>
          <w:sz w:val="21"/>
          <w:szCs w:val="21"/>
          <w:lang w:val="en-GB" w:eastAsia="en-GB"/>
        </w:rPr>
        <w:t>message</w:t>
      </w:r>
      <w:r w:rsidRPr="003272E6">
        <w:rPr>
          <w:rFonts w:ascii="Consolas" w:eastAsia="Times New Roman" w:hAnsi="Consolas" w:cs="Times New Roman"/>
          <w:color w:val="D4D4D4"/>
          <w:sz w:val="21"/>
          <w:szCs w:val="21"/>
          <w:lang w:val="en-GB" w:eastAsia="en-GB"/>
        </w:rPr>
        <w:t>) {</w:t>
      </w:r>
    </w:p>
    <w:p w14:paraId="0EA8D344"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D4D4D4"/>
          <w:sz w:val="21"/>
          <w:szCs w:val="21"/>
          <w:lang w:val="en-GB" w:eastAsia="en-GB"/>
        </w:rPr>
        <w:t xml:space="preserve">  File </w:t>
      </w:r>
      <w:proofErr w:type="spellStart"/>
      <w:r w:rsidRPr="003272E6">
        <w:rPr>
          <w:rFonts w:ascii="Consolas" w:eastAsia="Times New Roman" w:hAnsi="Consolas" w:cs="Times New Roman"/>
          <w:color w:val="D4D4D4"/>
          <w:sz w:val="21"/>
          <w:szCs w:val="21"/>
          <w:lang w:val="en-GB" w:eastAsia="en-GB"/>
        </w:rPr>
        <w:t>file</w:t>
      </w:r>
      <w:proofErr w:type="spellEnd"/>
      <w:r w:rsidRPr="003272E6">
        <w:rPr>
          <w:rFonts w:ascii="Consolas" w:eastAsia="Times New Roman" w:hAnsi="Consolas" w:cs="Times New Roman"/>
          <w:color w:val="D4D4D4"/>
          <w:sz w:val="21"/>
          <w:szCs w:val="21"/>
          <w:lang w:val="en-GB" w:eastAsia="en-GB"/>
        </w:rPr>
        <w:t xml:space="preserve"> = </w:t>
      </w:r>
      <w:proofErr w:type="spellStart"/>
      <w:proofErr w:type="gramStart"/>
      <w:r w:rsidRPr="003272E6">
        <w:rPr>
          <w:rFonts w:ascii="Consolas" w:eastAsia="Times New Roman" w:hAnsi="Consolas" w:cs="Times New Roman"/>
          <w:color w:val="9CDCFE"/>
          <w:sz w:val="21"/>
          <w:szCs w:val="21"/>
          <w:lang w:val="en-GB" w:eastAsia="en-GB"/>
        </w:rPr>
        <w:t>fs</w:t>
      </w:r>
      <w:r w:rsidRPr="003272E6">
        <w:rPr>
          <w:rFonts w:ascii="Consolas" w:eastAsia="Times New Roman" w:hAnsi="Consolas" w:cs="Times New Roman"/>
          <w:color w:val="D4D4D4"/>
          <w:sz w:val="21"/>
          <w:szCs w:val="21"/>
          <w:lang w:val="en-GB" w:eastAsia="en-GB"/>
        </w:rPr>
        <w:t>.</w:t>
      </w:r>
      <w:r w:rsidRPr="003272E6">
        <w:rPr>
          <w:rFonts w:ascii="Consolas" w:eastAsia="Times New Roman" w:hAnsi="Consolas" w:cs="Times New Roman"/>
          <w:color w:val="DCDCAA"/>
          <w:sz w:val="21"/>
          <w:szCs w:val="21"/>
          <w:lang w:val="en-GB" w:eastAsia="en-GB"/>
        </w:rPr>
        <w:t>open</w:t>
      </w:r>
      <w:proofErr w:type="spellEnd"/>
      <w:proofErr w:type="gramEnd"/>
      <w:r w:rsidRPr="003272E6">
        <w:rPr>
          <w:rFonts w:ascii="Consolas" w:eastAsia="Times New Roman" w:hAnsi="Consolas" w:cs="Times New Roman"/>
          <w:color w:val="D4D4D4"/>
          <w:sz w:val="21"/>
          <w:szCs w:val="21"/>
          <w:lang w:val="en-GB" w:eastAsia="en-GB"/>
        </w:rPr>
        <w:t xml:space="preserve">(path, </w:t>
      </w:r>
      <w:r w:rsidRPr="003272E6">
        <w:rPr>
          <w:rFonts w:ascii="Consolas" w:eastAsia="Times New Roman" w:hAnsi="Consolas" w:cs="Times New Roman"/>
          <w:color w:val="CE9178"/>
          <w:sz w:val="21"/>
          <w:szCs w:val="21"/>
          <w:lang w:val="en-GB" w:eastAsia="en-GB"/>
        </w:rPr>
        <w:t>"w"</w:t>
      </w:r>
      <w:r w:rsidRPr="003272E6">
        <w:rPr>
          <w:rFonts w:ascii="Consolas" w:eastAsia="Times New Roman" w:hAnsi="Consolas" w:cs="Times New Roman"/>
          <w:color w:val="D4D4D4"/>
          <w:sz w:val="21"/>
          <w:szCs w:val="21"/>
          <w:lang w:val="en-GB" w:eastAsia="en-GB"/>
        </w:rPr>
        <w:t>);</w:t>
      </w:r>
    </w:p>
    <w:p w14:paraId="7DBD8DCC"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D4D4D4"/>
          <w:sz w:val="21"/>
          <w:szCs w:val="21"/>
          <w:lang w:val="en-GB" w:eastAsia="en-GB"/>
        </w:rPr>
        <w:t xml:space="preserve">  </w:t>
      </w:r>
      <w:r w:rsidRPr="003272E6">
        <w:rPr>
          <w:rFonts w:ascii="Consolas" w:eastAsia="Times New Roman" w:hAnsi="Consolas" w:cs="Times New Roman"/>
          <w:color w:val="C586C0"/>
          <w:sz w:val="21"/>
          <w:szCs w:val="21"/>
          <w:lang w:val="en-GB" w:eastAsia="en-GB"/>
        </w:rPr>
        <w:t>if</w:t>
      </w:r>
      <w:r w:rsidRPr="003272E6">
        <w:rPr>
          <w:rFonts w:ascii="Consolas" w:eastAsia="Times New Roman" w:hAnsi="Consolas" w:cs="Times New Roman"/>
          <w:color w:val="D4D4D4"/>
          <w:sz w:val="21"/>
          <w:szCs w:val="21"/>
          <w:lang w:val="en-GB" w:eastAsia="en-GB"/>
        </w:rPr>
        <w:t xml:space="preserve"> </w:t>
      </w:r>
      <w:proofErr w:type="gramStart"/>
      <w:r w:rsidRPr="003272E6">
        <w:rPr>
          <w:rFonts w:ascii="Consolas" w:eastAsia="Times New Roman" w:hAnsi="Consolas" w:cs="Times New Roman"/>
          <w:color w:val="D4D4D4"/>
          <w:sz w:val="21"/>
          <w:szCs w:val="21"/>
          <w:lang w:val="en-GB" w:eastAsia="en-GB"/>
        </w:rPr>
        <w:t>(!file</w:t>
      </w:r>
      <w:proofErr w:type="gramEnd"/>
      <w:r w:rsidRPr="003272E6">
        <w:rPr>
          <w:rFonts w:ascii="Consolas" w:eastAsia="Times New Roman" w:hAnsi="Consolas" w:cs="Times New Roman"/>
          <w:color w:val="D4D4D4"/>
          <w:sz w:val="21"/>
          <w:szCs w:val="21"/>
          <w:lang w:val="en-GB" w:eastAsia="en-GB"/>
        </w:rPr>
        <w:t>) {</w:t>
      </w:r>
    </w:p>
    <w:p w14:paraId="6BF5D0DB"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D4D4D4"/>
          <w:sz w:val="21"/>
          <w:szCs w:val="21"/>
          <w:lang w:val="en-GB" w:eastAsia="en-GB"/>
        </w:rPr>
        <w:t xml:space="preserve">    </w:t>
      </w:r>
      <w:proofErr w:type="gramStart"/>
      <w:r w:rsidRPr="003272E6">
        <w:rPr>
          <w:rFonts w:ascii="Consolas" w:eastAsia="Times New Roman" w:hAnsi="Consolas" w:cs="Times New Roman"/>
          <w:color w:val="C586C0"/>
          <w:sz w:val="21"/>
          <w:szCs w:val="21"/>
          <w:lang w:val="en-GB" w:eastAsia="en-GB"/>
        </w:rPr>
        <w:t>return</w:t>
      </w:r>
      <w:r w:rsidRPr="003272E6">
        <w:rPr>
          <w:rFonts w:ascii="Consolas" w:eastAsia="Times New Roman" w:hAnsi="Consolas" w:cs="Times New Roman"/>
          <w:color w:val="D4D4D4"/>
          <w:sz w:val="21"/>
          <w:szCs w:val="21"/>
          <w:lang w:val="en-GB" w:eastAsia="en-GB"/>
        </w:rPr>
        <w:t>;</w:t>
      </w:r>
      <w:proofErr w:type="gramEnd"/>
    </w:p>
    <w:p w14:paraId="505A443D"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D4D4D4"/>
          <w:sz w:val="21"/>
          <w:szCs w:val="21"/>
          <w:lang w:val="en-GB" w:eastAsia="en-GB"/>
        </w:rPr>
        <w:t>  }</w:t>
      </w:r>
    </w:p>
    <w:p w14:paraId="31F8BA8B"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D4D4D4"/>
          <w:sz w:val="21"/>
          <w:szCs w:val="21"/>
          <w:lang w:val="en-GB" w:eastAsia="en-GB"/>
        </w:rPr>
        <w:t xml:space="preserve">  </w:t>
      </w:r>
      <w:r w:rsidRPr="003272E6">
        <w:rPr>
          <w:rFonts w:ascii="Consolas" w:eastAsia="Times New Roman" w:hAnsi="Consolas" w:cs="Times New Roman"/>
          <w:color w:val="C586C0"/>
          <w:sz w:val="21"/>
          <w:szCs w:val="21"/>
          <w:lang w:val="en-GB" w:eastAsia="en-GB"/>
        </w:rPr>
        <w:t>if</w:t>
      </w:r>
      <w:r w:rsidRPr="003272E6">
        <w:rPr>
          <w:rFonts w:ascii="Consolas" w:eastAsia="Times New Roman" w:hAnsi="Consolas" w:cs="Times New Roman"/>
          <w:color w:val="D4D4D4"/>
          <w:sz w:val="21"/>
          <w:szCs w:val="21"/>
          <w:lang w:val="en-GB" w:eastAsia="en-GB"/>
        </w:rPr>
        <w:t xml:space="preserve"> (</w:t>
      </w:r>
      <w:proofErr w:type="spellStart"/>
      <w:r w:rsidRPr="003272E6">
        <w:rPr>
          <w:rFonts w:ascii="Consolas" w:eastAsia="Times New Roman" w:hAnsi="Consolas" w:cs="Times New Roman"/>
          <w:color w:val="9CDCFE"/>
          <w:sz w:val="21"/>
          <w:szCs w:val="21"/>
          <w:lang w:val="en-GB" w:eastAsia="en-GB"/>
        </w:rPr>
        <w:t>file</w:t>
      </w:r>
      <w:r w:rsidRPr="003272E6">
        <w:rPr>
          <w:rFonts w:ascii="Consolas" w:eastAsia="Times New Roman" w:hAnsi="Consolas" w:cs="Times New Roman"/>
          <w:color w:val="D4D4D4"/>
          <w:sz w:val="21"/>
          <w:szCs w:val="21"/>
          <w:lang w:val="en-GB" w:eastAsia="en-GB"/>
        </w:rPr>
        <w:t>.</w:t>
      </w:r>
      <w:r w:rsidRPr="003272E6">
        <w:rPr>
          <w:rFonts w:ascii="Consolas" w:eastAsia="Times New Roman" w:hAnsi="Consolas" w:cs="Times New Roman"/>
          <w:color w:val="DCDCAA"/>
          <w:sz w:val="21"/>
          <w:szCs w:val="21"/>
          <w:lang w:val="en-GB" w:eastAsia="en-GB"/>
        </w:rPr>
        <w:t>print</w:t>
      </w:r>
      <w:proofErr w:type="spellEnd"/>
      <w:r w:rsidRPr="003272E6">
        <w:rPr>
          <w:rFonts w:ascii="Consolas" w:eastAsia="Times New Roman" w:hAnsi="Consolas" w:cs="Times New Roman"/>
          <w:color w:val="D4D4D4"/>
          <w:sz w:val="21"/>
          <w:szCs w:val="21"/>
          <w:lang w:val="en-GB" w:eastAsia="en-GB"/>
        </w:rPr>
        <w:t>(message)) {</w:t>
      </w:r>
    </w:p>
    <w:p w14:paraId="2E192CEE"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D4D4D4"/>
          <w:sz w:val="21"/>
          <w:szCs w:val="21"/>
          <w:lang w:val="en-GB" w:eastAsia="en-GB"/>
        </w:rPr>
        <w:t xml:space="preserve">  } </w:t>
      </w:r>
      <w:r w:rsidRPr="003272E6">
        <w:rPr>
          <w:rFonts w:ascii="Consolas" w:eastAsia="Times New Roman" w:hAnsi="Consolas" w:cs="Times New Roman"/>
          <w:color w:val="C586C0"/>
          <w:sz w:val="21"/>
          <w:szCs w:val="21"/>
          <w:lang w:val="en-GB" w:eastAsia="en-GB"/>
        </w:rPr>
        <w:t>else</w:t>
      </w:r>
      <w:r w:rsidRPr="003272E6">
        <w:rPr>
          <w:rFonts w:ascii="Consolas" w:eastAsia="Times New Roman" w:hAnsi="Consolas" w:cs="Times New Roman"/>
          <w:color w:val="D4D4D4"/>
          <w:sz w:val="21"/>
          <w:szCs w:val="21"/>
          <w:lang w:val="en-GB" w:eastAsia="en-GB"/>
        </w:rPr>
        <w:t xml:space="preserve"> {</w:t>
      </w:r>
    </w:p>
    <w:p w14:paraId="16DD766A"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D4D4D4"/>
          <w:sz w:val="21"/>
          <w:szCs w:val="21"/>
          <w:lang w:val="en-GB" w:eastAsia="en-GB"/>
        </w:rPr>
        <w:t>  }</w:t>
      </w:r>
    </w:p>
    <w:p w14:paraId="49146CB7"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D4D4D4"/>
          <w:sz w:val="21"/>
          <w:szCs w:val="21"/>
          <w:lang w:val="en-GB" w:eastAsia="en-GB"/>
        </w:rPr>
        <w:t xml:space="preserve">  </w:t>
      </w:r>
      <w:proofErr w:type="spellStart"/>
      <w:proofErr w:type="gramStart"/>
      <w:r w:rsidRPr="003272E6">
        <w:rPr>
          <w:rFonts w:ascii="Consolas" w:eastAsia="Times New Roman" w:hAnsi="Consolas" w:cs="Times New Roman"/>
          <w:color w:val="9CDCFE"/>
          <w:sz w:val="21"/>
          <w:szCs w:val="21"/>
          <w:lang w:val="en-GB" w:eastAsia="en-GB"/>
        </w:rPr>
        <w:t>file</w:t>
      </w:r>
      <w:r w:rsidRPr="003272E6">
        <w:rPr>
          <w:rFonts w:ascii="Consolas" w:eastAsia="Times New Roman" w:hAnsi="Consolas" w:cs="Times New Roman"/>
          <w:color w:val="D4D4D4"/>
          <w:sz w:val="21"/>
          <w:szCs w:val="21"/>
          <w:lang w:val="en-GB" w:eastAsia="en-GB"/>
        </w:rPr>
        <w:t>.</w:t>
      </w:r>
      <w:r w:rsidRPr="003272E6">
        <w:rPr>
          <w:rFonts w:ascii="Consolas" w:eastAsia="Times New Roman" w:hAnsi="Consolas" w:cs="Times New Roman"/>
          <w:color w:val="DCDCAA"/>
          <w:sz w:val="21"/>
          <w:szCs w:val="21"/>
          <w:lang w:val="en-GB" w:eastAsia="en-GB"/>
        </w:rPr>
        <w:t>close</w:t>
      </w:r>
      <w:proofErr w:type="spellEnd"/>
      <w:proofErr w:type="gramEnd"/>
      <w:r w:rsidRPr="003272E6">
        <w:rPr>
          <w:rFonts w:ascii="Consolas" w:eastAsia="Times New Roman" w:hAnsi="Consolas" w:cs="Times New Roman"/>
          <w:color w:val="D4D4D4"/>
          <w:sz w:val="21"/>
          <w:szCs w:val="21"/>
          <w:lang w:val="en-GB" w:eastAsia="en-GB"/>
        </w:rPr>
        <w:t>();</w:t>
      </w:r>
    </w:p>
    <w:p w14:paraId="2F9B88C4"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D4D4D4"/>
          <w:sz w:val="21"/>
          <w:szCs w:val="21"/>
          <w:lang w:val="en-GB" w:eastAsia="en-GB"/>
        </w:rPr>
        <w:t>}</w:t>
      </w:r>
    </w:p>
    <w:p w14:paraId="7CDA8A56" w14:textId="77777777" w:rsidR="003272E6" w:rsidRPr="003272E6" w:rsidRDefault="003272E6" w:rsidP="003272E6">
      <w:pPr>
        <w:rPr>
          <w:rFonts w:ascii="NewsGotT" w:hAnsi="NewsGotT"/>
          <w:szCs w:val="24"/>
          <w:lang w:val="en-GB"/>
        </w:rPr>
      </w:pPr>
    </w:p>
    <w:p w14:paraId="66F9FBDA" w14:textId="77777777" w:rsidR="003272E6" w:rsidRPr="003272E6" w:rsidRDefault="003272E6" w:rsidP="003272E6">
      <w:pPr>
        <w:rPr>
          <w:rFonts w:ascii="NewsGotT" w:hAnsi="NewsGotT"/>
          <w:szCs w:val="24"/>
          <w:lang w:val="en-GB"/>
        </w:rPr>
      </w:pPr>
      <w:r w:rsidRPr="003272E6">
        <w:rPr>
          <w:rFonts w:ascii="NewsGotT" w:hAnsi="NewsGotT"/>
          <w:szCs w:val="24"/>
          <w:lang w:val="en-GB"/>
        </w:rPr>
        <w:t xml:space="preserve">The </w:t>
      </w:r>
      <w:proofErr w:type="gramStart"/>
      <w:r w:rsidRPr="003272E6">
        <w:rPr>
          <w:rFonts w:ascii="NewsGotT" w:hAnsi="NewsGotT"/>
          <w:szCs w:val="24"/>
          <w:lang w:val="en-GB"/>
        </w:rPr>
        <w:t>processor(</w:t>
      </w:r>
      <w:proofErr w:type="gramEnd"/>
      <w:r w:rsidRPr="003272E6">
        <w:rPr>
          <w:rFonts w:ascii="NewsGotT" w:hAnsi="NewsGotT"/>
          <w:szCs w:val="24"/>
          <w:lang w:val="en-GB"/>
        </w:rPr>
        <w:t>) replaces placeholders in the HTML text with actual values saved on SPIFFS.</w:t>
      </w:r>
    </w:p>
    <w:p w14:paraId="1F3FC8B8"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4EC9B0"/>
          <w:sz w:val="21"/>
          <w:szCs w:val="21"/>
          <w:lang w:val="en-GB" w:eastAsia="en-GB"/>
        </w:rPr>
        <w:t>String</w:t>
      </w:r>
      <w:r w:rsidRPr="003272E6">
        <w:rPr>
          <w:rFonts w:ascii="Consolas" w:eastAsia="Times New Roman" w:hAnsi="Consolas" w:cs="Times New Roman"/>
          <w:color w:val="D4D4D4"/>
          <w:sz w:val="21"/>
          <w:szCs w:val="21"/>
          <w:lang w:val="en-GB" w:eastAsia="en-GB"/>
        </w:rPr>
        <w:t xml:space="preserve"> </w:t>
      </w:r>
      <w:proofErr w:type="gramStart"/>
      <w:r w:rsidRPr="003272E6">
        <w:rPr>
          <w:rFonts w:ascii="Consolas" w:eastAsia="Times New Roman" w:hAnsi="Consolas" w:cs="Times New Roman"/>
          <w:color w:val="DCDCAA"/>
          <w:sz w:val="21"/>
          <w:szCs w:val="21"/>
          <w:lang w:val="en-GB" w:eastAsia="en-GB"/>
        </w:rPr>
        <w:t>processor</w:t>
      </w:r>
      <w:r w:rsidRPr="003272E6">
        <w:rPr>
          <w:rFonts w:ascii="Consolas" w:eastAsia="Times New Roman" w:hAnsi="Consolas" w:cs="Times New Roman"/>
          <w:color w:val="D4D4D4"/>
          <w:sz w:val="21"/>
          <w:szCs w:val="21"/>
          <w:lang w:val="en-GB" w:eastAsia="en-GB"/>
        </w:rPr>
        <w:t>(</w:t>
      </w:r>
      <w:proofErr w:type="spellStart"/>
      <w:proofErr w:type="gramEnd"/>
      <w:r w:rsidRPr="003272E6">
        <w:rPr>
          <w:rFonts w:ascii="Consolas" w:eastAsia="Times New Roman" w:hAnsi="Consolas" w:cs="Times New Roman"/>
          <w:color w:val="569CD6"/>
          <w:sz w:val="21"/>
          <w:szCs w:val="21"/>
          <w:lang w:val="en-GB" w:eastAsia="en-GB"/>
        </w:rPr>
        <w:t>const</w:t>
      </w:r>
      <w:proofErr w:type="spellEnd"/>
      <w:r w:rsidRPr="003272E6">
        <w:rPr>
          <w:rFonts w:ascii="Consolas" w:eastAsia="Times New Roman" w:hAnsi="Consolas" w:cs="Times New Roman"/>
          <w:color w:val="D4D4D4"/>
          <w:sz w:val="21"/>
          <w:szCs w:val="21"/>
          <w:lang w:val="en-GB" w:eastAsia="en-GB"/>
        </w:rPr>
        <w:t xml:space="preserve"> </w:t>
      </w:r>
      <w:r w:rsidRPr="003272E6">
        <w:rPr>
          <w:rFonts w:ascii="Consolas" w:eastAsia="Times New Roman" w:hAnsi="Consolas" w:cs="Times New Roman"/>
          <w:color w:val="4EC9B0"/>
          <w:sz w:val="21"/>
          <w:szCs w:val="21"/>
          <w:lang w:val="en-GB" w:eastAsia="en-GB"/>
        </w:rPr>
        <w:t>String</w:t>
      </w:r>
      <w:r w:rsidRPr="003272E6">
        <w:rPr>
          <w:rFonts w:ascii="Consolas" w:eastAsia="Times New Roman" w:hAnsi="Consolas" w:cs="Times New Roman"/>
          <w:color w:val="569CD6"/>
          <w:sz w:val="21"/>
          <w:szCs w:val="21"/>
          <w:lang w:val="en-GB" w:eastAsia="en-GB"/>
        </w:rPr>
        <w:t>&amp;</w:t>
      </w:r>
      <w:r w:rsidRPr="003272E6">
        <w:rPr>
          <w:rFonts w:ascii="Consolas" w:eastAsia="Times New Roman" w:hAnsi="Consolas" w:cs="Times New Roman"/>
          <w:color w:val="D4D4D4"/>
          <w:sz w:val="21"/>
          <w:szCs w:val="21"/>
          <w:lang w:val="en-GB" w:eastAsia="en-GB"/>
        </w:rPr>
        <w:t xml:space="preserve"> </w:t>
      </w:r>
      <w:r w:rsidRPr="003272E6">
        <w:rPr>
          <w:rFonts w:ascii="Consolas" w:eastAsia="Times New Roman" w:hAnsi="Consolas" w:cs="Times New Roman"/>
          <w:color w:val="9CDCFE"/>
          <w:sz w:val="21"/>
          <w:szCs w:val="21"/>
          <w:lang w:val="en-GB" w:eastAsia="en-GB"/>
        </w:rPr>
        <w:t>var</w:t>
      </w:r>
      <w:r w:rsidRPr="003272E6">
        <w:rPr>
          <w:rFonts w:ascii="Consolas" w:eastAsia="Times New Roman" w:hAnsi="Consolas" w:cs="Times New Roman"/>
          <w:color w:val="D4D4D4"/>
          <w:sz w:val="21"/>
          <w:szCs w:val="21"/>
          <w:lang w:val="en-GB" w:eastAsia="en-GB"/>
        </w:rPr>
        <w:t>) {</w:t>
      </w:r>
    </w:p>
    <w:p w14:paraId="6D03EB3F"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D4D4D4"/>
          <w:sz w:val="21"/>
          <w:szCs w:val="21"/>
          <w:lang w:val="en-GB" w:eastAsia="en-GB"/>
        </w:rPr>
        <w:t xml:space="preserve">  </w:t>
      </w:r>
      <w:r w:rsidRPr="003272E6">
        <w:rPr>
          <w:rFonts w:ascii="Consolas" w:eastAsia="Times New Roman" w:hAnsi="Consolas" w:cs="Times New Roman"/>
          <w:color w:val="C586C0"/>
          <w:sz w:val="21"/>
          <w:szCs w:val="21"/>
          <w:lang w:val="en-GB" w:eastAsia="en-GB"/>
        </w:rPr>
        <w:t>if</w:t>
      </w:r>
      <w:r w:rsidRPr="003272E6">
        <w:rPr>
          <w:rFonts w:ascii="Consolas" w:eastAsia="Times New Roman" w:hAnsi="Consolas" w:cs="Times New Roman"/>
          <w:color w:val="D4D4D4"/>
          <w:sz w:val="21"/>
          <w:szCs w:val="21"/>
          <w:lang w:val="en-GB" w:eastAsia="en-GB"/>
        </w:rPr>
        <w:t xml:space="preserve"> (var == </w:t>
      </w:r>
      <w:r w:rsidRPr="003272E6">
        <w:rPr>
          <w:rFonts w:ascii="Consolas" w:eastAsia="Times New Roman" w:hAnsi="Consolas" w:cs="Times New Roman"/>
          <w:color w:val="CE9178"/>
          <w:sz w:val="21"/>
          <w:szCs w:val="21"/>
          <w:lang w:val="en-GB" w:eastAsia="en-GB"/>
        </w:rPr>
        <w:t>"</w:t>
      </w:r>
      <w:proofErr w:type="spellStart"/>
      <w:r w:rsidRPr="003272E6">
        <w:rPr>
          <w:rFonts w:ascii="Consolas" w:eastAsia="Times New Roman" w:hAnsi="Consolas" w:cs="Times New Roman"/>
          <w:color w:val="CE9178"/>
          <w:sz w:val="21"/>
          <w:szCs w:val="21"/>
          <w:lang w:val="en-GB" w:eastAsia="en-GB"/>
        </w:rPr>
        <w:t>inputSsid</w:t>
      </w:r>
      <w:proofErr w:type="spellEnd"/>
      <w:r w:rsidRPr="003272E6">
        <w:rPr>
          <w:rFonts w:ascii="Consolas" w:eastAsia="Times New Roman" w:hAnsi="Consolas" w:cs="Times New Roman"/>
          <w:color w:val="CE9178"/>
          <w:sz w:val="21"/>
          <w:szCs w:val="21"/>
          <w:lang w:val="en-GB" w:eastAsia="en-GB"/>
        </w:rPr>
        <w:t>"</w:t>
      </w:r>
      <w:r w:rsidRPr="003272E6">
        <w:rPr>
          <w:rFonts w:ascii="Consolas" w:eastAsia="Times New Roman" w:hAnsi="Consolas" w:cs="Times New Roman"/>
          <w:color w:val="D4D4D4"/>
          <w:sz w:val="21"/>
          <w:szCs w:val="21"/>
          <w:lang w:val="en-GB" w:eastAsia="en-GB"/>
        </w:rPr>
        <w:t>) {</w:t>
      </w:r>
    </w:p>
    <w:p w14:paraId="4A64B6C3"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D4D4D4"/>
          <w:sz w:val="21"/>
          <w:szCs w:val="21"/>
          <w:lang w:val="en-GB" w:eastAsia="en-GB"/>
        </w:rPr>
        <w:t xml:space="preserve">    </w:t>
      </w:r>
      <w:r w:rsidRPr="003272E6">
        <w:rPr>
          <w:rFonts w:ascii="Consolas" w:eastAsia="Times New Roman" w:hAnsi="Consolas" w:cs="Times New Roman"/>
          <w:color w:val="C586C0"/>
          <w:sz w:val="21"/>
          <w:szCs w:val="21"/>
          <w:lang w:val="en-GB" w:eastAsia="en-GB"/>
        </w:rPr>
        <w:t>return</w:t>
      </w:r>
      <w:r w:rsidRPr="003272E6">
        <w:rPr>
          <w:rFonts w:ascii="Consolas" w:eastAsia="Times New Roman" w:hAnsi="Consolas" w:cs="Times New Roman"/>
          <w:color w:val="D4D4D4"/>
          <w:sz w:val="21"/>
          <w:szCs w:val="21"/>
          <w:lang w:val="en-GB" w:eastAsia="en-GB"/>
        </w:rPr>
        <w:t xml:space="preserve"> </w:t>
      </w:r>
      <w:proofErr w:type="spellStart"/>
      <w:proofErr w:type="gramStart"/>
      <w:r w:rsidRPr="003272E6">
        <w:rPr>
          <w:rFonts w:ascii="Consolas" w:eastAsia="Times New Roman" w:hAnsi="Consolas" w:cs="Times New Roman"/>
          <w:color w:val="DCDCAA"/>
          <w:sz w:val="21"/>
          <w:szCs w:val="21"/>
          <w:lang w:val="en-GB" w:eastAsia="en-GB"/>
        </w:rPr>
        <w:t>readFile</w:t>
      </w:r>
      <w:proofErr w:type="spellEnd"/>
      <w:r w:rsidRPr="003272E6">
        <w:rPr>
          <w:rFonts w:ascii="Consolas" w:eastAsia="Times New Roman" w:hAnsi="Consolas" w:cs="Times New Roman"/>
          <w:color w:val="D4D4D4"/>
          <w:sz w:val="21"/>
          <w:szCs w:val="21"/>
          <w:lang w:val="en-GB" w:eastAsia="en-GB"/>
        </w:rPr>
        <w:t>(</w:t>
      </w:r>
      <w:proofErr w:type="gramEnd"/>
      <w:r w:rsidRPr="003272E6">
        <w:rPr>
          <w:rFonts w:ascii="Consolas" w:eastAsia="Times New Roman" w:hAnsi="Consolas" w:cs="Times New Roman"/>
          <w:color w:val="D4D4D4"/>
          <w:sz w:val="21"/>
          <w:szCs w:val="21"/>
          <w:lang w:val="en-GB" w:eastAsia="en-GB"/>
        </w:rPr>
        <w:t xml:space="preserve">SPIFFS, </w:t>
      </w:r>
      <w:r w:rsidRPr="003272E6">
        <w:rPr>
          <w:rFonts w:ascii="Consolas" w:eastAsia="Times New Roman" w:hAnsi="Consolas" w:cs="Times New Roman"/>
          <w:color w:val="CE9178"/>
          <w:sz w:val="21"/>
          <w:szCs w:val="21"/>
          <w:lang w:val="en-GB" w:eastAsia="en-GB"/>
        </w:rPr>
        <w:t>"/inputSsid.txt"</w:t>
      </w:r>
      <w:r w:rsidRPr="003272E6">
        <w:rPr>
          <w:rFonts w:ascii="Consolas" w:eastAsia="Times New Roman" w:hAnsi="Consolas" w:cs="Times New Roman"/>
          <w:color w:val="D4D4D4"/>
          <w:sz w:val="21"/>
          <w:szCs w:val="21"/>
          <w:lang w:val="en-GB" w:eastAsia="en-GB"/>
        </w:rPr>
        <w:t>);</w:t>
      </w:r>
    </w:p>
    <w:p w14:paraId="14C43FD1"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D4D4D4"/>
          <w:sz w:val="21"/>
          <w:szCs w:val="21"/>
          <w:lang w:val="en-GB" w:eastAsia="en-GB"/>
        </w:rPr>
        <w:t>  }</w:t>
      </w:r>
    </w:p>
    <w:p w14:paraId="47D0FAC2"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D4D4D4"/>
          <w:sz w:val="21"/>
          <w:szCs w:val="21"/>
          <w:lang w:val="en-GB" w:eastAsia="en-GB"/>
        </w:rPr>
        <w:t xml:space="preserve">  </w:t>
      </w:r>
      <w:r w:rsidRPr="003272E6">
        <w:rPr>
          <w:rFonts w:ascii="Consolas" w:eastAsia="Times New Roman" w:hAnsi="Consolas" w:cs="Times New Roman"/>
          <w:color w:val="C586C0"/>
          <w:sz w:val="21"/>
          <w:szCs w:val="21"/>
          <w:lang w:val="en-GB" w:eastAsia="en-GB"/>
        </w:rPr>
        <w:t>else</w:t>
      </w:r>
      <w:r w:rsidRPr="003272E6">
        <w:rPr>
          <w:rFonts w:ascii="Consolas" w:eastAsia="Times New Roman" w:hAnsi="Consolas" w:cs="Times New Roman"/>
          <w:color w:val="D4D4D4"/>
          <w:sz w:val="21"/>
          <w:szCs w:val="21"/>
          <w:lang w:val="en-GB" w:eastAsia="en-GB"/>
        </w:rPr>
        <w:t xml:space="preserve"> </w:t>
      </w:r>
      <w:r w:rsidRPr="003272E6">
        <w:rPr>
          <w:rFonts w:ascii="Consolas" w:eastAsia="Times New Roman" w:hAnsi="Consolas" w:cs="Times New Roman"/>
          <w:color w:val="C586C0"/>
          <w:sz w:val="21"/>
          <w:szCs w:val="21"/>
          <w:lang w:val="en-GB" w:eastAsia="en-GB"/>
        </w:rPr>
        <w:t>if</w:t>
      </w:r>
      <w:r w:rsidRPr="003272E6">
        <w:rPr>
          <w:rFonts w:ascii="Consolas" w:eastAsia="Times New Roman" w:hAnsi="Consolas" w:cs="Times New Roman"/>
          <w:color w:val="D4D4D4"/>
          <w:sz w:val="21"/>
          <w:szCs w:val="21"/>
          <w:lang w:val="en-GB" w:eastAsia="en-GB"/>
        </w:rPr>
        <w:t xml:space="preserve"> (var == </w:t>
      </w:r>
      <w:r w:rsidRPr="003272E6">
        <w:rPr>
          <w:rFonts w:ascii="Consolas" w:eastAsia="Times New Roman" w:hAnsi="Consolas" w:cs="Times New Roman"/>
          <w:color w:val="CE9178"/>
          <w:sz w:val="21"/>
          <w:szCs w:val="21"/>
          <w:lang w:val="en-GB" w:eastAsia="en-GB"/>
        </w:rPr>
        <w:t>"</w:t>
      </w:r>
      <w:proofErr w:type="spellStart"/>
      <w:r w:rsidRPr="003272E6">
        <w:rPr>
          <w:rFonts w:ascii="Consolas" w:eastAsia="Times New Roman" w:hAnsi="Consolas" w:cs="Times New Roman"/>
          <w:color w:val="CE9178"/>
          <w:sz w:val="21"/>
          <w:szCs w:val="21"/>
          <w:lang w:val="en-GB" w:eastAsia="en-GB"/>
        </w:rPr>
        <w:t>inputPassw</w:t>
      </w:r>
      <w:proofErr w:type="spellEnd"/>
      <w:r w:rsidRPr="003272E6">
        <w:rPr>
          <w:rFonts w:ascii="Consolas" w:eastAsia="Times New Roman" w:hAnsi="Consolas" w:cs="Times New Roman"/>
          <w:color w:val="CE9178"/>
          <w:sz w:val="21"/>
          <w:szCs w:val="21"/>
          <w:lang w:val="en-GB" w:eastAsia="en-GB"/>
        </w:rPr>
        <w:t>"</w:t>
      </w:r>
      <w:r w:rsidRPr="003272E6">
        <w:rPr>
          <w:rFonts w:ascii="Consolas" w:eastAsia="Times New Roman" w:hAnsi="Consolas" w:cs="Times New Roman"/>
          <w:color w:val="D4D4D4"/>
          <w:sz w:val="21"/>
          <w:szCs w:val="21"/>
          <w:lang w:val="en-GB" w:eastAsia="en-GB"/>
        </w:rPr>
        <w:t>) {</w:t>
      </w:r>
    </w:p>
    <w:p w14:paraId="3730C968"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D4D4D4"/>
          <w:sz w:val="21"/>
          <w:szCs w:val="21"/>
          <w:lang w:val="en-GB" w:eastAsia="en-GB"/>
        </w:rPr>
        <w:t xml:space="preserve">    </w:t>
      </w:r>
      <w:r w:rsidRPr="003272E6">
        <w:rPr>
          <w:rFonts w:ascii="Consolas" w:eastAsia="Times New Roman" w:hAnsi="Consolas" w:cs="Times New Roman"/>
          <w:color w:val="C586C0"/>
          <w:sz w:val="21"/>
          <w:szCs w:val="21"/>
          <w:lang w:val="en-GB" w:eastAsia="en-GB"/>
        </w:rPr>
        <w:t>return</w:t>
      </w:r>
      <w:r w:rsidRPr="003272E6">
        <w:rPr>
          <w:rFonts w:ascii="Consolas" w:eastAsia="Times New Roman" w:hAnsi="Consolas" w:cs="Times New Roman"/>
          <w:color w:val="D4D4D4"/>
          <w:sz w:val="21"/>
          <w:szCs w:val="21"/>
          <w:lang w:val="en-GB" w:eastAsia="en-GB"/>
        </w:rPr>
        <w:t xml:space="preserve"> </w:t>
      </w:r>
      <w:proofErr w:type="spellStart"/>
      <w:proofErr w:type="gramStart"/>
      <w:r w:rsidRPr="003272E6">
        <w:rPr>
          <w:rFonts w:ascii="Consolas" w:eastAsia="Times New Roman" w:hAnsi="Consolas" w:cs="Times New Roman"/>
          <w:color w:val="DCDCAA"/>
          <w:sz w:val="21"/>
          <w:szCs w:val="21"/>
          <w:lang w:val="en-GB" w:eastAsia="en-GB"/>
        </w:rPr>
        <w:t>readFile</w:t>
      </w:r>
      <w:proofErr w:type="spellEnd"/>
      <w:r w:rsidRPr="003272E6">
        <w:rPr>
          <w:rFonts w:ascii="Consolas" w:eastAsia="Times New Roman" w:hAnsi="Consolas" w:cs="Times New Roman"/>
          <w:color w:val="D4D4D4"/>
          <w:sz w:val="21"/>
          <w:szCs w:val="21"/>
          <w:lang w:val="en-GB" w:eastAsia="en-GB"/>
        </w:rPr>
        <w:t>(</w:t>
      </w:r>
      <w:proofErr w:type="gramEnd"/>
      <w:r w:rsidRPr="003272E6">
        <w:rPr>
          <w:rFonts w:ascii="Consolas" w:eastAsia="Times New Roman" w:hAnsi="Consolas" w:cs="Times New Roman"/>
          <w:color w:val="D4D4D4"/>
          <w:sz w:val="21"/>
          <w:szCs w:val="21"/>
          <w:lang w:val="en-GB" w:eastAsia="en-GB"/>
        </w:rPr>
        <w:t xml:space="preserve">SPIFFS, </w:t>
      </w:r>
      <w:r w:rsidRPr="003272E6">
        <w:rPr>
          <w:rFonts w:ascii="Consolas" w:eastAsia="Times New Roman" w:hAnsi="Consolas" w:cs="Times New Roman"/>
          <w:color w:val="CE9178"/>
          <w:sz w:val="21"/>
          <w:szCs w:val="21"/>
          <w:lang w:val="en-GB" w:eastAsia="en-GB"/>
        </w:rPr>
        <w:t>"/inputPassw.txt"</w:t>
      </w:r>
      <w:r w:rsidRPr="003272E6">
        <w:rPr>
          <w:rFonts w:ascii="Consolas" w:eastAsia="Times New Roman" w:hAnsi="Consolas" w:cs="Times New Roman"/>
          <w:color w:val="D4D4D4"/>
          <w:sz w:val="21"/>
          <w:szCs w:val="21"/>
          <w:lang w:val="en-GB" w:eastAsia="en-GB"/>
        </w:rPr>
        <w:t>);</w:t>
      </w:r>
    </w:p>
    <w:p w14:paraId="65AB67F5"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D4D4D4"/>
          <w:sz w:val="21"/>
          <w:szCs w:val="21"/>
          <w:lang w:val="en-GB" w:eastAsia="en-GB"/>
        </w:rPr>
        <w:t>  }</w:t>
      </w:r>
    </w:p>
    <w:p w14:paraId="7BBFFF49"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D4D4D4"/>
          <w:sz w:val="21"/>
          <w:szCs w:val="21"/>
          <w:lang w:val="en-GB" w:eastAsia="en-GB"/>
        </w:rPr>
        <w:lastRenderedPageBreak/>
        <w:t xml:space="preserve">  </w:t>
      </w:r>
      <w:r w:rsidRPr="003272E6">
        <w:rPr>
          <w:rFonts w:ascii="Consolas" w:eastAsia="Times New Roman" w:hAnsi="Consolas" w:cs="Times New Roman"/>
          <w:color w:val="C586C0"/>
          <w:sz w:val="21"/>
          <w:szCs w:val="21"/>
          <w:lang w:val="en-GB" w:eastAsia="en-GB"/>
        </w:rPr>
        <w:t>else</w:t>
      </w:r>
      <w:r w:rsidRPr="003272E6">
        <w:rPr>
          <w:rFonts w:ascii="Consolas" w:eastAsia="Times New Roman" w:hAnsi="Consolas" w:cs="Times New Roman"/>
          <w:color w:val="D4D4D4"/>
          <w:sz w:val="21"/>
          <w:szCs w:val="21"/>
          <w:lang w:val="en-GB" w:eastAsia="en-GB"/>
        </w:rPr>
        <w:t xml:space="preserve"> </w:t>
      </w:r>
      <w:r w:rsidRPr="003272E6">
        <w:rPr>
          <w:rFonts w:ascii="Consolas" w:eastAsia="Times New Roman" w:hAnsi="Consolas" w:cs="Times New Roman"/>
          <w:color w:val="C586C0"/>
          <w:sz w:val="21"/>
          <w:szCs w:val="21"/>
          <w:lang w:val="en-GB" w:eastAsia="en-GB"/>
        </w:rPr>
        <w:t>if</w:t>
      </w:r>
      <w:r w:rsidRPr="003272E6">
        <w:rPr>
          <w:rFonts w:ascii="Consolas" w:eastAsia="Times New Roman" w:hAnsi="Consolas" w:cs="Times New Roman"/>
          <w:color w:val="D4D4D4"/>
          <w:sz w:val="21"/>
          <w:szCs w:val="21"/>
          <w:lang w:val="en-GB" w:eastAsia="en-GB"/>
        </w:rPr>
        <w:t xml:space="preserve"> (var == </w:t>
      </w:r>
      <w:r w:rsidRPr="003272E6">
        <w:rPr>
          <w:rFonts w:ascii="Consolas" w:eastAsia="Times New Roman" w:hAnsi="Consolas" w:cs="Times New Roman"/>
          <w:color w:val="CE9178"/>
          <w:sz w:val="21"/>
          <w:szCs w:val="21"/>
          <w:lang w:val="en-GB" w:eastAsia="en-GB"/>
        </w:rPr>
        <w:t>"</w:t>
      </w:r>
      <w:proofErr w:type="spellStart"/>
      <w:r w:rsidRPr="003272E6">
        <w:rPr>
          <w:rFonts w:ascii="Consolas" w:eastAsia="Times New Roman" w:hAnsi="Consolas" w:cs="Times New Roman"/>
          <w:color w:val="CE9178"/>
          <w:sz w:val="21"/>
          <w:szCs w:val="21"/>
          <w:lang w:val="en-GB" w:eastAsia="en-GB"/>
        </w:rPr>
        <w:t>inputServer</w:t>
      </w:r>
      <w:proofErr w:type="spellEnd"/>
      <w:r w:rsidRPr="003272E6">
        <w:rPr>
          <w:rFonts w:ascii="Consolas" w:eastAsia="Times New Roman" w:hAnsi="Consolas" w:cs="Times New Roman"/>
          <w:color w:val="CE9178"/>
          <w:sz w:val="21"/>
          <w:szCs w:val="21"/>
          <w:lang w:val="en-GB" w:eastAsia="en-GB"/>
        </w:rPr>
        <w:t>"</w:t>
      </w:r>
      <w:r w:rsidRPr="003272E6">
        <w:rPr>
          <w:rFonts w:ascii="Consolas" w:eastAsia="Times New Roman" w:hAnsi="Consolas" w:cs="Times New Roman"/>
          <w:color w:val="D4D4D4"/>
          <w:sz w:val="21"/>
          <w:szCs w:val="21"/>
          <w:lang w:val="en-GB" w:eastAsia="en-GB"/>
        </w:rPr>
        <w:t>) {</w:t>
      </w:r>
    </w:p>
    <w:p w14:paraId="0FB19932"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D4D4D4"/>
          <w:sz w:val="21"/>
          <w:szCs w:val="21"/>
          <w:lang w:val="en-GB" w:eastAsia="en-GB"/>
        </w:rPr>
        <w:t xml:space="preserve">    </w:t>
      </w:r>
      <w:r w:rsidRPr="003272E6">
        <w:rPr>
          <w:rFonts w:ascii="Consolas" w:eastAsia="Times New Roman" w:hAnsi="Consolas" w:cs="Times New Roman"/>
          <w:color w:val="C586C0"/>
          <w:sz w:val="21"/>
          <w:szCs w:val="21"/>
          <w:lang w:val="en-GB" w:eastAsia="en-GB"/>
        </w:rPr>
        <w:t>return</w:t>
      </w:r>
      <w:r w:rsidRPr="003272E6">
        <w:rPr>
          <w:rFonts w:ascii="Consolas" w:eastAsia="Times New Roman" w:hAnsi="Consolas" w:cs="Times New Roman"/>
          <w:color w:val="D4D4D4"/>
          <w:sz w:val="21"/>
          <w:szCs w:val="21"/>
          <w:lang w:val="en-GB" w:eastAsia="en-GB"/>
        </w:rPr>
        <w:t xml:space="preserve"> </w:t>
      </w:r>
      <w:proofErr w:type="spellStart"/>
      <w:proofErr w:type="gramStart"/>
      <w:r w:rsidRPr="003272E6">
        <w:rPr>
          <w:rFonts w:ascii="Consolas" w:eastAsia="Times New Roman" w:hAnsi="Consolas" w:cs="Times New Roman"/>
          <w:color w:val="DCDCAA"/>
          <w:sz w:val="21"/>
          <w:szCs w:val="21"/>
          <w:lang w:val="en-GB" w:eastAsia="en-GB"/>
        </w:rPr>
        <w:t>readFile</w:t>
      </w:r>
      <w:proofErr w:type="spellEnd"/>
      <w:r w:rsidRPr="003272E6">
        <w:rPr>
          <w:rFonts w:ascii="Consolas" w:eastAsia="Times New Roman" w:hAnsi="Consolas" w:cs="Times New Roman"/>
          <w:color w:val="D4D4D4"/>
          <w:sz w:val="21"/>
          <w:szCs w:val="21"/>
          <w:lang w:val="en-GB" w:eastAsia="en-GB"/>
        </w:rPr>
        <w:t>(</w:t>
      </w:r>
      <w:proofErr w:type="gramEnd"/>
      <w:r w:rsidRPr="003272E6">
        <w:rPr>
          <w:rFonts w:ascii="Consolas" w:eastAsia="Times New Roman" w:hAnsi="Consolas" w:cs="Times New Roman"/>
          <w:color w:val="D4D4D4"/>
          <w:sz w:val="21"/>
          <w:szCs w:val="21"/>
          <w:lang w:val="en-GB" w:eastAsia="en-GB"/>
        </w:rPr>
        <w:t xml:space="preserve">SPIFFS, </w:t>
      </w:r>
      <w:r w:rsidRPr="003272E6">
        <w:rPr>
          <w:rFonts w:ascii="Consolas" w:eastAsia="Times New Roman" w:hAnsi="Consolas" w:cs="Times New Roman"/>
          <w:color w:val="CE9178"/>
          <w:sz w:val="21"/>
          <w:szCs w:val="21"/>
          <w:lang w:val="en-GB" w:eastAsia="en-GB"/>
        </w:rPr>
        <w:t>"/inputServer.txt"</w:t>
      </w:r>
      <w:r w:rsidRPr="003272E6">
        <w:rPr>
          <w:rFonts w:ascii="Consolas" w:eastAsia="Times New Roman" w:hAnsi="Consolas" w:cs="Times New Roman"/>
          <w:color w:val="D4D4D4"/>
          <w:sz w:val="21"/>
          <w:szCs w:val="21"/>
          <w:lang w:val="en-GB" w:eastAsia="en-GB"/>
        </w:rPr>
        <w:t>);</w:t>
      </w:r>
    </w:p>
    <w:p w14:paraId="2B4EC871"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D4D4D4"/>
          <w:sz w:val="21"/>
          <w:szCs w:val="21"/>
          <w:lang w:val="en-GB" w:eastAsia="en-GB"/>
        </w:rPr>
        <w:t>  }</w:t>
      </w:r>
    </w:p>
    <w:p w14:paraId="086C5026"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D4D4D4"/>
          <w:sz w:val="21"/>
          <w:szCs w:val="21"/>
          <w:lang w:val="en-GB" w:eastAsia="en-GB"/>
        </w:rPr>
        <w:t xml:space="preserve">  </w:t>
      </w:r>
      <w:r w:rsidRPr="003272E6">
        <w:rPr>
          <w:rFonts w:ascii="Consolas" w:eastAsia="Times New Roman" w:hAnsi="Consolas" w:cs="Times New Roman"/>
          <w:color w:val="C586C0"/>
          <w:sz w:val="21"/>
          <w:szCs w:val="21"/>
          <w:lang w:val="en-GB" w:eastAsia="en-GB"/>
        </w:rPr>
        <w:t>else</w:t>
      </w:r>
      <w:r w:rsidRPr="003272E6">
        <w:rPr>
          <w:rFonts w:ascii="Consolas" w:eastAsia="Times New Roman" w:hAnsi="Consolas" w:cs="Times New Roman"/>
          <w:color w:val="D4D4D4"/>
          <w:sz w:val="21"/>
          <w:szCs w:val="21"/>
          <w:lang w:val="en-GB" w:eastAsia="en-GB"/>
        </w:rPr>
        <w:t xml:space="preserve"> </w:t>
      </w:r>
      <w:r w:rsidRPr="003272E6">
        <w:rPr>
          <w:rFonts w:ascii="Consolas" w:eastAsia="Times New Roman" w:hAnsi="Consolas" w:cs="Times New Roman"/>
          <w:color w:val="C586C0"/>
          <w:sz w:val="21"/>
          <w:szCs w:val="21"/>
          <w:lang w:val="en-GB" w:eastAsia="en-GB"/>
        </w:rPr>
        <w:t>if</w:t>
      </w:r>
      <w:r w:rsidRPr="003272E6">
        <w:rPr>
          <w:rFonts w:ascii="Consolas" w:eastAsia="Times New Roman" w:hAnsi="Consolas" w:cs="Times New Roman"/>
          <w:color w:val="D4D4D4"/>
          <w:sz w:val="21"/>
          <w:szCs w:val="21"/>
          <w:lang w:val="en-GB" w:eastAsia="en-GB"/>
        </w:rPr>
        <w:t xml:space="preserve"> (var == </w:t>
      </w:r>
      <w:r w:rsidRPr="003272E6">
        <w:rPr>
          <w:rFonts w:ascii="Consolas" w:eastAsia="Times New Roman" w:hAnsi="Consolas" w:cs="Times New Roman"/>
          <w:color w:val="CE9178"/>
          <w:sz w:val="21"/>
          <w:szCs w:val="21"/>
          <w:lang w:val="en-GB" w:eastAsia="en-GB"/>
        </w:rPr>
        <w:t>"</w:t>
      </w:r>
      <w:proofErr w:type="spellStart"/>
      <w:r w:rsidRPr="003272E6">
        <w:rPr>
          <w:rFonts w:ascii="Consolas" w:eastAsia="Times New Roman" w:hAnsi="Consolas" w:cs="Times New Roman"/>
          <w:color w:val="CE9178"/>
          <w:sz w:val="21"/>
          <w:szCs w:val="21"/>
          <w:lang w:val="en-GB" w:eastAsia="en-GB"/>
        </w:rPr>
        <w:t>inputTag</w:t>
      </w:r>
      <w:proofErr w:type="spellEnd"/>
      <w:r w:rsidRPr="003272E6">
        <w:rPr>
          <w:rFonts w:ascii="Consolas" w:eastAsia="Times New Roman" w:hAnsi="Consolas" w:cs="Times New Roman"/>
          <w:color w:val="CE9178"/>
          <w:sz w:val="21"/>
          <w:szCs w:val="21"/>
          <w:lang w:val="en-GB" w:eastAsia="en-GB"/>
        </w:rPr>
        <w:t>"</w:t>
      </w:r>
      <w:r w:rsidRPr="003272E6">
        <w:rPr>
          <w:rFonts w:ascii="Consolas" w:eastAsia="Times New Roman" w:hAnsi="Consolas" w:cs="Times New Roman"/>
          <w:color w:val="D4D4D4"/>
          <w:sz w:val="21"/>
          <w:szCs w:val="21"/>
          <w:lang w:val="en-GB" w:eastAsia="en-GB"/>
        </w:rPr>
        <w:t>) {</w:t>
      </w:r>
    </w:p>
    <w:p w14:paraId="3E4B8504"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D4D4D4"/>
          <w:sz w:val="21"/>
          <w:szCs w:val="21"/>
          <w:lang w:val="en-GB" w:eastAsia="en-GB"/>
        </w:rPr>
        <w:t xml:space="preserve">    </w:t>
      </w:r>
      <w:r w:rsidRPr="003272E6">
        <w:rPr>
          <w:rFonts w:ascii="Consolas" w:eastAsia="Times New Roman" w:hAnsi="Consolas" w:cs="Times New Roman"/>
          <w:color w:val="C586C0"/>
          <w:sz w:val="21"/>
          <w:szCs w:val="21"/>
          <w:lang w:val="en-GB" w:eastAsia="en-GB"/>
        </w:rPr>
        <w:t>return</w:t>
      </w:r>
      <w:r w:rsidRPr="003272E6">
        <w:rPr>
          <w:rFonts w:ascii="Consolas" w:eastAsia="Times New Roman" w:hAnsi="Consolas" w:cs="Times New Roman"/>
          <w:color w:val="D4D4D4"/>
          <w:sz w:val="21"/>
          <w:szCs w:val="21"/>
          <w:lang w:val="en-GB" w:eastAsia="en-GB"/>
        </w:rPr>
        <w:t xml:space="preserve"> </w:t>
      </w:r>
      <w:proofErr w:type="spellStart"/>
      <w:proofErr w:type="gramStart"/>
      <w:r w:rsidRPr="003272E6">
        <w:rPr>
          <w:rFonts w:ascii="Consolas" w:eastAsia="Times New Roman" w:hAnsi="Consolas" w:cs="Times New Roman"/>
          <w:color w:val="DCDCAA"/>
          <w:sz w:val="21"/>
          <w:szCs w:val="21"/>
          <w:lang w:val="en-GB" w:eastAsia="en-GB"/>
        </w:rPr>
        <w:t>readFile</w:t>
      </w:r>
      <w:proofErr w:type="spellEnd"/>
      <w:r w:rsidRPr="003272E6">
        <w:rPr>
          <w:rFonts w:ascii="Consolas" w:eastAsia="Times New Roman" w:hAnsi="Consolas" w:cs="Times New Roman"/>
          <w:color w:val="D4D4D4"/>
          <w:sz w:val="21"/>
          <w:szCs w:val="21"/>
          <w:lang w:val="en-GB" w:eastAsia="en-GB"/>
        </w:rPr>
        <w:t>(</w:t>
      </w:r>
      <w:proofErr w:type="gramEnd"/>
      <w:r w:rsidRPr="003272E6">
        <w:rPr>
          <w:rFonts w:ascii="Consolas" w:eastAsia="Times New Roman" w:hAnsi="Consolas" w:cs="Times New Roman"/>
          <w:color w:val="D4D4D4"/>
          <w:sz w:val="21"/>
          <w:szCs w:val="21"/>
          <w:lang w:val="en-GB" w:eastAsia="en-GB"/>
        </w:rPr>
        <w:t xml:space="preserve">SPIFFS, </w:t>
      </w:r>
      <w:r w:rsidRPr="003272E6">
        <w:rPr>
          <w:rFonts w:ascii="Consolas" w:eastAsia="Times New Roman" w:hAnsi="Consolas" w:cs="Times New Roman"/>
          <w:color w:val="CE9178"/>
          <w:sz w:val="21"/>
          <w:szCs w:val="21"/>
          <w:lang w:val="en-GB" w:eastAsia="en-GB"/>
        </w:rPr>
        <w:t>"/inputTag.txt"</w:t>
      </w:r>
      <w:r w:rsidRPr="003272E6">
        <w:rPr>
          <w:rFonts w:ascii="Consolas" w:eastAsia="Times New Roman" w:hAnsi="Consolas" w:cs="Times New Roman"/>
          <w:color w:val="D4D4D4"/>
          <w:sz w:val="21"/>
          <w:szCs w:val="21"/>
          <w:lang w:val="en-GB" w:eastAsia="en-GB"/>
        </w:rPr>
        <w:t>);</w:t>
      </w:r>
    </w:p>
    <w:p w14:paraId="723AC1AB"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D4D4D4"/>
          <w:sz w:val="21"/>
          <w:szCs w:val="21"/>
          <w:lang w:val="en-GB" w:eastAsia="en-GB"/>
        </w:rPr>
        <w:t>  }</w:t>
      </w:r>
    </w:p>
    <w:p w14:paraId="5324A772"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D4D4D4"/>
          <w:sz w:val="21"/>
          <w:szCs w:val="21"/>
          <w:lang w:val="en-GB" w:eastAsia="en-GB"/>
        </w:rPr>
        <w:t xml:space="preserve">  </w:t>
      </w:r>
      <w:r w:rsidRPr="003272E6">
        <w:rPr>
          <w:rFonts w:ascii="Consolas" w:eastAsia="Times New Roman" w:hAnsi="Consolas" w:cs="Times New Roman"/>
          <w:color w:val="C586C0"/>
          <w:sz w:val="21"/>
          <w:szCs w:val="21"/>
          <w:lang w:val="en-GB" w:eastAsia="en-GB"/>
        </w:rPr>
        <w:t>else</w:t>
      </w:r>
      <w:r w:rsidRPr="003272E6">
        <w:rPr>
          <w:rFonts w:ascii="Consolas" w:eastAsia="Times New Roman" w:hAnsi="Consolas" w:cs="Times New Roman"/>
          <w:color w:val="D4D4D4"/>
          <w:sz w:val="21"/>
          <w:szCs w:val="21"/>
          <w:lang w:val="en-GB" w:eastAsia="en-GB"/>
        </w:rPr>
        <w:t xml:space="preserve"> </w:t>
      </w:r>
      <w:r w:rsidRPr="003272E6">
        <w:rPr>
          <w:rFonts w:ascii="Consolas" w:eastAsia="Times New Roman" w:hAnsi="Consolas" w:cs="Times New Roman"/>
          <w:color w:val="C586C0"/>
          <w:sz w:val="21"/>
          <w:szCs w:val="21"/>
          <w:lang w:val="en-GB" w:eastAsia="en-GB"/>
        </w:rPr>
        <w:t>if</w:t>
      </w:r>
      <w:r w:rsidRPr="003272E6">
        <w:rPr>
          <w:rFonts w:ascii="Consolas" w:eastAsia="Times New Roman" w:hAnsi="Consolas" w:cs="Times New Roman"/>
          <w:color w:val="D4D4D4"/>
          <w:sz w:val="21"/>
          <w:szCs w:val="21"/>
          <w:lang w:val="en-GB" w:eastAsia="en-GB"/>
        </w:rPr>
        <w:t xml:space="preserve"> (var == </w:t>
      </w:r>
      <w:r w:rsidRPr="003272E6">
        <w:rPr>
          <w:rFonts w:ascii="Consolas" w:eastAsia="Times New Roman" w:hAnsi="Consolas" w:cs="Times New Roman"/>
          <w:color w:val="CE9178"/>
          <w:sz w:val="21"/>
          <w:szCs w:val="21"/>
          <w:lang w:val="en-GB" w:eastAsia="en-GB"/>
        </w:rPr>
        <w:t>"</w:t>
      </w:r>
      <w:proofErr w:type="spellStart"/>
      <w:r w:rsidRPr="003272E6">
        <w:rPr>
          <w:rFonts w:ascii="Consolas" w:eastAsia="Times New Roman" w:hAnsi="Consolas" w:cs="Times New Roman"/>
          <w:color w:val="CE9178"/>
          <w:sz w:val="21"/>
          <w:szCs w:val="21"/>
          <w:lang w:val="en-GB" w:eastAsia="en-GB"/>
        </w:rPr>
        <w:t>inputWifi</w:t>
      </w:r>
      <w:proofErr w:type="spellEnd"/>
      <w:r w:rsidRPr="003272E6">
        <w:rPr>
          <w:rFonts w:ascii="Consolas" w:eastAsia="Times New Roman" w:hAnsi="Consolas" w:cs="Times New Roman"/>
          <w:color w:val="CE9178"/>
          <w:sz w:val="21"/>
          <w:szCs w:val="21"/>
          <w:lang w:val="en-GB" w:eastAsia="en-GB"/>
        </w:rPr>
        <w:t>"</w:t>
      </w:r>
      <w:r w:rsidRPr="003272E6">
        <w:rPr>
          <w:rFonts w:ascii="Consolas" w:eastAsia="Times New Roman" w:hAnsi="Consolas" w:cs="Times New Roman"/>
          <w:color w:val="D4D4D4"/>
          <w:sz w:val="21"/>
          <w:szCs w:val="21"/>
          <w:lang w:val="en-GB" w:eastAsia="en-GB"/>
        </w:rPr>
        <w:t>) {</w:t>
      </w:r>
    </w:p>
    <w:p w14:paraId="403890AA"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D4D4D4"/>
          <w:sz w:val="21"/>
          <w:szCs w:val="21"/>
          <w:lang w:val="en-GB" w:eastAsia="en-GB"/>
        </w:rPr>
        <w:t xml:space="preserve">    </w:t>
      </w:r>
      <w:r w:rsidRPr="003272E6">
        <w:rPr>
          <w:rFonts w:ascii="Consolas" w:eastAsia="Times New Roman" w:hAnsi="Consolas" w:cs="Times New Roman"/>
          <w:color w:val="C586C0"/>
          <w:sz w:val="21"/>
          <w:szCs w:val="21"/>
          <w:lang w:val="en-GB" w:eastAsia="en-GB"/>
        </w:rPr>
        <w:t>return</w:t>
      </w:r>
      <w:r w:rsidRPr="003272E6">
        <w:rPr>
          <w:rFonts w:ascii="Consolas" w:eastAsia="Times New Roman" w:hAnsi="Consolas" w:cs="Times New Roman"/>
          <w:color w:val="D4D4D4"/>
          <w:sz w:val="21"/>
          <w:szCs w:val="21"/>
          <w:lang w:val="en-GB" w:eastAsia="en-GB"/>
        </w:rPr>
        <w:t xml:space="preserve"> </w:t>
      </w:r>
      <w:proofErr w:type="spellStart"/>
      <w:proofErr w:type="gramStart"/>
      <w:r w:rsidRPr="003272E6">
        <w:rPr>
          <w:rFonts w:ascii="Consolas" w:eastAsia="Times New Roman" w:hAnsi="Consolas" w:cs="Times New Roman"/>
          <w:color w:val="DCDCAA"/>
          <w:sz w:val="21"/>
          <w:szCs w:val="21"/>
          <w:lang w:val="en-GB" w:eastAsia="en-GB"/>
        </w:rPr>
        <w:t>readFile</w:t>
      </w:r>
      <w:proofErr w:type="spellEnd"/>
      <w:r w:rsidRPr="003272E6">
        <w:rPr>
          <w:rFonts w:ascii="Consolas" w:eastAsia="Times New Roman" w:hAnsi="Consolas" w:cs="Times New Roman"/>
          <w:color w:val="D4D4D4"/>
          <w:sz w:val="21"/>
          <w:szCs w:val="21"/>
          <w:lang w:val="en-GB" w:eastAsia="en-GB"/>
        </w:rPr>
        <w:t>(</w:t>
      </w:r>
      <w:proofErr w:type="gramEnd"/>
      <w:r w:rsidRPr="003272E6">
        <w:rPr>
          <w:rFonts w:ascii="Consolas" w:eastAsia="Times New Roman" w:hAnsi="Consolas" w:cs="Times New Roman"/>
          <w:color w:val="D4D4D4"/>
          <w:sz w:val="21"/>
          <w:szCs w:val="21"/>
          <w:lang w:val="en-GB" w:eastAsia="en-GB"/>
        </w:rPr>
        <w:t xml:space="preserve">SPIFFS, </w:t>
      </w:r>
      <w:r w:rsidRPr="003272E6">
        <w:rPr>
          <w:rFonts w:ascii="Consolas" w:eastAsia="Times New Roman" w:hAnsi="Consolas" w:cs="Times New Roman"/>
          <w:color w:val="CE9178"/>
          <w:sz w:val="21"/>
          <w:szCs w:val="21"/>
          <w:lang w:val="en-GB" w:eastAsia="en-GB"/>
        </w:rPr>
        <w:t>"/inputWifi.txt"</w:t>
      </w:r>
      <w:r w:rsidRPr="003272E6">
        <w:rPr>
          <w:rFonts w:ascii="Consolas" w:eastAsia="Times New Roman" w:hAnsi="Consolas" w:cs="Times New Roman"/>
          <w:color w:val="D4D4D4"/>
          <w:sz w:val="21"/>
          <w:szCs w:val="21"/>
          <w:lang w:val="en-GB" w:eastAsia="en-GB"/>
        </w:rPr>
        <w:t>);</w:t>
      </w:r>
    </w:p>
    <w:p w14:paraId="551291D6"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D4D4D4"/>
          <w:sz w:val="21"/>
          <w:szCs w:val="21"/>
          <w:lang w:val="en-GB" w:eastAsia="en-GB"/>
        </w:rPr>
        <w:t>  }</w:t>
      </w:r>
    </w:p>
    <w:p w14:paraId="4471B4E7"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D4D4D4"/>
          <w:sz w:val="21"/>
          <w:szCs w:val="21"/>
          <w:lang w:val="en-GB" w:eastAsia="en-GB"/>
        </w:rPr>
        <w:t xml:space="preserve">  </w:t>
      </w:r>
      <w:r w:rsidRPr="003272E6">
        <w:rPr>
          <w:rFonts w:ascii="Consolas" w:eastAsia="Times New Roman" w:hAnsi="Consolas" w:cs="Times New Roman"/>
          <w:color w:val="C586C0"/>
          <w:sz w:val="21"/>
          <w:szCs w:val="21"/>
          <w:lang w:val="en-GB" w:eastAsia="en-GB"/>
        </w:rPr>
        <w:t>else</w:t>
      </w:r>
      <w:r w:rsidRPr="003272E6">
        <w:rPr>
          <w:rFonts w:ascii="Consolas" w:eastAsia="Times New Roman" w:hAnsi="Consolas" w:cs="Times New Roman"/>
          <w:color w:val="D4D4D4"/>
          <w:sz w:val="21"/>
          <w:szCs w:val="21"/>
          <w:lang w:val="en-GB" w:eastAsia="en-GB"/>
        </w:rPr>
        <w:t xml:space="preserve"> </w:t>
      </w:r>
      <w:r w:rsidRPr="003272E6">
        <w:rPr>
          <w:rFonts w:ascii="Consolas" w:eastAsia="Times New Roman" w:hAnsi="Consolas" w:cs="Times New Roman"/>
          <w:color w:val="C586C0"/>
          <w:sz w:val="21"/>
          <w:szCs w:val="21"/>
          <w:lang w:val="en-GB" w:eastAsia="en-GB"/>
        </w:rPr>
        <w:t>if</w:t>
      </w:r>
      <w:r w:rsidRPr="003272E6">
        <w:rPr>
          <w:rFonts w:ascii="Consolas" w:eastAsia="Times New Roman" w:hAnsi="Consolas" w:cs="Times New Roman"/>
          <w:color w:val="D4D4D4"/>
          <w:sz w:val="21"/>
          <w:szCs w:val="21"/>
          <w:lang w:val="en-GB" w:eastAsia="en-GB"/>
        </w:rPr>
        <w:t xml:space="preserve"> (var == </w:t>
      </w:r>
      <w:r w:rsidRPr="003272E6">
        <w:rPr>
          <w:rFonts w:ascii="Consolas" w:eastAsia="Times New Roman" w:hAnsi="Consolas" w:cs="Times New Roman"/>
          <w:color w:val="CE9178"/>
          <w:sz w:val="21"/>
          <w:szCs w:val="21"/>
          <w:lang w:val="en-GB" w:eastAsia="en-GB"/>
        </w:rPr>
        <w:t>"</w:t>
      </w:r>
      <w:proofErr w:type="spellStart"/>
      <w:r w:rsidRPr="003272E6">
        <w:rPr>
          <w:rFonts w:ascii="Consolas" w:eastAsia="Times New Roman" w:hAnsi="Consolas" w:cs="Times New Roman"/>
          <w:color w:val="CE9178"/>
          <w:sz w:val="21"/>
          <w:szCs w:val="21"/>
          <w:lang w:val="en-GB" w:eastAsia="en-GB"/>
        </w:rPr>
        <w:t>inputBle</w:t>
      </w:r>
      <w:proofErr w:type="spellEnd"/>
      <w:r w:rsidRPr="003272E6">
        <w:rPr>
          <w:rFonts w:ascii="Consolas" w:eastAsia="Times New Roman" w:hAnsi="Consolas" w:cs="Times New Roman"/>
          <w:color w:val="CE9178"/>
          <w:sz w:val="21"/>
          <w:szCs w:val="21"/>
          <w:lang w:val="en-GB" w:eastAsia="en-GB"/>
        </w:rPr>
        <w:t>"</w:t>
      </w:r>
      <w:r w:rsidRPr="003272E6">
        <w:rPr>
          <w:rFonts w:ascii="Consolas" w:eastAsia="Times New Roman" w:hAnsi="Consolas" w:cs="Times New Roman"/>
          <w:color w:val="D4D4D4"/>
          <w:sz w:val="21"/>
          <w:szCs w:val="21"/>
          <w:lang w:val="en-GB" w:eastAsia="en-GB"/>
        </w:rPr>
        <w:t>) {</w:t>
      </w:r>
    </w:p>
    <w:p w14:paraId="5935ECEA"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D4D4D4"/>
          <w:sz w:val="21"/>
          <w:szCs w:val="21"/>
          <w:lang w:val="en-GB" w:eastAsia="en-GB"/>
        </w:rPr>
        <w:t xml:space="preserve">    </w:t>
      </w:r>
      <w:r w:rsidRPr="003272E6">
        <w:rPr>
          <w:rFonts w:ascii="Consolas" w:eastAsia="Times New Roman" w:hAnsi="Consolas" w:cs="Times New Roman"/>
          <w:color w:val="C586C0"/>
          <w:sz w:val="21"/>
          <w:szCs w:val="21"/>
          <w:lang w:val="en-GB" w:eastAsia="en-GB"/>
        </w:rPr>
        <w:t>return</w:t>
      </w:r>
      <w:r w:rsidRPr="003272E6">
        <w:rPr>
          <w:rFonts w:ascii="Consolas" w:eastAsia="Times New Roman" w:hAnsi="Consolas" w:cs="Times New Roman"/>
          <w:color w:val="D4D4D4"/>
          <w:sz w:val="21"/>
          <w:szCs w:val="21"/>
          <w:lang w:val="en-GB" w:eastAsia="en-GB"/>
        </w:rPr>
        <w:t xml:space="preserve"> </w:t>
      </w:r>
      <w:proofErr w:type="spellStart"/>
      <w:proofErr w:type="gramStart"/>
      <w:r w:rsidRPr="003272E6">
        <w:rPr>
          <w:rFonts w:ascii="Consolas" w:eastAsia="Times New Roman" w:hAnsi="Consolas" w:cs="Times New Roman"/>
          <w:color w:val="DCDCAA"/>
          <w:sz w:val="21"/>
          <w:szCs w:val="21"/>
          <w:lang w:val="en-GB" w:eastAsia="en-GB"/>
        </w:rPr>
        <w:t>readFile</w:t>
      </w:r>
      <w:proofErr w:type="spellEnd"/>
      <w:r w:rsidRPr="003272E6">
        <w:rPr>
          <w:rFonts w:ascii="Consolas" w:eastAsia="Times New Roman" w:hAnsi="Consolas" w:cs="Times New Roman"/>
          <w:color w:val="D4D4D4"/>
          <w:sz w:val="21"/>
          <w:szCs w:val="21"/>
          <w:lang w:val="en-GB" w:eastAsia="en-GB"/>
        </w:rPr>
        <w:t>(</w:t>
      </w:r>
      <w:proofErr w:type="gramEnd"/>
      <w:r w:rsidRPr="003272E6">
        <w:rPr>
          <w:rFonts w:ascii="Consolas" w:eastAsia="Times New Roman" w:hAnsi="Consolas" w:cs="Times New Roman"/>
          <w:color w:val="D4D4D4"/>
          <w:sz w:val="21"/>
          <w:szCs w:val="21"/>
          <w:lang w:val="en-GB" w:eastAsia="en-GB"/>
        </w:rPr>
        <w:t xml:space="preserve">SPIFFS, </w:t>
      </w:r>
      <w:r w:rsidRPr="003272E6">
        <w:rPr>
          <w:rFonts w:ascii="Consolas" w:eastAsia="Times New Roman" w:hAnsi="Consolas" w:cs="Times New Roman"/>
          <w:color w:val="CE9178"/>
          <w:sz w:val="21"/>
          <w:szCs w:val="21"/>
          <w:lang w:val="en-GB" w:eastAsia="en-GB"/>
        </w:rPr>
        <w:t>"/inputBle.txt"</w:t>
      </w:r>
      <w:r w:rsidRPr="003272E6">
        <w:rPr>
          <w:rFonts w:ascii="Consolas" w:eastAsia="Times New Roman" w:hAnsi="Consolas" w:cs="Times New Roman"/>
          <w:color w:val="D4D4D4"/>
          <w:sz w:val="21"/>
          <w:szCs w:val="21"/>
          <w:lang w:val="en-GB" w:eastAsia="en-GB"/>
        </w:rPr>
        <w:t>);</w:t>
      </w:r>
    </w:p>
    <w:p w14:paraId="04CEB589"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D4D4D4"/>
          <w:sz w:val="21"/>
          <w:szCs w:val="21"/>
          <w:lang w:val="en-GB" w:eastAsia="en-GB"/>
        </w:rPr>
        <w:t>  }</w:t>
      </w:r>
    </w:p>
    <w:p w14:paraId="09170B29"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D4D4D4"/>
          <w:sz w:val="21"/>
          <w:szCs w:val="21"/>
          <w:lang w:val="en-GB" w:eastAsia="en-GB"/>
        </w:rPr>
        <w:t xml:space="preserve">  </w:t>
      </w:r>
      <w:r w:rsidRPr="003272E6">
        <w:rPr>
          <w:rFonts w:ascii="Consolas" w:eastAsia="Times New Roman" w:hAnsi="Consolas" w:cs="Times New Roman"/>
          <w:color w:val="C586C0"/>
          <w:sz w:val="21"/>
          <w:szCs w:val="21"/>
          <w:lang w:val="en-GB" w:eastAsia="en-GB"/>
        </w:rPr>
        <w:t>else</w:t>
      </w:r>
      <w:r w:rsidRPr="003272E6">
        <w:rPr>
          <w:rFonts w:ascii="Consolas" w:eastAsia="Times New Roman" w:hAnsi="Consolas" w:cs="Times New Roman"/>
          <w:color w:val="D4D4D4"/>
          <w:sz w:val="21"/>
          <w:szCs w:val="21"/>
          <w:lang w:val="en-GB" w:eastAsia="en-GB"/>
        </w:rPr>
        <w:t xml:space="preserve"> </w:t>
      </w:r>
      <w:r w:rsidRPr="003272E6">
        <w:rPr>
          <w:rFonts w:ascii="Consolas" w:eastAsia="Times New Roman" w:hAnsi="Consolas" w:cs="Times New Roman"/>
          <w:color w:val="C586C0"/>
          <w:sz w:val="21"/>
          <w:szCs w:val="21"/>
          <w:lang w:val="en-GB" w:eastAsia="en-GB"/>
        </w:rPr>
        <w:t>if</w:t>
      </w:r>
      <w:r w:rsidRPr="003272E6">
        <w:rPr>
          <w:rFonts w:ascii="Consolas" w:eastAsia="Times New Roman" w:hAnsi="Consolas" w:cs="Times New Roman"/>
          <w:color w:val="D4D4D4"/>
          <w:sz w:val="21"/>
          <w:szCs w:val="21"/>
          <w:lang w:val="en-GB" w:eastAsia="en-GB"/>
        </w:rPr>
        <w:t xml:space="preserve"> (var == </w:t>
      </w:r>
      <w:r w:rsidRPr="003272E6">
        <w:rPr>
          <w:rFonts w:ascii="Consolas" w:eastAsia="Times New Roman" w:hAnsi="Consolas" w:cs="Times New Roman"/>
          <w:color w:val="CE9178"/>
          <w:sz w:val="21"/>
          <w:szCs w:val="21"/>
          <w:lang w:val="en-GB" w:eastAsia="en-GB"/>
        </w:rPr>
        <w:t>"</w:t>
      </w:r>
      <w:proofErr w:type="spellStart"/>
      <w:r w:rsidRPr="003272E6">
        <w:rPr>
          <w:rFonts w:ascii="Consolas" w:eastAsia="Times New Roman" w:hAnsi="Consolas" w:cs="Times New Roman"/>
          <w:color w:val="CE9178"/>
          <w:sz w:val="21"/>
          <w:szCs w:val="21"/>
          <w:lang w:val="en-GB" w:eastAsia="en-GB"/>
        </w:rPr>
        <w:t>inputUrl</w:t>
      </w:r>
      <w:proofErr w:type="spellEnd"/>
      <w:r w:rsidRPr="003272E6">
        <w:rPr>
          <w:rFonts w:ascii="Consolas" w:eastAsia="Times New Roman" w:hAnsi="Consolas" w:cs="Times New Roman"/>
          <w:color w:val="CE9178"/>
          <w:sz w:val="21"/>
          <w:szCs w:val="21"/>
          <w:lang w:val="en-GB" w:eastAsia="en-GB"/>
        </w:rPr>
        <w:t>"</w:t>
      </w:r>
      <w:r w:rsidRPr="003272E6">
        <w:rPr>
          <w:rFonts w:ascii="Consolas" w:eastAsia="Times New Roman" w:hAnsi="Consolas" w:cs="Times New Roman"/>
          <w:color w:val="D4D4D4"/>
          <w:sz w:val="21"/>
          <w:szCs w:val="21"/>
          <w:lang w:val="en-GB" w:eastAsia="en-GB"/>
        </w:rPr>
        <w:t>) {</w:t>
      </w:r>
    </w:p>
    <w:p w14:paraId="5413D4D2"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D4D4D4"/>
          <w:sz w:val="21"/>
          <w:szCs w:val="21"/>
          <w:lang w:val="en-GB" w:eastAsia="en-GB"/>
        </w:rPr>
        <w:t xml:space="preserve">    </w:t>
      </w:r>
      <w:r w:rsidRPr="003272E6">
        <w:rPr>
          <w:rFonts w:ascii="Consolas" w:eastAsia="Times New Roman" w:hAnsi="Consolas" w:cs="Times New Roman"/>
          <w:color w:val="C586C0"/>
          <w:sz w:val="21"/>
          <w:szCs w:val="21"/>
          <w:lang w:val="en-GB" w:eastAsia="en-GB"/>
        </w:rPr>
        <w:t>return</w:t>
      </w:r>
      <w:r w:rsidRPr="003272E6">
        <w:rPr>
          <w:rFonts w:ascii="Consolas" w:eastAsia="Times New Roman" w:hAnsi="Consolas" w:cs="Times New Roman"/>
          <w:color w:val="D4D4D4"/>
          <w:sz w:val="21"/>
          <w:szCs w:val="21"/>
          <w:lang w:val="en-GB" w:eastAsia="en-GB"/>
        </w:rPr>
        <w:t xml:space="preserve"> </w:t>
      </w:r>
      <w:proofErr w:type="spellStart"/>
      <w:proofErr w:type="gramStart"/>
      <w:r w:rsidRPr="003272E6">
        <w:rPr>
          <w:rFonts w:ascii="Consolas" w:eastAsia="Times New Roman" w:hAnsi="Consolas" w:cs="Times New Roman"/>
          <w:color w:val="DCDCAA"/>
          <w:sz w:val="21"/>
          <w:szCs w:val="21"/>
          <w:lang w:val="en-GB" w:eastAsia="en-GB"/>
        </w:rPr>
        <w:t>readFile</w:t>
      </w:r>
      <w:proofErr w:type="spellEnd"/>
      <w:r w:rsidRPr="003272E6">
        <w:rPr>
          <w:rFonts w:ascii="Consolas" w:eastAsia="Times New Roman" w:hAnsi="Consolas" w:cs="Times New Roman"/>
          <w:color w:val="D4D4D4"/>
          <w:sz w:val="21"/>
          <w:szCs w:val="21"/>
          <w:lang w:val="en-GB" w:eastAsia="en-GB"/>
        </w:rPr>
        <w:t>(</w:t>
      </w:r>
      <w:proofErr w:type="gramEnd"/>
      <w:r w:rsidRPr="003272E6">
        <w:rPr>
          <w:rFonts w:ascii="Consolas" w:eastAsia="Times New Roman" w:hAnsi="Consolas" w:cs="Times New Roman"/>
          <w:color w:val="D4D4D4"/>
          <w:sz w:val="21"/>
          <w:szCs w:val="21"/>
          <w:lang w:val="en-GB" w:eastAsia="en-GB"/>
        </w:rPr>
        <w:t xml:space="preserve">SPIFFS, </w:t>
      </w:r>
      <w:r w:rsidRPr="003272E6">
        <w:rPr>
          <w:rFonts w:ascii="Consolas" w:eastAsia="Times New Roman" w:hAnsi="Consolas" w:cs="Times New Roman"/>
          <w:color w:val="CE9178"/>
          <w:sz w:val="21"/>
          <w:szCs w:val="21"/>
          <w:lang w:val="en-GB" w:eastAsia="en-GB"/>
        </w:rPr>
        <w:t>"/inputUrl.txt"</w:t>
      </w:r>
      <w:r w:rsidRPr="003272E6">
        <w:rPr>
          <w:rFonts w:ascii="Consolas" w:eastAsia="Times New Roman" w:hAnsi="Consolas" w:cs="Times New Roman"/>
          <w:color w:val="D4D4D4"/>
          <w:sz w:val="21"/>
          <w:szCs w:val="21"/>
          <w:lang w:val="en-GB" w:eastAsia="en-GB"/>
        </w:rPr>
        <w:t>);</w:t>
      </w:r>
    </w:p>
    <w:p w14:paraId="17D86D95"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D4D4D4"/>
          <w:sz w:val="21"/>
          <w:szCs w:val="21"/>
          <w:lang w:val="en-GB" w:eastAsia="en-GB"/>
        </w:rPr>
        <w:t>  }</w:t>
      </w:r>
    </w:p>
    <w:p w14:paraId="64F0B92E"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D4D4D4"/>
          <w:sz w:val="21"/>
          <w:szCs w:val="21"/>
          <w:lang w:val="en-GB" w:eastAsia="en-GB"/>
        </w:rPr>
        <w:t xml:space="preserve">  </w:t>
      </w:r>
      <w:r w:rsidRPr="003272E6">
        <w:rPr>
          <w:rFonts w:ascii="Consolas" w:eastAsia="Times New Roman" w:hAnsi="Consolas" w:cs="Times New Roman"/>
          <w:color w:val="C586C0"/>
          <w:sz w:val="21"/>
          <w:szCs w:val="21"/>
          <w:lang w:val="en-GB" w:eastAsia="en-GB"/>
        </w:rPr>
        <w:t>else</w:t>
      </w:r>
      <w:r w:rsidRPr="003272E6">
        <w:rPr>
          <w:rFonts w:ascii="Consolas" w:eastAsia="Times New Roman" w:hAnsi="Consolas" w:cs="Times New Roman"/>
          <w:color w:val="D4D4D4"/>
          <w:sz w:val="21"/>
          <w:szCs w:val="21"/>
          <w:lang w:val="en-GB" w:eastAsia="en-GB"/>
        </w:rPr>
        <w:t xml:space="preserve"> </w:t>
      </w:r>
      <w:r w:rsidRPr="003272E6">
        <w:rPr>
          <w:rFonts w:ascii="Consolas" w:eastAsia="Times New Roman" w:hAnsi="Consolas" w:cs="Times New Roman"/>
          <w:color w:val="C586C0"/>
          <w:sz w:val="21"/>
          <w:szCs w:val="21"/>
          <w:lang w:val="en-GB" w:eastAsia="en-GB"/>
        </w:rPr>
        <w:t>if</w:t>
      </w:r>
      <w:r w:rsidRPr="003272E6">
        <w:rPr>
          <w:rFonts w:ascii="Consolas" w:eastAsia="Times New Roman" w:hAnsi="Consolas" w:cs="Times New Roman"/>
          <w:color w:val="D4D4D4"/>
          <w:sz w:val="21"/>
          <w:szCs w:val="21"/>
          <w:lang w:val="en-GB" w:eastAsia="en-GB"/>
        </w:rPr>
        <w:t xml:space="preserve"> (var == </w:t>
      </w:r>
      <w:r w:rsidRPr="003272E6">
        <w:rPr>
          <w:rFonts w:ascii="Consolas" w:eastAsia="Times New Roman" w:hAnsi="Consolas" w:cs="Times New Roman"/>
          <w:color w:val="CE9178"/>
          <w:sz w:val="21"/>
          <w:szCs w:val="21"/>
          <w:lang w:val="en-GB" w:eastAsia="en-GB"/>
        </w:rPr>
        <w:t>"</w:t>
      </w:r>
      <w:proofErr w:type="spellStart"/>
      <w:r w:rsidRPr="003272E6">
        <w:rPr>
          <w:rFonts w:ascii="Consolas" w:eastAsia="Times New Roman" w:hAnsi="Consolas" w:cs="Times New Roman"/>
          <w:color w:val="CE9178"/>
          <w:sz w:val="21"/>
          <w:szCs w:val="21"/>
          <w:lang w:val="en-GB" w:eastAsia="en-GB"/>
        </w:rPr>
        <w:t>inputState</w:t>
      </w:r>
      <w:proofErr w:type="spellEnd"/>
      <w:r w:rsidRPr="003272E6">
        <w:rPr>
          <w:rFonts w:ascii="Consolas" w:eastAsia="Times New Roman" w:hAnsi="Consolas" w:cs="Times New Roman"/>
          <w:color w:val="CE9178"/>
          <w:sz w:val="21"/>
          <w:szCs w:val="21"/>
          <w:lang w:val="en-GB" w:eastAsia="en-GB"/>
        </w:rPr>
        <w:t>"</w:t>
      </w:r>
      <w:r w:rsidRPr="003272E6">
        <w:rPr>
          <w:rFonts w:ascii="Consolas" w:eastAsia="Times New Roman" w:hAnsi="Consolas" w:cs="Times New Roman"/>
          <w:color w:val="D4D4D4"/>
          <w:sz w:val="21"/>
          <w:szCs w:val="21"/>
          <w:lang w:val="en-GB" w:eastAsia="en-GB"/>
        </w:rPr>
        <w:t>) {</w:t>
      </w:r>
    </w:p>
    <w:p w14:paraId="01FD0191"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D4D4D4"/>
          <w:sz w:val="21"/>
          <w:szCs w:val="21"/>
          <w:lang w:val="en-GB" w:eastAsia="en-GB"/>
        </w:rPr>
        <w:t xml:space="preserve">    </w:t>
      </w:r>
      <w:r w:rsidRPr="003272E6">
        <w:rPr>
          <w:rFonts w:ascii="Consolas" w:eastAsia="Times New Roman" w:hAnsi="Consolas" w:cs="Times New Roman"/>
          <w:color w:val="C586C0"/>
          <w:sz w:val="21"/>
          <w:szCs w:val="21"/>
          <w:lang w:val="en-GB" w:eastAsia="en-GB"/>
        </w:rPr>
        <w:t>return</w:t>
      </w:r>
      <w:r w:rsidRPr="003272E6">
        <w:rPr>
          <w:rFonts w:ascii="Consolas" w:eastAsia="Times New Roman" w:hAnsi="Consolas" w:cs="Times New Roman"/>
          <w:color w:val="D4D4D4"/>
          <w:sz w:val="21"/>
          <w:szCs w:val="21"/>
          <w:lang w:val="en-GB" w:eastAsia="en-GB"/>
        </w:rPr>
        <w:t xml:space="preserve"> </w:t>
      </w:r>
      <w:proofErr w:type="spellStart"/>
      <w:proofErr w:type="gramStart"/>
      <w:r w:rsidRPr="003272E6">
        <w:rPr>
          <w:rFonts w:ascii="Consolas" w:eastAsia="Times New Roman" w:hAnsi="Consolas" w:cs="Times New Roman"/>
          <w:color w:val="DCDCAA"/>
          <w:sz w:val="21"/>
          <w:szCs w:val="21"/>
          <w:lang w:val="en-GB" w:eastAsia="en-GB"/>
        </w:rPr>
        <w:t>readFile</w:t>
      </w:r>
      <w:proofErr w:type="spellEnd"/>
      <w:r w:rsidRPr="003272E6">
        <w:rPr>
          <w:rFonts w:ascii="Consolas" w:eastAsia="Times New Roman" w:hAnsi="Consolas" w:cs="Times New Roman"/>
          <w:color w:val="D4D4D4"/>
          <w:sz w:val="21"/>
          <w:szCs w:val="21"/>
          <w:lang w:val="en-GB" w:eastAsia="en-GB"/>
        </w:rPr>
        <w:t>(</w:t>
      </w:r>
      <w:proofErr w:type="gramEnd"/>
      <w:r w:rsidRPr="003272E6">
        <w:rPr>
          <w:rFonts w:ascii="Consolas" w:eastAsia="Times New Roman" w:hAnsi="Consolas" w:cs="Times New Roman"/>
          <w:color w:val="D4D4D4"/>
          <w:sz w:val="21"/>
          <w:szCs w:val="21"/>
          <w:lang w:val="en-GB" w:eastAsia="en-GB"/>
        </w:rPr>
        <w:t xml:space="preserve">SPIFFS, </w:t>
      </w:r>
      <w:r w:rsidRPr="003272E6">
        <w:rPr>
          <w:rFonts w:ascii="Consolas" w:eastAsia="Times New Roman" w:hAnsi="Consolas" w:cs="Times New Roman"/>
          <w:color w:val="CE9178"/>
          <w:sz w:val="21"/>
          <w:szCs w:val="21"/>
          <w:lang w:val="en-GB" w:eastAsia="en-GB"/>
        </w:rPr>
        <w:t>"/inputState.txt"</w:t>
      </w:r>
      <w:r w:rsidRPr="003272E6">
        <w:rPr>
          <w:rFonts w:ascii="Consolas" w:eastAsia="Times New Roman" w:hAnsi="Consolas" w:cs="Times New Roman"/>
          <w:color w:val="D4D4D4"/>
          <w:sz w:val="21"/>
          <w:szCs w:val="21"/>
          <w:lang w:val="en-GB" w:eastAsia="en-GB"/>
        </w:rPr>
        <w:t>);</w:t>
      </w:r>
    </w:p>
    <w:p w14:paraId="6231C1B5"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D4D4D4"/>
          <w:sz w:val="21"/>
          <w:szCs w:val="21"/>
          <w:lang w:val="en-GB" w:eastAsia="en-GB"/>
        </w:rPr>
        <w:t>  }</w:t>
      </w:r>
    </w:p>
    <w:p w14:paraId="29E13924"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D4D4D4"/>
          <w:sz w:val="21"/>
          <w:szCs w:val="21"/>
          <w:lang w:val="en-GB" w:eastAsia="en-GB"/>
        </w:rPr>
        <w:t xml:space="preserve">  </w:t>
      </w:r>
      <w:r w:rsidRPr="003272E6">
        <w:rPr>
          <w:rFonts w:ascii="Consolas" w:eastAsia="Times New Roman" w:hAnsi="Consolas" w:cs="Times New Roman"/>
          <w:color w:val="C586C0"/>
          <w:sz w:val="21"/>
          <w:szCs w:val="21"/>
          <w:lang w:val="en-GB" w:eastAsia="en-GB"/>
        </w:rPr>
        <w:t>return</w:t>
      </w:r>
      <w:r w:rsidRPr="003272E6">
        <w:rPr>
          <w:rFonts w:ascii="Consolas" w:eastAsia="Times New Roman" w:hAnsi="Consolas" w:cs="Times New Roman"/>
          <w:color w:val="D4D4D4"/>
          <w:sz w:val="21"/>
          <w:szCs w:val="21"/>
          <w:lang w:val="en-GB" w:eastAsia="en-GB"/>
        </w:rPr>
        <w:t xml:space="preserve"> </w:t>
      </w:r>
      <w:proofErr w:type="gramStart"/>
      <w:r w:rsidRPr="003272E6">
        <w:rPr>
          <w:rFonts w:ascii="Consolas" w:eastAsia="Times New Roman" w:hAnsi="Consolas" w:cs="Times New Roman"/>
          <w:color w:val="DCDCAA"/>
          <w:sz w:val="21"/>
          <w:szCs w:val="21"/>
          <w:lang w:val="en-GB" w:eastAsia="en-GB"/>
        </w:rPr>
        <w:t>String</w:t>
      </w:r>
      <w:r w:rsidRPr="003272E6">
        <w:rPr>
          <w:rFonts w:ascii="Consolas" w:eastAsia="Times New Roman" w:hAnsi="Consolas" w:cs="Times New Roman"/>
          <w:color w:val="D4D4D4"/>
          <w:sz w:val="21"/>
          <w:szCs w:val="21"/>
          <w:lang w:val="en-GB" w:eastAsia="en-GB"/>
        </w:rPr>
        <w:t>(</w:t>
      </w:r>
      <w:proofErr w:type="gramEnd"/>
      <w:r w:rsidRPr="003272E6">
        <w:rPr>
          <w:rFonts w:ascii="Consolas" w:eastAsia="Times New Roman" w:hAnsi="Consolas" w:cs="Times New Roman"/>
          <w:color w:val="D4D4D4"/>
          <w:sz w:val="21"/>
          <w:szCs w:val="21"/>
          <w:lang w:val="en-GB" w:eastAsia="en-GB"/>
        </w:rPr>
        <w:t>);</w:t>
      </w:r>
    </w:p>
    <w:p w14:paraId="4059D246"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D4D4D4"/>
          <w:sz w:val="21"/>
          <w:szCs w:val="21"/>
          <w:lang w:val="en-GB" w:eastAsia="en-GB"/>
        </w:rPr>
        <w:t>}</w:t>
      </w:r>
    </w:p>
    <w:p w14:paraId="50E4AA1C" w14:textId="77777777" w:rsidR="003272E6" w:rsidRPr="003272E6" w:rsidRDefault="003272E6" w:rsidP="003272E6">
      <w:pPr>
        <w:rPr>
          <w:rFonts w:ascii="NewsGotT" w:hAnsi="NewsGotT"/>
          <w:szCs w:val="24"/>
          <w:lang w:val="en-GB"/>
        </w:rPr>
      </w:pPr>
    </w:p>
    <w:p w14:paraId="6F5ED67A" w14:textId="77777777" w:rsidR="003272E6" w:rsidRPr="003272E6" w:rsidRDefault="003272E6" w:rsidP="003272E6">
      <w:pPr>
        <w:rPr>
          <w:rFonts w:ascii="NewsGotT" w:hAnsi="NewsGotT"/>
          <w:szCs w:val="24"/>
          <w:lang w:val="en-GB"/>
        </w:rPr>
      </w:pPr>
      <w:r w:rsidRPr="003272E6">
        <w:rPr>
          <w:rFonts w:ascii="NewsGotT" w:hAnsi="NewsGotT"/>
          <w:szCs w:val="24"/>
          <w:lang w:val="en-GB"/>
        </w:rPr>
        <w:t xml:space="preserve">The HTML page is displayed to the client when accessing the route URL, which is stored in the </w:t>
      </w:r>
      <w:proofErr w:type="spellStart"/>
      <w:r w:rsidRPr="003272E6">
        <w:rPr>
          <w:rFonts w:ascii="NewsGotT" w:hAnsi="NewsGotT"/>
          <w:szCs w:val="24"/>
          <w:lang w:val="en-GB"/>
        </w:rPr>
        <w:t>index_html</w:t>
      </w:r>
      <w:proofErr w:type="spellEnd"/>
      <w:r w:rsidRPr="003272E6">
        <w:rPr>
          <w:rFonts w:ascii="NewsGotT" w:hAnsi="NewsGotT"/>
          <w:szCs w:val="24"/>
          <w:lang w:val="en-GB"/>
        </w:rPr>
        <w:t xml:space="preserve"> variable.</w:t>
      </w:r>
    </w:p>
    <w:p w14:paraId="2456EC26"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D4D4D4"/>
          <w:sz w:val="21"/>
          <w:szCs w:val="21"/>
          <w:lang w:val="en-GB" w:eastAsia="en-GB"/>
        </w:rPr>
        <w:t xml:space="preserve">  </w:t>
      </w:r>
      <w:proofErr w:type="spellStart"/>
      <w:proofErr w:type="gramStart"/>
      <w:r w:rsidRPr="003272E6">
        <w:rPr>
          <w:rFonts w:ascii="Consolas" w:eastAsia="Times New Roman" w:hAnsi="Consolas" w:cs="Times New Roman"/>
          <w:color w:val="9CDCFE"/>
          <w:sz w:val="21"/>
          <w:szCs w:val="21"/>
          <w:lang w:val="en-GB" w:eastAsia="en-GB"/>
        </w:rPr>
        <w:t>server</w:t>
      </w:r>
      <w:r w:rsidRPr="003272E6">
        <w:rPr>
          <w:rFonts w:ascii="Consolas" w:eastAsia="Times New Roman" w:hAnsi="Consolas" w:cs="Times New Roman"/>
          <w:color w:val="D4D4D4"/>
          <w:sz w:val="21"/>
          <w:szCs w:val="21"/>
          <w:lang w:val="en-GB" w:eastAsia="en-GB"/>
        </w:rPr>
        <w:t>.</w:t>
      </w:r>
      <w:r w:rsidRPr="003272E6">
        <w:rPr>
          <w:rFonts w:ascii="Consolas" w:eastAsia="Times New Roman" w:hAnsi="Consolas" w:cs="Times New Roman"/>
          <w:color w:val="DCDCAA"/>
          <w:sz w:val="21"/>
          <w:szCs w:val="21"/>
          <w:lang w:val="en-GB" w:eastAsia="en-GB"/>
        </w:rPr>
        <w:t>on</w:t>
      </w:r>
      <w:proofErr w:type="spellEnd"/>
      <w:proofErr w:type="gramEnd"/>
      <w:r w:rsidRPr="003272E6">
        <w:rPr>
          <w:rFonts w:ascii="Consolas" w:eastAsia="Times New Roman" w:hAnsi="Consolas" w:cs="Times New Roman"/>
          <w:color w:val="D4D4D4"/>
          <w:sz w:val="21"/>
          <w:szCs w:val="21"/>
          <w:lang w:val="en-GB" w:eastAsia="en-GB"/>
        </w:rPr>
        <w:t>(</w:t>
      </w:r>
      <w:r w:rsidRPr="003272E6">
        <w:rPr>
          <w:rFonts w:ascii="Consolas" w:eastAsia="Times New Roman" w:hAnsi="Consolas" w:cs="Times New Roman"/>
          <w:color w:val="CE9178"/>
          <w:sz w:val="21"/>
          <w:szCs w:val="21"/>
          <w:lang w:val="en-GB" w:eastAsia="en-GB"/>
        </w:rPr>
        <w:t>"/"</w:t>
      </w:r>
      <w:r w:rsidRPr="003272E6">
        <w:rPr>
          <w:rFonts w:ascii="Consolas" w:eastAsia="Times New Roman" w:hAnsi="Consolas" w:cs="Times New Roman"/>
          <w:color w:val="D4D4D4"/>
          <w:sz w:val="21"/>
          <w:szCs w:val="21"/>
          <w:lang w:val="en-GB" w:eastAsia="en-GB"/>
        </w:rPr>
        <w:t>, HTTP_GET, [](</w:t>
      </w:r>
      <w:proofErr w:type="spellStart"/>
      <w:r w:rsidRPr="003272E6">
        <w:rPr>
          <w:rFonts w:ascii="Consolas" w:eastAsia="Times New Roman" w:hAnsi="Consolas" w:cs="Times New Roman"/>
          <w:color w:val="4EC9B0"/>
          <w:sz w:val="21"/>
          <w:szCs w:val="21"/>
          <w:lang w:val="en-GB" w:eastAsia="en-GB"/>
        </w:rPr>
        <w:t>AsyncWebServerRequest</w:t>
      </w:r>
      <w:proofErr w:type="spellEnd"/>
      <w:r w:rsidRPr="003272E6">
        <w:rPr>
          <w:rFonts w:ascii="Consolas" w:eastAsia="Times New Roman" w:hAnsi="Consolas" w:cs="Times New Roman"/>
          <w:color w:val="D4D4D4"/>
          <w:sz w:val="21"/>
          <w:szCs w:val="21"/>
          <w:lang w:val="en-GB" w:eastAsia="en-GB"/>
        </w:rPr>
        <w:t xml:space="preserve"> </w:t>
      </w:r>
      <w:r w:rsidRPr="003272E6">
        <w:rPr>
          <w:rFonts w:ascii="Consolas" w:eastAsia="Times New Roman" w:hAnsi="Consolas" w:cs="Times New Roman"/>
          <w:color w:val="569CD6"/>
          <w:sz w:val="21"/>
          <w:szCs w:val="21"/>
          <w:lang w:val="en-GB" w:eastAsia="en-GB"/>
        </w:rPr>
        <w:t>*</w:t>
      </w:r>
      <w:r w:rsidRPr="003272E6">
        <w:rPr>
          <w:rFonts w:ascii="Consolas" w:eastAsia="Times New Roman" w:hAnsi="Consolas" w:cs="Times New Roman"/>
          <w:color w:val="D4D4D4"/>
          <w:sz w:val="21"/>
          <w:szCs w:val="21"/>
          <w:lang w:val="en-GB" w:eastAsia="en-GB"/>
        </w:rPr>
        <w:t xml:space="preserve"> </w:t>
      </w:r>
      <w:r w:rsidRPr="003272E6">
        <w:rPr>
          <w:rFonts w:ascii="Consolas" w:eastAsia="Times New Roman" w:hAnsi="Consolas" w:cs="Times New Roman"/>
          <w:color w:val="9CDCFE"/>
          <w:sz w:val="21"/>
          <w:szCs w:val="21"/>
          <w:lang w:val="en-GB" w:eastAsia="en-GB"/>
        </w:rPr>
        <w:t>request</w:t>
      </w:r>
      <w:r w:rsidRPr="003272E6">
        <w:rPr>
          <w:rFonts w:ascii="Consolas" w:eastAsia="Times New Roman" w:hAnsi="Consolas" w:cs="Times New Roman"/>
          <w:color w:val="D4D4D4"/>
          <w:sz w:val="21"/>
          <w:szCs w:val="21"/>
          <w:lang w:val="en-GB" w:eastAsia="en-GB"/>
        </w:rPr>
        <w:t>) {</w:t>
      </w:r>
    </w:p>
    <w:p w14:paraId="35AE41F3"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D4D4D4"/>
          <w:sz w:val="21"/>
          <w:szCs w:val="21"/>
          <w:lang w:val="en-GB" w:eastAsia="en-GB"/>
        </w:rPr>
        <w:t xml:space="preserve">    </w:t>
      </w:r>
      <w:r w:rsidRPr="003272E6">
        <w:rPr>
          <w:rFonts w:ascii="Consolas" w:eastAsia="Times New Roman" w:hAnsi="Consolas" w:cs="Times New Roman"/>
          <w:color w:val="9CDCFE"/>
          <w:sz w:val="21"/>
          <w:szCs w:val="21"/>
          <w:lang w:val="en-GB" w:eastAsia="en-GB"/>
        </w:rPr>
        <w:t>request</w:t>
      </w:r>
      <w:r w:rsidRPr="003272E6">
        <w:rPr>
          <w:rFonts w:ascii="Consolas" w:eastAsia="Times New Roman" w:hAnsi="Consolas" w:cs="Times New Roman"/>
          <w:color w:val="D4D4D4"/>
          <w:sz w:val="21"/>
          <w:szCs w:val="21"/>
          <w:lang w:val="en-GB" w:eastAsia="en-GB"/>
        </w:rPr>
        <w:t>-&gt;</w:t>
      </w:r>
      <w:proofErr w:type="spellStart"/>
      <w:r w:rsidRPr="003272E6">
        <w:rPr>
          <w:rFonts w:ascii="Consolas" w:eastAsia="Times New Roman" w:hAnsi="Consolas" w:cs="Times New Roman"/>
          <w:color w:val="DCDCAA"/>
          <w:sz w:val="21"/>
          <w:szCs w:val="21"/>
          <w:lang w:val="en-GB" w:eastAsia="en-GB"/>
        </w:rPr>
        <w:t>send_</w:t>
      </w:r>
      <w:proofErr w:type="gramStart"/>
      <w:r w:rsidRPr="003272E6">
        <w:rPr>
          <w:rFonts w:ascii="Consolas" w:eastAsia="Times New Roman" w:hAnsi="Consolas" w:cs="Times New Roman"/>
          <w:color w:val="DCDCAA"/>
          <w:sz w:val="21"/>
          <w:szCs w:val="21"/>
          <w:lang w:val="en-GB" w:eastAsia="en-GB"/>
        </w:rPr>
        <w:t>P</w:t>
      </w:r>
      <w:proofErr w:type="spellEnd"/>
      <w:r w:rsidRPr="003272E6">
        <w:rPr>
          <w:rFonts w:ascii="Consolas" w:eastAsia="Times New Roman" w:hAnsi="Consolas" w:cs="Times New Roman"/>
          <w:color w:val="D4D4D4"/>
          <w:sz w:val="21"/>
          <w:szCs w:val="21"/>
          <w:lang w:val="en-GB" w:eastAsia="en-GB"/>
        </w:rPr>
        <w:t>(</w:t>
      </w:r>
      <w:proofErr w:type="gramEnd"/>
      <w:r w:rsidRPr="003272E6">
        <w:rPr>
          <w:rFonts w:ascii="Consolas" w:eastAsia="Times New Roman" w:hAnsi="Consolas" w:cs="Times New Roman"/>
          <w:color w:val="B5CEA8"/>
          <w:sz w:val="21"/>
          <w:szCs w:val="21"/>
          <w:lang w:val="en-GB" w:eastAsia="en-GB"/>
        </w:rPr>
        <w:t>200</w:t>
      </w:r>
      <w:r w:rsidRPr="003272E6">
        <w:rPr>
          <w:rFonts w:ascii="Consolas" w:eastAsia="Times New Roman" w:hAnsi="Consolas" w:cs="Times New Roman"/>
          <w:color w:val="D4D4D4"/>
          <w:sz w:val="21"/>
          <w:szCs w:val="21"/>
          <w:lang w:val="en-GB" w:eastAsia="en-GB"/>
        </w:rPr>
        <w:t xml:space="preserve">, </w:t>
      </w:r>
      <w:r w:rsidRPr="003272E6">
        <w:rPr>
          <w:rFonts w:ascii="Consolas" w:eastAsia="Times New Roman" w:hAnsi="Consolas" w:cs="Times New Roman"/>
          <w:color w:val="CE9178"/>
          <w:sz w:val="21"/>
          <w:szCs w:val="21"/>
          <w:lang w:val="en-GB" w:eastAsia="en-GB"/>
        </w:rPr>
        <w:t>"text/html"</w:t>
      </w:r>
      <w:r w:rsidRPr="003272E6">
        <w:rPr>
          <w:rFonts w:ascii="Consolas" w:eastAsia="Times New Roman" w:hAnsi="Consolas" w:cs="Times New Roman"/>
          <w:color w:val="D4D4D4"/>
          <w:sz w:val="21"/>
          <w:szCs w:val="21"/>
          <w:lang w:val="en-GB" w:eastAsia="en-GB"/>
        </w:rPr>
        <w:t xml:space="preserve">, </w:t>
      </w:r>
      <w:proofErr w:type="spellStart"/>
      <w:r w:rsidRPr="003272E6">
        <w:rPr>
          <w:rFonts w:ascii="Consolas" w:eastAsia="Times New Roman" w:hAnsi="Consolas" w:cs="Times New Roman"/>
          <w:color w:val="9CDCFE"/>
          <w:sz w:val="21"/>
          <w:szCs w:val="21"/>
          <w:lang w:val="en-GB" w:eastAsia="en-GB"/>
        </w:rPr>
        <w:t>index_html</w:t>
      </w:r>
      <w:proofErr w:type="spellEnd"/>
      <w:r w:rsidRPr="003272E6">
        <w:rPr>
          <w:rFonts w:ascii="Consolas" w:eastAsia="Times New Roman" w:hAnsi="Consolas" w:cs="Times New Roman"/>
          <w:color w:val="D4D4D4"/>
          <w:sz w:val="21"/>
          <w:szCs w:val="21"/>
          <w:lang w:val="en-GB" w:eastAsia="en-GB"/>
        </w:rPr>
        <w:t>, processor);</w:t>
      </w:r>
    </w:p>
    <w:p w14:paraId="7924E070"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D4D4D4"/>
          <w:sz w:val="21"/>
          <w:szCs w:val="21"/>
          <w:lang w:val="en-GB" w:eastAsia="en-GB"/>
        </w:rPr>
        <w:t>  });</w:t>
      </w:r>
    </w:p>
    <w:p w14:paraId="16C32EBD" w14:textId="77777777" w:rsidR="003272E6" w:rsidRPr="003272E6" w:rsidRDefault="003272E6" w:rsidP="003272E6">
      <w:pPr>
        <w:rPr>
          <w:rFonts w:ascii="NewsGotT" w:hAnsi="NewsGotT"/>
          <w:szCs w:val="24"/>
          <w:lang w:val="en-GB"/>
        </w:rPr>
      </w:pPr>
    </w:p>
    <w:p w14:paraId="58E4BA7C" w14:textId="77777777" w:rsidR="003272E6" w:rsidRPr="003272E6" w:rsidRDefault="003272E6" w:rsidP="003272E6">
      <w:pPr>
        <w:rPr>
          <w:rFonts w:ascii="NewsGotT" w:hAnsi="NewsGotT"/>
          <w:szCs w:val="24"/>
          <w:lang w:val="en-GB"/>
        </w:rPr>
      </w:pPr>
      <w:r w:rsidRPr="003272E6">
        <w:rPr>
          <w:rFonts w:ascii="NewsGotT" w:hAnsi="NewsGotT"/>
          <w:szCs w:val="24"/>
          <w:lang w:val="en-GB"/>
        </w:rPr>
        <w:t>Then, handling what happens when receiving a request on the /get routes is programmed.</w:t>
      </w:r>
    </w:p>
    <w:p w14:paraId="59D31F3B"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D4D4D4"/>
          <w:sz w:val="21"/>
          <w:szCs w:val="21"/>
          <w:lang w:val="en-GB" w:eastAsia="en-GB"/>
        </w:rPr>
        <w:t xml:space="preserve">  </w:t>
      </w:r>
      <w:proofErr w:type="spellStart"/>
      <w:proofErr w:type="gramStart"/>
      <w:r w:rsidRPr="003272E6">
        <w:rPr>
          <w:rFonts w:ascii="Consolas" w:eastAsia="Times New Roman" w:hAnsi="Consolas" w:cs="Times New Roman"/>
          <w:color w:val="9CDCFE"/>
          <w:sz w:val="21"/>
          <w:szCs w:val="21"/>
          <w:lang w:val="en-GB" w:eastAsia="en-GB"/>
        </w:rPr>
        <w:t>server</w:t>
      </w:r>
      <w:r w:rsidRPr="003272E6">
        <w:rPr>
          <w:rFonts w:ascii="Consolas" w:eastAsia="Times New Roman" w:hAnsi="Consolas" w:cs="Times New Roman"/>
          <w:color w:val="D4D4D4"/>
          <w:sz w:val="21"/>
          <w:szCs w:val="21"/>
          <w:lang w:val="en-GB" w:eastAsia="en-GB"/>
        </w:rPr>
        <w:t>.</w:t>
      </w:r>
      <w:r w:rsidRPr="003272E6">
        <w:rPr>
          <w:rFonts w:ascii="Consolas" w:eastAsia="Times New Roman" w:hAnsi="Consolas" w:cs="Times New Roman"/>
          <w:color w:val="DCDCAA"/>
          <w:sz w:val="21"/>
          <w:szCs w:val="21"/>
          <w:lang w:val="en-GB" w:eastAsia="en-GB"/>
        </w:rPr>
        <w:t>on</w:t>
      </w:r>
      <w:proofErr w:type="spellEnd"/>
      <w:proofErr w:type="gramEnd"/>
      <w:r w:rsidRPr="003272E6">
        <w:rPr>
          <w:rFonts w:ascii="Consolas" w:eastAsia="Times New Roman" w:hAnsi="Consolas" w:cs="Times New Roman"/>
          <w:color w:val="D4D4D4"/>
          <w:sz w:val="21"/>
          <w:szCs w:val="21"/>
          <w:lang w:val="en-GB" w:eastAsia="en-GB"/>
        </w:rPr>
        <w:t>(</w:t>
      </w:r>
      <w:r w:rsidRPr="003272E6">
        <w:rPr>
          <w:rFonts w:ascii="Consolas" w:eastAsia="Times New Roman" w:hAnsi="Consolas" w:cs="Times New Roman"/>
          <w:color w:val="CE9178"/>
          <w:sz w:val="21"/>
          <w:szCs w:val="21"/>
          <w:lang w:val="en-GB" w:eastAsia="en-GB"/>
        </w:rPr>
        <w:t>"/get"</w:t>
      </w:r>
      <w:r w:rsidRPr="003272E6">
        <w:rPr>
          <w:rFonts w:ascii="Consolas" w:eastAsia="Times New Roman" w:hAnsi="Consolas" w:cs="Times New Roman"/>
          <w:color w:val="D4D4D4"/>
          <w:sz w:val="21"/>
          <w:szCs w:val="21"/>
          <w:lang w:val="en-GB" w:eastAsia="en-GB"/>
        </w:rPr>
        <w:t>, HTTP_GET, [] (</w:t>
      </w:r>
      <w:proofErr w:type="spellStart"/>
      <w:r w:rsidRPr="003272E6">
        <w:rPr>
          <w:rFonts w:ascii="Consolas" w:eastAsia="Times New Roman" w:hAnsi="Consolas" w:cs="Times New Roman"/>
          <w:color w:val="4EC9B0"/>
          <w:sz w:val="21"/>
          <w:szCs w:val="21"/>
          <w:lang w:val="en-GB" w:eastAsia="en-GB"/>
        </w:rPr>
        <w:t>AsyncWebServerRequest</w:t>
      </w:r>
      <w:proofErr w:type="spellEnd"/>
      <w:r w:rsidRPr="003272E6">
        <w:rPr>
          <w:rFonts w:ascii="Consolas" w:eastAsia="Times New Roman" w:hAnsi="Consolas" w:cs="Times New Roman"/>
          <w:color w:val="D4D4D4"/>
          <w:sz w:val="21"/>
          <w:szCs w:val="21"/>
          <w:lang w:val="en-GB" w:eastAsia="en-GB"/>
        </w:rPr>
        <w:t xml:space="preserve"> </w:t>
      </w:r>
      <w:r w:rsidRPr="003272E6">
        <w:rPr>
          <w:rFonts w:ascii="Consolas" w:eastAsia="Times New Roman" w:hAnsi="Consolas" w:cs="Times New Roman"/>
          <w:color w:val="569CD6"/>
          <w:sz w:val="21"/>
          <w:szCs w:val="21"/>
          <w:lang w:val="en-GB" w:eastAsia="en-GB"/>
        </w:rPr>
        <w:t>*</w:t>
      </w:r>
      <w:r w:rsidRPr="003272E6">
        <w:rPr>
          <w:rFonts w:ascii="Consolas" w:eastAsia="Times New Roman" w:hAnsi="Consolas" w:cs="Times New Roman"/>
          <w:color w:val="D4D4D4"/>
          <w:sz w:val="21"/>
          <w:szCs w:val="21"/>
          <w:lang w:val="en-GB" w:eastAsia="en-GB"/>
        </w:rPr>
        <w:t xml:space="preserve"> </w:t>
      </w:r>
      <w:r w:rsidRPr="003272E6">
        <w:rPr>
          <w:rFonts w:ascii="Consolas" w:eastAsia="Times New Roman" w:hAnsi="Consolas" w:cs="Times New Roman"/>
          <w:color w:val="9CDCFE"/>
          <w:sz w:val="21"/>
          <w:szCs w:val="21"/>
          <w:lang w:val="en-GB" w:eastAsia="en-GB"/>
        </w:rPr>
        <w:t>request</w:t>
      </w:r>
      <w:r w:rsidRPr="003272E6">
        <w:rPr>
          <w:rFonts w:ascii="Consolas" w:eastAsia="Times New Roman" w:hAnsi="Consolas" w:cs="Times New Roman"/>
          <w:color w:val="D4D4D4"/>
          <w:sz w:val="21"/>
          <w:szCs w:val="21"/>
          <w:lang w:val="en-GB" w:eastAsia="en-GB"/>
        </w:rPr>
        <w:t>) {</w:t>
      </w:r>
    </w:p>
    <w:p w14:paraId="136201C3" w14:textId="77777777" w:rsidR="003272E6" w:rsidRPr="003272E6" w:rsidRDefault="003272E6" w:rsidP="003272E6">
      <w:pPr>
        <w:rPr>
          <w:rFonts w:ascii="NewsGotT" w:hAnsi="NewsGotT"/>
          <w:szCs w:val="24"/>
          <w:lang w:val="en-GB"/>
        </w:rPr>
      </w:pPr>
    </w:p>
    <w:p w14:paraId="31EA5BD3" w14:textId="77777777" w:rsidR="003272E6" w:rsidRPr="003272E6" w:rsidRDefault="003272E6" w:rsidP="003272E6">
      <w:pPr>
        <w:rPr>
          <w:rFonts w:ascii="NewsGotT" w:hAnsi="NewsGotT"/>
          <w:szCs w:val="24"/>
          <w:lang w:val="en-GB"/>
        </w:rPr>
      </w:pPr>
      <w:r w:rsidRPr="003272E6">
        <w:rPr>
          <w:rFonts w:ascii="NewsGotT" w:hAnsi="NewsGotT"/>
          <w:szCs w:val="24"/>
          <w:lang w:val="en-GB"/>
        </w:rPr>
        <w:t>When the request contains input (</w:t>
      </w:r>
      <w:proofErr w:type="gramStart"/>
      <w:r w:rsidRPr="003272E6">
        <w:rPr>
          <w:rFonts w:ascii="NewsGotT" w:hAnsi="NewsGotT"/>
          <w:szCs w:val="24"/>
          <w:lang w:val="en-GB"/>
        </w:rPr>
        <w:t>i.e.</w:t>
      </w:r>
      <w:proofErr w:type="gramEnd"/>
      <w:r w:rsidRPr="003272E6">
        <w:rPr>
          <w:rFonts w:ascii="NewsGotT" w:hAnsi="NewsGotT"/>
          <w:szCs w:val="24"/>
          <w:lang w:val="en-GB"/>
        </w:rPr>
        <w:t xml:space="preserve"> PARAM_), the </w:t>
      </w:r>
      <w:proofErr w:type="spellStart"/>
      <w:r w:rsidRPr="003272E6">
        <w:rPr>
          <w:rFonts w:ascii="NewsGotT" w:hAnsi="NewsGotT"/>
          <w:szCs w:val="24"/>
          <w:lang w:val="en-GB"/>
        </w:rPr>
        <w:t>inputMessage</w:t>
      </w:r>
      <w:proofErr w:type="spellEnd"/>
      <w:r w:rsidRPr="003272E6">
        <w:rPr>
          <w:rFonts w:ascii="NewsGotT" w:hAnsi="NewsGotT"/>
          <w:szCs w:val="24"/>
          <w:lang w:val="en-GB"/>
        </w:rPr>
        <w:t xml:space="preserve"> variable is set to the value submitted on the input form. Then, that value is saved to SPIFFS.</w:t>
      </w:r>
    </w:p>
    <w:p w14:paraId="06D17A28"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D4D4D4"/>
          <w:sz w:val="21"/>
          <w:szCs w:val="21"/>
          <w:lang w:val="en-GB" w:eastAsia="en-GB"/>
        </w:rPr>
        <w:t xml:space="preserve">    </w:t>
      </w:r>
      <w:r w:rsidRPr="003272E6">
        <w:rPr>
          <w:rFonts w:ascii="Consolas" w:eastAsia="Times New Roman" w:hAnsi="Consolas" w:cs="Times New Roman"/>
          <w:color w:val="C586C0"/>
          <w:sz w:val="21"/>
          <w:szCs w:val="21"/>
          <w:lang w:val="en-GB" w:eastAsia="en-GB"/>
        </w:rPr>
        <w:t>if</w:t>
      </w:r>
      <w:r w:rsidRPr="003272E6">
        <w:rPr>
          <w:rFonts w:ascii="Consolas" w:eastAsia="Times New Roman" w:hAnsi="Consolas" w:cs="Times New Roman"/>
          <w:color w:val="D4D4D4"/>
          <w:sz w:val="21"/>
          <w:szCs w:val="21"/>
          <w:lang w:val="en-GB" w:eastAsia="en-GB"/>
        </w:rPr>
        <w:t xml:space="preserve"> (</w:t>
      </w:r>
      <w:r w:rsidRPr="003272E6">
        <w:rPr>
          <w:rFonts w:ascii="Consolas" w:eastAsia="Times New Roman" w:hAnsi="Consolas" w:cs="Times New Roman"/>
          <w:color w:val="9CDCFE"/>
          <w:sz w:val="21"/>
          <w:szCs w:val="21"/>
          <w:lang w:val="en-GB" w:eastAsia="en-GB"/>
        </w:rPr>
        <w:t>request</w:t>
      </w:r>
      <w:r w:rsidRPr="003272E6">
        <w:rPr>
          <w:rFonts w:ascii="Consolas" w:eastAsia="Times New Roman" w:hAnsi="Consolas" w:cs="Times New Roman"/>
          <w:color w:val="D4D4D4"/>
          <w:sz w:val="21"/>
          <w:szCs w:val="21"/>
          <w:lang w:val="en-GB" w:eastAsia="en-GB"/>
        </w:rPr>
        <w:t>-&gt;</w:t>
      </w:r>
      <w:proofErr w:type="spellStart"/>
      <w:proofErr w:type="gramStart"/>
      <w:r w:rsidRPr="003272E6">
        <w:rPr>
          <w:rFonts w:ascii="Consolas" w:eastAsia="Times New Roman" w:hAnsi="Consolas" w:cs="Times New Roman"/>
          <w:color w:val="DCDCAA"/>
          <w:sz w:val="21"/>
          <w:szCs w:val="21"/>
          <w:lang w:val="en-GB" w:eastAsia="en-GB"/>
        </w:rPr>
        <w:t>hasParam</w:t>
      </w:r>
      <w:proofErr w:type="spellEnd"/>
      <w:r w:rsidRPr="003272E6">
        <w:rPr>
          <w:rFonts w:ascii="Consolas" w:eastAsia="Times New Roman" w:hAnsi="Consolas" w:cs="Times New Roman"/>
          <w:color w:val="D4D4D4"/>
          <w:sz w:val="21"/>
          <w:szCs w:val="21"/>
          <w:lang w:val="en-GB" w:eastAsia="en-GB"/>
        </w:rPr>
        <w:t>(</w:t>
      </w:r>
      <w:proofErr w:type="gramEnd"/>
      <w:r w:rsidRPr="003272E6">
        <w:rPr>
          <w:rFonts w:ascii="Consolas" w:eastAsia="Times New Roman" w:hAnsi="Consolas" w:cs="Times New Roman"/>
          <w:color w:val="9CDCFE"/>
          <w:sz w:val="21"/>
          <w:szCs w:val="21"/>
          <w:lang w:val="en-GB" w:eastAsia="en-GB"/>
        </w:rPr>
        <w:t>PARAM_SSID</w:t>
      </w:r>
      <w:r w:rsidRPr="003272E6">
        <w:rPr>
          <w:rFonts w:ascii="Consolas" w:eastAsia="Times New Roman" w:hAnsi="Consolas" w:cs="Times New Roman"/>
          <w:color w:val="D4D4D4"/>
          <w:sz w:val="21"/>
          <w:szCs w:val="21"/>
          <w:lang w:val="en-GB" w:eastAsia="en-GB"/>
        </w:rPr>
        <w:t>)) {</w:t>
      </w:r>
    </w:p>
    <w:p w14:paraId="2D481577"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D4D4D4"/>
          <w:sz w:val="21"/>
          <w:szCs w:val="21"/>
          <w:lang w:val="en-GB" w:eastAsia="en-GB"/>
        </w:rPr>
        <w:t xml:space="preserve">      </w:t>
      </w:r>
      <w:proofErr w:type="spellStart"/>
      <w:r w:rsidRPr="003272E6">
        <w:rPr>
          <w:rFonts w:ascii="Consolas" w:eastAsia="Times New Roman" w:hAnsi="Consolas" w:cs="Times New Roman"/>
          <w:color w:val="9CDCFE"/>
          <w:sz w:val="21"/>
          <w:szCs w:val="21"/>
          <w:lang w:val="en-GB" w:eastAsia="en-GB"/>
        </w:rPr>
        <w:t>inputMessage</w:t>
      </w:r>
      <w:proofErr w:type="spellEnd"/>
      <w:r w:rsidRPr="003272E6">
        <w:rPr>
          <w:rFonts w:ascii="Consolas" w:eastAsia="Times New Roman" w:hAnsi="Consolas" w:cs="Times New Roman"/>
          <w:color w:val="D4D4D4"/>
          <w:sz w:val="21"/>
          <w:szCs w:val="21"/>
          <w:lang w:val="en-GB" w:eastAsia="en-GB"/>
        </w:rPr>
        <w:t xml:space="preserve"> = </w:t>
      </w:r>
      <w:r w:rsidRPr="003272E6">
        <w:rPr>
          <w:rFonts w:ascii="Consolas" w:eastAsia="Times New Roman" w:hAnsi="Consolas" w:cs="Times New Roman"/>
          <w:color w:val="9CDCFE"/>
          <w:sz w:val="21"/>
          <w:szCs w:val="21"/>
          <w:lang w:val="en-GB" w:eastAsia="en-GB"/>
        </w:rPr>
        <w:t>request</w:t>
      </w:r>
      <w:r w:rsidRPr="003272E6">
        <w:rPr>
          <w:rFonts w:ascii="Consolas" w:eastAsia="Times New Roman" w:hAnsi="Consolas" w:cs="Times New Roman"/>
          <w:color w:val="D4D4D4"/>
          <w:sz w:val="21"/>
          <w:szCs w:val="21"/>
          <w:lang w:val="en-GB" w:eastAsia="en-GB"/>
        </w:rPr>
        <w:t>-&gt;</w:t>
      </w:r>
      <w:proofErr w:type="spellStart"/>
      <w:proofErr w:type="gramStart"/>
      <w:r w:rsidRPr="003272E6">
        <w:rPr>
          <w:rFonts w:ascii="Consolas" w:eastAsia="Times New Roman" w:hAnsi="Consolas" w:cs="Times New Roman"/>
          <w:color w:val="DCDCAA"/>
          <w:sz w:val="21"/>
          <w:szCs w:val="21"/>
          <w:lang w:val="en-GB" w:eastAsia="en-GB"/>
        </w:rPr>
        <w:t>getParam</w:t>
      </w:r>
      <w:proofErr w:type="spellEnd"/>
      <w:r w:rsidRPr="003272E6">
        <w:rPr>
          <w:rFonts w:ascii="Consolas" w:eastAsia="Times New Roman" w:hAnsi="Consolas" w:cs="Times New Roman"/>
          <w:color w:val="D4D4D4"/>
          <w:sz w:val="21"/>
          <w:szCs w:val="21"/>
          <w:lang w:val="en-GB" w:eastAsia="en-GB"/>
        </w:rPr>
        <w:t>(</w:t>
      </w:r>
      <w:proofErr w:type="gramEnd"/>
      <w:r w:rsidRPr="003272E6">
        <w:rPr>
          <w:rFonts w:ascii="Consolas" w:eastAsia="Times New Roman" w:hAnsi="Consolas" w:cs="Times New Roman"/>
          <w:color w:val="9CDCFE"/>
          <w:sz w:val="21"/>
          <w:szCs w:val="21"/>
          <w:lang w:val="en-GB" w:eastAsia="en-GB"/>
        </w:rPr>
        <w:t>PARAM_SSID</w:t>
      </w:r>
      <w:r w:rsidRPr="003272E6">
        <w:rPr>
          <w:rFonts w:ascii="Consolas" w:eastAsia="Times New Roman" w:hAnsi="Consolas" w:cs="Times New Roman"/>
          <w:color w:val="D4D4D4"/>
          <w:sz w:val="21"/>
          <w:szCs w:val="21"/>
          <w:lang w:val="en-GB" w:eastAsia="en-GB"/>
        </w:rPr>
        <w:t>)-&gt;</w:t>
      </w:r>
      <w:r w:rsidRPr="003272E6">
        <w:rPr>
          <w:rFonts w:ascii="Consolas" w:eastAsia="Times New Roman" w:hAnsi="Consolas" w:cs="Times New Roman"/>
          <w:color w:val="DCDCAA"/>
          <w:sz w:val="21"/>
          <w:szCs w:val="21"/>
          <w:lang w:val="en-GB" w:eastAsia="en-GB"/>
        </w:rPr>
        <w:t>value</w:t>
      </w:r>
      <w:r w:rsidRPr="003272E6">
        <w:rPr>
          <w:rFonts w:ascii="Consolas" w:eastAsia="Times New Roman" w:hAnsi="Consolas" w:cs="Times New Roman"/>
          <w:color w:val="D4D4D4"/>
          <w:sz w:val="21"/>
          <w:szCs w:val="21"/>
          <w:lang w:val="en-GB" w:eastAsia="en-GB"/>
        </w:rPr>
        <w:t>();</w:t>
      </w:r>
    </w:p>
    <w:p w14:paraId="416C5444"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D4D4D4"/>
          <w:sz w:val="21"/>
          <w:szCs w:val="21"/>
          <w:lang w:val="en-GB" w:eastAsia="en-GB"/>
        </w:rPr>
        <w:t xml:space="preserve">      </w:t>
      </w:r>
      <w:proofErr w:type="spellStart"/>
      <w:proofErr w:type="gramStart"/>
      <w:r w:rsidRPr="003272E6">
        <w:rPr>
          <w:rFonts w:ascii="Consolas" w:eastAsia="Times New Roman" w:hAnsi="Consolas" w:cs="Times New Roman"/>
          <w:color w:val="DCDCAA"/>
          <w:sz w:val="21"/>
          <w:szCs w:val="21"/>
          <w:lang w:val="en-GB" w:eastAsia="en-GB"/>
        </w:rPr>
        <w:t>writeFile</w:t>
      </w:r>
      <w:proofErr w:type="spellEnd"/>
      <w:r w:rsidRPr="003272E6">
        <w:rPr>
          <w:rFonts w:ascii="Consolas" w:eastAsia="Times New Roman" w:hAnsi="Consolas" w:cs="Times New Roman"/>
          <w:color w:val="D4D4D4"/>
          <w:sz w:val="21"/>
          <w:szCs w:val="21"/>
          <w:lang w:val="en-GB" w:eastAsia="en-GB"/>
        </w:rPr>
        <w:t>(</w:t>
      </w:r>
      <w:proofErr w:type="gramEnd"/>
      <w:r w:rsidRPr="003272E6">
        <w:rPr>
          <w:rFonts w:ascii="Consolas" w:eastAsia="Times New Roman" w:hAnsi="Consolas" w:cs="Times New Roman"/>
          <w:color w:val="D4D4D4"/>
          <w:sz w:val="21"/>
          <w:szCs w:val="21"/>
          <w:lang w:val="en-GB" w:eastAsia="en-GB"/>
        </w:rPr>
        <w:t xml:space="preserve">SPIFFS, </w:t>
      </w:r>
      <w:r w:rsidRPr="003272E6">
        <w:rPr>
          <w:rFonts w:ascii="Consolas" w:eastAsia="Times New Roman" w:hAnsi="Consolas" w:cs="Times New Roman"/>
          <w:color w:val="CE9178"/>
          <w:sz w:val="21"/>
          <w:szCs w:val="21"/>
          <w:lang w:val="en-GB" w:eastAsia="en-GB"/>
        </w:rPr>
        <w:t>"/inputSsid.txt"</w:t>
      </w:r>
      <w:r w:rsidRPr="003272E6">
        <w:rPr>
          <w:rFonts w:ascii="Consolas" w:eastAsia="Times New Roman" w:hAnsi="Consolas" w:cs="Times New Roman"/>
          <w:color w:val="D4D4D4"/>
          <w:sz w:val="21"/>
          <w:szCs w:val="21"/>
          <w:lang w:val="en-GB" w:eastAsia="en-GB"/>
        </w:rPr>
        <w:t xml:space="preserve">, </w:t>
      </w:r>
      <w:proofErr w:type="spellStart"/>
      <w:r w:rsidRPr="003272E6">
        <w:rPr>
          <w:rFonts w:ascii="Consolas" w:eastAsia="Times New Roman" w:hAnsi="Consolas" w:cs="Times New Roman"/>
          <w:color w:val="9CDCFE"/>
          <w:sz w:val="21"/>
          <w:szCs w:val="21"/>
          <w:lang w:val="en-GB" w:eastAsia="en-GB"/>
        </w:rPr>
        <w:t>inputMessage</w:t>
      </w:r>
      <w:r w:rsidRPr="003272E6">
        <w:rPr>
          <w:rFonts w:ascii="Consolas" w:eastAsia="Times New Roman" w:hAnsi="Consolas" w:cs="Times New Roman"/>
          <w:color w:val="D4D4D4"/>
          <w:sz w:val="21"/>
          <w:szCs w:val="21"/>
          <w:lang w:val="en-GB" w:eastAsia="en-GB"/>
        </w:rPr>
        <w:t>.</w:t>
      </w:r>
      <w:r w:rsidRPr="003272E6">
        <w:rPr>
          <w:rFonts w:ascii="Consolas" w:eastAsia="Times New Roman" w:hAnsi="Consolas" w:cs="Times New Roman"/>
          <w:color w:val="DCDCAA"/>
          <w:sz w:val="21"/>
          <w:szCs w:val="21"/>
          <w:lang w:val="en-GB" w:eastAsia="en-GB"/>
        </w:rPr>
        <w:t>c_str</w:t>
      </w:r>
      <w:proofErr w:type="spellEnd"/>
      <w:r w:rsidRPr="003272E6">
        <w:rPr>
          <w:rFonts w:ascii="Consolas" w:eastAsia="Times New Roman" w:hAnsi="Consolas" w:cs="Times New Roman"/>
          <w:color w:val="D4D4D4"/>
          <w:sz w:val="21"/>
          <w:szCs w:val="21"/>
          <w:lang w:val="en-GB" w:eastAsia="en-GB"/>
        </w:rPr>
        <w:t>());</w:t>
      </w:r>
    </w:p>
    <w:p w14:paraId="73E98CF7"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D4D4D4"/>
          <w:sz w:val="21"/>
          <w:szCs w:val="21"/>
          <w:lang w:val="en-GB" w:eastAsia="en-GB"/>
        </w:rPr>
        <w:t>    }</w:t>
      </w:r>
    </w:p>
    <w:p w14:paraId="61D1DEE2" w14:textId="77777777" w:rsidR="003272E6" w:rsidRPr="003272E6" w:rsidRDefault="003272E6" w:rsidP="003272E6">
      <w:pPr>
        <w:rPr>
          <w:rFonts w:ascii="NewsGotT" w:hAnsi="NewsGotT"/>
          <w:szCs w:val="24"/>
          <w:lang w:val="en-GB"/>
        </w:rPr>
      </w:pPr>
    </w:p>
    <w:p w14:paraId="4B606762" w14:textId="77777777" w:rsidR="003272E6" w:rsidRPr="003272E6" w:rsidRDefault="003272E6" w:rsidP="003272E6">
      <w:pPr>
        <w:rPr>
          <w:rFonts w:ascii="NewsGotT" w:hAnsi="NewsGotT"/>
          <w:szCs w:val="24"/>
          <w:lang w:val="en-GB"/>
        </w:rPr>
      </w:pPr>
      <w:r w:rsidRPr="003272E6">
        <w:rPr>
          <w:rFonts w:ascii="NewsGotT" w:hAnsi="NewsGotT"/>
          <w:szCs w:val="24"/>
          <w:lang w:val="en-GB"/>
        </w:rPr>
        <w:t xml:space="preserve">If requesting an invalid URL, the </w:t>
      </w:r>
      <w:proofErr w:type="spellStart"/>
      <w:proofErr w:type="gramStart"/>
      <w:r w:rsidRPr="003272E6">
        <w:rPr>
          <w:rFonts w:ascii="NewsGotT" w:hAnsi="NewsGotT"/>
          <w:szCs w:val="24"/>
          <w:lang w:val="en-GB"/>
        </w:rPr>
        <w:t>notFound</w:t>
      </w:r>
      <w:proofErr w:type="spellEnd"/>
      <w:r w:rsidRPr="003272E6">
        <w:rPr>
          <w:rFonts w:ascii="NewsGotT" w:hAnsi="NewsGotT"/>
          <w:szCs w:val="24"/>
          <w:lang w:val="en-GB"/>
        </w:rPr>
        <w:t>(</w:t>
      </w:r>
      <w:proofErr w:type="gramEnd"/>
      <w:r w:rsidRPr="003272E6">
        <w:rPr>
          <w:rFonts w:ascii="NewsGotT" w:hAnsi="NewsGotT"/>
          <w:szCs w:val="24"/>
          <w:lang w:val="en-GB"/>
        </w:rPr>
        <w:t>) function is called, defined at the beginning of the sketch.</w:t>
      </w:r>
    </w:p>
    <w:p w14:paraId="4C6AE7ED"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569CD6"/>
          <w:sz w:val="21"/>
          <w:szCs w:val="21"/>
          <w:lang w:val="en-GB" w:eastAsia="en-GB"/>
        </w:rPr>
        <w:t>void</w:t>
      </w:r>
      <w:r w:rsidRPr="003272E6">
        <w:rPr>
          <w:rFonts w:ascii="Consolas" w:eastAsia="Times New Roman" w:hAnsi="Consolas" w:cs="Times New Roman"/>
          <w:color w:val="D4D4D4"/>
          <w:sz w:val="21"/>
          <w:szCs w:val="21"/>
          <w:lang w:val="en-GB" w:eastAsia="en-GB"/>
        </w:rPr>
        <w:t xml:space="preserve"> </w:t>
      </w:r>
      <w:proofErr w:type="spellStart"/>
      <w:proofErr w:type="gramStart"/>
      <w:r w:rsidRPr="003272E6">
        <w:rPr>
          <w:rFonts w:ascii="Consolas" w:eastAsia="Times New Roman" w:hAnsi="Consolas" w:cs="Times New Roman"/>
          <w:color w:val="9CDCFE"/>
          <w:sz w:val="21"/>
          <w:szCs w:val="21"/>
          <w:lang w:val="en-GB" w:eastAsia="en-GB"/>
        </w:rPr>
        <w:t>notFound</w:t>
      </w:r>
      <w:proofErr w:type="spellEnd"/>
      <w:r w:rsidRPr="003272E6">
        <w:rPr>
          <w:rFonts w:ascii="Consolas" w:eastAsia="Times New Roman" w:hAnsi="Consolas" w:cs="Times New Roman"/>
          <w:color w:val="D4D4D4"/>
          <w:sz w:val="21"/>
          <w:szCs w:val="21"/>
          <w:lang w:val="en-GB" w:eastAsia="en-GB"/>
        </w:rPr>
        <w:t>(</w:t>
      </w:r>
      <w:proofErr w:type="spellStart"/>
      <w:proofErr w:type="gramEnd"/>
      <w:r w:rsidRPr="003272E6">
        <w:rPr>
          <w:rFonts w:ascii="Consolas" w:eastAsia="Times New Roman" w:hAnsi="Consolas" w:cs="Times New Roman"/>
          <w:color w:val="4EC9B0"/>
          <w:sz w:val="21"/>
          <w:szCs w:val="21"/>
          <w:lang w:val="en-GB" w:eastAsia="en-GB"/>
        </w:rPr>
        <w:t>AsyncWebServerRequest</w:t>
      </w:r>
      <w:proofErr w:type="spellEnd"/>
      <w:r w:rsidRPr="003272E6">
        <w:rPr>
          <w:rFonts w:ascii="Consolas" w:eastAsia="Times New Roman" w:hAnsi="Consolas" w:cs="Times New Roman"/>
          <w:color w:val="D4D4D4"/>
          <w:sz w:val="21"/>
          <w:szCs w:val="21"/>
          <w:lang w:val="en-GB" w:eastAsia="en-GB"/>
        </w:rPr>
        <w:t xml:space="preserve"> </w:t>
      </w:r>
      <w:r w:rsidRPr="003272E6">
        <w:rPr>
          <w:rFonts w:ascii="Consolas" w:eastAsia="Times New Roman" w:hAnsi="Consolas" w:cs="Times New Roman"/>
          <w:color w:val="569CD6"/>
          <w:sz w:val="21"/>
          <w:szCs w:val="21"/>
          <w:lang w:val="en-GB" w:eastAsia="en-GB"/>
        </w:rPr>
        <w:t>*</w:t>
      </w:r>
      <w:r w:rsidRPr="003272E6">
        <w:rPr>
          <w:rFonts w:ascii="Consolas" w:eastAsia="Times New Roman" w:hAnsi="Consolas" w:cs="Times New Roman"/>
          <w:color w:val="9CDCFE"/>
          <w:sz w:val="21"/>
          <w:szCs w:val="21"/>
          <w:lang w:val="en-GB" w:eastAsia="en-GB"/>
        </w:rPr>
        <w:t>request</w:t>
      </w:r>
      <w:r w:rsidRPr="003272E6">
        <w:rPr>
          <w:rFonts w:ascii="Consolas" w:eastAsia="Times New Roman" w:hAnsi="Consolas" w:cs="Times New Roman"/>
          <w:color w:val="D4D4D4"/>
          <w:sz w:val="21"/>
          <w:szCs w:val="21"/>
          <w:lang w:val="en-GB" w:eastAsia="en-GB"/>
        </w:rPr>
        <w:t>) {</w:t>
      </w:r>
    </w:p>
    <w:p w14:paraId="3C505A52"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D4D4D4"/>
          <w:sz w:val="21"/>
          <w:szCs w:val="21"/>
          <w:lang w:val="en-GB" w:eastAsia="en-GB"/>
        </w:rPr>
        <w:t xml:space="preserve">  </w:t>
      </w:r>
      <w:r w:rsidRPr="003272E6">
        <w:rPr>
          <w:rFonts w:ascii="Consolas" w:eastAsia="Times New Roman" w:hAnsi="Consolas" w:cs="Times New Roman"/>
          <w:color w:val="9CDCFE"/>
          <w:sz w:val="21"/>
          <w:szCs w:val="21"/>
          <w:lang w:val="en-GB" w:eastAsia="en-GB"/>
        </w:rPr>
        <w:t>request</w:t>
      </w:r>
      <w:r w:rsidRPr="003272E6">
        <w:rPr>
          <w:rFonts w:ascii="Consolas" w:eastAsia="Times New Roman" w:hAnsi="Consolas" w:cs="Times New Roman"/>
          <w:color w:val="D4D4D4"/>
          <w:sz w:val="21"/>
          <w:szCs w:val="21"/>
          <w:lang w:val="en-GB" w:eastAsia="en-GB"/>
        </w:rPr>
        <w:t>-&gt;</w:t>
      </w:r>
      <w:proofErr w:type="gramStart"/>
      <w:r w:rsidRPr="003272E6">
        <w:rPr>
          <w:rFonts w:ascii="Consolas" w:eastAsia="Times New Roman" w:hAnsi="Consolas" w:cs="Times New Roman"/>
          <w:color w:val="DCDCAA"/>
          <w:sz w:val="21"/>
          <w:szCs w:val="21"/>
          <w:lang w:val="en-GB" w:eastAsia="en-GB"/>
        </w:rPr>
        <w:t>send</w:t>
      </w:r>
      <w:r w:rsidRPr="003272E6">
        <w:rPr>
          <w:rFonts w:ascii="Consolas" w:eastAsia="Times New Roman" w:hAnsi="Consolas" w:cs="Times New Roman"/>
          <w:color w:val="D4D4D4"/>
          <w:sz w:val="21"/>
          <w:szCs w:val="21"/>
          <w:lang w:val="en-GB" w:eastAsia="en-GB"/>
        </w:rPr>
        <w:t>(</w:t>
      </w:r>
      <w:proofErr w:type="gramEnd"/>
      <w:r w:rsidRPr="003272E6">
        <w:rPr>
          <w:rFonts w:ascii="Consolas" w:eastAsia="Times New Roman" w:hAnsi="Consolas" w:cs="Times New Roman"/>
          <w:color w:val="B5CEA8"/>
          <w:sz w:val="21"/>
          <w:szCs w:val="21"/>
          <w:lang w:val="en-GB" w:eastAsia="en-GB"/>
        </w:rPr>
        <w:t>404</w:t>
      </w:r>
      <w:r w:rsidRPr="003272E6">
        <w:rPr>
          <w:rFonts w:ascii="Consolas" w:eastAsia="Times New Roman" w:hAnsi="Consolas" w:cs="Times New Roman"/>
          <w:color w:val="D4D4D4"/>
          <w:sz w:val="21"/>
          <w:szCs w:val="21"/>
          <w:lang w:val="en-GB" w:eastAsia="en-GB"/>
        </w:rPr>
        <w:t xml:space="preserve">, </w:t>
      </w:r>
      <w:r w:rsidRPr="003272E6">
        <w:rPr>
          <w:rFonts w:ascii="Consolas" w:eastAsia="Times New Roman" w:hAnsi="Consolas" w:cs="Times New Roman"/>
          <w:color w:val="CE9178"/>
          <w:sz w:val="21"/>
          <w:szCs w:val="21"/>
          <w:lang w:val="en-GB" w:eastAsia="en-GB"/>
        </w:rPr>
        <w:t>"text/plain"</w:t>
      </w:r>
      <w:r w:rsidRPr="003272E6">
        <w:rPr>
          <w:rFonts w:ascii="Consolas" w:eastAsia="Times New Roman" w:hAnsi="Consolas" w:cs="Times New Roman"/>
          <w:color w:val="D4D4D4"/>
          <w:sz w:val="21"/>
          <w:szCs w:val="21"/>
          <w:lang w:val="en-GB" w:eastAsia="en-GB"/>
        </w:rPr>
        <w:t xml:space="preserve">, </w:t>
      </w:r>
      <w:r w:rsidRPr="003272E6">
        <w:rPr>
          <w:rFonts w:ascii="Consolas" w:eastAsia="Times New Roman" w:hAnsi="Consolas" w:cs="Times New Roman"/>
          <w:color w:val="CE9178"/>
          <w:sz w:val="21"/>
          <w:szCs w:val="21"/>
          <w:lang w:val="en-GB" w:eastAsia="en-GB"/>
        </w:rPr>
        <w:t>"Not found"</w:t>
      </w:r>
      <w:r w:rsidRPr="003272E6">
        <w:rPr>
          <w:rFonts w:ascii="Consolas" w:eastAsia="Times New Roman" w:hAnsi="Consolas" w:cs="Times New Roman"/>
          <w:color w:val="D4D4D4"/>
          <w:sz w:val="21"/>
          <w:szCs w:val="21"/>
          <w:lang w:val="en-GB" w:eastAsia="en-GB"/>
        </w:rPr>
        <w:t>);</w:t>
      </w:r>
    </w:p>
    <w:p w14:paraId="71A5D2DA"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D4D4D4"/>
          <w:sz w:val="21"/>
          <w:szCs w:val="21"/>
          <w:lang w:val="en-GB" w:eastAsia="en-GB"/>
        </w:rPr>
        <w:t>}</w:t>
      </w:r>
    </w:p>
    <w:p w14:paraId="0196F7F3" w14:textId="77777777" w:rsidR="003272E6" w:rsidRPr="003272E6" w:rsidRDefault="003272E6" w:rsidP="003272E6">
      <w:pPr>
        <w:rPr>
          <w:rFonts w:ascii="NewsGotT" w:hAnsi="NewsGotT"/>
          <w:szCs w:val="24"/>
          <w:lang w:val="en-GB"/>
        </w:rPr>
      </w:pPr>
    </w:p>
    <w:p w14:paraId="17B2D768" w14:textId="77777777" w:rsidR="003272E6" w:rsidRPr="003272E6" w:rsidRDefault="003272E6" w:rsidP="003272E6">
      <w:pPr>
        <w:rPr>
          <w:rFonts w:ascii="NewsGotT" w:hAnsi="NewsGotT"/>
          <w:szCs w:val="24"/>
          <w:lang w:val="en-GB"/>
        </w:rPr>
      </w:pPr>
      <w:r w:rsidRPr="003272E6">
        <w:rPr>
          <w:rFonts w:ascii="NewsGotT" w:hAnsi="NewsGotT"/>
          <w:szCs w:val="24"/>
          <w:lang w:val="en-GB"/>
        </w:rPr>
        <w:t xml:space="preserve">Finally, the </w:t>
      </w:r>
      <w:proofErr w:type="spellStart"/>
      <w:proofErr w:type="gramStart"/>
      <w:r w:rsidRPr="003272E6">
        <w:rPr>
          <w:rFonts w:ascii="NewsGotT" w:hAnsi="NewsGotT"/>
          <w:szCs w:val="24"/>
          <w:lang w:val="en-GB"/>
        </w:rPr>
        <w:t>server.begin</w:t>
      </w:r>
      <w:proofErr w:type="spellEnd"/>
      <w:proofErr w:type="gramEnd"/>
      <w:r w:rsidRPr="003272E6">
        <w:rPr>
          <w:rFonts w:ascii="NewsGotT" w:hAnsi="NewsGotT"/>
          <w:szCs w:val="24"/>
          <w:lang w:val="en-GB"/>
        </w:rPr>
        <w:t>() function is called to handle clients.</w:t>
      </w:r>
    </w:p>
    <w:p w14:paraId="42FE781D" w14:textId="77777777" w:rsidR="003272E6" w:rsidRPr="0086379C" w:rsidRDefault="003272E6" w:rsidP="003272E6">
      <w:pPr>
        <w:shd w:val="clear" w:color="auto" w:fill="1E1E1E"/>
        <w:spacing w:line="285" w:lineRule="atLeast"/>
        <w:rPr>
          <w:rFonts w:ascii="Consolas" w:eastAsia="Times New Roman" w:hAnsi="Consolas" w:cs="Times New Roman"/>
          <w:color w:val="D4D4D4"/>
          <w:sz w:val="21"/>
          <w:szCs w:val="21"/>
          <w:lang w:eastAsia="en-GB"/>
        </w:rPr>
      </w:pPr>
      <w:r w:rsidRPr="003272E6">
        <w:rPr>
          <w:rFonts w:ascii="Consolas" w:eastAsia="Times New Roman" w:hAnsi="Consolas" w:cs="Times New Roman"/>
          <w:color w:val="D4D4D4"/>
          <w:sz w:val="21"/>
          <w:szCs w:val="21"/>
          <w:lang w:val="en-GB" w:eastAsia="en-GB"/>
        </w:rPr>
        <w:lastRenderedPageBreak/>
        <w:t xml:space="preserve">  </w:t>
      </w:r>
      <w:proofErr w:type="spellStart"/>
      <w:proofErr w:type="gramStart"/>
      <w:r w:rsidRPr="0086379C">
        <w:rPr>
          <w:rFonts w:ascii="Consolas" w:eastAsia="Times New Roman" w:hAnsi="Consolas" w:cs="Times New Roman"/>
          <w:color w:val="9CDCFE"/>
          <w:sz w:val="21"/>
          <w:szCs w:val="21"/>
          <w:lang w:eastAsia="en-GB"/>
        </w:rPr>
        <w:t>server</w:t>
      </w:r>
      <w:r w:rsidRPr="0086379C">
        <w:rPr>
          <w:rFonts w:ascii="Consolas" w:eastAsia="Times New Roman" w:hAnsi="Consolas" w:cs="Times New Roman"/>
          <w:color w:val="D4D4D4"/>
          <w:sz w:val="21"/>
          <w:szCs w:val="21"/>
          <w:lang w:eastAsia="en-GB"/>
        </w:rPr>
        <w:t>.</w:t>
      </w:r>
      <w:r w:rsidRPr="0086379C">
        <w:rPr>
          <w:rFonts w:ascii="Consolas" w:eastAsia="Times New Roman" w:hAnsi="Consolas" w:cs="Times New Roman"/>
          <w:color w:val="DCDCAA"/>
          <w:sz w:val="21"/>
          <w:szCs w:val="21"/>
          <w:lang w:eastAsia="en-GB"/>
        </w:rPr>
        <w:t>begin</w:t>
      </w:r>
      <w:proofErr w:type="spellEnd"/>
      <w:proofErr w:type="gramEnd"/>
      <w:r w:rsidRPr="0086379C">
        <w:rPr>
          <w:rFonts w:ascii="Consolas" w:eastAsia="Times New Roman" w:hAnsi="Consolas" w:cs="Times New Roman"/>
          <w:color w:val="D4D4D4"/>
          <w:sz w:val="21"/>
          <w:szCs w:val="21"/>
          <w:lang w:eastAsia="en-GB"/>
        </w:rPr>
        <w:t>();</w:t>
      </w:r>
    </w:p>
    <w:p w14:paraId="3752D2E1" w14:textId="77777777" w:rsidR="003272E6" w:rsidRDefault="003272E6" w:rsidP="003272E6">
      <w:pPr>
        <w:rPr>
          <w:rFonts w:ascii="NewsGotT" w:hAnsi="NewsGotT"/>
          <w:szCs w:val="24"/>
        </w:rPr>
      </w:pPr>
    </w:p>
    <w:p w14:paraId="7F70D7E7" w14:textId="77777777" w:rsidR="003272E6" w:rsidRPr="003272E6" w:rsidRDefault="003272E6" w:rsidP="003272E6">
      <w:pPr>
        <w:pStyle w:val="PargrafodaLista"/>
        <w:widowControl/>
        <w:numPr>
          <w:ilvl w:val="0"/>
          <w:numId w:val="33"/>
        </w:numPr>
        <w:autoSpaceDE/>
        <w:autoSpaceDN/>
        <w:spacing w:before="0" w:after="160"/>
        <w:contextualSpacing/>
        <w:rPr>
          <w:rFonts w:ascii="NewsGotT" w:hAnsi="NewsGotT"/>
          <w:szCs w:val="24"/>
          <w:lang w:val="en-GB"/>
        </w:rPr>
      </w:pPr>
      <w:r w:rsidRPr="003272E6">
        <w:rPr>
          <w:rFonts w:ascii="NewsGotT" w:hAnsi="NewsGotT"/>
          <w:szCs w:val="24"/>
          <w:lang w:val="en-GB"/>
        </w:rPr>
        <w:t>Saving Data Permanently using Preferences Library</w:t>
      </w:r>
    </w:p>
    <w:p w14:paraId="2717B4C7" w14:textId="60227BD3" w:rsidR="003272E6" w:rsidRPr="003272E6" w:rsidRDefault="003272E6" w:rsidP="003272E6">
      <w:pPr>
        <w:rPr>
          <w:rFonts w:ascii="NewsGotT" w:hAnsi="NewsGotT"/>
          <w:szCs w:val="24"/>
          <w:lang w:val="en-GB"/>
        </w:rPr>
      </w:pPr>
      <w:r w:rsidRPr="003272E6">
        <w:rPr>
          <w:rFonts w:ascii="NewsGotT" w:hAnsi="NewsGotT"/>
          <w:szCs w:val="24"/>
          <w:lang w:val="en-GB"/>
        </w:rPr>
        <w:t>Preferences allow saving data like network credentials and threshold values in flash memory that endures shutdowns or resets</w:t>
      </w:r>
      <w:r w:rsidR="00883E81">
        <w:rPr>
          <w:rFonts w:ascii="NewsGotT" w:hAnsi="NewsGotT"/>
          <w:szCs w:val="24"/>
          <w:lang w:val="en-GB"/>
        </w:rPr>
        <w:t xml:space="preserve"> </w:t>
      </w:r>
      <w:r w:rsidR="00883E81">
        <w:rPr>
          <w:rFonts w:ascii="NewsGotT" w:hAnsi="NewsGotT"/>
          <w:szCs w:val="24"/>
          <w:lang w:val="en-GB"/>
        </w:rPr>
        <w:fldChar w:fldCharType="begin"/>
      </w:r>
      <w:r w:rsidR="00883E81">
        <w:rPr>
          <w:rFonts w:ascii="NewsGotT" w:hAnsi="NewsGotT"/>
          <w:szCs w:val="24"/>
          <w:lang w:val="en-GB"/>
        </w:rPr>
        <w:instrText xml:space="preserve"> ADDIN ZOTERO_ITEM CSL_CITATION {"citationID":"3hVZtlCB","properties":{"formattedCitation":"(Random Nerd Tutorials, 2021)","plainCitation":"(Random Nerd Tutorials, 2021)","noteIndex":0},"citationItems":[{"id":97,"uris":["http://zotero.org/users/local/xwgav5Ui/items/2A64QKI3"],"itemData":{"id":97,"type":"post-weblog","abstract":"Save data permanently on the ESP32 flash memory using Preferences.h library. The data held in the flash memory persists across resets or power failures. Save credentials, API keys, threshold values","language":"en-US","title":"ESP32 Save Data Permanently using Preferences Library","URL":"https://randomnerdtutorials.com/esp32-save-data-permanently-preferences/","author":[{"family":"Random Nerd Tutorials","given":""}],"accessed":{"date-parts":[["2022",10,22]]},"issued":{"date-parts":[["2021",3,2]]}}}],"schema":"https://github.com/citation-style-language/schema/raw/master/csl-citation.json"} </w:instrText>
      </w:r>
      <w:r w:rsidR="00883E81">
        <w:rPr>
          <w:rFonts w:ascii="NewsGotT" w:hAnsi="NewsGotT"/>
          <w:szCs w:val="24"/>
          <w:lang w:val="en-GB"/>
        </w:rPr>
        <w:fldChar w:fldCharType="separate"/>
      </w:r>
      <w:r w:rsidR="00883E81" w:rsidRPr="00883E81">
        <w:rPr>
          <w:rFonts w:ascii="NewsGotT" w:hAnsi="NewsGotT"/>
          <w:lang w:val="en-GB"/>
        </w:rPr>
        <w:t>(Random Nerd Tutorials, 2021)</w:t>
      </w:r>
      <w:r w:rsidR="00883E81">
        <w:rPr>
          <w:rFonts w:ascii="NewsGotT" w:hAnsi="NewsGotT"/>
          <w:szCs w:val="24"/>
          <w:lang w:val="en-GB"/>
        </w:rPr>
        <w:fldChar w:fldCharType="end"/>
      </w:r>
      <w:r w:rsidRPr="003272E6">
        <w:rPr>
          <w:rFonts w:ascii="NewsGotT" w:hAnsi="NewsGotT"/>
          <w:szCs w:val="24"/>
          <w:lang w:val="en-GB"/>
        </w:rPr>
        <w:t>.</w:t>
      </w:r>
    </w:p>
    <w:p w14:paraId="537EF382"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C586C0"/>
          <w:sz w:val="21"/>
          <w:szCs w:val="21"/>
          <w:lang w:val="en-GB" w:eastAsia="en-GB"/>
        </w:rPr>
        <w:t>#include</w:t>
      </w:r>
      <w:r w:rsidRPr="003272E6">
        <w:rPr>
          <w:rFonts w:ascii="Consolas" w:eastAsia="Times New Roman" w:hAnsi="Consolas" w:cs="Times New Roman"/>
          <w:color w:val="569CD6"/>
          <w:sz w:val="21"/>
          <w:szCs w:val="21"/>
          <w:lang w:val="en-GB" w:eastAsia="en-GB"/>
        </w:rPr>
        <w:t xml:space="preserve"> </w:t>
      </w:r>
      <w:r w:rsidRPr="003272E6">
        <w:rPr>
          <w:rFonts w:ascii="Consolas" w:eastAsia="Times New Roman" w:hAnsi="Consolas" w:cs="Times New Roman"/>
          <w:color w:val="CE9178"/>
          <w:sz w:val="21"/>
          <w:szCs w:val="21"/>
          <w:lang w:val="en-GB" w:eastAsia="en-GB"/>
        </w:rPr>
        <w:t>&lt;</w:t>
      </w:r>
      <w:proofErr w:type="spellStart"/>
      <w:r w:rsidRPr="003272E6">
        <w:rPr>
          <w:rFonts w:ascii="Consolas" w:eastAsia="Times New Roman" w:hAnsi="Consolas" w:cs="Times New Roman"/>
          <w:color w:val="CE9178"/>
          <w:sz w:val="21"/>
          <w:szCs w:val="21"/>
          <w:lang w:val="en-GB" w:eastAsia="en-GB"/>
        </w:rPr>
        <w:t>Preferences.h</w:t>
      </w:r>
      <w:proofErr w:type="spellEnd"/>
      <w:r w:rsidRPr="003272E6">
        <w:rPr>
          <w:rFonts w:ascii="Consolas" w:eastAsia="Times New Roman" w:hAnsi="Consolas" w:cs="Times New Roman"/>
          <w:color w:val="CE9178"/>
          <w:sz w:val="21"/>
          <w:szCs w:val="21"/>
          <w:lang w:val="en-GB" w:eastAsia="en-GB"/>
        </w:rPr>
        <w:t>&gt;</w:t>
      </w:r>
    </w:p>
    <w:p w14:paraId="4850AB6D" w14:textId="77777777" w:rsidR="003272E6" w:rsidRPr="003272E6" w:rsidRDefault="003272E6" w:rsidP="003272E6">
      <w:pPr>
        <w:rPr>
          <w:rFonts w:ascii="NewsGotT" w:hAnsi="NewsGotT"/>
          <w:szCs w:val="24"/>
          <w:lang w:val="en-GB"/>
        </w:rPr>
      </w:pPr>
    </w:p>
    <w:p w14:paraId="59CD4F56" w14:textId="77777777" w:rsidR="003272E6" w:rsidRPr="003272E6" w:rsidRDefault="003272E6" w:rsidP="003272E6">
      <w:pPr>
        <w:rPr>
          <w:rFonts w:ascii="NewsGotT" w:hAnsi="NewsGotT"/>
          <w:szCs w:val="24"/>
          <w:lang w:val="en-GB"/>
        </w:rPr>
      </w:pPr>
      <w:r w:rsidRPr="003272E6">
        <w:rPr>
          <w:rFonts w:ascii="NewsGotT" w:hAnsi="NewsGotT"/>
          <w:szCs w:val="24"/>
          <w:lang w:val="en-GB"/>
        </w:rPr>
        <w:t>The data saved using preferences is structured like this:</w:t>
      </w:r>
    </w:p>
    <w:p w14:paraId="34696ECF"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D4D4D4"/>
          <w:sz w:val="21"/>
          <w:szCs w:val="21"/>
          <w:lang w:val="en-GB" w:eastAsia="en-GB"/>
        </w:rPr>
        <w:t>    credentials {</w:t>
      </w:r>
    </w:p>
    <w:p w14:paraId="4BCCC980"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D4D4D4"/>
          <w:sz w:val="21"/>
          <w:szCs w:val="21"/>
          <w:lang w:val="en-GB" w:eastAsia="en-GB"/>
        </w:rPr>
        <w:t xml:space="preserve">  </w:t>
      </w:r>
      <w:proofErr w:type="spellStart"/>
      <w:r w:rsidRPr="003272E6">
        <w:rPr>
          <w:rFonts w:ascii="Consolas" w:eastAsia="Times New Roman" w:hAnsi="Consolas" w:cs="Times New Roman"/>
          <w:color w:val="C8C8C8"/>
          <w:sz w:val="21"/>
          <w:szCs w:val="21"/>
          <w:lang w:val="en-GB" w:eastAsia="en-GB"/>
        </w:rPr>
        <w:t>ssid</w:t>
      </w:r>
      <w:proofErr w:type="spellEnd"/>
      <w:r w:rsidRPr="003272E6">
        <w:rPr>
          <w:rFonts w:ascii="Consolas" w:eastAsia="Times New Roman" w:hAnsi="Consolas" w:cs="Times New Roman"/>
          <w:color w:val="D4D4D4"/>
          <w:sz w:val="21"/>
          <w:szCs w:val="21"/>
          <w:lang w:val="en-GB" w:eastAsia="en-GB"/>
        </w:rPr>
        <w:t xml:space="preserve">: </w:t>
      </w:r>
      <w:r w:rsidRPr="003272E6">
        <w:rPr>
          <w:rFonts w:ascii="Consolas" w:eastAsia="Times New Roman" w:hAnsi="Consolas" w:cs="Times New Roman"/>
          <w:color w:val="CE9178"/>
          <w:sz w:val="21"/>
          <w:szCs w:val="21"/>
          <w:lang w:val="en-GB" w:eastAsia="en-GB"/>
        </w:rPr>
        <w:t>"ZON-C510"</w:t>
      </w:r>
    </w:p>
    <w:p w14:paraId="0A5B0639" w14:textId="77777777" w:rsidR="003272E6" w:rsidRPr="003272E6" w:rsidRDefault="003272E6" w:rsidP="003272E6">
      <w:pPr>
        <w:shd w:val="clear" w:color="auto" w:fill="1E1E1E"/>
        <w:spacing w:line="285" w:lineRule="atLeast"/>
        <w:rPr>
          <w:rFonts w:ascii="Consolas" w:eastAsia="Times New Roman" w:hAnsi="Consolas" w:cs="Times New Roman"/>
          <w:color w:val="CE9178"/>
          <w:sz w:val="21"/>
          <w:szCs w:val="21"/>
          <w:lang w:val="en-GB" w:eastAsia="en-GB"/>
        </w:rPr>
      </w:pPr>
      <w:r w:rsidRPr="003272E6">
        <w:rPr>
          <w:rFonts w:ascii="Consolas" w:eastAsia="Times New Roman" w:hAnsi="Consolas" w:cs="Times New Roman"/>
          <w:color w:val="D4D4D4"/>
          <w:sz w:val="21"/>
          <w:szCs w:val="21"/>
          <w:lang w:val="en-GB" w:eastAsia="en-GB"/>
        </w:rPr>
        <w:t xml:space="preserve">  </w:t>
      </w:r>
      <w:r w:rsidRPr="003272E6">
        <w:rPr>
          <w:rFonts w:ascii="Consolas" w:eastAsia="Times New Roman" w:hAnsi="Consolas" w:cs="Times New Roman"/>
          <w:color w:val="C8C8C8"/>
          <w:sz w:val="21"/>
          <w:szCs w:val="21"/>
          <w:lang w:val="en-GB" w:eastAsia="en-GB"/>
        </w:rPr>
        <w:t>password</w:t>
      </w:r>
      <w:r w:rsidRPr="003272E6">
        <w:rPr>
          <w:rFonts w:ascii="Consolas" w:eastAsia="Times New Roman" w:hAnsi="Consolas" w:cs="Times New Roman"/>
          <w:color w:val="D4D4D4"/>
          <w:sz w:val="21"/>
          <w:szCs w:val="21"/>
          <w:lang w:val="en-GB" w:eastAsia="en-GB"/>
        </w:rPr>
        <w:t xml:space="preserve">: </w:t>
      </w:r>
      <w:r w:rsidRPr="003272E6">
        <w:rPr>
          <w:rFonts w:ascii="Consolas" w:eastAsia="Times New Roman" w:hAnsi="Consolas" w:cs="Times New Roman"/>
          <w:color w:val="CE9178"/>
          <w:sz w:val="21"/>
          <w:szCs w:val="21"/>
          <w:lang w:val="en-GB" w:eastAsia="en-GB"/>
        </w:rPr>
        <w:t>"Boas1234"</w:t>
      </w:r>
    </w:p>
    <w:p w14:paraId="610A8090" w14:textId="77777777" w:rsidR="003272E6" w:rsidRPr="0086379C" w:rsidRDefault="003272E6" w:rsidP="003272E6">
      <w:pPr>
        <w:shd w:val="clear" w:color="auto" w:fill="1E1E1E"/>
        <w:spacing w:line="285" w:lineRule="atLeast"/>
        <w:rPr>
          <w:rFonts w:ascii="Consolas" w:eastAsia="Times New Roman" w:hAnsi="Consolas" w:cs="Times New Roman"/>
          <w:color w:val="CE9178"/>
          <w:sz w:val="21"/>
          <w:szCs w:val="21"/>
          <w:lang w:eastAsia="en-GB"/>
        </w:rPr>
      </w:pPr>
      <w:r w:rsidRPr="003272E6">
        <w:rPr>
          <w:rFonts w:ascii="Consolas" w:eastAsia="Times New Roman" w:hAnsi="Consolas" w:cs="Times New Roman"/>
          <w:color w:val="D4D4D4"/>
          <w:sz w:val="21"/>
          <w:szCs w:val="21"/>
          <w:lang w:val="en-GB" w:eastAsia="en-GB"/>
        </w:rPr>
        <w:t xml:space="preserve">  </w:t>
      </w:r>
      <w:proofErr w:type="spellStart"/>
      <w:r w:rsidRPr="0086379C">
        <w:rPr>
          <w:rFonts w:ascii="Consolas" w:eastAsia="Times New Roman" w:hAnsi="Consolas" w:cs="Times New Roman"/>
          <w:color w:val="C8C8C8"/>
          <w:sz w:val="21"/>
          <w:szCs w:val="21"/>
          <w:lang w:eastAsia="en-GB"/>
        </w:rPr>
        <w:t>serverName</w:t>
      </w:r>
      <w:proofErr w:type="spellEnd"/>
      <w:r w:rsidRPr="0086379C">
        <w:rPr>
          <w:rFonts w:ascii="Consolas" w:eastAsia="Times New Roman" w:hAnsi="Consolas" w:cs="Times New Roman"/>
          <w:color w:val="D4D4D4"/>
          <w:sz w:val="21"/>
          <w:szCs w:val="21"/>
          <w:lang w:eastAsia="en-GB"/>
        </w:rPr>
        <w:t xml:space="preserve">: </w:t>
      </w:r>
      <w:r w:rsidRPr="0086379C">
        <w:rPr>
          <w:rFonts w:ascii="Consolas" w:eastAsia="Times New Roman" w:hAnsi="Consolas" w:cs="Times New Roman"/>
          <w:color w:val="CE9178"/>
          <w:sz w:val="21"/>
          <w:szCs w:val="21"/>
          <w:lang w:eastAsia="en-GB"/>
        </w:rPr>
        <w:t>"</w:t>
      </w:r>
      <w:proofErr w:type="spellStart"/>
      <w:r w:rsidRPr="0086379C">
        <w:rPr>
          <w:rFonts w:ascii="Consolas" w:eastAsia="Times New Roman" w:hAnsi="Consolas" w:cs="Times New Roman"/>
          <w:color w:val="CE9178"/>
          <w:sz w:val="21"/>
          <w:szCs w:val="21"/>
          <w:lang w:eastAsia="en-GB"/>
        </w:rPr>
        <w:t>http</w:t>
      </w:r>
      <w:proofErr w:type="spellEnd"/>
      <w:r w:rsidRPr="0086379C">
        <w:rPr>
          <w:rFonts w:ascii="Consolas" w:eastAsia="Times New Roman" w:hAnsi="Consolas" w:cs="Times New Roman"/>
          <w:color w:val="CE9178"/>
          <w:sz w:val="21"/>
          <w:szCs w:val="21"/>
          <w:lang w:eastAsia="en-GB"/>
        </w:rPr>
        <w:t>://ils.dsi.uminho.pt/ar-</w:t>
      </w:r>
      <w:proofErr w:type="spellStart"/>
      <w:r w:rsidRPr="0086379C">
        <w:rPr>
          <w:rFonts w:ascii="Consolas" w:eastAsia="Times New Roman" w:hAnsi="Consolas" w:cs="Times New Roman"/>
          <w:color w:val="CE9178"/>
          <w:sz w:val="21"/>
          <w:szCs w:val="21"/>
          <w:lang w:eastAsia="en-GB"/>
        </w:rPr>
        <w:t>ware</w:t>
      </w:r>
      <w:proofErr w:type="spellEnd"/>
      <w:r w:rsidRPr="0086379C">
        <w:rPr>
          <w:rFonts w:ascii="Consolas" w:eastAsia="Times New Roman" w:hAnsi="Consolas" w:cs="Times New Roman"/>
          <w:color w:val="CE9178"/>
          <w:sz w:val="21"/>
          <w:szCs w:val="21"/>
          <w:lang w:eastAsia="en-GB"/>
        </w:rPr>
        <w:t>/S02/i2a/i2aSamples.php"</w:t>
      </w:r>
    </w:p>
    <w:p w14:paraId="6AF2F591" w14:textId="77777777" w:rsidR="003272E6" w:rsidRPr="003272E6" w:rsidRDefault="003272E6" w:rsidP="003272E6">
      <w:pPr>
        <w:shd w:val="clear" w:color="auto" w:fill="1E1E1E"/>
        <w:spacing w:line="285" w:lineRule="atLeast"/>
        <w:rPr>
          <w:rFonts w:ascii="Consolas" w:eastAsia="Times New Roman" w:hAnsi="Consolas" w:cs="Times New Roman"/>
          <w:color w:val="CE9178"/>
          <w:sz w:val="21"/>
          <w:szCs w:val="21"/>
          <w:lang w:val="en-GB" w:eastAsia="en-GB"/>
        </w:rPr>
      </w:pPr>
      <w:r w:rsidRPr="0086379C">
        <w:rPr>
          <w:rFonts w:ascii="Consolas" w:eastAsia="Times New Roman" w:hAnsi="Consolas" w:cs="Times New Roman"/>
          <w:color w:val="D4D4D4"/>
          <w:sz w:val="21"/>
          <w:szCs w:val="21"/>
          <w:lang w:eastAsia="en-GB"/>
        </w:rPr>
        <w:t xml:space="preserve">  </w:t>
      </w:r>
      <w:proofErr w:type="spellStart"/>
      <w:r w:rsidRPr="003272E6">
        <w:rPr>
          <w:rFonts w:ascii="Consolas" w:eastAsia="Times New Roman" w:hAnsi="Consolas" w:cs="Times New Roman"/>
          <w:color w:val="C8C8C8"/>
          <w:sz w:val="21"/>
          <w:szCs w:val="21"/>
          <w:lang w:val="en-GB" w:eastAsia="en-GB"/>
        </w:rPr>
        <w:t>tagName</w:t>
      </w:r>
      <w:proofErr w:type="spellEnd"/>
      <w:r w:rsidRPr="003272E6">
        <w:rPr>
          <w:rFonts w:ascii="Consolas" w:eastAsia="Times New Roman" w:hAnsi="Consolas" w:cs="Times New Roman"/>
          <w:color w:val="D4D4D4"/>
          <w:sz w:val="21"/>
          <w:szCs w:val="21"/>
          <w:lang w:val="en-GB" w:eastAsia="en-GB"/>
        </w:rPr>
        <w:t xml:space="preserve">: </w:t>
      </w:r>
      <w:r w:rsidRPr="003272E6">
        <w:rPr>
          <w:rFonts w:ascii="Consolas" w:eastAsia="Times New Roman" w:hAnsi="Consolas" w:cs="Times New Roman"/>
          <w:color w:val="CE9178"/>
          <w:sz w:val="21"/>
          <w:szCs w:val="21"/>
          <w:lang w:val="en-GB" w:eastAsia="en-GB"/>
        </w:rPr>
        <w:t>"</w:t>
      </w:r>
      <w:proofErr w:type="spellStart"/>
      <w:r w:rsidRPr="003272E6">
        <w:rPr>
          <w:rFonts w:ascii="Consolas" w:eastAsia="Times New Roman" w:hAnsi="Consolas" w:cs="Times New Roman"/>
          <w:color w:val="CE9178"/>
          <w:sz w:val="21"/>
          <w:szCs w:val="21"/>
          <w:lang w:val="en-GB" w:eastAsia="en-GB"/>
        </w:rPr>
        <w:t>tagPedro</w:t>
      </w:r>
      <w:proofErr w:type="spellEnd"/>
      <w:r w:rsidRPr="003272E6">
        <w:rPr>
          <w:rFonts w:ascii="Consolas" w:eastAsia="Times New Roman" w:hAnsi="Consolas" w:cs="Times New Roman"/>
          <w:color w:val="CE9178"/>
          <w:sz w:val="21"/>
          <w:szCs w:val="21"/>
          <w:lang w:val="en-GB" w:eastAsia="en-GB"/>
        </w:rPr>
        <w:t>"</w:t>
      </w:r>
    </w:p>
    <w:p w14:paraId="05C3B30A" w14:textId="77777777" w:rsidR="003272E6" w:rsidRPr="003272E6" w:rsidRDefault="003272E6" w:rsidP="003272E6">
      <w:pPr>
        <w:shd w:val="clear" w:color="auto" w:fill="1E1E1E"/>
        <w:spacing w:line="285" w:lineRule="atLeast"/>
        <w:rPr>
          <w:rFonts w:ascii="Consolas" w:eastAsia="Times New Roman" w:hAnsi="Consolas" w:cs="Times New Roman"/>
          <w:color w:val="CE9178"/>
          <w:sz w:val="21"/>
          <w:szCs w:val="21"/>
          <w:lang w:val="en-GB" w:eastAsia="en-GB"/>
        </w:rPr>
      </w:pPr>
      <w:r w:rsidRPr="003272E6">
        <w:rPr>
          <w:rFonts w:ascii="Consolas" w:eastAsia="Times New Roman" w:hAnsi="Consolas" w:cs="Times New Roman"/>
          <w:color w:val="D4D4D4"/>
          <w:sz w:val="21"/>
          <w:szCs w:val="21"/>
          <w:lang w:val="en-GB" w:eastAsia="en-GB"/>
        </w:rPr>
        <w:t xml:space="preserve">  </w:t>
      </w:r>
      <w:proofErr w:type="spellStart"/>
      <w:r w:rsidRPr="003272E6">
        <w:rPr>
          <w:rFonts w:ascii="Consolas" w:eastAsia="Times New Roman" w:hAnsi="Consolas" w:cs="Times New Roman"/>
          <w:color w:val="C8C8C8"/>
          <w:sz w:val="21"/>
          <w:szCs w:val="21"/>
          <w:lang w:val="en-GB" w:eastAsia="en-GB"/>
        </w:rPr>
        <w:t>WIFIinterval</w:t>
      </w:r>
      <w:proofErr w:type="spellEnd"/>
      <w:r w:rsidRPr="003272E6">
        <w:rPr>
          <w:rFonts w:ascii="Consolas" w:eastAsia="Times New Roman" w:hAnsi="Consolas" w:cs="Times New Roman"/>
          <w:color w:val="D4D4D4"/>
          <w:sz w:val="21"/>
          <w:szCs w:val="21"/>
          <w:lang w:val="en-GB" w:eastAsia="en-GB"/>
        </w:rPr>
        <w:t xml:space="preserve">: </w:t>
      </w:r>
      <w:r w:rsidRPr="003272E6">
        <w:rPr>
          <w:rFonts w:ascii="Consolas" w:eastAsia="Times New Roman" w:hAnsi="Consolas" w:cs="Times New Roman"/>
          <w:color w:val="CE9178"/>
          <w:sz w:val="21"/>
          <w:szCs w:val="21"/>
          <w:lang w:val="en-GB" w:eastAsia="en-GB"/>
        </w:rPr>
        <w:t>"5000"</w:t>
      </w:r>
    </w:p>
    <w:p w14:paraId="3FB847BF" w14:textId="77777777" w:rsidR="003272E6" w:rsidRPr="003272E6" w:rsidRDefault="003272E6" w:rsidP="003272E6">
      <w:pPr>
        <w:shd w:val="clear" w:color="auto" w:fill="1E1E1E"/>
        <w:spacing w:line="285" w:lineRule="atLeast"/>
        <w:rPr>
          <w:rFonts w:ascii="Consolas" w:eastAsia="Times New Roman" w:hAnsi="Consolas" w:cs="Times New Roman"/>
          <w:color w:val="CE9178"/>
          <w:sz w:val="21"/>
          <w:szCs w:val="21"/>
          <w:lang w:val="en-GB" w:eastAsia="en-GB"/>
        </w:rPr>
      </w:pPr>
      <w:r w:rsidRPr="003272E6">
        <w:rPr>
          <w:rFonts w:ascii="Consolas" w:eastAsia="Times New Roman" w:hAnsi="Consolas" w:cs="Times New Roman"/>
          <w:color w:val="D4D4D4"/>
          <w:sz w:val="21"/>
          <w:szCs w:val="21"/>
          <w:lang w:val="en-GB" w:eastAsia="en-GB"/>
        </w:rPr>
        <w:t xml:space="preserve">  </w:t>
      </w:r>
      <w:proofErr w:type="spellStart"/>
      <w:r w:rsidRPr="003272E6">
        <w:rPr>
          <w:rFonts w:ascii="Consolas" w:eastAsia="Times New Roman" w:hAnsi="Consolas" w:cs="Times New Roman"/>
          <w:color w:val="C8C8C8"/>
          <w:sz w:val="21"/>
          <w:szCs w:val="21"/>
          <w:lang w:val="en-GB" w:eastAsia="en-GB"/>
        </w:rPr>
        <w:t>BLEinterval</w:t>
      </w:r>
      <w:proofErr w:type="spellEnd"/>
      <w:r w:rsidRPr="003272E6">
        <w:rPr>
          <w:rFonts w:ascii="Consolas" w:eastAsia="Times New Roman" w:hAnsi="Consolas" w:cs="Times New Roman"/>
          <w:color w:val="D4D4D4"/>
          <w:sz w:val="21"/>
          <w:szCs w:val="21"/>
          <w:lang w:val="en-GB" w:eastAsia="en-GB"/>
        </w:rPr>
        <w:t xml:space="preserve">: </w:t>
      </w:r>
      <w:r w:rsidRPr="003272E6">
        <w:rPr>
          <w:rFonts w:ascii="Consolas" w:eastAsia="Times New Roman" w:hAnsi="Consolas" w:cs="Times New Roman"/>
          <w:color w:val="CE9178"/>
          <w:sz w:val="21"/>
          <w:szCs w:val="21"/>
          <w:lang w:val="en-GB" w:eastAsia="en-GB"/>
        </w:rPr>
        <w:t>"7000"</w:t>
      </w:r>
    </w:p>
    <w:p w14:paraId="1BA53E4F" w14:textId="77777777" w:rsidR="003272E6" w:rsidRPr="003272E6" w:rsidRDefault="003272E6" w:rsidP="003272E6">
      <w:pPr>
        <w:shd w:val="clear" w:color="auto" w:fill="1E1E1E"/>
        <w:spacing w:line="285" w:lineRule="atLeast"/>
        <w:rPr>
          <w:rFonts w:ascii="Consolas" w:eastAsia="Times New Roman" w:hAnsi="Consolas" w:cs="Times New Roman"/>
          <w:color w:val="CE9178"/>
          <w:sz w:val="21"/>
          <w:szCs w:val="21"/>
          <w:lang w:val="en-GB" w:eastAsia="en-GB"/>
        </w:rPr>
      </w:pPr>
      <w:r w:rsidRPr="003272E6">
        <w:rPr>
          <w:rFonts w:ascii="Consolas" w:eastAsia="Times New Roman" w:hAnsi="Consolas" w:cs="Times New Roman"/>
          <w:color w:val="D4D4D4"/>
          <w:sz w:val="21"/>
          <w:szCs w:val="21"/>
          <w:lang w:val="en-GB" w:eastAsia="en-GB"/>
        </w:rPr>
        <w:t xml:space="preserve">  </w:t>
      </w:r>
      <w:proofErr w:type="spellStart"/>
      <w:r w:rsidRPr="003272E6">
        <w:rPr>
          <w:rFonts w:ascii="Consolas" w:eastAsia="Times New Roman" w:hAnsi="Consolas" w:cs="Times New Roman"/>
          <w:color w:val="C8C8C8"/>
          <w:sz w:val="21"/>
          <w:szCs w:val="21"/>
          <w:lang w:val="en-GB" w:eastAsia="en-GB"/>
        </w:rPr>
        <w:t>jsonURL</w:t>
      </w:r>
      <w:proofErr w:type="spellEnd"/>
      <w:r w:rsidRPr="003272E6">
        <w:rPr>
          <w:rFonts w:ascii="Consolas" w:eastAsia="Times New Roman" w:hAnsi="Consolas" w:cs="Times New Roman"/>
          <w:color w:val="D4D4D4"/>
          <w:sz w:val="21"/>
          <w:szCs w:val="21"/>
          <w:lang w:val="en-GB" w:eastAsia="en-GB"/>
        </w:rPr>
        <w:t xml:space="preserve">: </w:t>
      </w:r>
      <w:r w:rsidRPr="003272E6">
        <w:rPr>
          <w:rFonts w:ascii="Consolas" w:eastAsia="Times New Roman" w:hAnsi="Consolas" w:cs="Times New Roman"/>
          <w:color w:val="CE9178"/>
          <w:sz w:val="21"/>
          <w:szCs w:val="21"/>
          <w:lang w:val="en-GB" w:eastAsia="en-GB"/>
        </w:rPr>
        <w:t>"192.168.0.108"</w:t>
      </w:r>
    </w:p>
    <w:p w14:paraId="2D5420F6" w14:textId="77777777" w:rsidR="003272E6" w:rsidRPr="003272E6" w:rsidRDefault="003272E6" w:rsidP="003272E6">
      <w:pPr>
        <w:shd w:val="clear" w:color="auto" w:fill="1E1E1E"/>
        <w:spacing w:line="285" w:lineRule="atLeast"/>
        <w:rPr>
          <w:rFonts w:ascii="Consolas" w:eastAsia="Times New Roman" w:hAnsi="Consolas" w:cs="Times New Roman"/>
          <w:color w:val="CE9178"/>
          <w:sz w:val="21"/>
          <w:szCs w:val="21"/>
          <w:lang w:val="en-GB" w:eastAsia="en-GB"/>
        </w:rPr>
      </w:pPr>
      <w:r w:rsidRPr="003272E6">
        <w:rPr>
          <w:rFonts w:ascii="Consolas" w:eastAsia="Times New Roman" w:hAnsi="Consolas" w:cs="Times New Roman"/>
          <w:color w:val="D4D4D4"/>
          <w:sz w:val="21"/>
          <w:szCs w:val="21"/>
          <w:lang w:val="en-GB" w:eastAsia="en-GB"/>
        </w:rPr>
        <w:t xml:space="preserve">  </w:t>
      </w:r>
      <w:r w:rsidRPr="003272E6">
        <w:rPr>
          <w:rFonts w:ascii="Consolas" w:eastAsia="Times New Roman" w:hAnsi="Consolas" w:cs="Times New Roman"/>
          <w:color w:val="C8C8C8"/>
          <w:sz w:val="21"/>
          <w:szCs w:val="21"/>
          <w:lang w:val="en-GB" w:eastAsia="en-GB"/>
        </w:rPr>
        <w:t>state</w:t>
      </w:r>
      <w:r w:rsidRPr="003272E6">
        <w:rPr>
          <w:rFonts w:ascii="Consolas" w:eastAsia="Times New Roman" w:hAnsi="Consolas" w:cs="Times New Roman"/>
          <w:color w:val="D4D4D4"/>
          <w:sz w:val="21"/>
          <w:szCs w:val="21"/>
          <w:lang w:val="en-GB" w:eastAsia="en-GB"/>
        </w:rPr>
        <w:t xml:space="preserve">: </w:t>
      </w:r>
      <w:r w:rsidRPr="003272E6">
        <w:rPr>
          <w:rFonts w:ascii="Consolas" w:eastAsia="Times New Roman" w:hAnsi="Consolas" w:cs="Times New Roman"/>
          <w:color w:val="CE9178"/>
          <w:sz w:val="21"/>
          <w:szCs w:val="21"/>
          <w:lang w:val="en-GB" w:eastAsia="en-GB"/>
        </w:rPr>
        <w:t>"0"</w:t>
      </w:r>
    </w:p>
    <w:p w14:paraId="0F81430E"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D4D4D4"/>
          <w:sz w:val="21"/>
          <w:szCs w:val="21"/>
          <w:lang w:val="en-GB" w:eastAsia="en-GB"/>
        </w:rPr>
        <w:t>}</w:t>
      </w:r>
    </w:p>
    <w:p w14:paraId="6CF620B6" w14:textId="77777777" w:rsidR="003272E6" w:rsidRPr="003272E6" w:rsidRDefault="003272E6" w:rsidP="003272E6">
      <w:pPr>
        <w:rPr>
          <w:rFonts w:ascii="NewsGotT" w:hAnsi="NewsGotT"/>
          <w:szCs w:val="24"/>
          <w:lang w:val="en-GB"/>
        </w:rPr>
      </w:pPr>
    </w:p>
    <w:p w14:paraId="3951E1E6" w14:textId="77777777" w:rsidR="003272E6" w:rsidRPr="003272E6" w:rsidRDefault="003272E6" w:rsidP="003272E6">
      <w:pPr>
        <w:rPr>
          <w:rFonts w:ascii="NewsGotT" w:hAnsi="NewsGotT"/>
          <w:szCs w:val="24"/>
          <w:lang w:val="en-GB"/>
        </w:rPr>
      </w:pPr>
      <w:r w:rsidRPr="003272E6">
        <w:rPr>
          <w:rFonts w:ascii="NewsGotT" w:hAnsi="NewsGotT"/>
          <w:szCs w:val="24"/>
          <w:lang w:val="en-GB"/>
        </w:rPr>
        <w:t xml:space="preserve">An instance of the </w:t>
      </w:r>
      <w:proofErr w:type="gramStart"/>
      <w:r w:rsidRPr="003272E6">
        <w:rPr>
          <w:rFonts w:ascii="NewsGotT" w:hAnsi="NewsGotT"/>
          <w:szCs w:val="24"/>
          <w:lang w:val="en-GB"/>
        </w:rPr>
        <w:t>Preferences</w:t>
      </w:r>
      <w:proofErr w:type="gramEnd"/>
      <w:r w:rsidRPr="003272E6">
        <w:rPr>
          <w:rFonts w:ascii="NewsGotT" w:hAnsi="NewsGotT"/>
          <w:szCs w:val="24"/>
          <w:lang w:val="en-GB"/>
        </w:rPr>
        <w:t xml:space="preserve"> library must be initiated.</w:t>
      </w:r>
    </w:p>
    <w:p w14:paraId="15541118"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D4D4D4"/>
          <w:sz w:val="21"/>
          <w:szCs w:val="21"/>
          <w:lang w:val="en-GB" w:eastAsia="en-GB"/>
        </w:rPr>
        <w:t xml:space="preserve">Preferences </w:t>
      </w:r>
      <w:proofErr w:type="spellStart"/>
      <w:proofErr w:type="gramStart"/>
      <w:r w:rsidRPr="003272E6">
        <w:rPr>
          <w:rFonts w:ascii="Consolas" w:eastAsia="Times New Roman" w:hAnsi="Consolas" w:cs="Times New Roman"/>
          <w:color w:val="9CDCFE"/>
          <w:sz w:val="21"/>
          <w:szCs w:val="21"/>
          <w:lang w:val="en-GB" w:eastAsia="en-GB"/>
        </w:rPr>
        <w:t>preferences</w:t>
      </w:r>
      <w:proofErr w:type="spellEnd"/>
      <w:r w:rsidRPr="003272E6">
        <w:rPr>
          <w:rFonts w:ascii="Consolas" w:eastAsia="Times New Roman" w:hAnsi="Consolas" w:cs="Times New Roman"/>
          <w:color w:val="D4D4D4"/>
          <w:sz w:val="21"/>
          <w:szCs w:val="21"/>
          <w:lang w:val="en-GB" w:eastAsia="en-GB"/>
        </w:rPr>
        <w:t>;</w:t>
      </w:r>
      <w:proofErr w:type="gramEnd"/>
    </w:p>
    <w:p w14:paraId="552085B5" w14:textId="77777777" w:rsidR="003272E6" w:rsidRPr="003272E6" w:rsidRDefault="003272E6" w:rsidP="003272E6">
      <w:pPr>
        <w:rPr>
          <w:rFonts w:ascii="NewsGotT" w:hAnsi="NewsGotT"/>
          <w:szCs w:val="24"/>
          <w:lang w:val="en-GB"/>
        </w:rPr>
      </w:pPr>
    </w:p>
    <w:p w14:paraId="5BB64F3D" w14:textId="77777777" w:rsidR="003272E6" w:rsidRPr="003272E6" w:rsidRDefault="003272E6" w:rsidP="003272E6">
      <w:pPr>
        <w:rPr>
          <w:rFonts w:ascii="NewsGotT" w:hAnsi="NewsGotT"/>
          <w:szCs w:val="24"/>
          <w:lang w:val="en-GB"/>
        </w:rPr>
      </w:pPr>
      <w:r w:rsidRPr="003272E6">
        <w:rPr>
          <w:rFonts w:ascii="NewsGotT" w:hAnsi="NewsGotT"/>
          <w:szCs w:val="24"/>
          <w:lang w:val="en-GB"/>
        </w:rPr>
        <w:t xml:space="preserve">The </w:t>
      </w:r>
      <w:proofErr w:type="gramStart"/>
      <w:r w:rsidRPr="003272E6">
        <w:rPr>
          <w:rFonts w:ascii="NewsGotT" w:hAnsi="NewsGotT"/>
          <w:szCs w:val="24"/>
          <w:lang w:val="en-GB"/>
        </w:rPr>
        <w:t>begin(</w:t>
      </w:r>
      <w:proofErr w:type="gramEnd"/>
      <w:r w:rsidRPr="003272E6">
        <w:rPr>
          <w:rFonts w:ascii="NewsGotT" w:hAnsi="NewsGotT"/>
          <w:szCs w:val="24"/>
          <w:lang w:val="en-GB"/>
        </w:rPr>
        <w:t>) method opens a “storage space” with a defined namespace. The false argument will be used for the read/write mode.</w:t>
      </w:r>
    </w:p>
    <w:p w14:paraId="7C0AB2DE"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D4D4D4"/>
          <w:sz w:val="21"/>
          <w:szCs w:val="21"/>
          <w:lang w:val="en-GB" w:eastAsia="en-GB"/>
        </w:rPr>
        <w:t xml:space="preserve">  </w:t>
      </w:r>
      <w:proofErr w:type="spellStart"/>
      <w:proofErr w:type="gramStart"/>
      <w:r w:rsidRPr="003272E6">
        <w:rPr>
          <w:rFonts w:ascii="Consolas" w:eastAsia="Times New Roman" w:hAnsi="Consolas" w:cs="Times New Roman"/>
          <w:color w:val="9CDCFE"/>
          <w:sz w:val="21"/>
          <w:szCs w:val="21"/>
          <w:lang w:val="en-GB" w:eastAsia="en-GB"/>
        </w:rPr>
        <w:t>preferences</w:t>
      </w:r>
      <w:r w:rsidRPr="003272E6">
        <w:rPr>
          <w:rFonts w:ascii="Consolas" w:eastAsia="Times New Roman" w:hAnsi="Consolas" w:cs="Times New Roman"/>
          <w:color w:val="D4D4D4"/>
          <w:sz w:val="21"/>
          <w:szCs w:val="21"/>
          <w:lang w:val="en-GB" w:eastAsia="en-GB"/>
        </w:rPr>
        <w:t>.</w:t>
      </w:r>
      <w:r w:rsidRPr="003272E6">
        <w:rPr>
          <w:rFonts w:ascii="Consolas" w:eastAsia="Times New Roman" w:hAnsi="Consolas" w:cs="Times New Roman"/>
          <w:color w:val="DCDCAA"/>
          <w:sz w:val="21"/>
          <w:szCs w:val="21"/>
          <w:lang w:val="en-GB" w:eastAsia="en-GB"/>
        </w:rPr>
        <w:t>begin</w:t>
      </w:r>
      <w:proofErr w:type="spellEnd"/>
      <w:proofErr w:type="gramEnd"/>
      <w:r w:rsidRPr="003272E6">
        <w:rPr>
          <w:rFonts w:ascii="Consolas" w:eastAsia="Times New Roman" w:hAnsi="Consolas" w:cs="Times New Roman"/>
          <w:color w:val="D4D4D4"/>
          <w:sz w:val="21"/>
          <w:szCs w:val="21"/>
          <w:lang w:val="en-GB" w:eastAsia="en-GB"/>
        </w:rPr>
        <w:t>(</w:t>
      </w:r>
      <w:r w:rsidRPr="003272E6">
        <w:rPr>
          <w:rFonts w:ascii="Consolas" w:eastAsia="Times New Roman" w:hAnsi="Consolas" w:cs="Times New Roman"/>
          <w:color w:val="CE9178"/>
          <w:sz w:val="21"/>
          <w:szCs w:val="21"/>
          <w:lang w:val="en-GB" w:eastAsia="en-GB"/>
        </w:rPr>
        <w:t>"credentials"</w:t>
      </w:r>
      <w:r w:rsidRPr="003272E6">
        <w:rPr>
          <w:rFonts w:ascii="Consolas" w:eastAsia="Times New Roman" w:hAnsi="Consolas" w:cs="Times New Roman"/>
          <w:color w:val="D4D4D4"/>
          <w:sz w:val="21"/>
          <w:szCs w:val="21"/>
          <w:lang w:val="en-GB" w:eastAsia="en-GB"/>
        </w:rPr>
        <w:t xml:space="preserve">, </w:t>
      </w:r>
      <w:r w:rsidRPr="003272E6">
        <w:rPr>
          <w:rFonts w:ascii="Consolas" w:eastAsia="Times New Roman" w:hAnsi="Consolas" w:cs="Times New Roman"/>
          <w:color w:val="569CD6"/>
          <w:sz w:val="21"/>
          <w:szCs w:val="21"/>
          <w:lang w:val="en-GB" w:eastAsia="en-GB"/>
        </w:rPr>
        <w:t>false</w:t>
      </w:r>
      <w:r w:rsidRPr="003272E6">
        <w:rPr>
          <w:rFonts w:ascii="Consolas" w:eastAsia="Times New Roman" w:hAnsi="Consolas" w:cs="Times New Roman"/>
          <w:color w:val="D4D4D4"/>
          <w:sz w:val="21"/>
          <w:szCs w:val="21"/>
          <w:lang w:val="en-GB" w:eastAsia="en-GB"/>
        </w:rPr>
        <w:t>);</w:t>
      </w:r>
    </w:p>
    <w:p w14:paraId="417CFB70" w14:textId="77777777" w:rsidR="003272E6" w:rsidRPr="003272E6" w:rsidRDefault="003272E6" w:rsidP="003272E6">
      <w:pPr>
        <w:rPr>
          <w:rFonts w:ascii="NewsGotT" w:hAnsi="NewsGotT"/>
          <w:szCs w:val="24"/>
          <w:lang w:val="en-GB"/>
        </w:rPr>
      </w:pPr>
    </w:p>
    <w:p w14:paraId="72C6DD36" w14:textId="77777777" w:rsidR="003272E6" w:rsidRPr="003272E6" w:rsidRDefault="003272E6" w:rsidP="003272E6">
      <w:pPr>
        <w:rPr>
          <w:rFonts w:ascii="NewsGotT" w:hAnsi="NewsGotT"/>
          <w:szCs w:val="24"/>
          <w:lang w:val="en-GB"/>
        </w:rPr>
      </w:pPr>
      <w:r w:rsidRPr="003272E6">
        <w:rPr>
          <w:rFonts w:ascii="NewsGotT" w:hAnsi="NewsGotT"/>
          <w:szCs w:val="24"/>
          <w:lang w:val="en-GB"/>
        </w:rPr>
        <w:t xml:space="preserve">Then, a key called </w:t>
      </w:r>
      <w:proofErr w:type="spellStart"/>
      <w:r w:rsidRPr="003272E6">
        <w:rPr>
          <w:rFonts w:ascii="NewsGotT" w:hAnsi="NewsGotT"/>
          <w:szCs w:val="24"/>
          <w:lang w:val="en-GB"/>
        </w:rPr>
        <w:t>ssid</w:t>
      </w:r>
      <w:proofErr w:type="spellEnd"/>
      <w:r w:rsidRPr="003272E6">
        <w:rPr>
          <w:rFonts w:ascii="NewsGotT" w:hAnsi="NewsGotT"/>
          <w:szCs w:val="24"/>
          <w:lang w:val="en-GB"/>
        </w:rPr>
        <w:t xml:space="preserve"> is created that saves the SSID value (</w:t>
      </w:r>
      <w:proofErr w:type="spellStart"/>
      <w:r w:rsidRPr="003272E6">
        <w:rPr>
          <w:rFonts w:ascii="NewsGotT" w:hAnsi="NewsGotT"/>
          <w:szCs w:val="24"/>
          <w:lang w:val="en-GB"/>
        </w:rPr>
        <w:t>ssid</w:t>
      </w:r>
      <w:proofErr w:type="spellEnd"/>
      <w:r w:rsidRPr="003272E6">
        <w:rPr>
          <w:rFonts w:ascii="NewsGotT" w:hAnsi="NewsGotT"/>
          <w:szCs w:val="24"/>
          <w:lang w:val="en-GB"/>
        </w:rPr>
        <w:t xml:space="preserve"> variable) – using the </w:t>
      </w:r>
      <w:proofErr w:type="spellStart"/>
      <w:proofErr w:type="gramStart"/>
      <w:r w:rsidRPr="003272E6">
        <w:rPr>
          <w:rFonts w:ascii="NewsGotT" w:hAnsi="NewsGotT"/>
          <w:szCs w:val="24"/>
          <w:lang w:val="en-GB"/>
        </w:rPr>
        <w:t>putString</w:t>
      </w:r>
      <w:proofErr w:type="spellEnd"/>
      <w:r w:rsidRPr="003272E6">
        <w:rPr>
          <w:rFonts w:ascii="NewsGotT" w:hAnsi="NewsGotT"/>
          <w:szCs w:val="24"/>
          <w:lang w:val="en-GB"/>
        </w:rPr>
        <w:t>(</w:t>
      </w:r>
      <w:proofErr w:type="gramEnd"/>
      <w:r w:rsidRPr="003272E6">
        <w:rPr>
          <w:rFonts w:ascii="NewsGotT" w:hAnsi="NewsGotT"/>
          <w:szCs w:val="24"/>
          <w:lang w:val="en-GB"/>
        </w:rPr>
        <w:t>) method.</w:t>
      </w:r>
    </w:p>
    <w:p w14:paraId="5221658A"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D4D4D4"/>
          <w:sz w:val="21"/>
          <w:szCs w:val="21"/>
          <w:lang w:val="en-GB" w:eastAsia="en-GB"/>
        </w:rPr>
        <w:t xml:space="preserve">      </w:t>
      </w:r>
      <w:proofErr w:type="spellStart"/>
      <w:proofErr w:type="gramStart"/>
      <w:r w:rsidRPr="003272E6">
        <w:rPr>
          <w:rFonts w:ascii="Consolas" w:eastAsia="Times New Roman" w:hAnsi="Consolas" w:cs="Times New Roman"/>
          <w:color w:val="9CDCFE"/>
          <w:sz w:val="21"/>
          <w:szCs w:val="21"/>
          <w:lang w:val="en-GB" w:eastAsia="en-GB"/>
        </w:rPr>
        <w:t>preferences</w:t>
      </w:r>
      <w:r w:rsidRPr="003272E6">
        <w:rPr>
          <w:rFonts w:ascii="Consolas" w:eastAsia="Times New Roman" w:hAnsi="Consolas" w:cs="Times New Roman"/>
          <w:color w:val="D4D4D4"/>
          <w:sz w:val="21"/>
          <w:szCs w:val="21"/>
          <w:lang w:val="en-GB" w:eastAsia="en-GB"/>
        </w:rPr>
        <w:t>.</w:t>
      </w:r>
      <w:r w:rsidRPr="003272E6">
        <w:rPr>
          <w:rFonts w:ascii="Consolas" w:eastAsia="Times New Roman" w:hAnsi="Consolas" w:cs="Times New Roman"/>
          <w:color w:val="DCDCAA"/>
          <w:sz w:val="21"/>
          <w:szCs w:val="21"/>
          <w:lang w:val="en-GB" w:eastAsia="en-GB"/>
        </w:rPr>
        <w:t>putString</w:t>
      </w:r>
      <w:proofErr w:type="spellEnd"/>
      <w:proofErr w:type="gramEnd"/>
      <w:r w:rsidRPr="003272E6">
        <w:rPr>
          <w:rFonts w:ascii="Consolas" w:eastAsia="Times New Roman" w:hAnsi="Consolas" w:cs="Times New Roman"/>
          <w:color w:val="D4D4D4"/>
          <w:sz w:val="21"/>
          <w:szCs w:val="21"/>
          <w:lang w:val="en-GB" w:eastAsia="en-GB"/>
        </w:rPr>
        <w:t>(</w:t>
      </w:r>
      <w:r w:rsidRPr="003272E6">
        <w:rPr>
          <w:rFonts w:ascii="Consolas" w:eastAsia="Times New Roman" w:hAnsi="Consolas" w:cs="Times New Roman"/>
          <w:color w:val="CE9178"/>
          <w:sz w:val="21"/>
          <w:szCs w:val="21"/>
          <w:lang w:val="en-GB" w:eastAsia="en-GB"/>
        </w:rPr>
        <w:t>"</w:t>
      </w:r>
      <w:proofErr w:type="spellStart"/>
      <w:r w:rsidRPr="003272E6">
        <w:rPr>
          <w:rFonts w:ascii="Consolas" w:eastAsia="Times New Roman" w:hAnsi="Consolas" w:cs="Times New Roman"/>
          <w:color w:val="CE9178"/>
          <w:sz w:val="21"/>
          <w:szCs w:val="21"/>
          <w:lang w:val="en-GB" w:eastAsia="en-GB"/>
        </w:rPr>
        <w:t>ssid</w:t>
      </w:r>
      <w:proofErr w:type="spellEnd"/>
      <w:r w:rsidRPr="003272E6">
        <w:rPr>
          <w:rFonts w:ascii="Consolas" w:eastAsia="Times New Roman" w:hAnsi="Consolas" w:cs="Times New Roman"/>
          <w:color w:val="CE9178"/>
          <w:sz w:val="21"/>
          <w:szCs w:val="21"/>
          <w:lang w:val="en-GB" w:eastAsia="en-GB"/>
        </w:rPr>
        <w:t>"</w:t>
      </w:r>
      <w:r w:rsidRPr="003272E6">
        <w:rPr>
          <w:rFonts w:ascii="Consolas" w:eastAsia="Times New Roman" w:hAnsi="Consolas" w:cs="Times New Roman"/>
          <w:color w:val="D4D4D4"/>
          <w:sz w:val="21"/>
          <w:szCs w:val="21"/>
          <w:lang w:val="en-GB" w:eastAsia="en-GB"/>
        </w:rPr>
        <w:t xml:space="preserve">, </w:t>
      </w:r>
      <w:proofErr w:type="spellStart"/>
      <w:r w:rsidRPr="003272E6">
        <w:rPr>
          <w:rFonts w:ascii="Consolas" w:eastAsia="Times New Roman" w:hAnsi="Consolas" w:cs="Times New Roman"/>
          <w:color w:val="9CDCFE"/>
          <w:sz w:val="21"/>
          <w:szCs w:val="21"/>
          <w:lang w:val="en-GB" w:eastAsia="en-GB"/>
        </w:rPr>
        <w:t>inputMessage</w:t>
      </w:r>
      <w:r w:rsidRPr="003272E6">
        <w:rPr>
          <w:rFonts w:ascii="Consolas" w:eastAsia="Times New Roman" w:hAnsi="Consolas" w:cs="Times New Roman"/>
          <w:color w:val="D4D4D4"/>
          <w:sz w:val="21"/>
          <w:szCs w:val="21"/>
          <w:lang w:val="en-GB" w:eastAsia="en-GB"/>
        </w:rPr>
        <w:t>.</w:t>
      </w:r>
      <w:r w:rsidRPr="003272E6">
        <w:rPr>
          <w:rFonts w:ascii="Consolas" w:eastAsia="Times New Roman" w:hAnsi="Consolas" w:cs="Times New Roman"/>
          <w:color w:val="DCDCAA"/>
          <w:sz w:val="21"/>
          <w:szCs w:val="21"/>
          <w:lang w:val="en-GB" w:eastAsia="en-GB"/>
        </w:rPr>
        <w:t>c_str</w:t>
      </w:r>
      <w:proofErr w:type="spellEnd"/>
      <w:r w:rsidRPr="003272E6">
        <w:rPr>
          <w:rFonts w:ascii="Consolas" w:eastAsia="Times New Roman" w:hAnsi="Consolas" w:cs="Times New Roman"/>
          <w:color w:val="D4D4D4"/>
          <w:sz w:val="21"/>
          <w:szCs w:val="21"/>
          <w:lang w:val="en-GB" w:eastAsia="en-GB"/>
        </w:rPr>
        <w:t>());</w:t>
      </w:r>
    </w:p>
    <w:p w14:paraId="664141F6" w14:textId="77777777" w:rsidR="003272E6" w:rsidRPr="003272E6" w:rsidRDefault="003272E6" w:rsidP="003272E6">
      <w:pPr>
        <w:rPr>
          <w:rFonts w:ascii="NewsGotT" w:hAnsi="NewsGotT"/>
          <w:szCs w:val="24"/>
          <w:lang w:val="en-GB"/>
        </w:rPr>
      </w:pPr>
    </w:p>
    <w:p w14:paraId="708C6A9B" w14:textId="77777777" w:rsidR="003272E6" w:rsidRPr="003272E6" w:rsidRDefault="003272E6" w:rsidP="003272E6">
      <w:pPr>
        <w:rPr>
          <w:rFonts w:ascii="NewsGotT" w:hAnsi="NewsGotT"/>
          <w:szCs w:val="24"/>
          <w:lang w:val="en-GB"/>
        </w:rPr>
      </w:pPr>
      <w:r w:rsidRPr="003272E6">
        <w:rPr>
          <w:rFonts w:ascii="NewsGotT" w:hAnsi="NewsGotT"/>
          <w:szCs w:val="24"/>
          <w:lang w:val="en-GB"/>
        </w:rPr>
        <w:t xml:space="preserve">The </w:t>
      </w:r>
      <w:proofErr w:type="spellStart"/>
      <w:proofErr w:type="gramStart"/>
      <w:r w:rsidRPr="003272E6">
        <w:rPr>
          <w:rFonts w:ascii="NewsGotT" w:hAnsi="NewsGotT"/>
          <w:szCs w:val="24"/>
          <w:lang w:val="en-GB"/>
        </w:rPr>
        <w:t>getString</w:t>
      </w:r>
      <w:proofErr w:type="spellEnd"/>
      <w:r w:rsidRPr="003272E6">
        <w:rPr>
          <w:rFonts w:ascii="NewsGotT" w:hAnsi="NewsGotT"/>
          <w:szCs w:val="24"/>
          <w:lang w:val="en-GB"/>
        </w:rPr>
        <w:t>(</w:t>
      </w:r>
      <w:proofErr w:type="gramEnd"/>
      <w:r w:rsidRPr="003272E6">
        <w:rPr>
          <w:rFonts w:ascii="NewsGotT" w:hAnsi="NewsGotT"/>
          <w:szCs w:val="24"/>
          <w:lang w:val="en-GB"/>
        </w:rPr>
        <w:t>) method is used for obtaining the SSID. The first argument is the key name used to save the variables.</w:t>
      </w:r>
    </w:p>
    <w:p w14:paraId="55E2C042"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D4D4D4"/>
          <w:sz w:val="21"/>
          <w:szCs w:val="21"/>
          <w:lang w:val="en-GB" w:eastAsia="en-GB"/>
        </w:rPr>
        <w:t xml:space="preserve">  </w:t>
      </w:r>
      <w:proofErr w:type="spellStart"/>
      <w:r w:rsidRPr="003272E6">
        <w:rPr>
          <w:rFonts w:ascii="Consolas" w:eastAsia="Times New Roman" w:hAnsi="Consolas" w:cs="Times New Roman"/>
          <w:color w:val="9CDCFE"/>
          <w:sz w:val="21"/>
          <w:szCs w:val="21"/>
          <w:lang w:val="en-GB" w:eastAsia="en-GB"/>
        </w:rPr>
        <w:t>ssid</w:t>
      </w:r>
      <w:proofErr w:type="spellEnd"/>
      <w:r w:rsidRPr="003272E6">
        <w:rPr>
          <w:rFonts w:ascii="Consolas" w:eastAsia="Times New Roman" w:hAnsi="Consolas" w:cs="Times New Roman"/>
          <w:color w:val="D4D4D4"/>
          <w:sz w:val="21"/>
          <w:szCs w:val="21"/>
          <w:lang w:val="en-GB" w:eastAsia="en-GB"/>
        </w:rPr>
        <w:t xml:space="preserve"> = </w:t>
      </w:r>
      <w:proofErr w:type="spellStart"/>
      <w:proofErr w:type="gramStart"/>
      <w:r w:rsidRPr="003272E6">
        <w:rPr>
          <w:rFonts w:ascii="Consolas" w:eastAsia="Times New Roman" w:hAnsi="Consolas" w:cs="Times New Roman"/>
          <w:color w:val="9CDCFE"/>
          <w:sz w:val="21"/>
          <w:szCs w:val="21"/>
          <w:lang w:val="en-GB" w:eastAsia="en-GB"/>
        </w:rPr>
        <w:t>preferences</w:t>
      </w:r>
      <w:r w:rsidRPr="003272E6">
        <w:rPr>
          <w:rFonts w:ascii="Consolas" w:eastAsia="Times New Roman" w:hAnsi="Consolas" w:cs="Times New Roman"/>
          <w:color w:val="D4D4D4"/>
          <w:sz w:val="21"/>
          <w:szCs w:val="21"/>
          <w:lang w:val="en-GB" w:eastAsia="en-GB"/>
        </w:rPr>
        <w:t>.</w:t>
      </w:r>
      <w:r w:rsidRPr="003272E6">
        <w:rPr>
          <w:rFonts w:ascii="Consolas" w:eastAsia="Times New Roman" w:hAnsi="Consolas" w:cs="Times New Roman"/>
          <w:color w:val="DCDCAA"/>
          <w:sz w:val="21"/>
          <w:szCs w:val="21"/>
          <w:lang w:val="en-GB" w:eastAsia="en-GB"/>
        </w:rPr>
        <w:t>getString</w:t>
      </w:r>
      <w:proofErr w:type="spellEnd"/>
      <w:proofErr w:type="gramEnd"/>
      <w:r w:rsidRPr="003272E6">
        <w:rPr>
          <w:rFonts w:ascii="Consolas" w:eastAsia="Times New Roman" w:hAnsi="Consolas" w:cs="Times New Roman"/>
          <w:color w:val="D4D4D4"/>
          <w:sz w:val="21"/>
          <w:szCs w:val="21"/>
          <w:lang w:val="en-GB" w:eastAsia="en-GB"/>
        </w:rPr>
        <w:t>(</w:t>
      </w:r>
      <w:r w:rsidRPr="003272E6">
        <w:rPr>
          <w:rFonts w:ascii="Consolas" w:eastAsia="Times New Roman" w:hAnsi="Consolas" w:cs="Times New Roman"/>
          <w:color w:val="CE9178"/>
          <w:sz w:val="21"/>
          <w:szCs w:val="21"/>
          <w:lang w:val="en-GB" w:eastAsia="en-GB"/>
        </w:rPr>
        <w:t>"</w:t>
      </w:r>
      <w:proofErr w:type="spellStart"/>
      <w:r w:rsidRPr="003272E6">
        <w:rPr>
          <w:rFonts w:ascii="Consolas" w:eastAsia="Times New Roman" w:hAnsi="Consolas" w:cs="Times New Roman"/>
          <w:color w:val="CE9178"/>
          <w:sz w:val="21"/>
          <w:szCs w:val="21"/>
          <w:lang w:val="en-GB" w:eastAsia="en-GB"/>
        </w:rPr>
        <w:t>ssid</w:t>
      </w:r>
      <w:proofErr w:type="spellEnd"/>
      <w:r w:rsidRPr="003272E6">
        <w:rPr>
          <w:rFonts w:ascii="Consolas" w:eastAsia="Times New Roman" w:hAnsi="Consolas" w:cs="Times New Roman"/>
          <w:color w:val="CE9178"/>
          <w:sz w:val="21"/>
          <w:szCs w:val="21"/>
          <w:lang w:val="en-GB" w:eastAsia="en-GB"/>
        </w:rPr>
        <w:t>"</w:t>
      </w:r>
      <w:r w:rsidRPr="003272E6">
        <w:rPr>
          <w:rFonts w:ascii="Consolas" w:eastAsia="Times New Roman" w:hAnsi="Consolas" w:cs="Times New Roman"/>
          <w:color w:val="D4D4D4"/>
          <w:sz w:val="21"/>
          <w:szCs w:val="21"/>
          <w:lang w:val="en-GB" w:eastAsia="en-GB"/>
        </w:rPr>
        <w:t xml:space="preserve">, </w:t>
      </w:r>
      <w:r w:rsidRPr="003272E6">
        <w:rPr>
          <w:rFonts w:ascii="Consolas" w:eastAsia="Times New Roman" w:hAnsi="Consolas" w:cs="Times New Roman"/>
          <w:color w:val="CE9178"/>
          <w:sz w:val="21"/>
          <w:szCs w:val="21"/>
          <w:lang w:val="en-GB" w:eastAsia="en-GB"/>
        </w:rPr>
        <w:t>""</w:t>
      </w:r>
      <w:r w:rsidRPr="003272E6">
        <w:rPr>
          <w:rFonts w:ascii="Consolas" w:eastAsia="Times New Roman" w:hAnsi="Consolas" w:cs="Times New Roman"/>
          <w:color w:val="D4D4D4"/>
          <w:sz w:val="21"/>
          <w:szCs w:val="21"/>
          <w:lang w:val="en-GB" w:eastAsia="en-GB"/>
        </w:rPr>
        <w:t>);</w:t>
      </w:r>
    </w:p>
    <w:p w14:paraId="76F678DE" w14:textId="77777777" w:rsidR="003272E6" w:rsidRPr="003272E6" w:rsidRDefault="003272E6" w:rsidP="003272E6">
      <w:pPr>
        <w:rPr>
          <w:rFonts w:ascii="NewsGotT" w:hAnsi="NewsGotT"/>
          <w:szCs w:val="24"/>
          <w:lang w:val="en-GB"/>
        </w:rPr>
      </w:pPr>
    </w:p>
    <w:p w14:paraId="6887D522" w14:textId="77777777" w:rsidR="003272E6" w:rsidRPr="003272E6" w:rsidRDefault="003272E6" w:rsidP="003272E6">
      <w:pPr>
        <w:rPr>
          <w:rFonts w:ascii="NewsGotT" w:hAnsi="NewsGotT"/>
          <w:szCs w:val="24"/>
          <w:lang w:val="en-GB"/>
        </w:rPr>
      </w:pPr>
      <w:r w:rsidRPr="003272E6">
        <w:rPr>
          <w:rFonts w:ascii="NewsGotT" w:hAnsi="NewsGotT"/>
          <w:szCs w:val="24"/>
          <w:lang w:val="en-GB"/>
        </w:rPr>
        <w:t xml:space="preserve">The </w:t>
      </w:r>
      <w:proofErr w:type="gramStart"/>
      <w:r w:rsidRPr="003272E6">
        <w:rPr>
          <w:rFonts w:ascii="NewsGotT" w:hAnsi="NewsGotT"/>
          <w:szCs w:val="24"/>
          <w:lang w:val="en-GB"/>
        </w:rPr>
        <w:t>end(</w:t>
      </w:r>
      <w:proofErr w:type="gramEnd"/>
      <w:r w:rsidRPr="003272E6">
        <w:rPr>
          <w:rFonts w:ascii="NewsGotT" w:hAnsi="NewsGotT"/>
          <w:szCs w:val="24"/>
          <w:lang w:val="en-GB"/>
        </w:rPr>
        <w:t>) method is used to close preferences.</w:t>
      </w:r>
    </w:p>
    <w:p w14:paraId="3E085630" w14:textId="77777777" w:rsidR="003272E6" w:rsidRPr="00B32396" w:rsidRDefault="003272E6" w:rsidP="003272E6">
      <w:pPr>
        <w:shd w:val="clear" w:color="auto" w:fill="1E1E1E"/>
        <w:spacing w:line="285" w:lineRule="atLeast"/>
        <w:rPr>
          <w:rFonts w:ascii="Consolas" w:eastAsia="Times New Roman" w:hAnsi="Consolas" w:cs="Times New Roman"/>
          <w:color w:val="D4D4D4"/>
          <w:sz w:val="21"/>
          <w:szCs w:val="21"/>
          <w:lang w:eastAsia="en-GB"/>
        </w:rPr>
      </w:pPr>
      <w:r w:rsidRPr="003272E6">
        <w:rPr>
          <w:rFonts w:ascii="Consolas" w:eastAsia="Times New Roman" w:hAnsi="Consolas" w:cs="Times New Roman"/>
          <w:color w:val="D4D4D4"/>
          <w:sz w:val="21"/>
          <w:szCs w:val="21"/>
          <w:lang w:val="en-GB" w:eastAsia="en-GB"/>
        </w:rPr>
        <w:t xml:space="preserve">      </w:t>
      </w:r>
      <w:proofErr w:type="spellStart"/>
      <w:proofErr w:type="gramStart"/>
      <w:r w:rsidRPr="00B32396">
        <w:rPr>
          <w:rFonts w:ascii="Consolas" w:eastAsia="Times New Roman" w:hAnsi="Consolas" w:cs="Times New Roman"/>
          <w:color w:val="9CDCFE"/>
          <w:sz w:val="21"/>
          <w:szCs w:val="21"/>
          <w:lang w:eastAsia="en-GB"/>
        </w:rPr>
        <w:t>preferences</w:t>
      </w:r>
      <w:r w:rsidRPr="00B32396">
        <w:rPr>
          <w:rFonts w:ascii="Consolas" w:eastAsia="Times New Roman" w:hAnsi="Consolas" w:cs="Times New Roman"/>
          <w:color w:val="D4D4D4"/>
          <w:sz w:val="21"/>
          <w:szCs w:val="21"/>
          <w:lang w:eastAsia="en-GB"/>
        </w:rPr>
        <w:t>.</w:t>
      </w:r>
      <w:r w:rsidRPr="00B32396">
        <w:rPr>
          <w:rFonts w:ascii="Consolas" w:eastAsia="Times New Roman" w:hAnsi="Consolas" w:cs="Times New Roman"/>
          <w:color w:val="DCDCAA"/>
          <w:sz w:val="21"/>
          <w:szCs w:val="21"/>
          <w:lang w:eastAsia="en-GB"/>
        </w:rPr>
        <w:t>end</w:t>
      </w:r>
      <w:proofErr w:type="spellEnd"/>
      <w:r w:rsidRPr="00B32396">
        <w:rPr>
          <w:rFonts w:ascii="Consolas" w:eastAsia="Times New Roman" w:hAnsi="Consolas" w:cs="Times New Roman"/>
          <w:color w:val="D4D4D4"/>
          <w:sz w:val="21"/>
          <w:szCs w:val="21"/>
          <w:lang w:eastAsia="en-GB"/>
        </w:rPr>
        <w:t>(</w:t>
      </w:r>
      <w:proofErr w:type="gramEnd"/>
      <w:r w:rsidRPr="00B32396">
        <w:rPr>
          <w:rFonts w:ascii="Consolas" w:eastAsia="Times New Roman" w:hAnsi="Consolas" w:cs="Times New Roman"/>
          <w:color w:val="D4D4D4"/>
          <w:sz w:val="21"/>
          <w:szCs w:val="21"/>
          <w:lang w:eastAsia="en-GB"/>
        </w:rPr>
        <w:t>);</w:t>
      </w:r>
    </w:p>
    <w:p w14:paraId="60DF4B4C" w14:textId="77777777" w:rsidR="003272E6" w:rsidRDefault="003272E6" w:rsidP="003272E6">
      <w:pPr>
        <w:rPr>
          <w:rFonts w:ascii="NewsGotT" w:hAnsi="NewsGotT"/>
          <w:szCs w:val="24"/>
        </w:rPr>
      </w:pPr>
    </w:p>
    <w:p w14:paraId="715896F8" w14:textId="22CB4381" w:rsidR="003272E6" w:rsidRPr="00F55F64" w:rsidRDefault="003272E6" w:rsidP="003272E6">
      <w:pPr>
        <w:pStyle w:val="PargrafodaLista"/>
        <w:widowControl/>
        <w:numPr>
          <w:ilvl w:val="0"/>
          <w:numId w:val="33"/>
        </w:numPr>
        <w:autoSpaceDE/>
        <w:autoSpaceDN/>
        <w:spacing w:before="0" w:after="160"/>
        <w:contextualSpacing/>
        <w:rPr>
          <w:rFonts w:ascii="NewsGotT" w:hAnsi="NewsGotT"/>
          <w:szCs w:val="24"/>
        </w:rPr>
      </w:pPr>
      <w:proofErr w:type="spellStart"/>
      <w:r w:rsidRPr="00F55F64">
        <w:rPr>
          <w:rFonts w:ascii="NewsGotT" w:hAnsi="NewsGotT"/>
          <w:szCs w:val="24"/>
        </w:rPr>
        <w:lastRenderedPageBreak/>
        <w:t>FreeRTOS</w:t>
      </w:r>
      <w:proofErr w:type="spellEnd"/>
      <w:r w:rsidRPr="00F55F64">
        <w:rPr>
          <w:rFonts w:ascii="NewsGotT" w:hAnsi="NewsGotT"/>
          <w:szCs w:val="24"/>
        </w:rPr>
        <w:t xml:space="preserve"> </w:t>
      </w:r>
      <w:proofErr w:type="spellStart"/>
      <w:r w:rsidRPr="00F55F64">
        <w:rPr>
          <w:rFonts w:ascii="NewsGotT" w:hAnsi="NewsGotT"/>
          <w:szCs w:val="24"/>
        </w:rPr>
        <w:t>Queues</w:t>
      </w:r>
      <w:proofErr w:type="spellEnd"/>
      <w:r w:rsidR="00883E81">
        <w:rPr>
          <w:rStyle w:val="Refdenotaderodap"/>
          <w:rFonts w:ascii="NewsGotT" w:hAnsi="NewsGotT"/>
          <w:szCs w:val="24"/>
        </w:rPr>
        <w:footnoteReference w:id="16"/>
      </w:r>
    </w:p>
    <w:p w14:paraId="6EA4ABAA" w14:textId="77777777" w:rsidR="003272E6" w:rsidRPr="003272E6" w:rsidRDefault="003272E6" w:rsidP="003272E6">
      <w:pPr>
        <w:rPr>
          <w:rFonts w:ascii="NewsGotT" w:hAnsi="NewsGotT"/>
          <w:szCs w:val="24"/>
          <w:lang w:val="en-GB"/>
        </w:rPr>
      </w:pPr>
      <w:r w:rsidRPr="003272E6">
        <w:rPr>
          <w:rFonts w:ascii="NewsGotT" w:hAnsi="NewsGotT"/>
          <w:szCs w:val="24"/>
          <w:lang w:val="en-GB"/>
        </w:rPr>
        <w:t>For inter-task communication, queues provide a safe way to send messages from one task to another.</w:t>
      </w:r>
    </w:p>
    <w:p w14:paraId="347169B4" w14:textId="77777777" w:rsidR="003272E6" w:rsidRPr="003272E6" w:rsidRDefault="003272E6" w:rsidP="003272E6">
      <w:pPr>
        <w:rPr>
          <w:rFonts w:ascii="NewsGotT" w:hAnsi="NewsGotT"/>
          <w:szCs w:val="24"/>
          <w:lang w:val="en-GB"/>
        </w:rPr>
      </w:pPr>
      <w:r w:rsidRPr="003272E6">
        <w:rPr>
          <w:rFonts w:ascii="NewsGotT" w:hAnsi="NewsGotT"/>
          <w:szCs w:val="24"/>
          <w:lang w:val="en-GB"/>
        </w:rPr>
        <w:t>Inserting pointers to data as elements of the queue is possible, which is helpful since the messages to exchange are big.</w:t>
      </w:r>
      <w:r w:rsidRPr="003272E6">
        <w:rPr>
          <w:lang w:val="en-GB"/>
        </w:rPr>
        <w:t xml:space="preserve"> </w:t>
      </w:r>
      <w:r w:rsidRPr="003272E6">
        <w:rPr>
          <w:rFonts w:ascii="NewsGotT" w:hAnsi="NewsGotT"/>
          <w:szCs w:val="24"/>
          <w:lang w:val="en-GB"/>
        </w:rPr>
        <w:t>Since the pointer is copied to the queue, not the message itself, it is unnecessary to ensure it does not change. In this scenario, elements will be overwritten and consumed from a queue.</w:t>
      </w:r>
    </w:p>
    <w:p w14:paraId="7DF0DE14" w14:textId="3029C714" w:rsidR="003272E6" w:rsidRPr="003272E6" w:rsidRDefault="003272E6" w:rsidP="003272E6">
      <w:pPr>
        <w:rPr>
          <w:rFonts w:ascii="NewsGotT" w:hAnsi="NewsGotT"/>
          <w:szCs w:val="24"/>
          <w:lang w:val="en-GB"/>
        </w:rPr>
      </w:pPr>
      <w:r w:rsidRPr="003272E6">
        <w:rPr>
          <w:rFonts w:ascii="NewsGotT" w:hAnsi="NewsGotT"/>
          <w:szCs w:val="24"/>
          <w:lang w:val="en-GB"/>
        </w:rPr>
        <w:t xml:space="preserve">Initially, it is necessary to declare a global variable </w:t>
      </w:r>
      <w:proofErr w:type="spellStart"/>
      <w:r w:rsidRPr="003272E6">
        <w:rPr>
          <w:rFonts w:ascii="NewsGotT" w:hAnsi="NewsGotT"/>
          <w:szCs w:val="24"/>
          <w:lang w:val="en-GB"/>
        </w:rPr>
        <w:t>QueueHandle_t</w:t>
      </w:r>
      <w:proofErr w:type="spellEnd"/>
      <w:r w:rsidRPr="003272E6">
        <w:rPr>
          <w:rFonts w:ascii="NewsGotT" w:hAnsi="NewsGotT"/>
          <w:szCs w:val="24"/>
          <w:lang w:val="en-GB"/>
        </w:rPr>
        <w:t xml:space="preserve">, the type to reference a </w:t>
      </w:r>
      <w:proofErr w:type="spellStart"/>
      <w:r w:rsidRPr="003272E6">
        <w:rPr>
          <w:rFonts w:ascii="NewsGotT" w:hAnsi="NewsGotT"/>
          <w:szCs w:val="24"/>
          <w:lang w:val="en-GB"/>
        </w:rPr>
        <w:t>FreeRTOS</w:t>
      </w:r>
      <w:proofErr w:type="spellEnd"/>
      <w:r w:rsidRPr="003272E6">
        <w:rPr>
          <w:rFonts w:ascii="NewsGotT" w:hAnsi="NewsGotT"/>
          <w:szCs w:val="24"/>
          <w:lang w:val="en-GB"/>
        </w:rPr>
        <w:t xml:space="preserve"> queue</w:t>
      </w:r>
      <w:r w:rsidR="00883E81">
        <w:rPr>
          <w:rFonts w:ascii="NewsGotT" w:hAnsi="NewsGotT"/>
          <w:szCs w:val="24"/>
          <w:lang w:val="en-GB"/>
        </w:rPr>
        <w:t xml:space="preserve"> </w:t>
      </w:r>
      <w:r w:rsidR="00883E81">
        <w:rPr>
          <w:rFonts w:ascii="NewsGotT" w:hAnsi="NewsGotT"/>
          <w:szCs w:val="24"/>
          <w:lang w:val="en-GB"/>
        </w:rPr>
        <w:fldChar w:fldCharType="begin"/>
      </w:r>
      <w:r w:rsidR="00883E81">
        <w:rPr>
          <w:rFonts w:ascii="NewsGotT" w:hAnsi="NewsGotT"/>
          <w:szCs w:val="24"/>
          <w:lang w:val="en-GB"/>
        </w:rPr>
        <w:instrText xml:space="preserve"> ADDIN ZOTERO_ITEM CSL_CITATION {"citationID":"kFv1103x","properties":{"formattedCitation":"(techtutorialsx, 2017)","plainCitation":"(techtutorialsx, 2017)","noteIndex":0},"citationItems":[{"id":83,"uris":["http://zotero.org/users/local/xwgav5Ui/items/IR7SYF47"],"itemData":{"id":83,"type":"webpage","abstract":"The objective of this post is to give an introduction to FreeRTOS queues, using the ESP32 and the Arduino core. The tests of this ESP32 tutorial were","language":"en-US","note":"section: ESP32","title":"FreeRTOS Queues","title-short":"ESP32 Arduino","URL":"https://techtutorialsx.com/2017/08/20/esp32-arduino-freertos-queues/","author":[{"family":"techtutorialsx","given":""}],"accessed":{"date-parts":[["2022",10,21]]},"issued":{"date-parts":[["2017",8,20]]}}}],"schema":"https://github.com/citation-style-language/schema/raw/master/csl-citation.json"} </w:instrText>
      </w:r>
      <w:r w:rsidR="00883E81">
        <w:rPr>
          <w:rFonts w:ascii="NewsGotT" w:hAnsi="NewsGotT"/>
          <w:szCs w:val="24"/>
          <w:lang w:val="en-GB"/>
        </w:rPr>
        <w:fldChar w:fldCharType="separate"/>
      </w:r>
      <w:r w:rsidR="00883E81" w:rsidRPr="00883E81">
        <w:rPr>
          <w:rFonts w:ascii="NewsGotT" w:hAnsi="NewsGotT"/>
          <w:lang w:val="en-GB"/>
        </w:rPr>
        <w:t>(</w:t>
      </w:r>
      <w:proofErr w:type="spellStart"/>
      <w:r w:rsidR="00883E81" w:rsidRPr="00883E81">
        <w:rPr>
          <w:rFonts w:ascii="NewsGotT" w:hAnsi="NewsGotT"/>
          <w:lang w:val="en-GB"/>
        </w:rPr>
        <w:t>techtutorialsx</w:t>
      </w:r>
      <w:proofErr w:type="spellEnd"/>
      <w:r w:rsidR="00883E81" w:rsidRPr="00883E81">
        <w:rPr>
          <w:rFonts w:ascii="NewsGotT" w:hAnsi="NewsGotT"/>
          <w:lang w:val="en-GB"/>
        </w:rPr>
        <w:t>, 2017)</w:t>
      </w:r>
      <w:r w:rsidR="00883E81">
        <w:rPr>
          <w:rFonts w:ascii="NewsGotT" w:hAnsi="NewsGotT"/>
          <w:szCs w:val="24"/>
          <w:lang w:val="en-GB"/>
        </w:rPr>
        <w:fldChar w:fldCharType="end"/>
      </w:r>
      <w:r w:rsidRPr="003272E6">
        <w:rPr>
          <w:rFonts w:ascii="NewsGotT" w:hAnsi="NewsGotT"/>
          <w:szCs w:val="24"/>
          <w:lang w:val="en-GB"/>
        </w:rPr>
        <w:t>.</w:t>
      </w:r>
    </w:p>
    <w:p w14:paraId="1C848E3E"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proofErr w:type="spellStart"/>
      <w:r w:rsidRPr="003272E6">
        <w:rPr>
          <w:rFonts w:ascii="Consolas" w:eastAsia="Times New Roman" w:hAnsi="Consolas" w:cs="Times New Roman"/>
          <w:color w:val="4EC9B0"/>
          <w:sz w:val="21"/>
          <w:szCs w:val="21"/>
          <w:lang w:val="en-GB" w:eastAsia="en-GB"/>
        </w:rPr>
        <w:t>QueueHandle_t</w:t>
      </w:r>
      <w:proofErr w:type="spellEnd"/>
      <w:r w:rsidRPr="003272E6">
        <w:rPr>
          <w:rFonts w:ascii="Consolas" w:eastAsia="Times New Roman" w:hAnsi="Consolas" w:cs="Times New Roman"/>
          <w:color w:val="D4D4D4"/>
          <w:sz w:val="21"/>
          <w:szCs w:val="21"/>
          <w:lang w:val="en-GB" w:eastAsia="en-GB"/>
        </w:rPr>
        <w:t xml:space="preserve"> </w:t>
      </w:r>
      <w:proofErr w:type="spellStart"/>
      <w:proofErr w:type="gramStart"/>
      <w:r w:rsidRPr="003272E6">
        <w:rPr>
          <w:rFonts w:ascii="Consolas" w:eastAsia="Times New Roman" w:hAnsi="Consolas" w:cs="Times New Roman"/>
          <w:color w:val="9CDCFE"/>
          <w:sz w:val="21"/>
          <w:szCs w:val="21"/>
          <w:lang w:val="en-GB" w:eastAsia="en-GB"/>
        </w:rPr>
        <w:t>queueWIFI</w:t>
      </w:r>
      <w:proofErr w:type="spellEnd"/>
      <w:r w:rsidRPr="003272E6">
        <w:rPr>
          <w:rFonts w:ascii="Consolas" w:eastAsia="Times New Roman" w:hAnsi="Consolas" w:cs="Times New Roman"/>
          <w:color w:val="D4D4D4"/>
          <w:sz w:val="21"/>
          <w:szCs w:val="21"/>
          <w:lang w:val="en-GB" w:eastAsia="en-GB"/>
        </w:rPr>
        <w:t>;</w:t>
      </w:r>
      <w:proofErr w:type="gramEnd"/>
    </w:p>
    <w:p w14:paraId="2451A66F"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proofErr w:type="spellStart"/>
      <w:r w:rsidRPr="003272E6">
        <w:rPr>
          <w:rFonts w:ascii="Consolas" w:eastAsia="Times New Roman" w:hAnsi="Consolas" w:cs="Times New Roman"/>
          <w:color w:val="4EC9B0"/>
          <w:sz w:val="21"/>
          <w:szCs w:val="21"/>
          <w:lang w:val="en-GB" w:eastAsia="en-GB"/>
        </w:rPr>
        <w:t>QueueHandle_t</w:t>
      </w:r>
      <w:proofErr w:type="spellEnd"/>
      <w:r w:rsidRPr="003272E6">
        <w:rPr>
          <w:rFonts w:ascii="Consolas" w:eastAsia="Times New Roman" w:hAnsi="Consolas" w:cs="Times New Roman"/>
          <w:color w:val="D4D4D4"/>
          <w:sz w:val="21"/>
          <w:szCs w:val="21"/>
          <w:lang w:val="en-GB" w:eastAsia="en-GB"/>
        </w:rPr>
        <w:t xml:space="preserve"> </w:t>
      </w:r>
      <w:proofErr w:type="spellStart"/>
      <w:proofErr w:type="gramStart"/>
      <w:r w:rsidRPr="003272E6">
        <w:rPr>
          <w:rFonts w:ascii="Consolas" w:eastAsia="Times New Roman" w:hAnsi="Consolas" w:cs="Times New Roman"/>
          <w:color w:val="9CDCFE"/>
          <w:sz w:val="21"/>
          <w:szCs w:val="21"/>
          <w:lang w:val="en-GB" w:eastAsia="en-GB"/>
        </w:rPr>
        <w:t>queueBLE</w:t>
      </w:r>
      <w:proofErr w:type="spellEnd"/>
      <w:r w:rsidRPr="003272E6">
        <w:rPr>
          <w:rFonts w:ascii="Consolas" w:eastAsia="Times New Roman" w:hAnsi="Consolas" w:cs="Times New Roman"/>
          <w:color w:val="D4D4D4"/>
          <w:sz w:val="21"/>
          <w:szCs w:val="21"/>
          <w:lang w:val="en-GB" w:eastAsia="en-GB"/>
        </w:rPr>
        <w:t>;</w:t>
      </w:r>
      <w:proofErr w:type="gramEnd"/>
    </w:p>
    <w:p w14:paraId="6B6AB5DB" w14:textId="77777777" w:rsidR="003272E6" w:rsidRPr="003272E6" w:rsidRDefault="003272E6" w:rsidP="003272E6">
      <w:pPr>
        <w:rPr>
          <w:rFonts w:ascii="NewsGotT" w:hAnsi="NewsGotT"/>
          <w:szCs w:val="24"/>
          <w:lang w:val="en-GB"/>
        </w:rPr>
      </w:pPr>
    </w:p>
    <w:p w14:paraId="77CF81F9" w14:textId="77777777" w:rsidR="003272E6" w:rsidRPr="003272E6" w:rsidRDefault="003272E6" w:rsidP="003272E6">
      <w:pPr>
        <w:rPr>
          <w:rFonts w:ascii="NewsGotT" w:hAnsi="NewsGotT"/>
          <w:szCs w:val="24"/>
          <w:lang w:val="en-GB"/>
        </w:rPr>
      </w:pPr>
      <w:r w:rsidRPr="003272E6">
        <w:rPr>
          <w:rFonts w:ascii="NewsGotT" w:hAnsi="NewsGotT"/>
          <w:szCs w:val="24"/>
          <w:lang w:val="en-GB"/>
        </w:rPr>
        <w:t xml:space="preserve">Next, the queue will be created with a call to the </w:t>
      </w:r>
      <w:proofErr w:type="spellStart"/>
      <w:r w:rsidRPr="003272E6">
        <w:rPr>
          <w:rFonts w:ascii="NewsGotT" w:hAnsi="NewsGotT"/>
          <w:szCs w:val="24"/>
          <w:lang w:val="en-GB"/>
        </w:rPr>
        <w:t>xQueueCreate</w:t>
      </w:r>
      <w:proofErr w:type="spellEnd"/>
      <w:r w:rsidRPr="003272E6">
        <w:rPr>
          <w:rFonts w:ascii="NewsGotT" w:hAnsi="NewsGotT"/>
          <w:szCs w:val="24"/>
          <w:lang w:val="en-GB"/>
        </w:rPr>
        <w:t xml:space="preserve"> function. This function receives as the first input the maximum number of elements the queue can hold at a given time and, as the second argument, the size (in bytes) of each element. Queue elements should have equal sizes.</w:t>
      </w:r>
    </w:p>
    <w:p w14:paraId="6EBA318E" w14:textId="77777777" w:rsidR="003272E6" w:rsidRPr="003272E6" w:rsidRDefault="003272E6" w:rsidP="003272E6">
      <w:pPr>
        <w:rPr>
          <w:rFonts w:ascii="NewsGotT" w:hAnsi="NewsGotT"/>
          <w:szCs w:val="24"/>
          <w:lang w:val="en-GB"/>
        </w:rPr>
      </w:pPr>
      <w:r w:rsidRPr="003272E6">
        <w:rPr>
          <w:rFonts w:ascii="NewsGotT" w:hAnsi="NewsGotT"/>
          <w:szCs w:val="24"/>
          <w:lang w:val="en-GB"/>
        </w:rPr>
        <w:t xml:space="preserve">So, two queues that can hold a maximum of 1 element will be created. Upon successful execution, the </w:t>
      </w:r>
      <w:proofErr w:type="spellStart"/>
      <w:r w:rsidRPr="003272E6">
        <w:rPr>
          <w:rFonts w:ascii="NewsGotT" w:hAnsi="NewsGotT"/>
          <w:szCs w:val="24"/>
          <w:lang w:val="en-GB"/>
        </w:rPr>
        <w:t>xQueueCreate</w:t>
      </w:r>
      <w:proofErr w:type="spellEnd"/>
      <w:r w:rsidRPr="003272E6">
        <w:rPr>
          <w:rFonts w:ascii="NewsGotT" w:hAnsi="NewsGotT"/>
          <w:szCs w:val="24"/>
          <w:lang w:val="en-GB"/>
        </w:rPr>
        <w:t xml:space="preserve"> function will return a handle for the queue, which is of type </w:t>
      </w:r>
      <w:proofErr w:type="spellStart"/>
      <w:r w:rsidRPr="003272E6">
        <w:rPr>
          <w:rFonts w:ascii="NewsGotT" w:hAnsi="NewsGotT"/>
          <w:szCs w:val="24"/>
          <w:lang w:val="en-GB"/>
        </w:rPr>
        <w:t>QueueHandle_t</w:t>
      </w:r>
      <w:proofErr w:type="spellEnd"/>
      <w:r w:rsidRPr="003272E6">
        <w:rPr>
          <w:rFonts w:ascii="NewsGotT" w:hAnsi="NewsGotT"/>
          <w:szCs w:val="24"/>
          <w:lang w:val="en-GB"/>
        </w:rPr>
        <w:t>, the same as the variable declared globally. If a problem with the queue allocation occurs, it will return NULL. Thus, a NULL check is done on the setup function to warn if a problem occurs.</w:t>
      </w:r>
    </w:p>
    <w:p w14:paraId="780BF76A"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D4D4D4"/>
          <w:sz w:val="21"/>
          <w:szCs w:val="21"/>
          <w:lang w:val="en-GB" w:eastAsia="en-GB"/>
        </w:rPr>
        <w:t xml:space="preserve">  </w:t>
      </w:r>
      <w:proofErr w:type="spellStart"/>
      <w:r w:rsidRPr="003272E6">
        <w:rPr>
          <w:rFonts w:ascii="Consolas" w:eastAsia="Times New Roman" w:hAnsi="Consolas" w:cs="Times New Roman"/>
          <w:color w:val="9CDCFE"/>
          <w:sz w:val="21"/>
          <w:szCs w:val="21"/>
          <w:lang w:val="en-GB" w:eastAsia="en-GB"/>
        </w:rPr>
        <w:t>queueWIFI</w:t>
      </w:r>
      <w:proofErr w:type="spellEnd"/>
      <w:r w:rsidRPr="003272E6">
        <w:rPr>
          <w:rFonts w:ascii="Consolas" w:eastAsia="Times New Roman" w:hAnsi="Consolas" w:cs="Times New Roman"/>
          <w:color w:val="D4D4D4"/>
          <w:sz w:val="21"/>
          <w:szCs w:val="21"/>
          <w:lang w:val="en-GB" w:eastAsia="en-GB"/>
        </w:rPr>
        <w:t xml:space="preserve"> = </w:t>
      </w:r>
      <w:proofErr w:type="spellStart"/>
      <w:proofErr w:type="gramStart"/>
      <w:r w:rsidRPr="003272E6">
        <w:rPr>
          <w:rFonts w:ascii="Consolas" w:eastAsia="Times New Roman" w:hAnsi="Consolas" w:cs="Times New Roman"/>
          <w:color w:val="DCDCAA"/>
          <w:sz w:val="21"/>
          <w:szCs w:val="21"/>
          <w:lang w:val="en-GB" w:eastAsia="en-GB"/>
        </w:rPr>
        <w:t>xQueueCreate</w:t>
      </w:r>
      <w:proofErr w:type="spellEnd"/>
      <w:r w:rsidRPr="003272E6">
        <w:rPr>
          <w:rFonts w:ascii="Consolas" w:eastAsia="Times New Roman" w:hAnsi="Consolas" w:cs="Times New Roman"/>
          <w:color w:val="D4D4D4"/>
          <w:sz w:val="21"/>
          <w:szCs w:val="21"/>
          <w:lang w:val="en-GB" w:eastAsia="en-GB"/>
        </w:rPr>
        <w:t xml:space="preserve">( </w:t>
      </w:r>
      <w:r w:rsidRPr="003272E6">
        <w:rPr>
          <w:rFonts w:ascii="Consolas" w:eastAsia="Times New Roman" w:hAnsi="Consolas" w:cs="Times New Roman"/>
          <w:color w:val="B5CEA8"/>
          <w:sz w:val="21"/>
          <w:szCs w:val="21"/>
          <w:lang w:val="en-GB" w:eastAsia="en-GB"/>
        </w:rPr>
        <w:t>1</w:t>
      </w:r>
      <w:proofErr w:type="gramEnd"/>
      <w:r w:rsidRPr="003272E6">
        <w:rPr>
          <w:rFonts w:ascii="Consolas" w:eastAsia="Times New Roman" w:hAnsi="Consolas" w:cs="Times New Roman"/>
          <w:color w:val="D4D4D4"/>
          <w:sz w:val="21"/>
          <w:szCs w:val="21"/>
          <w:lang w:val="en-GB" w:eastAsia="en-GB"/>
        </w:rPr>
        <w:t xml:space="preserve">, </w:t>
      </w:r>
      <w:r w:rsidRPr="003272E6">
        <w:rPr>
          <w:rFonts w:ascii="Consolas" w:eastAsia="Times New Roman" w:hAnsi="Consolas" w:cs="Times New Roman"/>
          <w:color w:val="B5CEA8"/>
          <w:sz w:val="21"/>
          <w:szCs w:val="21"/>
          <w:lang w:val="en-GB" w:eastAsia="en-GB"/>
        </w:rPr>
        <w:t>20</w:t>
      </w:r>
      <w:r w:rsidRPr="003272E6">
        <w:rPr>
          <w:rFonts w:ascii="Consolas" w:eastAsia="Times New Roman" w:hAnsi="Consolas" w:cs="Times New Roman"/>
          <w:color w:val="D4D4D4"/>
          <w:sz w:val="21"/>
          <w:szCs w:val="21"/>
          <w:lang w:val="en-GB" w:eastAsia="en-GB"/>
        </w:rPr>
        <w:t xml:space="preserve"> );</w:t>
      </w:r>
    </w:p>
    <w:p w14:paraId="7E1F8DD2"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D4D4D4"/>
          <w:sz w:val="21"/>
          <w:szCs w:val="21"/>
          <w:lang w:val="en-GB" w:eastAsia="en-GB"/>
        </w:rPr>
        <w:t xml:space="preserve">  </w:t>
      </w:r>
      <w:proofErr w:type="spellStart"/>
      <w:r w:rsidRPr="003272E6">
        <w:rPr>
          <w:rFonts w:ascii="Consolas" w:eastAsia="Times New Roman" w:hAnsi="Consolas" w:cs="Times New Roman"/>
          <w:color w:val="9CDCFE"/>
          <w:sz w:val="21"/>
          <w:szCs w:val="21"/>
          <w:lang w:val="en-GB" w:eastAsia="en-GB"/>
        </w:rPr>
        <w:t>queueBLE</w:t>
      </w:r>
      <w:proofErr w:type="spellEnd"/>
      <w:r w:rsidRPr="003272E6">
        <w:rPr>
          <w:rFonts w:ascii="Consolas" w:eastAsia="Times New Roman" w:hAnsi="Consolas" w:cs="Times New Roman"/>
          <w:color w:val="D4D4D4"/>
          <w:sz w:val="21"/>
          <w:szCs w:val="21"/>
          <w:lang w:val="en-GB" w:eastAsia="en-GB"/>
        </w:rPr>
        <w:t xml:space="preserve"> = </w:t>
      </w:r>
      <w:proofErr w:type="spellStart"/>
      <w:proofErr w:type="gramStart"/>
      <w:r w:rsidRPr="003272E6">
        <w:rPr>
          <w:rFonts w:ascii="Consolas" w:eastAsia="Times New Roman" w:hAnsi="Consolas" w:cs="Times New Roman"/>
          <w:color w:val="DCDCAA"/>
          <w:sz w:val="21"/>
          <w:szCs w:val="21"/>
          <w:lang w:val="en-GB" w:eastAsia="en-GB"/>
        </w:rPr>
        <w:t>xQueueCreate</w:t>
      </w:r>
      <w:proofErr w:type="spellEnd"/>
      <w:r w:rsidRPr="003272E6">
        <w:rPr>
          <w:rFonts w:ascii="Consolas" w:eastAsia="Times New Roman" w:hAnsi="Consolas" w:cs="Times New Roman"/>
          <w:color w:val="D4D4D4"/>
          <w:sz w:val="21"/>
          <w:szCs w:val="21"/>
          <w:lang w:val="en-GB" w:eastAsia="en-GB"/>
        </w:rPr>
        <w:t xml:space="preserve">( </w:t>
      </w:r>
      <w:r w:rsidRPr="003272E6">
        <w:rPr>
          <w:rFonts w:ascii="Consolas" w:eastAsia="Times New Roman" w:hAnsi="Consolas" w:cs="Times New Roman"/>
          <w:color w:val="B5CEA8"/>
          <w:sz w:val="21"/>
          <w:szCs w:val="21"/>
          <w:lang w:val="en-GB" w:eastAsia="en-GB"/>
        </w:rPr>
        <w:t>1</w:t>
      </w:r>
      <w:proofErr w:type="gramEnd"/>
      <w:r w:rsidRPr="003272E6">
        <w:rPr>
          <w:rFonts w:ascii="Consolas" w:eastAsia="Times New Roman" w:hAnsi="Consolas" w:cs="Times New Roman"/>
          <w:color w:val="D4D4D4"/>
          <w:sz w:val="21"/>
          <w:szCs w:val="21"/>
          <w:lang w:val="en-GB" w:eastAsia="en-GB"/>
        </w:rPr>
        <w:t xml:space="preserve">, </w:t>
      </w:r>
      <w:r w:rsidRPr="003272E6">
        <w:rPr>
          <w:rFonts w:ascii="Consolas" w:eastAsia="Times New Roman" w:hAnsi="Consolas" w:cs="Times New Roman"/>
          <w:color w:val="B5CEA8"/>
          <w:sz w:val="21"/>
          <w:szCs w:val="21"/>
          <w:lang w:val="en-GB" w:eastAsia="en-GB"/>
        </w:rPr>
        <w:t>20</w:t>
      </w:r>
      <w:r w:rsidRPr="003272E6">
        <w:rPr>
          <w:rFonts w:ascii="Consolas" w:eastAsia="Times New Roman" w:hAnsi="Consolas" w:cs="Times New Roman"/>
          <w:color w:val="D4D4D4"/>
          <w:sz w:val="21"/>
          <w:szCs w:val="21"/>
          <w:lang w:val="en-GB" w:eastAsia="en-GB"/>
        </w:rPr>
        <w:t xml:space="preserve"> );</w:t>
      </w:r>
    </w:p>
    <w:p w14:paraId="1B90BC49"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p>
    <w:p w14:paraId="1A93EDE6"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D4D4D4"/>
          <w:sz w:val="21"/>
          <w:szCs w:val="21"/>
          <w:lang w:val="en-GB" w:eastAsia="en-GB"/>
        </w:rPr>
        <w:t xml:space="preserve">  </w:t>
      </w:r>
      <w:r w:rsidRPr="003272E6">
        <w:rPr>
          <w:rFonts w:ascii="Consolas" w:eastAsia="Times New Roman" w:hAnsi="Consolas" w:cs="Times New Roman"/>
          <w:color w:val="C586C0"/>
          <w:sz w:val="21"/>
          <w:szCs w:val="21"/>
          <w:lang w:val="en-GB" w:eastAsia="en-GB"/>
        </w:rPr>
        <w:t>if</w:t>
      </w:r>
      <w:r w:rsidRPr="003272E6">
        <w:rPr>
          <w:rFonts w:ascii="Consolas" w:eastAsia="Times New Roman" w:hAnsi="Consolas" w:cs="Times New Roman"/>
          <w:color w:val="D4D4D4"/>
          <w:sz w:val="21"/>
          <w:szCs w:val="21"/>
          <w:lang w:val="en-GB" w:eastAsia="en-GB"/>
        </w:rPr>
        <w:t xml:space="preserve"> (</w:t>
      </w:r>
      <w:proofErr w:type="spellStart"/>
      <w:r w:rsidRPr="003272E6">
        <w:rPr>
          <w:rFonts w:ascii="Consolas" w:eastAsia="Times New Roman" w:hAnsi="Consolas" w:cs="Times New Roman"/>
          <w:color w:val="9CDCFE"/>
          <w:sz w:val="21"/>
          <w:szCs w:val="21"/>
          <w:lang w:val="en-GB" w:eastAsia="en-GB"/>
        </w:rPr>
        <w:t>queueWIFI</w:t>
      </w:r>
      <w:proofErr w:type="spellEnd"/>
      <w:r w:rsidRPr="003272E6">
        <w:rPr>
          <w:rFonts w:ascii="Consolas" w:eastAsia="Times New Roman" w:hAnsi="Consolas" w:cs="Times New Roman"/>
          <w:color w:val="D4D4D4"/>
          <w:sz w:val="21"/>
          <w:szCs w:val="21"/>
          <w:lang w:val="en-GB" w:eastAsia="en-GB"/>
        </w:rPr>
        <w:t xml:space="preserve"> == </w:t>
      </w:r>
      <w:r w:rsidRPr="003272E6">
        <w:rPr>
          <w:rFonts w:ascii="Consolas" w:eastAsia="Times New Roman" w:hAnsi="Consolas" w:cs="Times New Roman"/>
          <w:color w:val="569CD6"/>
          <w:sz w:val="21"/>
          <w:szCs w:val="21"/>
          <w:lang w:val="en-GB" w:eastAsia="en-GB"/>
        </w:rPr>
        <w:t>NULL</w:t>
      </w:r>
      <w:r w:rsidRPr="003272E6">
        <w:rPr>
          <w:rFonts w:ascii="Consolas" w:eastAsia="Times New Roman" w:hAnsi="Consolas" w:cs="Times New Roman"/>
          <w:color w:val="D4D4D4"/>
          <w:sz w:val="21"/>
          <w:szCs w:val="21"/>
          <w:lang w:val="en-GB" w:eastAsia="en-GB"/>
        </w:rPr>
        <w:t>) {</w:t>
      </w:r>
    </w:p>
    <w:p w14:paraId="381A5EEE"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D4D4D4"/>
          <w:sz w:val="21"/>
          <w:szCs w:val="21"/>
          <w:lang w:val="en-GB" w:eastAsia="en-GB"/>
        </w:rPr>
        <w:t xml:space="preserve">    </w:t>
      </w:r>
      <w:proofErr w:type="spellStart"/>
      <w:proofErr w:type="gramStart"/>
      <w:r w:rsidRPr="003272E6">
        <w:rPr>
          <w:rFonts w:ascii="Consolas" w:eastAsia="Times New Roman" w:hAnsi="Consolas" w:cs="Times New Roman"/>
          <w:color w:val="569CD6"/>
          <w:sz w:val="21"/>
          <w:szCs w:val="21"/>
          <w:lang w:val="en-GB" w:eastAsia="en-GB"/>
        </w:rPr>
        <w:t>debugln</w:t>
      </w:r>
      <w:proofErr w:type="spellEnd"/>
      <w:r w:rsidRPr="003272E6">
        <w:rPr>
          <w:rFonts w:ascii="Consolas" w:eastAsia="Times New Roman" w:hAnsi="Consolas" w:cs="Times New Roman"/>
          <w:color w:val="D4D4D4"/>
          <w:sz w:val="21"/>
          <w:szCs w:val="21"/>
          <w:lang w:val="en-GB" w:eastAsia="en-GB"/>
        </w:rPr>
        <w:t>(</w:t>
      </w:r>
      <w:proofErr w:type="gramEnd"/>
      <w:r w:rsidRPr="003272E6">
        <w:rPr>
          <w:rFonts w:ascii="Consolas" w:eastAsia="Times New Roman" w:hAnsi="Consolas" w:cs="Times New Roman"/>
          <w:color w:val="CE9178"/>
          <w:sz w:val="21"/>
          <w:szCs w:val="21"/>
          <w:lang w:val="en-GB" w:eastAsia="en-GB"/>
        </w:rPr>
        <w:t>"Error creating the queue"</w:t>
      </w:r>
      <w:r w:rsidRPr="003272E6">
        <w:rPr>
          <w:rFonts w:ascii="Consolas" w:eastAsia="Times New Roman" w:hAnsi="Consolas" w:cs="Times New Roman"/>
          <w:color w:val="D4D4D4"/>
          <w:sz w:val="21"/>
          <w:szCs w:val="21"/>
          <w:lang w:val="en-GB" w:eastAsia="en-GB"/>
        </w:rPr>
        <w:t>);</w:t>
      </w:r>
    </w:p>
    <w:p w14:paraId="66B8AA26"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D4D4D4"/>
          <w:sz w:val="21"/>
          <w:szCs w:val="21"/>
          <w:lang w:val="en-GB" w:eastAsia="en-GB"/>
        </w:rPr>
        <w:t xml:space="preserve">    </w:t>
      </w:r>
      <w:proofErr w:type="spellStart"/>
      <w:proofErr w:type="gramStart"/>
      <w:r w:rsidRPr="003272E6">
        <w:rPr>
          <w:rFonts w:ascii="Consolas" w:eastAsia="Times New Roman" w:hAnsi="Consolas" w:cs="Times New Roman"/>
          <w:color w:val="569CD6"/>
          <w:sz w:val="21"/>
          <w:szCs w:val="21"/>
          <w:lang w:val="en-GB" w:eastAsia="en-GB"/>
        </w:rPr>
        <w:t>debugln</w:t>
      </w:r>
      <w:proofErr w:type="spellEnd"/>
      <w:r w:rsidRPr="003272E6">
        <w:rPr>
          <w:rFonts w:ascii="Consolas" w:eastAsia="Times New Roman" w:hAnsi="Consolas" w:cs="Times New Roman"/>
          <w:color w:val="D4D4D4"/>
          <w:sz w:val="21"/>
          <w:szCs w:val="21"/>
          <w:lang w:val="en-GB" w:eastAsia="en-GB"/>
        </w:rPr>
        <w:t>(</w:t>
      </w:r>
      <w:proofErr w:type="gramEnd"/>
      <w:r w:rsidRPr="003272E6">
        <w:rPr>
          <w:rFonts w:ascii="Consolas" w:eastAsia="Times New Roman" w:hAnsi="Consolas" w:cs="Times New Roman"/>
          <w:color w:val="CE9178"/>
          <w:sz w:val="21"/>
          <w:szCs w:val="21"/>
          <w:lang w:val="en-GB" w:eastAsia="en-GB"/>
        </w:rPr>
        <w:t>"------------------------------------------------------------"</w:t>
      </w:r>
      <w:r w:rsidRPr="003272E6">
        <w:rPr>
          <w:rFonts w:ascii="Consolas" w:eastAsia="Times New Roman" w:hAnsi="Consolas" w:cs="Times New Roman"/>
          <w:color w:val="D4D4D4"/>
          <w:sz w:val="21"/>
          <w:szCs w:val="21"/>
          <w:lang w:val="en-GB" w:eastAsia="en-GB"/>
        </w:rPr>
        <w:t>);</w:t>
      </w:r>
    </w:p>
    <w:p w14:paraId="55645DE7"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D4D4D4"/>
          <w:sz w:val="21"/>
          <w:szCs w:val="21"/>
          <w:lang w:val="en-GB" w:eastAsia="en-GB"/>
        </w:rPr>
        <w:t>  }</w:t>
      </w:r>
    </w:p>
    <w:p w14:paraId="0673488E"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p>
    <w:p w14:paraId="0FB316B4"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D4D4D4"/>
          <w:sz w:val="21"/>
          <w:szCs w:val="21"/>
          <w:lang w:val="en-GB" w:eastAsia="en-GB"/>
        </w:rPr>
        <w:t xml:space="preserve">  </w:t>
      </w:r>
      <w:r w:rsidRPr="003272E6">
        <w:rPr>
          <w:rFonts w:ascii="Consolas" w:eastAsia="Times New Roman" w:hAnsi="Consolas" w:cs="Times New Roman"/>
          <w:color w:val="C586C0"/>
          <w:sz w:val="21"/>
          <w:szCs w:val="21"/>
          <w:lang w:val="en-GB" w:eastAsia="en-GB"/>
        </w:rPr>
        <w:t>if</w:t>
      </w:r>
      <w:r w:rsidRPr="003272E6">
        <w:rPr>
          <w:rFonts w:ascii="Consolas" w:eastAsia="Times New Roman" w:hAnsi="Consolas" w:cs="Times New Roman"/>
          <w:color w:val="D4D4D4"/>
          <w:sz w:val="21"/>
          <w:szCs w:val="21"/>
          <w:lang w:val="en-GB" w:eastAsia="en-GB"/>
        </w:rPr>
        <w:t xml:space="preserve"> (</w:t>
      </w:r>
      <w:proofErr w:type="spellStart"/>
      <w:r w:rsidRPr="003272E6">
        <w:rPr>
          <w:rFonts w:ascii="Consolas" w:eastAsia="Times New Roman" w:hAnsi="Consolas" w:cs="Times New Roman"/>
          <w:color w:val="9CDCFE"/>
          <w:sz w:val="21"/>
          <w:szCs w:val="21"/>
          <w:lang w:val="en-GB" w:eastAsia="en-GB"/>
        </w:rPr>
        <w:t>queueBLE</w:t>
      </w:r>
      <w:proofErr w:type="spellEnd"/>
      <w:r w:rsidRPr="003272E6">
        <w:rPr>
          <w:rFonts w:ascii="Consolas" w:eastAsia="Times New Roman" w:hAnsi="Consolas" w:cs="Times New Roman"/>
          <w:color w:val="D4D4D4"/>
          <w:sz w:val="21"/>
          <w:szCs w:val="21"/>
          <w:lang w:val="en-GB" w:eastAsia="en-GB"/>
        </w:rPr>
        <w:t xml:space="preserve"> == </w:t>
      </w:r>
      <w:r w:rsidRPr="003272E6">
        <w:rPr>
          <w:rFonts w:ascii="Consolas" w:eastAsia="Times New Roman" w:hAnsi="Consolas" w:cs="Times New Roman"/>
          <w:color w:val="569CD6"/>
          <w:sz w:val="21"/>
          <w:szCs w:val="21"/>
          <w:lang w:val="en-GB" w:eastAsia="en-GB"/>
        </w:rPr>
        <w:t>NULL</w:t>
      </w:r>
      <w:r w:rsidRPr="003272E6">
        <w:rPr>
          <w:rFonts w:ascii="Consolas" w:eastAsia="Times New Roman" w:hAnsi="Consolas" w:cs="Times New Roman"/>
          <w:color w:val="D4D4D4"/>
          <w:sz w:val="21"/>
          <w:szCs w:val="21"/>
          <w:lang w:val="en-GB" w:eastAsia="en-GB"/>
        </w:rPr>
        <w:t>) {</w:t>
      </w:r>
    </w:p>
    <w:p w14:paraId="647AA3D2"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D4D4D4"/>
          <w:sz w:val="21"/>
          <w:szCs w:val="21"/>
          <w:lang w:val="en-GB" w:eastAsia="en-GB"/>
        </w:rPr>
        <w:t xml:space="preserve">    </w:t>
      </w:r>
      <w:proofErr w:type="spellStart"/>
      <w:proofErr w:type="gramStart"/>
      <w:r w:rsidRPr="003272E6">
        <w:rPr>
          <w:rFonts w:ascii="Consolas" w:eastAsia="Times New Roman" w:hAnsi="Consolas" w:cs="Times New Roman"/>
          <w:color w:val="569CD6"/>
          <w:sz w:val="21"/>
          <w:szCs w:val="21"/>
          <w:lang w:val="en-GB" w:eastAsia="en-GB"/>
        </w:rPr>
        <w:t>debugln</w:t>
      </w:r>
      <w:proofErr w:type="spellEnd"/>
      <w:r w:rsidRPr="003272E6">
        <w:rPr>
          <w:rFonts w:ascii="Consolas" w:eastAsia="Times New Roman" w:hAnsi="Consolas" w:cs="Times New Roman"/>
          <w:color w:val="D4D4D4"/>
          <w:sz w:val="21"/>
          <w:szCs w:val="21"/>
          <w:lang w:val="en-GB" w:eastAsia="en-GB"/>
        </w:rPr>
        <w:t>(</w:t>
      </w:r>
      <w:proofErr w:type="gramEnd"/>
      <w:r w:rsidRPr="003272E6">
        <w:rPr>
          <w:rFonts w:ascii="Consolas" w:eastAsia="Times New Roman" w:hAnsi="Consolas" w:cs="Times New Roman"/>
          <w:color w:val="CE9178"/>
          <w:sz w:val="21"/>
          <w:szCs w:val="21"/>
          <w:lang w:val="en-GB" w:eastAsia="en-GB"/>
        </w:rPr>
        <w:t>"Error creating the queue"</w:t>
      </w:r>
      <w:r w:rsidRPr="003272E6">
        <w:rPr>
          <w:rFonts w:ascii="Consolas" w:eastAsia="Times New Roman" w:hAnsi="Consolas" w:cs="Times New Roman"/>
          <w:color w:val="D4D4D4"/>
          <w:sz w:val="21"/>
          <w:szCs w:val="21"/>
          <w:lang w:val="en-GB" w:eastAsia="en-GB"/>
        </w:rPr>
        <w:t>);</w:t>
      </w:r>
    </w:p>
    <w:p w14:paraId="4FEBA47A"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D4D4D4"/>
          <w:sz w:val="21"/>
          <w:szCs w:val="21"/>
          <w:lang w:val="en-GB" w:eastAsia="en-GB"/>
        </w:rPr>
        <w:t xml:space="preserve">    </w:t>
      </w:r>
      <w:proofErr w:type="spellStart"/>
      <w:proofErr w:type="gramStart"/>
      <w:r w:rsidRPr="003272E6">
        <w:rPr>
          <w:rFonts w:ascii="Consolas" w:eastAsia="Times New Roman" w:hAnsi="Consolas" w:cs="Times New Roman"/>
          <w:color w:val="569CD6"/>
          <w:sz w:val="21"/>
          <w:szCs w:val="21"/>
          <w:lang w:val="en-GB" w:eastAsia="en-GB"/>
        </w:rPr>
        <w:t>debugln</w:t>
      </w:r>
      <w:proofErr w:type="spellEnd"/>
      <w:r w:rsidRPr="003272E6">
        <w:rPr>
          <w:rFonts w:ascii="Consolas" w:eastAsia="Times New Roman" w:hAnsi="Consolas" w:cs="Times New Roman"/>
          <w:color w:val="D4D4D4"/>
          <w:sz w:val="21"/>
          <w:szCs w:val="21"/>
          <w:lang w:val="en-GB" w:eastAsia="en-GB"/>
        </w:rPr>
        <w:t>(</w:t>
      </w:r>
      <w:proofErr w:type="gramEnd"/>
      <w:r w:rsidRPr="003272E6">
        <w:rPr>
          <w:rFonts w:ascii="Consolas" w:eastAsia="Times New Roman" w:hAnsi="Consolas" w:cs="Times New Roman"/>
          <w:color w:val="CE9178"/>
          <w:sz w:val="21"/>
          <w:szCs w:val="21"/>
          <w:lang w:val="en-GB" w:eastAsia="en-GB"/>
        </w:rPr>
        <w:t>"------------------------------------------------------------"</w:t>
      </w:r>
      <w:r w:rsidRPr="003272E6">
        <w:rPr>
          <w:rFonts w:ascii="Consolas" w:eastAsia="Times New Roman" w:hAnsi="Consolas" w:cs="Times New Roman"/>
          <w:color w:val="D4D4D4"/>
          <w:sz w:val="21"/>
          <w:szCs w:val="21"/>
          <w:lang w:val="en-GB" w:eastAsia="en-GB"/>
        </w:rPr>
        <w:t>);</w:t>
      </w:r>
    </w:p>
    <w:p w14:paraId="1E11B975"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D4D4D4"/>
          <w:sz w:val="21"/>
          <w:szCs w:val="21"/>
          <w:lang w:val="en-GB" w:eastAsia="en-GB"/>
        </w:rPr>
        <w:t>  }</w:t>
      </w:r>
    </w:p>
    <w:p w14:paraId="29048EE1" w14:textId="77777777" w:rsidR="003272E6" w:rsidRPr="003272E6" w:rsidRDefault="003272E6" w:rsidP="003272E6">
      <w:pPr>
        <w:rPr>
          <w:rFonts w:ascii="NewsGotT" w:hAnsi="NewsGotT"/>
          <w:szCs w:val="24"/>
          <w:lang w:val="en-GB"/>
        </w:rPr>
      </w:pPr>
    </w:p>
    <w:p w14:paraId="2EEA0B41" w14:textId="77777777" w:rsidR="003272E6" w:rsidRPr="003272E6" w:rsidRDefault="003272E6" w:rsidP="003272E6">
      <w:pPr>
        <w:rPr>
          <w:rFonts w:ascii="NewsGotT" w:hAnsi="NewsGotT"/>
          <w:szCs w:val="24"/>
          <w:lang w:val="en-GB"/>
        </w:rPr>
      </w:pPr>
      <w:r w:rsidRPr="003272E6">
        <w:rPr>
          <w:rFonts w:ascii="NewsGotT" w:hAnsi="NewsGotT"/>
          <w:szCs w:val="24"/>
          <w:lang w:val="en-GB"/>
        </w:rPr>
        <w:t xml:space="preserve">Overwriting the values in the queue for later consumption will then start. The </w:t>
      </w:r>
      <w:proofErr w:type="spellStart"/>
      <w:r w:rsidRPr="003272E6">
        <w:rPr>
          <w:rFonts w:ascii="NewsGotT" w:hAnsi="NewsGotT"/>
          <w:szCs w:val="24"/>
          <w:lang w:val="en-GB"/>
        </w:rPr>
        <w:t>xQueueOverwrite</w:t>
      </w:r>
      <w:proofErr w:type="spellEnd"/>
      <w:r w:rsidRPr="003272E6">
        <w:rPr>
          <w:rFonts w:ascii="NewsGotT" w:hAnsi="NewsGotT"/>
          <w:szCs w:val="24"/>
          <w:lang w:val="en-GB"/>
        </w:rPr>
        <w:t xml:space="preserve"> function is called for overwriting an item, which overwrites an element in the queue.</w:t>
      </w:r>
    </w:p>
    <w:p w14:paraId="63BE9B52" w14:textId="77777777" w:rsidR="003272E6" w:rsidRPr="003272E6" w:rsidRDefault="003272E6" w:rsidP="003272E6">
      <w:pPr>
        <w:rPr>
          <w:rFonts w:ascii="NewsGotT" w:hAnsi="NewsGotT"/>
          <w:szCs w:val="24"/>
          <w:lang w:val="en-GB"/>
        </w:rPr>
      </w:pPr>
      <w:r w:rsidRPr="003272E6">
        <w:rPr>
          <w:rFonts w:ascii="NewsGotT" w:hAnsi="NewsGotT"/>
          <w:szCs w:val="24"/>
          <w:lang w:val="en-GB"/>
        </w:rPr>
        <w:t>Firstly, it receives a queue handle, a global variable declared and assigned with the result of queuing. An item pointer is passed as second input (passing a pointer means copying the item).</w:t>
      </w:r>
    </w:p>
    <w:p w14:paraId="22598969" w14:textId="77777777" w:rsidR="003272E6" w:rsidRPr="003272E6" w:rsidRDefault="003272E6" w:rsidP="003272E6">
      <w:pPr>
        <w:rPr>
          <w:rFonts w:ascii="NewsGotT" w:hAnsi="NewsGotT"/>
          <w:szCs w:val="24"/>
          <w:lang w:val="en-GB"/>
        </w:rPr>
      </w:pPr>
      <w:r w:rsidRPr="003272E6">
        <w:rPr>
          <w:rFonts w:ascii="NewsGotT" w:hAnsi="NewsGotT"/>
          <w:szCs w:val="24"/>
          <w:lang w:val="en-GB"/>
        </w:rPr>
        <w:t xml:space="preserve">Given how the program was built, trying to insert when the queue is full is possible since it will be overwritten, </w:t>
      </w:r>
      <w:r w:rsidRPr="003272E6">
        <w:rPr>
          <w:rFonts w:ascii="NewsGotT" w:hAnsi="NewsGotT"/>
          <w:szCs w:val="24"/>
          <w:lang w:val="en-GB"/>
        </w:rPr>
        <w:lastRenderedPageBreak/>
        <w:t>so the program will not block.</w:t>
      </w:r>
    </w:p>
    <w:p w14:paraId="5FF934D8" w14:textId="77777777" w:rsidR="003272E6" w:rsidRPr="00F045C3" w:rsidRDefault="003272E6" w:rsidP="003272E6">
      <w:pPr>
        <w:shd w:val="clear" w:color="auto" w:fill="1E1E1E"/>
        <w:spacing w:line="285" w:lineRule="atLeast"/>
        <w:rPr>
          <w:rFonts w:ascii="Consolas" w:eastAsia="Times New Roman" w:hAnsi="Consolas" w:cs="Times New Roman"/>
          <w:color w:val="D4D4D4"/>
          <w:sz w:val="21"/>
          <w:szCs w:val="21"/>
          <w:lang w:eastAsia="en-GB"/>
        </w:rPr>
      </w:pPr>
      <w:r w:rsidRPr="003272E6">
        <w:rPr>
          <w:rFonts w:ascii="Consolas" w:eastAsia="Times New Roman" w:hAnsi="Consolas" w:cs="Times New Roman"/>
          <w:color w:val="D4D4D4"/>
          <w:sz w:val="21"/>
          <w:szCs w:val="21"/>
          <w:lang w:val="en-GB" w:eastAsia="en-GB"/>
        </w:rPr>
        <w:t xml:space="preserve">  </w:t>
      </w:r>
      <w:proofErr w:type="spellStart"/>
      <w:proofErr w:type="gramStart"/>
      <w:r w:rsidRPr="00F045C3">
        <w:rPr>
          <w:rFonts w:ascii="Consolas" w:eastAsia="Times New Roman" w:hAnsi="Consolas" w:cs="Times New Roman"/>
          <w:color w:val="DCDCAA"/>
          <w:sz w:val="21"/>
          <w:szCs w:val="21"/>
          <w:lang w:eastAsia="en-GB"/>
        </w:rPr>
        <w:t>xQueueOverwrite</w:t>
      </w:r>
      <w:proofErr w:type="spellEnd"/>
      <w:r w:rsidRPr="00F045C3">
        <w:rPr>
          <w:rFonts w:ascii="Consolas" w:eastAsia="Times New Roman" w:hAnsi="Consolas" w:cs="Times New Roman"/>
          <w:color w:val="D4D4D4"/>
          <w:sz w:val="21"/>
          <w:szCs w:val="21"/>
          <w:lang w:eastAsia="en-GB"/>
        </w:rPr>
        <w:t>(</w:t>
      </w:r>
      <w:proofErr w:type="spellStart"/>
      <w:proofErr w:type="gramEnd"/>
      <w:r w:rsidRPr="00F045C3">
        <w:rPr>
          <w:rFonts w:ascii="Consolas" w:eastAsia="Times New Roman" w:hAnsi="Consolas" w:cs="Times New Roman"/>
          <w:color w:val="9CDCFE"/>
          <w:sz w:val="21"/>
          <w:szCs w:val="21"/>
          <w:lang w:eastAsia="en-GB"/>
        </w:rPr>
        <w:t>queueBLE</w:t>
      </w:r>
      <w:proofErr w:type="spellEnd"/>
      <w:r w:rsidRPr="00F045C3">
        <w:rPr>
          <w:rFonts w:ascii="Consolas" w:eastAsia="Times New Roman" w:hAnsi="Consolas" w:cs="Times New Roman"/>
          <w:color w:val="D4D4D4"/>
          <w:sz w:val="21"/>
          <w:szCs w:val="21"/>
          <w:lang w:eastAsia="en-GB"/>
        </w:rPr>
        <w:t>, &amp;</w:t>
      </w:r>
      <w:proofErr w:type="spellStart"/>
      <w:r w:rsidRPr="00F045C3">
        <w:rPr>
          <w:rFonts w:ascii="Consolas" w:eastAsia="Times New Roman" w:hAnsi="Consolas" w:cs="Times New Roman"/>
          <w:color w:val="9CDCFE"/>
          <w:sz w:val="21"/>
          <w:szCs w:val="21"/>
          <w:lang w:eastAsia="en-GB"/>
        </w:rPr>
        <w:t>adicionarBLECopy</w:t>
      </w:r>
      <w:proofErr w:type="spellEnd"/>
      <w:r w:rsidRPr="00F045C3">
        <w:rPr>
          <w:rFonts w:ascii="Consolas" w:eastAsia="Times New Roman" w:hAnsi="Consolas" w:cs="Times New Roman"/>
          <w:color w:val="D4D4D4"/>
          <w:sz w:val="21"/>
          <w:szCs w:val="21"/>
          <w:lang w:eastAsia="en-GB"/>
        </w:rPr>
        <w:t>);</w:t>
      </w:r>
    </w:p>
    <w:p w14:paraId="766D290B" w14:textId="77777777" w:rsidR="003272E6" w:rsidRPr="00F045C3" w:rsidRDefault="003272E6" w:rsidP="003272E6">
      <w:pPr>
        <w:shd w:val="clear" w:color="auto" w:fill="1E1E1E"/>
        <w:spacing w:line="285" w:lineRule="atLeast"/>
        <w:rPr>
          <w:rFonts w:ascii="Consolas" w:eastAsia="Times New Roman" w:hAnsi="Consolas" w:cs="Times New Roman"/>
          <w:color w:val="D4D4D4"/>
          <w:sz w:val="21"/>
          <w:szCs w:val="21"/>
          <w:lang w:eastAsia="en-GB"/>
        </w:rPr>
      </w:pPr>
      <w:r w:rsidRPr="00F045C3">
        <w:rPr>
          <w:rFonts w:ascii="Consolas" w:eastAsia="Times New Roman" w:hAnsi="Consolas" w:cs="Times New Roman"/>
          <w:color w:val="D4D4D4"/>
          <w:sz w:val="21"/>
          <w:szCs w:val="21"/>
          <w:lang w:eastAsia="en-GB"/>
        </w:rPr>
        <w:t xml:space="preserve">  </w:t>
      </w:r>
      <w:proofErr w:type="spellStart"/>
      <w:proofErr w:type="gramStart"/>
      <w:r w:rsidRPr="00F045C3">
        <w:rPr>
          <w:rFonts w:ascii="Consolas" w:eastAsia="Times New Roman" w:hAnsi="Consolas" w:cs="Times New Roman"/>
          <w:color w:val="DCDCAA"/>
          <w:sz w:val="21"/>
          <w:szCs w:val="21"/>
          <w:lang w:eastAsia="en-GB"/>
        </w:rPr>
        <w:t>xQueueOverwrite</w:t>
      </w:r>
      <w:proofErr w:type="spellEnd"/>
      <w:r w:rsidRPr="00F045C3">
        <w:rPr>
          <w:rFonts w:ascii="Consolas" w:eastAsia="Times New Roman" w:hAnsi="Consolas" w:cs="Times New Roman"/>
          <w:color w:val="D4D4D4"/>
          <w:sz w:val="21"/>
          <w:szCs w:val="21"/>
          <w:lang w:eastAsia="en-GB"/>
        </w:rPr>
        <w:t>(</w:t>
      </w:r>
      <w:proofErr w:type="spellStart"/>
      <w:proofErr w:type="gramEnd"/>
      <w:r w:rsidRPr="00F045C3">
        <w:rPr>
          <w:rFonts w:ascii="Consolas" w:eastAsia="Times New Roman" w:hAnsi="Consolas" w:cs="Times New Roman"/>
          <w:color w:val="9CDCFE"/>
          <w:sz w:val="21"/>
          <w:szCs w:val="21"/>
          <w:lang w:eastAsia="en-GB"/>
        </w:rPr>
        <w:t>queueWIFI</w:t>
      </w:r>
      <w:proofErr w:type="spellEnd"/>
      <w:r w:rsidRPr="00F045C3">
        <w:rPr>
          <w:rFonts w:ascii="Consolas" w:eastAsia="Times New Roman" w:hAnsi="Consolas" w:cs="Times New Roman"/>
          <w:color w:val="D4D4D4"/>
          <w:sz w:val="21"/>
          <w:szCs w:val="21"/>
          <w:lang w:eastAsia="en-GB"/>
        </w:rPr>
        <w:t>, &amp;</w:t>
      </w:r>
      <w:proofErr w:type="spellStart"/>
      <w:r w:rsidRPr="00F045C3">
        <w:rPr>
          <w:rFonts w:ascii="Consolas" w:eastAsia="Times New Roman" w:hAnsi="Consolas" w:cs="Times New Roman"/>
          <w:color w:val="9CDCFE"/>
          <w:sz w:val="21"/>
          <w:szCs w:val="21"/>
          <w:lang w:eastAsia="en-GB"/>
        </w:rPr>
        <w:t>adicionarWIFICopy</w:t>
      </w:r>
      <w:proofErr w:type="spellEnd"/>
      <w:r w:rsidRPr="00F045C3">
        <w:rPr>
          <w:rFonts w:ascii="Consolas" w:eastAsia="Times New Roman" w:hAnsi="Consolas" w:cs="Times New Roman"/>
          <w:color w:val="D4D4D4"/>
          <w:sz w:val="21"/>
          <w:szCs w:val="21"/>
          <w:lang w:eastAsia="en-GB"/>
        </w:rPr>
        <w:t>);</w:t>
      </w:r>
    </w:p>
    <w:p w14:paraId="54CC7E62" w14:textId="77777777" w:rsidR="003272E6" w:rsidRPr="00F045C3" w:rsidRDefault="003272E6" w:rsidP="003272E6">
      <w:pPr>
        <w:rPr>
          <w:rFonts w:ascii="NewsGotT" w:hAnsi="NewsGotT"/>
          <w:szCs w:val="24"/>
        </w:rPr>
      </w:pPr>
    </w:p>
    <w:p w14:paraId="44196B50" w14:textId="77777777" w:rsidR="003272E6" w:rsidRPr="003272E6" w:rsidRDefault="003272E6" w:rsidP="003272E6">
      <w:pPr>
        <w:rPr>
          <w:rFonts w:ascii="NewsGotT" w:hAnsi="NewsGotT"/>
          <w:szCs w:val="24"/>
          <w:lang w:val="en-GB"/>
        </w:rPr>
      </w:pPr>
      <w:r w:rsidRPr="003272E6">
        <w:rPr>
          <w:rFonts w:ascii="NewsGotT" w:hAnsi="NewsGotT"/>
          <w:szCs w:val="24"/>
          <w:lang w:val="en-GB"/>
        </w:rPr>
        <w:t>A pointer is being passed to the same variable, but since its current value will be copied, changing it to a new value in each iteration is no problem.</w:t>
      </w:r>
    </w:p>
    <w:p w14:paraId="1E36C39E" w14:textId="77777777" w:rsidR="003272E6" w:rsidRPr="003272E6" w:rsidRDefault="003272E6" w:rsidP="003272E6">
      <w:pPr>
        <w:rPr>
          <w:rFonts w:ascii="NewsGotT" w:hAnsi="NewsGotT"/>
          <w:szCs w:val="24"/>
          <w:lang w:val="en-GB"/>
        </w:rPr>
      </w:pPr>
      <w:r w:rsidRPr="003272E6">
        <w:rPr>
          <w:rFonts w:ascii="NewsGotT" w:hAnsi="NewsGotT"/>
          <w:szCs w:val="24"/>
          <w:lang w:val="en-GB"/>
        </w:rPr>
        <w:t xml:space="preserve">For consuming an item, the </w:t>
      </w:r>
      <w:proofErr w:type="spellStart"/>
      <w:r w:rsidRPr="003272E6">
        <w:rPr>
          <w:rFonts w:ascii="NewsGotT" w:hAnsi="NewsGotT"/>
          <w:szCs w:val="24"/>
          <w:lang w:val="en-GB"/>
        </w:rPr>
        <w:t>xQueueReceive</w:t>
      </w:r>
      <w:proofErr w:type="spellEnd"/>
      <w:r w:rsidRPr="003272E6">
        <w:rPr>
          <w:rFonts w:ascii="NewsGotT" w:hAnsi="NewsGotT"/>
          <w:szCs w:val="24"/>
          <w:lang w:val="en-GB"/>
        </w:rPr>
        <w:t xml:space="preserve"> function needs to be called.</w:t>
      </w:r>
      <w:r w:rsidRPr="003272E6">
        <w:rPr>
          <w:lang w:val="en-GB"/>
        </w:rPr>
        <w:t xml:space="preserve"> </w:t>
      </w:r>
      <w:r w:rsidRPr="003272E6">
        <w:rPr>
          <w:rFonts w:ascii="NewsGotT" w:hAnsi="NewsGotT"/>
          <w:szCs w:val="24"/>
          <w:lang w:val="en-GB"/>
        </w:rPr>
        <w:t>Inputs include the queue handle, a buffer pointer and the number of ticks to wait when the queue is empty.</w:t>
      </w:r>
    </w:p>
    <w:p w14:paraId="35FB38ED" w14:textId="77777777" w:rsidR="003272E6" w:rsidRPr="003272E6" w:rsidRDefault="003272E6" w:rsidP="003272E6">
      <w:pPr>
        <w:rPr>
          <w:rFonts w:ascii="NewsGotT" w:hAnsi="NewsGotT"/>
          <w:szCs w:val="24"/>
          <w:lang w:val="en-GB"/>
        </w:rPr>
      </w:pPr>
      <w:r w:rsidRPr="003272E6">
        <w:rPr>
          <w:rFonts w:ascii="NewsGotT" w:hAnsi="NewsGotT"/>
          <w:szCs w:val="24"/>
          <w:lang w:val="en-GB"/>
        </w:rPr>
        <w:t>The queue will be cleared once the item has been consumed.</w:t>
      </w:r>
    </w:p>
    <w:p w14:paraId="01C39C3E"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D4D4D4"/>
          <w:sz w:val="21"/>
          <w:szCs w:val="21"/>
          <w:lang w:val="en-GB" w:eastAsia="en-GB"/>
        </w:rPr>
        <w:t xml:space="preserve">  </w:t>
      </w:r>
      <w:proofErr w:type="spellStart"/>
      <w:proofErr w:type="gramStart"/>
      <w:r w:rsidRPr="003272E6">
        <w:rPr>
          <w:rFonts w:ascii="Consolas" w:eastAsia="Times New Roman" w:hAnsi="Consolas" w:cs="Times New Roman"/>
          <w:color w:val="DCDCAA"/>
          <w:sz w:val="21"/>
          <w:szCs w:val="21"/>
          <w:lang w:val="en-GB" w:eastAsia="en-GB"/>
        </w:rPr>
        <w:t>xQueueReceive</w:t>
      </w:r>
      <w:proofErr w:type="spellEnd"/>
      <w:r w:rsidRPr="003272E6">
        <w:rPr>
          <w:rFonts w:ascii="Consolas" w:eastAsia="Times New Roman" w:hAnsi="Consolas" w:cs="Times New Roman"/>
          <w:color w:val="D4D4D4"/>
          <w:sz w:val="21"/>
          <w:szCs w:val="21"/>
          <w:lang w:val="en-GB" w:eastAsia="en-GB"/>
        </w:rPr>
        <w:t>(</w:t>
      </w:r>
      <w:proofErr w:type="spellStart"/>
      <w:proofErr w:type="gramEnd"/>
      <w:r w:rsidRPr="003272E6">
        <w:rPr>
          <w:rFonts w:ascii="Consolas" w:eastAsia="Times New Roman" w:hAnsi="Consolas" w:cs="Times New Roman"/>
          <w:color w:val="9CDCFE"/>
          <w:sz w:val="21"/>
          <w:szCs w:val="21"/>
          <w:lang w:val="en-GB" w:eastAsia="en-GB"/>
        </w:rPr>
        <w:t>queueBLE</w:t>
      </w:r>
      <w:proofErr w:type="spellEnd"/>
      <w:r w:rsidRPr="003272E6">
        <w:rPr>
          <w:rFonts w:ascii="Consolas" w:eastAsia="Times New Roman" w:hAnsi="Consolas" w:cs="Times New Roman"/>
          <w:color w:val="D4D4D4"/>
          <w:sz w:val="21"/>
          <w:szCs w:val="21"/>
          <w:lang w:val="en-GB" w:eastAsia="en-GB"/>
        </w:rPr>
        <w:t>, &amp;</w:t>
      </w:r>
      <w:proofErr w:type="spellStart"/>
      <w:r w:rsidRPr="003272E6">
        <w:rPr>
          <w:rFonts w:ascii="Consolas" w:eastAsia="Times New Roman" w:hAnsi="Consolas" w:cs="Times New Roman"/>
          <w:color w:val="9CDCFE"/>
          <w:sz w:val="21"/>
          <w:szCs w:val="21"/>
          <w:lang w:val="en-GB" w:eastAsia="en-GB"/>
        </w:rPr>
        <w:t>adicionarBLECopy</w:t>
      </w:r>
      <w:proofErr w:type="spellEnd"/>
      <w:r w:rsidRPr="003272E6">
        <w:rPr>
          <w:rFonts w:ascii="Consolas" w:eastAsia="Times New Roman" w:hAnsi="Consolas" w:cs="Times New Roman"/>
          <w:color w:val="D4D4D4"/>
          <w:sz w:val="21"/>
          <w:szCs w:val="21"/>
          <w:lang w:val="en-GB" w:eastAsia="en-GB"/>
        </w:rPr>
        <w:t xml:space="preserve">, </w:t>
      </w:r>
      <w:proofErr w:type="spellStart"/>
      <w:r w:rsidRPr="003272E6">
        <w:rPr>
          <w:rFonts w:ascii="Consolas" w:eastAsia="Times New Roman" w:hAnsi="Consolas" w:cs="Times New Roman"/>
          <w:color w:val="D4D4D4"/>
          <w:sz w:val="21"/>
          <w:szCs w:val="21"/>
          <w:lang w:val="en-GB" w:eastAsia="en-GB"/>
        </w:rPr>
        <w:t>portMAX_DELAY</w:t>
      </w:r>
      <w:proofErr w:type="spellEnd"/>
      <w:r w:rsidRPr="003272E6">
        <w:rPr>
          <w:rFonts w:ascii="Consolas" w:eastAsia="Times New Roman" w:hAnsi="Consolas" w:cs="Times New Roman"/>
          <w:color w:val="D4D4D4"/>
          <w:sz w:val="21"/>
          <w:szCs w:val="21"/>
          <w:lang w:val="en-GB" w:eastAsia="en-GB"/>
        </w:rPr>
        <w:t>);</w:t>
      </w:r>
    </w:p>
    <w:p w14:paraId="484D9638"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D4D4D4"/>
          <w:sz w:val="21"/>
          <w:szCs w:val="21"/>
          <w:lang w:val="en-GB" w:eastAsia="en-GB"/>
        </w:rPr>
        <w:t xml:space="preserve">  </w:t>
      </w:r>
      <w:proofErr w:type="spellStart"/>
      <w:proofErr w:type="gramStart"/>
      <w:r w:rsidRPr="003272E6">
        <w:rPr>
          <w:rFonts w:ascii="Consolas" w:eastAsia="Times New Roman" w:hAnsi="Consolas" w:cs="Times New Roman"/>
          <w:color w:val="DCDCAA"/>
          <w:sz w:val="21"/>
          <w:szCs w:val="21"/>
          <w:lang w:val="en-GB" w:eastAsia="en-GB"/>
        </w:rPr>
        <w:t>xQueueReceive</w:t>
      </w:r>
      <w:proofErr w:type="spellEnd"/>
      <w:r w:rsidRPr="003272E6">
        <w:rPr>
          <w:rFonts w:ascii="Consolas" w:eastAsia="Times New Roman" w:hAnsi="Consolas" w:cs="Times New Roman"/>
          <w:color w:val="D4D4D4"/>
          <w:sz w:val="21"/>
          <w:szCs w:val="21"/>
          <w:lang w:val="en-GB" w:eastAsia="en-GB"/>
        </w:rPr>
        <w:t>(</w:t>
      </w:r>
      <w:proofErr w:type="spellStart"/>
      <w:proofErr w:type="gramEnd"/>
      <w:r w:rsidRPr="003272E6">
        <w:rPr>
          <w:rFonts w:ascii="Consolas" w:eastAsia="Times New Roman" w:hAnsi="Consolas" w:cs="Times New Roman"/>
          <w:color w:val="9CDCFE"/>
          <w:sz w:val="21"/>
          <w:szCs w:val="21"/>
          <w:lang w:val="en-GB" w:eastAsia="en-GB"/>
        </w:rPr>
        <w:t>queueWIFI</w:t>
      </w:r>
      <w:proofErr w:type="spellEnd"/>
      <w:r w:rsidRPr="003272E6">
        <w:rPr>
          <w:rFonts w:ascii="Consolas" w:eastAsia="Times New Roman" w:hAnsi="Consolas" w:cs="Times New Roman"/>
          <w:color w:val="D4D4D4"/>
          <w:sz w:val="21"/>
          <w:szCs w:val="21"/>
          <w:lang w:val="en-GB" w:eastAsia="en-GB"/>
        </w:rPr>
        <w:t>, &amp;</w:t>
      </w:r>
      <w:proofErr w:type="spellStart"/>
      <w:r w:rsidRPr="003272E6">
        <w:rPr>
          <w:rFonts w:ascii="Consolas" w:eastAsia="Times New Roman" w:hAnsi="Consolas" w:cs="Times New Roman"/>
          <w:color w:val="9CDCFE"/>
          <w:sz w:val="21"/>
          <w:szCs w:val="21"/>
          <w:lang w:val="en-GB" w:eastAsia="en-GB"/>
        </w:rPr>
        <w:t>adicionarWIFICopy</w:t>
      </w:r>
      <w:proofErr w:type="spellEnd"/>
      <w:r w:rsidRPr="003272E6">
        <w:rPr>
          <w:rFonts w:ascii="Consolas" w:eastAsia="Times New Roman" w:hAnsi="Consolas" w:cs="Times New Roman"/>
          <w:color w:val="D4D4D4"/>
          <w:sz w:val="21"/>
          <w:szCs w:val="21"/>
          <w:lang w:val="en-GB" w:eastAsia="en-GB"/>
        </w:rPr>
        <w:t xml:space="preserve">, </w:t>
      </w:r>
      <w:proofErr w:type="spellStart"/>
      <w:r w:rsidRPr="003272E6">
        <w:rPr>
          <w:rFonts w:ascii="Consolas" w:eastAsia="Times New Roman" w:hAnsi="Consolas" w:cs="Times New Roman"/>
          <w:color w:val="D4D4D4"/>
          <w:sz w:val="21"/>
          <w:szCs w:val="21"/>
          <w:lang w:val="en-GB" w:eastAsia="en-GB"/>
        </w:rPr>
        <w:t>portMAX_DELAY</w:t>
      </w:r>
      <w:proofErr w:type="spellEnd"/>
      <w:r w:rsidRPr="003272E6">
        <w:rPr>
          <w:rFonts w:ascii="Consolas" w:eastAsia="Times New Roman" w:hAnsi="Consolas" w:cs="Times New Roman"/>
          <w:color w:val="D4D4D4"/>
          <w:sz w:val="21"/>
          <w:szCs w:val="21"/>
          <w:lang w:val="en-GB" w:eastAsia="en-GB"/>
        </w:rPr>
        <w:t>);</w:t>
      </w:r>
    </w:p>
    <w:p w14:paraId="6388B5D0" w14:textId="77777777" w:rsidR="003272E6" w:rsidRPr="003272E6" w:rsidRDefault="003272E6" w:rsidP="003272E6">
      <w:pPr>
        <w:rPr>
          <w:rFonts w:ascii="NewsGotT" w:hAnsi="NewsGotT"/>
          <w:szCs w:val="24"/>
          <w:lang w:val="en-GB"/>
        </w:rPr>
      </w:pPr>
    </w:p>
    <w:p w14:paraId="0EB3EABF" w14:textId="77777777" w:rsidR="003272E6" w:rsidRPr="00F55F64" w:rsidRDefault="003272E6" w:rsidP="003272E6">
      <w:pPr>
        <w:pStyle w:val="PargrafodaLista"/>
        <w:widowControl/>
        <w:numPr>
          <w:ilvl w:val="0"/>
          <w:numId w:val="33"/>
        </w:numPr>
        <w:autoSpaceDE/>
        <w:autoSpaceDN/>
        <w:spacing w:before="0" w:after="160"/>
        <w:contextualSpacing/>
        <w:rPr>
          <w:rFonts w:ascii="NewsGotT" w:hAnsi="NewsGotT"/>
          <w:szCs w:val="24"/>
        </w:rPr>
      </w:pPr>
      <w:r w:rsidRPr="00F55F64">
        <w:rPr>
          <w:rFonts w:ascii="NewsGotT" w:hAnsi="NewsGotT"/>
          <w:szCs w:val="24"/>
        </w:rPr>
        <w:t xml:space="preserve">HTTP POST: </w:t>
      </w:r>
      <w:r w:rsidRPr="0086379C">
        <w:rPr>
          <w:rFonts w:ascii="NewsGotT" w:hAnsi="NewsGotT"/>
          <w:szCs w:val="24"/>
        </w:rPr>
        <w:t xml:space="preserve">URL </w:t>
      </w:r>
      <w:proofErr w:type="spellStart"/>
      <w:r w:rsidRPr="0086379C">
        <w:rPr>
          <w:rFonts w:ascii="NewsGotT" w:hAnsi="NewsGotT"/>
          <w:szCs w:val="24"/>
        </w:rPr>
        <w:t>Encoded</w:t>
      </w:r>
      <w:proofErr w:type="spellEnd"/>
    </w:p>
    <w:p w14:paraId="2741505E" w14:textId="16A70801" w:rsidR="003272E6" w:rsidRPr="003272E6" w:rsidRDefault="003272E6" w:rsidP="003272E6">
      <w:pPr>
        <w:rPr>
          <w:rFonts w:ascii="NewsGotT" w:hAnsi="NewsGotT"/>
          <w:szCs w:val="24"/>
          <w:lang w:val="en-GB"/>
        </w:rPr>
      </w:pPr>
      <w:r w:rsidRPr="003272E6">
        <w:rPr>
          <w:rFonts w:ascii="NewsGotT" w:hAnsi="NewsGotT"/>
          <w:szCs w:val="24"/>
          <w:lang w:val="en-GB"/>
        </w:rPr>
        <w:t>HTTP operates as a request-response protocol between the client and the server. POST sends data to the server to create resources</w:t>
      </w:r>
      <w:r w:rsidR="00883E81">
        <w:rPr>
          <w:rFonts w:ascii="NewsGotT" w:hAnsi="NewsGotT"/>
          <w:szCs w:val="24"/>
          <w:lang w:val="en-GB"/>
        </w:rPr>
        <w:t xml:space="preserve"> </w:t>
      </w:r>
      <w:r w:rsidR="00883E81">
        <w:rPr>
          <w:rFonts w:ascii="NewsGotT" w:hAnsi="NewsGotT"/>
          <w:szCs w:val="24"/>
          <w:lang w:val="en-GB"/>
        </w:rPr>
        <w:fldChar w:fldCharType="begin"/>
      </w:r>
      <w:r w:rsidR="00883E81">
        <w:rPr>
          <w:rFonts w:ascii="NewsGotT" w:hAnsi="NewsGotT"/>
          <w:szCs w:val="24"/>
          <w:lang w:val="en-GB"/>
        </w:rPr>
        <w:instrText xml:space="preserve"> ADDIN ZOTERO_ITEM CSL_CITATION {"citationID":"jn57TMxB","properties":{"formattedCitation":"(Random Nerd Tutorials, 2020)","plainCitation":"(Random Nerd Tutorials, 2020)","noteIndex":0},"citationItems":[{"id":95,"uris":["http://zotero.org/users/local/xwgav5Ui/items/EFEFXVMM"],"itemData":{"id":95,"type":"post-weblog","abstract":"Learn how to make HTTP GET and HTTP POST Requests with the ESP32 board with Arduino IDE. How to get values, post JSON data objects, URL encoded requests, etc.","language":"en-US","title":"ESP32 HTTP GET and HTTP POST with Arduino IDE","URL":"https://randomnerdtutorials.com/esp32-http-get-post-arduino/","author":[{"family":"Random Nerd Tutorials","given":""}],"accessed":{"date-parts":[["2022",10,22]]},"issued":{"date-parts":[["2020",4,8]]}}}],"schema":"https://github.com/citation-style-language/schema/raw/master/csl-citation.json"} </w:instrText>
      </w:r>
      <w:r w:rsidR="00883E81">
        <w:rPr>
          <w:rFonts w:ascii="NewsGotT" w:hAnsi="NewsGotT"/>
          <w:szCs w:val="24"/>
          <w:lang w:val="en-GB"/>
        </w:rPr>
        <w:fldChar w:fldCharType="separate"/>
      </w:r>
      <w:r w:rsidR="00883E81" w:rsidRPr="00883E81">
        <w:rPr>
          <w:rFonts w:ascii="NewsGotT" w:hAnsi="NewsGotT"/>
          <w:lang w:val="en-GB"/>
        </w:rPr>
        <w:t>(Random Nerd Tutorials, 2020)</w:t>
      </w:r>
      <w:r w:rsidR="00883E81">
        <w:rPr>
          <w:rFonts w:ascii="NewsGotT" w:hAnsi="NewsGotT"/>
          <w:szCs w:val="24"/>
          <w:lang w:val="en-GB"/>
        </w:rPr>
        <w:fldChar w:fldCharType="end"/>
      </w:r>
      <w:r w:rsidRPr="003272E6">
        <w:rPr>
          <w:rFonts w:ascii="NewsGotT" w:hAnsi="NewsGotT"/>
          <w:szCs w:val="24"/>
          <w:lang w:val="en-GB"/>
        </w:rPr>
        <w:t>.</w:t>
      </w:r>
    </w:p>
    <w:p w14:paraId="0FB4FBB8" w14:textId="77777777" w:rsidR="003272E6" w:rsidRPr="003272E6" w:rsidRDefault="003272E6" w:rsidP="003272E6">
      <w:pPr>
        <w:rPr>
          <w:rFonts w:ascii="NewsGotT" w:hAnsi="NewsGotT"/>
          <w:szCs w:val="24"/>
          <w:lang w:val="en-GB"/>
        </w:rPr>
      </w:pPr>
      <w:r w:rsidRPr="003272E6">
        <w:rPr>
          <w:rFonts w:ascii="NewsGotT" w:hAnsi="NewsGotT"/>
          <w:szCs w:val="24"/>
          <w:lang w:val="en-GB"/>
        </w:rPr>
        <w:t>The following libraries need to be installed: &lt;</w:t>
      </w:r>
      <w:proofErr w:type="spellStart"/>
      <w:r w:rsidRPr="003272E6">
        <w:rPr>
          <w:rFonts w:ascii="NewsGotT" w:hAnsi="NewsGotT"/>
          <w:szCs w:val="24"/>
          <w:lang w:val="en-GB"/>
        </w:rPr>
        <w:t>WiFi.h</w:t>
      </w:r>
      <w:proofErr w:type="spellEnd"/>
      <w:r w:rsidRPr="003272E6">
        <w:rPr>
          <w:rFonts w:ascii="NewsGotT" w:hAnsi="NewsGotT"/>
          <w:szCs w:val="24"/>
          <w:lang w:val="en-GB"/>
        </w:rPr>
        <w:t>&gt; and &lt;</w:t>
      </w:r>
      <w:proofErr w:type="spellStart"/>
      <w:r w:rsidRPr="003272E6">
        <w:rPr>
          <w:rFonts w:ascii="NewsGotT" w:hAnsi="NewsGotT"/>
          <w:szCs w:val="24"/>
          <w:lang w:val="en-GB"/>
        </w:rPr>
        <w:t>HTTPClient.h</w:t>
      </w:r>
      <w:proofErr w:type="spellEnd"/>
      <w:r w:rsidRPr="003272E6">
        <w:rPr>
          <w:rFonts w:ascii="NewsGotT" w:hAnsi="NewsGotT"/>
          <w:szCs w:val="24"/>
          <w:lang w:val="en-GB"/>
        </w:rPr>
        <w:t>&gt;, which are in the Arduino IDE Library Manager.</w:t>
      </w:r>
    </w:p>
    <w:p w14:paraId="2D2985F4"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C586C0"/>
          <w:sz w:val="21"/>
          <w:szCs w:val="21"/>
          <w:lang w:val="en-GB" w:eastAsia="en-GB"/>
        </w:rPr>
        <w:t>#include</w:t>
      </w:r>
      <w:r w:rsidRPr="003272E6">
        <w:rPr>
          <w:rFonts w:ascii="Consolas" w:eastAsia="Times New Roman" w:hAnsi="Consolas" w:cs="Times New Roman"/>
          <w:color w:val="569CD6"/>
          <w:sz w:val="21"/>
          <w:szCs w:val="21"/>
          <w:lang w:val="en-GB" w:eastAsia="en-GB"/>
        </w:rPr>
        <w:t xml:space="preserve"> </w:t>
      </w:r>
      <w:r w:rsidRPr="003272E6">
        <w:rPr>
          <w:rFonts w:ascii="Consolas" w:eastAsia="Times New Roman" w:hAnsi="Consolas" w:cs="Times New Roman"/>
          <w:color w:val="CE9178"/>
          <w:sz w:val="21"/>
          <w:szCs w:val="21"/>
          <w:lang w:val="en-GB" w:eastAsia="en-GB"/>
        </w:rPr>
        <w:t>&lt;</w:t>
      </w:r>
      <w:proofErr w:type="spellStart"/>
      <w:r w:rsidRPr="003272E6">
        <w:rPr>
          <w:rFonts w:ascii="Consolas" w:eastAsia="Times New Roman" w:hAnsi="Consolas" w:cs="Times New Roman"/>
          <w:color w:val="CE9178"/>
          <w:sz w:val="21"/>
          <w:szCs w:val="21"/>
          <w:lang w:val="en-GB" w:eastAsia="en-GB"/>
        </w:rPr>
        <w:t>HTTPClient.h</w:t>
      </w:r>
      <w:proofErr w:type="spellEnd"/>
      <w:r w:rsidRPr="003272E6">
        <w:rPr>
          <w:rFonts w:ascii="Consolas" w:eastAsia="Times New Roman" w:hAnsi="Consolas" w:cs="Times New Roman"/>
          <w:color w:val="CE9178"/>
          <w:sz w:val="21"/>
          <w:szCs w:val="21"/>
          <w:lang w:val="en-GB" w:eastAsia="en-GB"/>
        </w:rPr>
        <w:t>&gt;</w:t>
      </w:r>
    </w:p>
    <w:p w14:paraId="2D04BFC1"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C586C0"/>
          <w:sz w:val="21"/>
          <w:szCs w:val="21"/>
          <w:lang w:val="en-GB" w:eastAsia="en-GB"/>
        </w:rPr>
        <w:t>#include</w:t>
      </w:r>
      <w:r w:rsidRPr="003272E6">
        <w:rPr>
          <w:rFonts w:ascii="Consolas" w:eastAsia="Times New Roman" w:hAnsi="Consolas" w:cs="Times New Roman"/>
          <w:color w:val="569CD6"/>
          <w:sz w:val="21"/>
          <w:szCs w:val="21"/>
          <w:lang w:val="en-GB" w:eastAsia="en-GB"/>
        </w:rPr>
        <w:t xml:space="preserve"> </w:t>
      </w:r>
      <w:r w:rsidRPr="003272E6">
        <w:rPr>
          <w:rFonts w:ascii="Consolas" w:eastAsia="Times New Roman" w:hAnsi="Consolas" w:cs="Times New Roman"/>
          <w:color w:val="CE9178"/>
          <w:sz w:val="21"/>
          <w:szCs w:val="21"/>
          <w:lang w:val="en-GB" w:eastAsia="en-GB"/>
        </w:rPr>
        <w:t>&lt;</w:t>
      </w:r>
      <w:proofErr w:type="spellStart"/>
      <w:r w:rsidRPr="003272E6">
        <w:rPr>
          <w:rFonts w:ascii="Consolas" w:eastAsia="Times New Roman" w:hAnsi="Consolas" w:cs="Times New Roman"/>
          <w:color w:val="CE9178"/>
          <w:sz w:val="21"/>
          <w:szCs w:val="21"/>
          <w:lang w:val="en-GB" w:eastAsia="en-GB"/>
        </w:rPr>
        <w:t>WiFi.h</w:t>
      </w:r>
      <w:proofErr w:type="spellEnd"/>
      <w:r w:rsidRPr="003272E6">
        <w:rPr>
          <w:rFonts w:ascii="Consolas" w:eastAsia="Times New Roman" w:hAnsi="Consolas" w:cs="Times New Roman"/>
          <w:color w:val="CE9178"/>
          <w:sz w:val="21"/>
          <w:szCs w:val="21"/>
          <w:lang w:val="en-GB" w:eastAsia="en-GB"/>
        </w:rPr>
        <w:t>&gt;</w:t>
      </w:r>
    </w:p>
    <w:p w14:paraId="2A3D07FC" w14:textId="77777777" w:rsidR="003272E6" w:rsidRPr="003272E6" w:rsidRDefault="003272E6" w:rsidP="003272E6">
      <w:pPr>
        <w:rPr>
          <w:rFonts w:ascii="NewsGotT" w:hAnsi="NewsGotT"/>
          <w:szCs w:val="24"/>
          <w:lang w:val="en-GB"/>
        </w:rPr>
      </w:pPr>
    </w:p>
    <w:p w14:paraId="02682338"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6A9955"/>
          <w:sz w:val="21"/>
          <w:szCs w:val="21"/>
          <w:lang w:val="en-GB" w:eastAsia="en-GB"/>
        </w:rPr>
        <w:t>// The Domain name with URL path or IP address with path</w:t>
      </w:r>
    </w:p>
    <w:p w14:paraId="701BD88F"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D4D4D4"/>
          <w:sz w:val="21"/>
          <w:szCs w:val="21"/>
          <w:lang w:val="en-GB" w:eastAsia="en-GB"/>
        </w:rPr>
        <w:t xml:space="preserve">        </w:t>
      </w:r>
      <w:proofErr w:type="spellStart"/>
      <w:r w:rsidRPr="003272E6">
        <w:rPr>
          <w:rFonts w:ascii="Consolas" w:eastAsia="Times New Roman" w:hAnsi="Consolas" w:cs="Times New Roman"/>
          <w:color w:val="9CDCFE"/>
          <w:sz w:val="21"/>
          <w:szCs w:val="21"/>
          <w:lang w:val="en-GB" w:eastAsia="en-GB"/>
        </w:rPr>
        <w:t>httpBle</w:t>
      </w:r>
      <w:r w:rsidRPr="003272E6">
        <w:rPr>
          <w:rFonts w:ascii="Consolas" w:eastAsia="Times New Roman" w:hAnsi="Consolas" w:cs="Times New Roman"/>
          <w:color w:val="D4D4D4"/>
          <w:sz w:val="21"/>
          <w:szCs w:val="21"/>
          <w:lang w:val="en-GB" w:eastAsia="en-GB"/>
        </w:rPr>
        <w:t>.</w:t>
      </w:r>
      <w:r w:rsidRPr="003272E6">
        <w:rPr>
          <w:rFonts w:ascii="Consolas" w:eastAsia="Times New Roman" w:hAnsi="Consolas" w:cs="Times New Roman"/>
          <w:color w:val="DCDCAA"/>
          <w:sz w:val="21"/>
          <w:szCs w:val="21"/>
          <w:lang w:val="en-GB" w:eastAsia="en-GB"/>
        </w:rPr>
        <w:t>begin</w:t>
      </w:r>
      <w:proofErr w:type="spellEnd"/>
      <w:r w:rsidRPr="003272E6">
        <w:rPr>
          <w:rFonts w:ascii="Consolas" w:eastAsia="Times New Roman" w:hAnsi="Consolas" w:cs="Times New Roman"/>
          <w:color w:val="D4D4D4"/>
          <w:sz w:val="21"/>
          <w:szCs w:val="21"/>
          <w:lang w:val="en-GB" w:eastAsia="en-GB"/>
        </w:rPr>
        <w:t>(</w:t>
      </w:r>
      <w:proofErr w:type="spellStart"/>
      <w:r w:rsidRPr="003272E6">
        <w:rPr>
          <w:rFonts w:ascii="Consolas" w:eastAsia="Times New Roman" w:hAnsi="Consolas" w:cs="Times New Roman"/>
          <w:color w:val="9CDCFE"/>
          <w:sz w:val="21"/>
          <w:szCs w:val="21"/>
          <w:lang w:val="en-GB" w:eastAsia="en-GB"/>
        </w:rPr>
        <w:t>clientBle</w:t>
      </w:r>
      <w:proofErr w:type="spellEnd"/>
      <w:r w:rsidRPr="003272E6">
        <w:rPr>
          <w:rFonts w:ascii="Consolas" w:eastAsia="Times New Roman" w:hAnsi="Consolas" w:cs="Times New Roman"/>
          <w:color w:val="D4D4D4"/>
          <w:sz w:val="21"/>
          <w:szCs w:val="21"/>
          <w:lang w:val="en-GB" w:eastAsia="en-GB"/>
        </w:rPr>
        <w:t xml:space="preserve">, </w:t>
      </w:r>
      <w:proofErr w:type="spellStart"/>
      <w:r w:rsidRPr="003272E6">
        <w:rPr>
          <w:rFonts w:ascii="Consolas" w:eastAsia="Times New Roman" w:hAnsi="Consolas" w:cs="Times New Roman"/>
          <w:color w:val="9CDCFE"/>
          <w:sz w:val="21"/>
          <w:szCs w:val="21"/>
          <w:lang w:val="en-GB" w:eastAsia="en-GB"/>
        </w:rPr>
        <w:t>serverName</w:t>
      </w:r>
      <w:proofErr w:type="spellEnd"/>
      <w:proofErr w:type="gramStart"/>
      <w:r w:rsidRPr="003272E6">
        <w:rPr>
          <w:rFonts w:ascii="Consolas" w:eastAsia="Times New Roman" w:hAnsi="Consolas" w:cs="Times New Roman"/>
          <w:color w:val="D4D4D4"/>
          <w:sz w:val="21"/>
          <w:szCs w:val="21"/>
          <w:lang w:val="en-GB" w:eastAsia="en-GB"/>
        </w:rPr>
        <w:t>);</w:t>
      </w:r>
      <w:proofErr w:type="gramEnd"/>
    </w:p>
    <w:p w14:paraId="774FCF26" w14:textId="77777777" w:rsidR="003272E6" w:rsidRPr="003272E6" w:rsidRDefault="003272E6" w:rsidP="003272E6">
      <w:pPr>
        <w:rPr>
          <w:rFonts w:ascii="NewsGotT" w:hAnsi="NewsGotT"/>
          <w:szCs w:val="24"/>
          <w:lang w:val="en-GB"/>
        </w:rPr>
      </w:pPr>
    </w:p>
    <w:p w14:paraId="4BCAD69F"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6A9955"/>
          <w:sz w:val="21"/>
          <w:szCs w:val="21"/>
          <w:lang w:val="en-GB" w:eastAsia="en-GB"/>
        </w:rPr>
        <w:t>// Specify content-type header</w:t>
      </w:r>
    </w:p>
    <w:p w14:paraId="3F98684E" w14:textId="77777777" w:rsidR="003272E6" w:rsidRPr="0086379C" w:rsidRDefault="003272E6" w:rsidP="003272E6">
      <w:pPr>
        <w:shd w:val="clear" w:color="auto" w:fill="1E1E1E"/>
        <w:spacing w:line="285" w:lineRule="atLeast"/>
        <w:rPr>
          <w:rFonts w:ascii="Consolas" w:eastAsia="Times New Roman" w:hAnsi="Consolas" w:cs="Times New Roman"/>
          <w:color w:val="D4D4D4"/>
          <w:sz w:val="21"/>
          <w:szCs w:val="21"/>
          <w:lang w:eastAsia="en-GB"/>
        </w:rPr>
      </w:pPr>
      <w:r w:rsidRPr="003272E6">
        <w:rPr>
          <w:rFonts w:ascii="Consolas" w:eastAsia="Times New Roman" w:hAnsi="Consolas" w:cs="Times New Roman"/>
          <w:color w:val="D4D4D4"/>
          <w:sz w:val="21"/>
          <w:szCs w:val="21"/>
          <w:lang w:val="en-GB" w:eastAsia="en-GB"/>
        </w:rPr>
        <w:t xml:space="preserve">      </w:t>
      </w:r>
      <w:proofErr w:type="spellStart"/>
      <w:r w:rsidRPr="0086379C">
        <w:rPr>
          <w:rFonts w:ascii="Consolas" w:eastAsia="Times New Roman" w:hAnsi="Consolas" w:cs="Times New Roman"/>
          <w:color w:val="9CDCFE"/>
          <w:sz w:val="21"/>
          <w:szCs w:val="21"/>
          <w:lang w:eastAsia="en-GB"/>
        </w:rPr>
        <w:t>httpBle</w:t>
      </w:r>
      <w:r w:rsidRPr="0086379C">
        <w:rPr>
          <w:rFonts w:ascii="Consolas" w:eastAsia="Times New Roman" w:hAnsi="Consolas" w:cs="Times New Roman"/>
          <w:color w:val="D4D4D4"/>
          <w:sz w:val="21"/>
          <w:szCs w:val="21"/>
          <w:lang w:eastAsia="en-GB"/>
        </w:rPr>
        <w:t>.</w:t>
      </w:r>
      <w:r w:rsidRPr="0086379C">
        <w:rPr>
          <w:rFonts w:ascii="Consolas" w:eastAsia="Times New Roman" w:hAnsi="Consolas" w:cs="Times New Roman"/>
          <w:color w:val="DCDCAA"/>
          <w:sz w:val="21"/>
          <w:szCs w:val="21"/>
          <w:lang w:eastAsia="en-GB"/>
        </w:rPr>
        <w:t>addHeader</w:t>
      </w:r>
      <w:proofErr w:type="spellEnd"/>
      <w:r w:rsidRPr="0086379C">
        <w:rPr>
          <w:rFonts w:ascii="Consolas" w:eastAsia="Times New Roman" w:hAnsi="Consolas" w:cs="Times New Roman"/>
          <w:color w:val="D4D4D4"/>
          <w:sz w:val="21"/>
          <w:szCs w:val="21"/>
          <w:lang w:eastAsia="en-GB"/>
        </w:rPr>
        <w:t>(</w:t>
      </w:r>
      <w:r w:rsidRPr="0086379C">
        <w:rPr>
          <w:rFonts w:ascii="Consolas" w:eastAsia="Times New Roman" w:hAnsi="Consolas" w:cs="Times New Roman"/>
          <w:color w:val="CE9178"/>
          <w:sz w:val="21"/>
          <w:szCs w:val="21"/>
          <w:lang w:eastAsia="en-GB"/>
        </w:rPr>
        <w:t>"Cache-</w:t>
      </w:r>
      <w:proofErr w:type="spellStart"/>
      <w:r w:rsidRPr="0086379C">
        <w:rPr>
          <w:rFonts w:ascii="Consolas" w:eastAsia="Times New Roman" w:hAnsi="Consolas" w:cs="Times New Roman"/>
          <w:color w:val="CE9178"/>
          <w:sz w:val="21"/>
          <w:szCs w:val="21"/>
          <w:lang w:eastAsia="en-GB"/>
        </w:rPr>
        <w:t>Control</w:t>
      </w:r>
      <w:proofErr w:type="spellEnd"/>
      <w:r w:rsidRPr="0086379C">
        <w:rPr>
          <w:rFonts w:ascii="Consolas" w:eastAsia="Times New Roman" w:hAnsi="Consolas" w:cs="Times New Roman"/>
          <w:color w:val="CE9178"/>
          <w:sz w:val="21"/>
          <w:szCs w:val="21"/>
          <w:lang w:eastAsia="en-GB"/>
        </w:rPr>
        <w:t>"</w:t>
      </w:r>
      <w:r w:rsidRPr="0086379C">
        <w:rPr>
          <w:rFonts w:ascii="Consolas" w:eastAsia="Times New Roman" w:hAnsi="Consolas" w:cs="Times New Roman"/>
          <w:color w:val="D4D4D4"/>
          <w:sz w:val="21"/>
          <w:szCs w:val="21"/>
          <w:lang w:eastAsia="en-GB"/>
        </w:rPr>
        <w:t xml:space="preserve">, </w:t>
      </w:r>
      <w:r w:rsidRPr="0086379C">
        <w:rPr>
          <w:rFonts w:ascii="Consolas" w:eastAsia="Times New Roman" w:hAnsi="Consolas" w:cs="Times New Roman"/>
          <w:color w:val="CE9178"/>
          <w:sz w:val="21"/>
          <w:szCs w:val="21"/>
          <w:lang w:eastAsia="en-GB"/>
        </w:rPr>
        <w:t>"no-cache"</w:t>
      </w:r>
      <w:r w:rsidRPr="0086379C">
        <w:rPr>
          <w:rFonts w:ascii="Consolas" w:eastAsia="Times New Roman" w:hAnsi="Consolas" w:cs="Times New Roman"/>
          <w:color w:val="D4D4D4"/>
          <w:sz w:val="21"/>
          <w:szCs w:val="21"/>
          <w:lang w:eastAsia="en-GB"/>
        </w:rPr>
        <w:t>);</w:t>
      </w:r>
    </w:p>
    <w:p w14:paraId="54E64A4E"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86379C">
        <w:rPr>
          <w:rFonts w:ascii="Consolas" w:eastAsia="Times New Roman" w:hAnsi="Consolas" w:cs="Times New Roman"/>
          <w:color w:val="D4D4D4"/>
          <w:sz w:val="21"/>
          <w:szCs w:val="21"/>
          <w:lang w:eastAsia="en-GB"/>
        </w:rPr>
        <w:t xml:space="preserve">      </w:t>
      </w:r>
      <w:proofErr w:type="spellStart"/>
      <w:r w:rsidRPr="003272E6">
        <w:rPr>
          <w:rFonts w:ascii="Consolas" w:eastAsia="Times New Roman" w:hAnsi="Consolas" w:cs="Times New Roman"/>
          <w:color w:val="9CDCFE"/>
          <w:sz w:val="21"/>
          <w:szCs w:val="21"/>
          <w:lang w:val="en-GB" w:eastAsia="en-GB"/>
        </w:rPr>
        <w:t>httpBle</w:t>
      </w:r>
      <w:r w:rsidRPr="003272E6">
        <w:rPr>
          <w:rFonts w:ascii="Consolas" w:eastAsia="Times New Roman" w:hAnsi="Consolas" w:cs="Times New Roman"/>
          <w:color w:val="D4D4D4"/>
          <w:sz w:val="21"/>
          <w:szCs w:val="21"/>
          <w:lang w:val="en-GB" w:eastAsia="en-GB"/>
        </w:rPr>
        <w:t>.</w:t>
      </w:r>
      <w:r w:rsidRPr="003272E6">
        <w:rPr>
          <w:rFonts w:ascii="Consolas" w:eastAsia="Times New Roman" w:hAnsi="Consolas" w:cs="Times New Roman"/>
          <w:color w:val="DCDCAA"/>
          <w:sz w:val="21"/>
          <w:szCs w:val="21"/>
          <w:lang w:val="en-GB" w:eastAsia="en-GB"/>
        </w:rPr>
        <w:t>addHeader</w:t>
      </w:r>
      <w:proofErr w:type="spellEnd"/>
      <w:r w:rsidRPr="003272E6">
        <w:rPr>
          <w:rFonts w:ascii="Consolas" w:eastAsia="Times New Roman" w:hAnsi="Consolas" w:cs="Times New Roman"/>
          <w:color w:val="D4D4D4"/>
          <w:sz w:val="21"/>
          <w:szCs w:val="21"/>
          <w:lang w:val="en-GB" w:eastAsia="en-GB"/>
        </w:rPr>
        <w:t>(</w:t>
      </w:r>
      <w:r w:rsidRPr="003272E6">
        <w:rPr>
          <w:rFonts w:ascii="Consolas" w:eastAsia="Times New Roman" w:hAnsi="Consolas" w:cs="Times New Roman"/>
          <w:color w:val="CE9178"/>
          <w:sz w:val="21"/>
          <w:szCs w:val="21"/>
          <w:lang w:val="en-GB" w:eastAsia="en-GB"/>
        </w:rPr>
        <w:t>"Content-Type"</w:t>
      </w:r>
      <w:r w:rsidRPr="003272E6">
        <w:rPr>
          <w:rFonts w:ascii="Consolas" w:eastAsia="Times New Roman" w:hAnsi="Consolas" w:cs="Times New Roman"/>
          <w:color w:val="D4D4D4"/>
          <w:sz w:val="21"/>
          <w:szCs w:val="21"/>
          <w:lang w:val="en-GB" w:eastAsia="en-GB"/>
        </w:rPr>
        <w:t xml:space="preserve">, </w:t>
      </w:r>
      <w:r w:rsidRPr="003272E6">
        <w:rPr>
          <w:rFonts w:ascii="Consolas" w:eastAsia="Times New Roman" w:hAnsi="Consolas" w:cs="Times New Roman"/>
          <w:color w:val="CE9178"/>
          <w:sz w:val="21"/>
          <w:szCs w:val="21"/>
          <w:lang w:val="en-GB" w:eastAsia="en-GB"/>
        </w:rPr>
        <w:t>"application/x-www-form-</w:t>
      </w:r>
      <w:proofErr w:type="spellStart"/>
      <w:r w:rsidRPr="003272E6">
        <w:rPr>
          <w:rFonts w:ascii="Consolas" w:eastAsia="Times New Roman" w:hAnsi="Consolas" w:cs="Times New Roman"/>
          <w:color w:val="CE9178"/>
          <w:sz w:val="21"/>
          <w:szCs w:val="21"/>
          <w:lang w:val="en-GB" w:eastAsia="en-GB"/>
        </w:rPr>
        <w:t>urlencoded</w:t>
      </w:r>
      <w:proofErr w:type="spellEnd"/>
      <w:r w:rsidRPr="003272E6">
        <w:rPr>
          <w:rFonts w:ascii="Consolas" w:eastAsia="Times New Roman" w:hAnsi="Consolas" w:cs="Times New Roman"/>
          <w:color w:val="CE9178"/>
          <w:sz w:val="21"/>
          <w:szCs w:val="21"/>
          <w:lang w:val="en-GB" w:eastAsia="en-GB"/>
        </w:rPr>
        <w:t>"</w:t>
      </w:r>
      <w:r w:rsidRPr="003272E6">
        <w:rPr>
          <w:rFonts w:ascii="Consolas" w:eastAsia="Times New Roman" w:hAnsi="Consolas" w:cs="Times New Roman"/>
          <w:color w:val="D4D4D4"/>
          <w:sz w:val="21"/>
          <w:szCs w:val="21"/>
          <w:lang w:val="en-GB" w:eastAsia="en-GB"/>
        </w:rPr>
        <w:t xml:space="preserve">, </w:t>
      </w:r>
      <w:r w:rsidRPr="003272E6">
        <w:rPr>
          <w:rFonts w:ascii="Consolas" w:eastAsia="Times New Roman" w:hAnsi="Consolas" w:cs="Times New Roman"/>
          <w:color w:val="CE9178"/>
          <w:sz w:val="21"/>
          <w:szCs w:val="21"/>
          <w:lang w:val="en-GB" w:eastAsia="en-GB"/>
        </w:rPr>
        <w:t>"Content-Length"</w:t>
      </w:r>
      <w:r w:rsidRPr="003272E6">
        <w:rPr>
          <w:rFonts w:ascii="Consolas" w:eastAsia="Times New Roman" w:hAnsi="Consolas" w:cs="Times New Roman"/>
          <w:color w:val="D4D4D4"/>
          <w:sz w:val="21"/>
          <w:szCs w:val="21"/>
          <w:lang w:val="en-GB" w:eastAsia="en-GB"/>
        </w:rPr>
        <w:t xml:space="preserve">, </w:t>
      </w:r>
      <w:proofErr w:type="spellStart"/>
      <w:r w:rsidRPr="003272E6">
        <w:rPr>
          <w:rFonts w:ascii="Consolas" w:eastAsia="Times New Roman" w:hAnsi="Consolas" w:cs="Times New Roman"/>
          <w:color w:val="9CDCFE"/>
          <w:sz w:val="21"/>
          <w:szCs w:val="21"/>
          <w:lang w:val="en-GB" w:eastAsia="en-GB"/>
        </w:rPr>
        <w:t>tamanhoBLE</w:t>
      </w:r>
      <w:proofErr w:type="spellEnd"/>
      <w:proofErr w:type="gramStart"/>
      <w:r w:rsidRPr="003272E6">
        <w:rPr>
          <w:rFonts w:ascii="Consolas" w:eastAsia="Times New Roman" w:hAnsi="Consolas" w:cs="Times New Roman"/>
          <w:color w:val="D4D4D4"/>
          <w:sz w:val="21"/>
          <w:szCs w:val="21"/>
          <w:lang w:val="en-GB" w:eastAsia="en-GB"/>
        </w:rPr>
        <w:t>);</w:t>
      </w:r>
      <w:proofErr w:type="gramEnd"/>
    </w:p>
    <w:p w14:paraId="21BD879A"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D4D4D4"/>
          <w:sz w:val="21"/>
          <w:szCs w:val="21"/>
          <w:lang w:val="en-GB" w:eastAsia="en-GB"/>
        </w:rPr>
        <w:t xml:space="preserve">      </w:t>
      </w:r>
      <w:proofErr w:type="spellStart"/>
      <w:r w:rsidRPr="003272E6">
        <w:rPr>
          <w:rFonts w:ascii="Consolas" w:eastAsia="Times New Roman" w:hAnsi="Consolas" w:cs="Times New Roman"/>
          <w:color w:val="9CDCFE"/>
          <w:sz w:val="21"/>
          <w:szCs w:val="21"/>
          <w:lang w:val="en-GB" w:eastAsia="en-GB"/>
        </w:rPr>
        <w:t>httpBle</w:t>
      </w:r>
      <w:r w:rsidRPr="003272E6">
        <w:rPr>
          <w:rFonts w:ascii="Consolas" w:eastAsia="Times New Roman" w:hAnsi="Consolas" w:cs="Times New Roman"/>
          <w:color w:val="D4D4D4"/>
          <w:sz w:val="21"/>
          <w:szCs w:val="21"/>
          <w:lang w:val="en-GB" w:eastAsia="en-GB"/>
        </w:rPr>
        <w:t>.</w:t>
      </w:r>
      <w:r w:rsidRPr="003272E6">
        <w:rPr>
          <w:rFonts w:ascii="Consolas" w:eastAsia="Times New Roman" w:hAnsi="Consolas" w:cs="Times New Roman"/>
          <w:color w:val="DCDCAA"/>
          <w:sz w:val="21"/>
          <w:szCs w:val="21"/>
          <w:lang w:val="en-GB" w:eastAsia="en-GB"/>
        </w:rPr>
        <w:t>addHeader</w:t>
      </w:r>
      <w:proofErr w:type="spellEnd"/>
      <w:r w:rsidRPr="003272E6">
        <w:rPr>
          <w:rFonts w:ascii="Consolas" w:eastAsia="Times New Roman" w:hAnsi="Consolas" w:cs="Times New Roman"/>
          <w:color w:val="D4D4D4"/>
          <w:sz w:val="21"/>
          <w:szCs w:val="21"/>
          <w:lang w:val="en-GB" w:eastAsia="en-GB"/>
        </w:rPr>
        <w:t>(</w:t>
      </w:r>
      <w:r w:rsidRPr="003272E6">
        <w:rPr>
          <w:rFonts w:ascii="Consolas" w:eastAsia="Times New Roman" w:hAnsi="Consolas" w:cs="Times New Roman"/>
          <w:color w:val="CE9178"/>
          <w:sz w:val="21"/>
          <w:szCs w:val="21"/>
          <w:lang w:val="en-GB" w:eastAsia="en-GB"/>
        </w:rPr>
        <w:t>"Accept"</w:t>
      </w:r>
      <w:r w:rsidRPr="003272E6">
        <w:rPr>
          <w:rFonts w:ascii="Consolas" w:eastAsia="Times New Roman" w:hAnsi="Consolas" w:cs="Times New Roman"/>
          <w:color w:val="D4D4D4"/>
          <w:sz w:val="21"/>
          <w:szCs w:val="21"/>
          <w:lang w:val="en-GB" w:eastAsia="en-GB"/>
        </w:rPr>
        <w:t xml:space="preserve">, </w:t>
      </w:r>
      <w:r w:rsidRPr="003272E6">
        <w:rPr>
          <w:rFonts w:ascii="Consolas" w:eastAsia="Times New Roman" w:hAnsi="Consolas" w:cs="Times New Roman"/>
          <w:color w:val="CE9178"/>
          <w:sz w:val="21"/>
          <w:szCs w:val="21"/>
          <w:lang w:val="en-GB" w:eastAsia="en-GB"/>
        </w:rPr>
        <w:t>"*/*"</w:t>
      </w:r>
      <w:proofErr w:type="gramStart"/>
      <w:r w:rsidRPr="003272E6">
        <w:rPr>
          <w:rFonts w:ascii="Consolas" w:eastAsia="Times New Roman" w:hAnsi="Consolas" w:cs="Times New Roman"/>
          <w:color w:val="D4D4D4"/>
          <w:sz w:val="21"/>
          <w:szCs w:val="21"/>
          <w:lang w:val="en-GB" w:eastAsia="en-GB"/>
        </w:rPr>
        <w:t>);</w:t>
      </w:r>
      <w:proofErr w:type="gramEnd"/>
    </w:p>
    <w:p w14:paraId="7F07DCAF"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D4D4D4"/>
          <w:sz w:val="21"/>
          <w:szCs w:val="21"/>
          <w:lang w:val="en-GB" w:eastAsia="en-GB"/>
        </w:rPr>
        <w:t xml:space="preserve">      </w:t>
      </w:r>
      <w:proofErr w:type="spellStart"/>
      <w:r w:rsidRPr="003272E6">
        <w:rPr>
          <w:rFonts w:ascii="Consolas" w:eastAsia="Times New Roman" w:hAnsi="Consolas" w:cs="Times New Roman"/>
          <w:color w:val="9CDCFE"/>
          <w:sz w:val="21"/>
          <w:szCs w:val="21"/>
          <w:lang w:val="en-GB" w:eastAsia="en-GB"/>
        </w:rPr>
        <w:t>httpBle</w:t>
      </w:r>
      <w:r w:rsidRPr="003272E6">
        <w:rPr>
          <w:rFonts w:ascii="Consolas" w:eastAsia="Times New Roman" w:hAnsi="Consolas" w:cs="Times New Roman"/>
          <w:color w:val="D4D4D4"/>
          <w:sz w:val="21"/>
          <w:szCs w:val="21"/>
          <w:lang w:val="en-GB" w:eastAsia="en-GB"/>
        </w:rPr>
        <w:t>.</w:t>
      </w:r>
      <w:r w:rsidRPr="003272E6">
        <w:rPr>
          <w:rFonts w:ascii="Consolas" w:eastAsia="Times New Roman" w:hAnsi="Consolas" w:cs="Times New Roman"/>
          <w:color w:val="DCDCAA"/>
          <w:sz w:val="21"/>
          <w:szCs w:val="21"/>
          <w:lang w:val="en-GB" w:eastAsia="en-GB"/>
        </w:rPr>
        <w:t>addHeader</w:t>
      </w:r>
      <w:proofErr w:type="spellEnd"/>
      <w:r w:rsidRPr="003272E6">
        <w:rPr>
          <w:rFonts w:ascii="Consolas" w:eastAsia="Times New Roman" w:hAnsi="Consolas" w:cs="Times New Roman"/>
          <w:color w:val="D4D4D4"/>
          <w:sz w:val="21"/>
          <w:szCs w:val="21"/>
          <w:lang w:val="en-GB" w:eastAsia="en-GB"/>
        </w:rPr>
        <w:t>(</w:t>
      </w:r>
      <w:r w:rsidRPr="003272E6">
        <w:rPr>
          <w:rFonts w:ascii="Consolas" w:eastAsia="Times New Roman" w:hAnsi="Consolas" w:cs="Times New Roman"/>
          <w:color w:val="CE9178"/>
          <w:sz w:val="21"/>
          <w:szCs w:val="21"/>
          <w:lang w:val="en-GB" w:eastAsia="en-GB"/>
        </w:rPr>
        <w:t>"Accept-Encoding"</w:t>
      </w:r>
      <w:r w:rsidRPr="003272E6">
        <w:rPr>
          <w:rFonts w:ascii="Consolas" w:eastAsia="Times New Roman" w:hAnsi="Consolas" w:cs="Times New Roman"/>
          <w:color w:val="D4D4D4"/>
          <w:sz w:val="21"/>
          <w:szCs w:val="21"/>
          <w:lang w:val="en-GB" w:eastAsia="en-GB"/>
        </w:rPr>
        <w:t xml:space="preserve">, </w:t>
      </w:r>
      <w:r w:rsidRPr="003272E6">
        <w:rPr>
          <w:rFonts w:ascii="Consolas" w:eastAsia="Times New Roman" w:hAnsi="Consolas" w:cs="Times New Roman"/>
          <w:color w:val="CE9178"/>
          <w:sz w:val="21"/>
          <w:szCs w:val="21"/>
          <w:lang w:val="en-GB" w:eastAsia="en-GB"/>
        </w:rPr>
        <w:t>"</w:t>
      </w:r>
      <w:proofErr w:type="spellStart"/>
      <w:r w:rsidRPr="003272E6">
        <w:rPr>
          <w:rFonts w:ascii="Consolas" w:eastAsia="Times New Roman" w:hAnsi="Consolas" w:cs="Times New Roman"/>
          <w:color w:val="CE9178"/>
          <w:sz w:val="21"/>
          <w:szCs w:val="21"/>
          <w:lang w:val="en-GB" w:eastAsia="en-GB"/>
        </w:rPr>
        <w:t>gzip</w:t>
      </w:r>
      <w:proofErr w:type="spellEnd"/>
      <w:r w:rsidRPr="003272E6">
        <w:rPr>
          <w:rFonts w:ascii="Consolas" w:eastAsia="Times New Roman" w:hAnsi="Consolas" w:cs="Times New Roman"/>
          <w:color w:val="CE9178"/>
          <w:sz w:val="21"/>
          <w:szCs w:val="21"/>
          <w:lang w:val="en-GB" w:eastAsia="en-GB"/>
        </w:rPr>
        <w:t xml:space="preserve">, deflate, </w:t>
      </w:r>
      <w:proofErr w:type="spellStart"/>
      <w:r w:rsidRPr="003272E6">
        <w:rPr>
          <w:rFonts w:ascii="Consolas" w:eastAsia="Times New Roman" w:hAnsi="Consolas" w:cs="Times New Roman"/>
          <w:color w:val="CE9178"/>
          <w:sz w:val="21"/>
          <w:szCs w:val="21"/>
          <w:lang w:val="en-GB" w:eastAsia="en-GB"/>
        </w:rPr>
        <w:t>br</w:t>
      </w:r>
      <w:proofErr w:type="spellEnd"/>
      <w:r w:rsidRPr="003272E6">
        <w:rPr>
          <w:rFonts w:ascii="Consolas" w:eastAsia="Times New Roman" w:hAnsi="Consolas" w:cs="Times New Roman"/>
          <w:color w:val="CE9178"/>
          <w:sz w:val="21"/>
          <w:szCs w:val="21"/>
          <w:lang w:val="en-GB" w:eastAsia="en-GB"/>
        </w:rPr>
        <w:t>"</w:t>
      </w:r>
      <w:proofErr w:type="gramStart"/>
      <w:r w:rsidRPr="003272E6">
        <w:rPr>
          <w:rFonts w:ascii="Consolas" w:eastAsia="Times New Roman" w:hAnsi="Consolas" w:cs="Times New Roman"/>
          <w:color w:val="D4D4D4"/>
          <w:sz w:val="21"/>
          <w:szCs w:val="21"/>
          <w:lang w:val="en-GB" w:eastAsia="en-GB"/>
        </w:rPr>
        <w:t>);</w:t>
      </w:r>
      <w:proofErr w:type="gramEnd"/>
    </w:p>
    <w:p w14:paraId="6BAA1930"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D4D4D4"/>
          <w:sz w:val="21"/>
          <w:szCs w:val="21"/>
          <w:lang w:val="en-GB" w:eastAsia="en-GB"/>
        </w:rPr>
        <w:t xml:space="preserve">      </w:t>
      </w:r>
      <w:proofErr w:type="spellStart"/>
      <w:r w:rsidRPr="003272E6">
        <w:rPr>
          <w:rFonts w:ascii="Consolas" w:eastAsia="Times New Roman" w:hAnsi="Consolas" w:cs="Times New Roman"/>
          <w:color w:val="9CDCFE"/>
          <w:sz w:val="21"/>
          <w:szCs w:val="21"/>
          <w:lang w:val="en-GB" w:eastAsia="en-GB"/>
        </w:rPr>
        <w:t>httpBle</w:t>
      </w:r>
      <w:r w:rsidRPr="003272E6">
        <w:rPr>
          <w:rFonts w:ascii="Consolas" w:eastAsia="Times New Roman" w:hAnsi="Consolas" w:cs="Times New Roman"/>
          <w:color w:val="D4D4D4"/>
          <w:sz w:val="21"/>
          <w:szCs w:val="21"/>
          <w:lang w:val="en-GB" w:eastAsia="en-GB"/>
        </w:rPr>
        <w:t>.</w:t>
      </w:r>
      <w:r w:rsidRPr="003272E6">
        <w:rPr>
          <w:rFonts w:ascii="Consolas" w:eastAsia="Times New Roman" w:hAnsi="Consolas" w:cs="Times New Roman"/>
          <w:color w:val="DCDCAA"/>
          <w:sz w:val="21"/>
          <w:szCs w:val="21"/>
          <w:lang w:val="en-GB" w:eastAsia="en-GB"/>
        </w:rPr>
        <w:t>addHeader</w:t>
      </w:r>
      <w:proofErr w:type="spellEnd"/>
      <w:r w:rsidRPr="003272E6">
        <w:rPr>
          <w:rFonts w:ascii="Consolas" w:eastAsia="Times New Roman" w:hAnsi="Consolas" w:cs="Times New Roman"/>
          <w:color w:val="D4D4D4"/>
          <w:sz w:val="21"/>
          <w:szCs w:val="21"/>
          <w:lang w:val="en-GB" w:eastAsia="en-GB"/>
        </w:rPr>
        <w:t>(</w:t>
      </w:r>
      <w:r w:rsidRPr="003272E6">
        <w:rPr>
          <w:rFonts w:ascii="Consolas" w:eastAsia="Times New Roman" w:hAnsi="Consolas" w:cs="Times New Roman"/>
          <w:color w:val="CE9178"/>
          <w:sz w:val="21"/>
          <w:szCs w:val="21"/>
          <w:lang w:val="en-GB" w:eastAsia="en-GB"/>
        </w:rPr>
        <w:t>"Connection"</w:t>
      </w:r>
      <w:r w:rsidRPr="003272E6">
        <w:rPr>
          <w:rFonts w:ascii="Consolas" w:eastAsia="Times New Roman" w:hAnsi="Consolas" w:cs="Times New Roman"/>
          <w:color w:val="D4D4D4"/>
          <w:sz w:val="21"/>
          <w:szCs w:val="21"/>
          <w:lang w:val="en-GB" w:eastAsia="en-GB"/>
        </w:rPr>
        <w:t xml:space="preserve">, </w:t>
      </w:r>
      <w:r w:rsidRPr="003272E6">
        <w:rPr>
          <w:rFonts w:ascii="Consolas" w:eastAsia="Times New Roman" w:hAnsi="Consolas" w:cs="Times New Roman"/>
          <w:color w:val="CE9178"/>
          <w:sz w:val="21"/>
          <w:szCs w:val="21"/>
          <w:lang w:val="en-GB" w:eastAsia="en-GB"/>
        </w:rPr>
        <w:t>"keep-alive"</w:t>
      </w:r>
      <w:proofErr w:type="gramStart"/>
      <w:r w:rsidRPr="003272E6">
        <w:rPr>
          <w:rFonts w:ascii="Consolas" w:eastAsia="Times New Roman" w:hAnsi="Consolas" w:cs="Times New Roman"/>
          <w:color w:val="D4D4D4"/>
          <w:sz w:val="21"/>
          <w:szCs w:val="21"/>
          <w:lang w:val="en-GB" w:eastAsia="en-GB"/>
        </w:rPr>
        <w:t>);</w:t>
      </w:r>
      <w:proofErr w:type="gramEnd"/>
    </w:p>
    <w:p w14:paraId="77952AC3" w14:textId="77777777" w:rsidR="003272E6" w:rsidRPr="003272E6" w:rsidRDefault="003272E6" w:rsidP="003272E6">
      <w:pPr>
        <w:rPr>
          <w:rFonts w:ascii="NewsGotT" w:hAnsi="NewsGotT"/>
          <w:szCs w:val="24"/>
          <w:lang w:val="en-GB"/>
        </w:rPr>
      </w:pPr>
    </w:p>
    <w:p w14:paraId="3096836F"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6A9955"/>
          <w:sz w:val="21"/>
          <w:szCs w:val="21"/>
          <w:lang w:val="en-GB" w:eastAsia="en-GB"/>
        </w:rPr>
        <w:t>// Concatenate both parts to originate the final datagram to be sent</w:t>
      </w:r>
    </w:p>
    <w:p w14:paraId="193D1843"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D4D4D4"/>
          <w:sz w:val="21"/>
          <w:szCs w:val="21"/>
          <w:lang w:val="en-GB" w:eastAsia="en-GB"/>
        </w:rPr>
        <w:t xml:space="preserve">    String </w:t>
      </w:r>
      <w:proofErr w:type="spellStart"/>
      <w:r w:rsidRPr="003272E6">
        <w:rPr>
          <w:rFonts w:ascii="Consolas" w:eastAsia="Times New Roman" w:hAnsi="Consolas" w:cs="Times New Roman"/>
          <w:color w:val="9CDCFE"/>
          <w:sz w:val="21"/>
          <w:szCs w:val="21"/>
          <w:lang w:val="en-GB" w:eastAsia="en-GB"/>
        </w:rPr>
        <w:t>dataGramaBLEFinal</w:t>
      </w:r>
      <w:proofErr w:type="spellEnd"/>
      <w:r w:rsidRPr="003272E6">
        <w:rPr>
          <w:rFonts w:ascii="Consolas" w:eastAsia="Times New Roman" w:hAnsi="Consolas" w:cs="Times New Roman"/>
          <w:color w:val="D4D4D4"/>
          <w:sz w:val="21"/>
          <w:szCs w:val="21"/>
          <w:lang w:val="en-GB" w:eastAsia="en-GB"/>
        </w:rPr>
        <w:t xml:space="preserve"> = </w:t>
      </w:r>
      <w:proofErr w:type="spellStart"/>
      <w:r w:rsidRPr="003272E6">
        <w:rPr>
          <w:rFonts w:ascii="Consolas" w:eastAsia="Times New Roman" w:hAnsi="Consolas" w:cs="Times New Roman"/>
          <w:color w:val="9CDCFE"/>
          <w:sz w:val="21"/>
          <w:szCs w:val="21"/>
          <w:lang w:val="en-GB" w:eastAsia="en-GB"/>
        </w:rPr>
        <w:t>dataGramaBLE</w:t>
      </w:r>
      <w:proofErr w:type="spellEnd"/>
      <w:r w:rsidRPr="003272E6">
        <w:rPr>
          <w:rFonts w:ascii="Consolas" w:eastAsia="Times New Roman" w:hAnsi="Consolas" w:cs="Times New Roman"/>
          <w:color w:val="D4D4D4"/>
          <w:sz w:val="21"/>
          <w:szCs w:val="21"/>
          <w:lang w:val="en-GB" w:eastAsia="en-GB"/>
        </w:rPr>
        <w:t xml:space="preserve"> + </w:t>
      </w:r>
      <w:proofErr w:type="spellStart"/>
      <w:proofErr w:type="gramStart"/>
      <w:r w:rsidRPr="003272E6">
        <w:rPr>
          <w:rFonts w:ascii="Consolas" w:eastAsia="Times New Roman" w:hAnsi="Consolas" w:cs="Times New Roman"/>
          <w:color w:val="9CDCFE"/>
          <w:sz w:val="21"/>
          <w:szCs w:val="21"/>
          <w:lang w:val="en-GB" w:eastAsia="en-GB"/>
        </w:rPr>
        <w:t>adicionarBLECopy</w:t>
      </w:r>
      <w:proofErr w:type="spellEnd"/>
      <w:r w:rsidRPr="003272E6">
        <w:rPr>
          <w:rFonts w:ascii="Consolas" w:eastAsia="Times New Roman" w:hAnsi="Consolas" w:cs="Times New Roman"/>
          <w:color w:val="D4D4D4"/>
          <w:sz w:val="21"/>
          <w:szCs w:val="21"/>
          <w:lang w:val="en-GB" w:eastAsia="en-GB"/>
        </w:rPr>
        <w:t>;</w:t>
      </w:r>
      <w:proofErr w:type="gramEnd"/>
    </w:p>
    <w:p w14:paraId="57D87B22" w14:textId="77777777" w:rsidR="003272E6" w:rsidRPr="003272E6" w:rsidRDefault="003272E6" w:rsidP="003272E6">
      <w:pPr>
        <w:rPr>
          <w:rFonts w:ascii="NewsGotT" w:hAnsi="NewsGotT"/>
          <w:szCs w:val="24"/>
          <w:lang w:val="en-GB"/>
        </w:rPr>
      </w:pPr>
    </w:p>
    <w:p w14:paraId="26F8BB6B"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6A9955"/>
          <w:sz w:val="21"/>
          <w:szCs w:val="21"/>
          <w:lang w:val="en-GB" w:eastAsia="en-GB"/>
        </w:rPr>
        <w:t>// Send HTTP POST request</w:t>
      </w:r>
    </w:p>
    <w:p w14:paraId="2F3AB936"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D4D4D4"/>
          <w:sz w:val="21"/>
          <w:szCs w:val="21"/>
          <w:lang w:val="en-GB" w:eastAsia="en-GB"/>
        </w:rPr>
        <w:t xml:space="preserve">      </w:t>
      </w:r>
      <w:r w:rsidRPr="003272E6">
        <w:rPr>
          <w:rFonts w:ascii="Consolas" w:eastAsia="Times New Roman" w:hAnsi="Consolas" w:cs="Times New Roman"/>
          <w:color w:val="569CD6"/>
          <w:sz w:val="21"/>
          <w:szCs w:val="21"/>
          <w:lang w:val="en-GB" w:eastAsia="en-GB"/>
        </w:rPr>
        <w:t>int</w:t>
      </w:r>
      <w:r w:rsidRPr="003272E6">
        <w:rPr>
          <w:rFonts w:ascii="Consolas" w:eastAsia="Times New Roman" w:hAnsi="Consolas" w:cs="Times New Roman"/>
          <w:color w:val="D4D4D4"/>
          <w:sz w:val="21"/>
          <w:szCs w:val="21"/>
          <w:lang w:val="en-GB" w:eastAsia="en-GB"/>
        </w:rPr>
        <w:t xml:space="preserve"> </w:t>
      </w:r>
      <w:proofErr w:type="spellStart"/>
      <w:r w:rsidRPr="003272E6">
        <w:rPr>
          <w:rFonts w:ascii="Consolas" w:eastAsia="Times New Roman" w:hAnsi="Consolas" w:cs="Times New Roman"/>
          <w:color w:val="9CDCFE"/>
          <w:sz w:val="21"/>
          <w:szCs w:val="21"/>
          <w:lang w:val="en-GB" w:eastAsia="en-GB"/>
        </w:rPr>
        <w:t>httpResponseCodeBLE</w:t>
      </w:r>
      <w:proofErr w:type="spellEnd"/>
      <w:r w:rsidRPr="003272E6">
        <w:rPr>
          <w:rFonts w:ascii="Consolas" w:eastAsia="Times New Roman" w:hAnsi="Consolas" w:cs="Times New Roman"/>
          <w:color w:val="D4D4D4"/>
          <w:sz w:val="21"/>
          <w:szCs w:val="21"/>
          <w:lang w:val="en-GB" w:eastAsia="en-GB"/>
        </w:rPr>
        <w:t xml:space="preserve"> = </w:t>
      </w:r>
      <w:proofErr w:type="spellStart"/>
      <w:r w:rsidRPr="003272E6">
        <w:rPr>
          <w:rFonts w:ascii="Consolas" w:eastAsia="Times New Roman" w:hAnsi="Consolas" w:cs="Times New Roman"/>
          <w:color w:val="9CDCFE"/>
          <w:sz w:val="21"/>
          <w:szCs w:val="21"/>
          <w:lang w:val="en-GB" w:eastAsia="en-GB"/>
        </w:rPr>
        <w:t>httpBle</w:t>
      </w:r>
      <w:r w:rsidRPr="003272E6">
        <w:rPr>
          <w:rFonts w:ascii="Consolas" w:eastAsia="Times New Roman" w:hAnsi="Consolas" w:cs="Times New Roman"/>
          <w:color w:val="D4D4D4"/>
          <w:sz w:val="21"/>
          <w:szCs w:val="21"/>
          <w:lang w:val="en-GB" w:eastAsia="en-GB"/>
        </w:rPr>
        <w:t>.</w:t>
      </w:r>
      <w:r w:rsidRPr="003272E6">
        <w:rPr>
          <w:rFonts w:ascii="Consolas" w:eastAsia="Times New Roman" w:hAnsi="Consolas" w:cs="Times New Roman"/>
          <w:color w:val="DCDCAA"/>
          <w:sz w:val="21"/>
          <w:szCs w:val="21"/>
          <w:lang w:val="en-GB" w:eastAsia="en-GB"/>
        </w:rPr>
        <w:t>POST</w:t>
      </w:r>
      <w:proofErr w:type="spellEnd"/>
      <w:r w:rsidRPr="003272E6">
        <w:rPr>
          <w:rFonts w:ascii="Consolas" w:eastAsia="Times New Roman" w:hAnsi="Consolas" w:cs="Times New Roman"/>
          <w:color w:val="D4D4D4"/>
          <w:sz w:val="21"/>
          <w:szCs w:val="21"/>
          <w:lang w:val="en-GB" w:eastAsia="en-GB"/>
        </w:rPr>
        <w:t>(</w:t>
      </w:r>
      <w:proofErr w:type="spellStart"/>
      <w:r w:rsidRPr="003272E6">
        <w:rPr>
          <w:rFonts w:ascii="Consolas" w:eastAsia="Times New Roman" w:hAnsi="Consolas" w:cs="Times New Roman"/>
          <w:color w:val="9CDCFE"/>
          <w:sz w:val="21"/>
          <w:szCs w:val="21"/>
          <w:lang w:val="en-GB" w:eastAsia="en-GB"/>
        </w:rPr>
        <w:t>dataGramaBLEFinal</w:t>
      </w:r>
      <w:proofErr w:type="spellEnd"/>
      <w:proofErr w:type="gramStart"/>
      <w:r w:rsidRPr="003272E6">
        <w:rPr>
          <w:rFonts w:ascii="Consolas" w:eastAsia="Times New Roman" w:hAnsi="Consolas" w:cs="Times New Roman"/>
          <w:color w:val="D4D4D4"/>
          <w:sz w:val="21"/>
          <w:szCs w:val="21"/>
          <w:lang w:val="en-GB" w:eastAsia="en-GB"/>
        </w:rPr>
        <w:t>);</w:t>
      </w:r>
      <w:proofErr w:type="gramEnd"/>
    </w:p>
    <w:p w14:paraId="7AE00F13" w14:textId="18E53488" w:rsidR="003272E6" w:rsidRDefault="003272E6" w:rsidP="003272E6">
      <w:pPr>
        <w:rPr>
          <w:rFonts w:ascii="NewsGotT" w:hAnsi="NewsGotT"/>
          <w:szCs w:val="24"/>
          <w:lang w:val="en-GB"/>
        </w:rPr>
      </w:pPr>
    </w:p>
    <w:p w14:paraId="2C1D1475" w14:textId="72A6A68C" w:rsidR="00344F83" w:rsidRDefault="00344F83" w:rsidP="003272E6">
      <w:pPr>
        <w:rPr>
          <w:rFonts w:ascii="NewsGotT" w:hAnsi="NewsGotT"/>
          <w:szCs w:val="24"/>
          <w:lang w:val="en-GB"/>
        </w:rPr>
      </w:pPr>
    </w:p>
    <w:p w14:paraId="7E50374D" w14:textId="77777777" w:rsidR="00344F83" w:rsidRPr="003272E6" w:rsidRDefault="00344F83" w:rsidP="003272E6">
      <w:pPr>
        <w:rPr>
          <w:rFonts w:ascii="NewsGotT" w:hAnsi="NewsGotT"/>
          <w:szCs w:val="24"/>
          <w:lang w:val="en-GB"/>
        </w:rPr>
      </w:pPr>
    </w:p>
    <w:p w14:paraId="00AF5088" w14:textId="77777777" w:rsidR="003272E6" w:rsidRPr="00F55F64" w:rsidRDefault="003272E6" w:rsidP="003272E6">
      <w:pPr>
        <w:pStyle w:val="PargrafodaLista"/>
        <w:widowControl/>
        <w:numPr>
          <w:ilvl w:val="0"/>
          <w:numId w:val="33"/>
        </w:numPr>
        <w:autoSpaceDE/>
        <w:autoSpaceDN/>
        <w:spacing w:before="0" w:after="160"/>
        <w:contextualSpacing/>
        <w:rPr>
          <w:rFonts w:ascii="NewsGotT" w:hAnsi="NewsGotT"/>
          <w:szCs w:val="24"/>
        </w:rPr>
      </w:pPr>
      <w:proofErr w:type="spellStart"/>
      <w:r w:rsidRPr="00F55F64">
        <w:rPr>
          <w:rFonts w:ascii="NewsGotT" w:hAnsi="NewsGotT"/>
          <w:szCs w:val="24"/>
        </w:rPr>
        <w:lastRenderedPageBreak/>
        <w:t>Task</w:t>
      </w:r>
      <w:proofErr w:type="spellEnd"/>
      <w:r w:rsidRPr="00F55F64">
        <w:rPr>
          <w:rFonts w:ascii="NewsGotT" w:hAnsi="NewsGotT"/>
          <w:szCs w:val="24"/>
        </w:rPr>
        <w:t xml:space="preserve"> </w:t>
      </w:r>
      <w:proofErr w:type="spellStart"/>
      <w:r w:rsidRPr="00F55F64">
        <w:rPr>
          <w:rFonts w:ascii="NewsGotT" w:hAnsi="NewsGotT"/>
          <w:szCs w:val="24"/>
        </w:rPr>
        <w:t>Watchdog</w:t>
      </w:r>
      <w:proofErr w:type="spellEnd"/>
    </w:p>
    <w:p w14:paraId="60B11200" w14:textId="6ACA5360" w:rsidR="003272E6" w:rsidRPr="003272E6" w:rsidRDefault="003272E6" w:rsidP="003272E6">
      <w:pPr>
        <w:rPr>
          <w:rFonts w:ascii="NewsGotT" w:hAnsi="NewsGotT"/>
          <w:szCs w:val="24"/>
          <w:lang w:val="en-GB"/>
        </w:rPr>
      </w:pPr>
      <w:r w:rsidRPr="003272E6">
        <w:rPr>
          <w:rFonts w:ascii="NewsGotT" w:hAnsi="NewsGotT"/>
          <w:szCs w:val="24"/>
          <w:lang w:val="en-GB"/>
        </w:rPr>
        <w:t xml:space="preserve">ESP32 is built around the </w:t>
      </w:r>
      <w:proofErr w:type="spellStart"/>
      <w:r w:rsidRPr="003272E6">
        <w:rPr>
          <w:rFonts w:ascii="NewsGotT" w:hAnsi="NewsGotT"/>
          <w:szCs w:val="24"/>
          <w:lang w:val="en-GB"/>
        </w:rPr>
        <w:t>FreeRTOS</w:t>
      </w:r>
      <w:proofErr w:type="spellEnd"/>
      <w:r w:rsidRPr="003272E6">
        <w:rPr>
          <w:rFonts w:ascii="NewsGotT" w:hAnsi="NewsGotT"/>
          <w:szCs w:val="24"/>
          <w:lang w:val="en-GB"/>
        </w:rPr>
        <w:t xml:space="preserve"> operating system using Arduino IDE, which assigns one IDLE task per core. Watchdog timers also monitor these tasks, meaning that </w:t>
      </w:r>
      <w:r w:rsidR="00892EE6">
        <w:rPr>
          <w:rFonts w:ascii="NewsGotT" w:hAnsi="NewsGotT"/>
          <w:szCs w:val="24"/>
          <w:lang w:val="en-GB"/>
        </w:rPr>
        <w:t>the chip is reset if they are not executed for a certain period</w:t>
      </w:r>
      <w:r w:rsidRPr="003272E6">
        <w:rPr>
          <w:rFonts w:ascii="NewsGotT" w:hAnsi="NewsGotT"/>
          <w:szCs w:val="24"/>
          <w:lang w:val="en-GB"/>
        </w:rPr>
        <w:t xml:space="preserve">. A significant amount of </w:t>
      </w:r>
      <w:proofErr w:type="spellStart"/>
      <w:r w:rsidRPr="003272E6">
        <w:rPr>
          <w:rFonts w:ascii="NewsGotT" w:hAnsi="NewsGotT"/>
          <w:szCs w:val="24"/>
          <w:lang w:val="en-GB"/>
        </w:rPr>
        <w:t>FreeRTOS</w:t>
      </w:r>
      <w:proofErr w:type="spellEnd"/>
      <w:r w:rsidRPr="003272E6">
        <w:rPr>
          <w:rFonts w:ascii="NewsGotT" w:hAnsi="NewsGotT"/>
          <w:szCs w:val="24"/>
          <w:lang w:val="en-GB"/>
        </w:rPr>
        <w:t xml:space="preserve"> “household” work is done in the IDLE tasks, so they must be given sufficient time. In addition, IDLE tasks have the lowest priority, so if any other tasks are running with a higher priority, they take precedence over IDLE tasks</w:t>
      </w:r>
      <w:r w:rsidR="00883E81">
        <w:rPr>
          <w:rFonts w:ascii="NewsGotT" w:hAnsi="NewsGotT"/>
          <w:szCs w:val="24"/>
          <w:lang w:val="en-GB"/>
        </w:rPr>
        <w:t xml:space="preserve"> </w:t>
      </w:r>
      <w:r w:rsidR="00883E81">
        <w:rPr>
          <w:rFonts w:ascii="NewsGotT" w:hAnsi="NewsGotT"/>
          <w:szCs w:val="24"/>
          <w:lang w:val="en-GB"/>
        </w:rPr>
        <w:fldChar w:fldCharType="begin"/>
      </w:r>
      <w:r w:rsidR="00883E81">
        <w:rPr>
          <w:rFonts w:ascii="NewsGotT" w:hAnsi="NewsGotT"/>
          <w:szCs w:val="24"/>
          <w:lang w:val="en-GB"/>
        </w:rPr>
        <w:instrText xml:space="preserve"> ADDIN ZOTERO_ITEM CSL_CITATION {"citationID":"FWlez05o","properties":{"formattedCitation":"(Sam, 2021)","plainCitation":"(Sam, 2021)","noteIndex":0},"citationItems":[{"id":87,"uris":["http://zotero.org/users/local/xwgav5Ui/items/X5YSAMY8"],"itemData":{"id":87,"type":"post","container-title":"Stack Overflow","genre":"Forum post","title":"Task watchdog got triggered","URL":"https://stackoverflow.com/q/66278271","author":[{"family":"Sam","given":""}],"accessed":{"date-parts":[["2022",10,22]]},"issued":{"date-parts":[["2021",2,19]]}}}],"schema":"https://github.com/citation-style-language/schema/raw/master/csl-citation.json"} </w:instrText>
      </w:r>
      <w:r w:rsidR="00883E81">
        <w:rPr>
          <w:rFonts w:ascii="NewsGotT" w:hAnsi="NewsGotT"/>
          <w:szCs w:val="24"/>
          <w:lang w:val="en-GB"/>
        </w:rPr>
        <w:fldChar w:fldCharType="separate"/>
      </w:r>
      <w:r w:rsidR="00883E81" w:rsidRPr="00883E81">
        <w:rPr>
          <w:rFonts w:ascii="NewsGotT" w:hAnsi="NewsGotT"/>
          <w:lang w:val="en-GB"/>
        </w:rPr>
        <w:t>(Sam, 2021)</w:t>
      </w:r>
      <w:r w:rsidR="00883E81">
        <w:rPr>
          <w:rFonts w:ascii="NewsGotT" w:hAnsi="NewsGotT"/>
          <w:szCs w:val="24"/>
          <w:lang w:val="en-GB"/>
        </w:rPr>
        <w:fldChar w:fldCharType="end"/>
      </w:r>
      <w:r w:rsidRPr="003272E6">
        <w:rPr>
          <w:rFonts w:ascii="NewsGotT" w:hAnsi="NewsGotT"/>
          <w:szCs w:val="24"/>
          <w:lang w:val="en-GB"/>
        </w:rPr>
        <w:t>.</w:t>
      </w:r>
    </w:p>
    <w:p w14:paraId="040C645E" w14:textId="030B473C" w:rsidR="003272E6" w:rsidRPr="003272E6" w:rsidRDefault="003272E6" w:rsidP="003272E6">
      <w:pPr>
        <w:rPr>
          <w:rFonts w:ascii="NewsGotT" w:hAnsi="NewsGotT"/>
          <w:szCs w:val="24"/>
          <w:lang w:val="en-GB"/>
        </w:rPr>
      </w:pPr>
      <w:r w:rsidRPr="003272E6">
        <w:rPr>
          <w:rFonts w:ascii="NewsGotT" w:hAnsi="NewsGotT"/>
          <w:szCs w:val="24"/>
          <w:lang w:val="en-GB"/>
        </w:rPr>
        <w:t xml:space="preserve">All higher-priority tasks must be short enough to avoid triggering the watchdog. If this is not feasible, pauses must be inserted in sufficient intervals by calling delays. Upon completing the currently running task, </w:t>
      </w:r>
      <w:proofErr w:type="spellStart"/>
      <w:r w:rsidRPr="003272E6">
        <w:rPr>
          <w:rFonts w:ascii="NewsGotT" w:hAnsi="NewsGotT"/>
          <w:szCs w:val="24"/>
          <w:lang w:val="en-GB"/>
        </w:rPr>
        <w:t>FreeRTOS</w:t>
      </w:r>
      <w:proofErr w:type="spellEnd"/>
      <w:r w:rsidRPr="003272E6">
        <w:rPr>
          <w:rFonts w:ascii="NewsGotT" w:hAnsi="NewsGotT"/>
          <w:szCs w:val="24"/>
          <w:lang w:val="en-GB"/>
        </w:rPr>
        <w:t xml:space="preserve"> will start another task. If no other higher-priority tasks are waiting, the IDLE task will finally be allowed to run. No code should preoccupy the CPU 100% of the time for longer than the watchdog timeout period</w:t>
      </w:r>
      <w:r w:rsidR="00883E81">
        <w:rPr>
          <w:rFonts w:ascii="NewsGotT" w:hAnsi="NewsGotT"/>
          <w:szCs w:val="24"/>
          <w:lang w:val="en-GB"/>
        </w:rPr>
        <w:t xml:space="preserve"> </w:t>
      </w:r>
      <w:r w:rsidR="00883E81">
        <w:rPr>
          <w:rFonts w:ascii="NewsGotT" w:hAnsi="NewsGotT"/>
          <w:szCs w:val="24"/>
          <w:lang w:val="en-GB"/>
        </w:rPr>
        <w:fldChar w:fldCharType="begin"/>
      </w:r>
      <w:r w:rsidR="00883E81">
        <w:rPr>
          <w:rFonts w:ascii="NewsGotT" w:hAnsi="NewsGotT"/>
          <w:szCs w:val="24"/>
          <w:lang w:val="en-GB"/>
        </w:rPr>
        <w:instrText xml:space="preserve"> ADDIN ZOTERO_ITEM CSL_CITATION {"citationID":"HcKhBXNW","properties":{"unsorted":true,"formattedCitation":"(fear, 2021)","plainCitation":"(fear, 2021)","noteIndex":0},"citationItems":[{"id":88,"uris":["http://zotero.org/users/local/xwgav5Ui/items/4LJR4K4W"],"itemData":{"id":88,"type":"post","container-title":"Stack Overflow","title":"Answer to \"Task watchdog got triggered\"","URL":"https://stackoverflow.com/a/69065654","author":[{"family":"fear","given":"moe"}],"accessed":{"date-parts":[["2022",10,22]]},"issued":{"date-parts":[["2021",9,5]]}}}],"schema":"https://github.com/citation-style-language/schema/raw/master/csl-citation.json"} </w:instrText>
      </w:r>
      <w:r w:rsidR="00883E81">
        <w:rPr>
          <w:rFonts w:ascii="NewsGotT" w:hAnsi="NewsGotT"/>
          <w:szCs w:val="24"/>
          <w:lang w:val="en-GB"/>
        </w:rPr>
        <w:fldChar w:fldCharType="separate"/>
      </w:r>
      <w:r w:rsidR="00883E81" w:rsidRPr="00883E81">
        <w:rPr>
          <w:rFonts w:ascii="NewsGotT" w:hAnsi="NewsGotT"/>
          <w:lang w:val="en-GB"/>
        </w:rPr>
        <w:t>(fear, 2021)</w:t>
      </w:r>
      <w:r w:rsidR="00883E81">
        <w:rPr>
          <w:rFonts w:ascii="NewsGotT" w:hAnsi="NewsGotT"/>
          <w:szCs w:val="24"/>
          <w:lang w:val="en-GB"/>
        </w:rPr>
        <w:fldChar w:fldCharType="end"/>
      </w:r>
      <w:r w:rsidRPr="003272E6">
        <w:rPr>
          <w:rFonts w:ascii="NewsGotT" w:hAnsi="NewsGotT"/>
          <w:szCs w:val="24"/>
          <w:lang w:val="en-GB"/>
        </w:rPr>
        <w:t xml:space="preserve">. </w:t>
      </w:r>
    </w:p>
    <w:p w14:paraId="6A732B55"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D4D4D4"/>
          <w:sz w:val="21"/>
          <w:szCs w:val="21"/>
          <w:lang w:val="en-GB" w:eastAsia="en-GB"/>
        </w:rPr>
        <w:t xml:space="preserve">  </w:t>
      </w:r>
      <w:proofErr w:type="gramStart"/>
      <w:r w:rsidRPr="003272E6">
        <w:rPr>
          <w:rFonts w:ascii="Consolas" w:eastAsia="Times New Roman" w:hAnsi="Consolas" w:cs="Times New Roman"/>
          <w:color w:val="DCDCAA"/>
          <w:sz w:val="21"/>
          <w:szCs w:val="21"/>
          <w:lang w:val="en-GB" w:eastAsia="en-GB"/>
        </w:rPr>
        <w:t>delay</w:t>
      </w:r>
      <w:r w:rsidRPr="003272E6">
        <w:rPr>
          <w:rFonts w:ascii="Consolas" w:eastAsia="Times New Roman" w:hAnsi="Consolas" w:cs="Times New Roman"/>
          <w:color w:val="D4D4D4"/>
          <w:sz w:val="21"/>
          <w:szCs w:val="21"/>
          <w:lang w:val="en-GB" w:eastAsia="en-GB"/>
        </w:rPr>
        <w:t>(</w:t>
      </w:r>
      <w:proofErr w:type="gramEnd"/>
      <w:r w:rsidRPr="003272E6">
        <w:rPr>
          <w:rFonts w:ascii="Consolas" w:eastAsia="Times New Roman" w:hAnsi="Consolas" w:cs="Times New Roman"/>
          <w:color w:val="B5CEA8"/>
          <w:sz w:val="21"/>
          <w:szCs w:val="21"/>
          <w:lang w:val="en-GB" w:eastAsia="en-GB"/>
        </w:rPr>
        <w:t>100</w:t>
      </w:r>
      <w:r w:rsidRPr="003272E6">
        <w:rPr>
          <w:rFonts w:ascii="Consolas" w:eastAsia="Times New Roman" w:hAnsi="Consolas" w:cs="Times New Roman"/>
          <w:color w:val="D4D4D4"/>
          <w:sz w:val="21"/>
          <w:szCs w:val="21"/>
          <w:lang w:val="en-GB" w:eastAsia="en-GB"/>
        </w:rPr>
        <w:t>);</w:t>
      </w:r>
    </w:p>
    <w:p w14:paraId="5F525D21" w14:textId="77777777" w:rsidR="003272E6" w:rsidRPr="003272E6" w:rsidRDefault="003272E6" w:rsidP="003272E6">
      <w:pPr>
        <w:rPr>
          <w:rFonts w:ascii="NewsGotT" w:hAnsi="NewsGotT"/>
          <w:szCs w:val="24"/>
          <w:lang w:val="en-GB"/>
        </w:rPr>
      </w:pPr>
    </w:p>
    <w:p w14:paraId="75CBA17D" w14:textId="13FEAAEB" w:rsidR="003272E6" w:rsidRPr="003272E6" w:rsidRDefault="003272E6" w:rsidP="003272E6">
      <w:pPr>
        <w:rPr>
          <w:rFonts w:ascii="NewsGotT" w:hAnsi="NewsGotT"/>
          <w:szCs w:val="24"/>
          <w:lang w:val="en-GB"/>
        </w:rPr>
      </w:pPr>
      <w:r w:rsidRPr="003272E6">
        <w:rPr>
          <w:rFonts w:ascii="NewsGotT" w:hAnsi="NewsGotT"/>
          <w:szCs w:val="24"/>
          <w:lang w:val="en-GB"/>
        </w:rPr>
        <w:t xml:space="preserve">Keeping the Arduino </w:t>
      </w:r>
      <w:proofErr w:type="gramStart"/>
      <w:r w:rsidRPr="003272E6">
        <w:rPr>
          <w:rFonts w:ascii="NewsGotT" w:hAnsi="NewsGotT"/>
          <w:szCs w:val="24"/>
          <w:lang w:val="en-GB"/>
        </w:rPr>
        <w:t>loop(</w:t>
      </w:r>
      <w:proofErr w:type="gramEnd"/>
      <w:r w:rsidRPr="003272E6">
        <w:rPr>
          <w:rFonts w:ascii="NewsGotT" w:hAnsi="NewsGotT"/>
          <w:szCs w:val="24"/>
          <w:lang w:val="en-GB"/>
        </w:rPr>
        <w:t>) empty will trigger the watchdog timer because it is not really "empty". After all, the loop() function is internally wrapped in an infinite loop, so the CPU consumption would skyrocket without doing anything useful</w:t>
      </w:r>
      <w:r w:rsidR="00883E81">
        <w:rPr>
          <w:rFonts w:ascii="NewsGotT" w:hAnsi="NewsGotT"/>
          <w:szCs w:val="24"/>
          <w:lang w:val="en-GB"/>
        </w:rPr>
        <w:t xml:space="preserve"> </w:t>
      </w:r>
      <w:r w:rsidR="00883E81">
        <w:rPr>
          <w:rFonts w:ascii="NewsGotT" w:hAnsi="NewsGotT"/>
          <w:szCs w:val="24"/>
          <w:lang w:val="en-GB"/>
        </w:rPr>
        <w:fldChar w:fldCharType="begin"/>
      </w:r>
      <w:r w:rsidR="00883E81">
        <w:rPr>
          <w:rFonts w:ascii="NewsGotT" w:hAnsi="NewsGotT"/>
          <w:szCs w:val="24"/>
          <w:lang w:val="en-GB"/>
        </w:rPr>
        <w:instrText xml:space="preserve"> ADDIN ZOTERO_ITEM CSL_CITATION {"citationID":"P3CTzZmK","properties":{"formattedCitation":"(Tarmo, 2021)","plainCitation":"(Tarmo, 2021)","noteIndex":0},"citationItems":[{"id":89,"uris":["http://zotero.org/users/local/xwgav5Ui/items/IHT78RIF"],"itemData":{"id":89,"type":"post","container-title":"Stack Overflow","title":"Answer to \"Task watchdog got triggered\"","URL":"https://stackoverflow.com/a/66279325","author":[{"family":"Tarmo","given":""}],"accessed":{"date-parts":[["2022",10,22]]},"issued":{"date-parts":[["2021",2,19]]}}}],"schema":"https://github.com/citation-style-language/schema/raw/master/csl-citation.json"} </w:instrText>
      </w:r>
      <w:r w:rsidR="00883E81">
        <w:rPr>
          <w:rFonts w:ascii="NewsGotT" w:hAnsi="NewsGotT"/>
          <w:szCs w:val="24"/>
          <w:lang w:val="en-GB"/>
        </w:rPr>
        <w:fldChar w:fldCharType="separate"/>
      </w:r>
      <w:r w:rsidR="00883E81" w:rsidRPr="00883E81">
        <w:rPr>
          <w:rFonts w:ascii="NewsGotT" w:hAnsi="NewsGotT"/>
          <w:lang w:val="en-GB"/>
        </w:rPr>
        <w:t>(Tarmo, 2021)</w:t>
      </w:r>
      <w:r w:rsidR="00883E81">
        <w:rPr>
          <w:rFonts w:ascii="NewsGotT" w:hAnsi="NewsGotT"/>
          <w:szCs w:val="24"/>
          <w:lang w:val="en-GB"/>
        </w:rPr>
        <w:fldChar w:fldCharType="end"/>
      </w:r>
      <w:r w:rsidRPr="003272E6">
        <w:rPr>
          <w:rFonts w:ascii="NewsGotT" w:hAnsi="NewsGotT"/>
          <w:szCs w:val="24"/>
          <w:lang w:val="en-GB"/>
        </w:rPr>
        <w:t>.</w:t>
      </w:r>
    </w:p>
    <w:p w14:paraId="1FFF24D5"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569CD6"/>
          <w:sz w:val="21"/>
          <w:szCs w:val="21"/>
          <w:lang w:val="en-GB" w:eastAsia="en-GB"/>
        </w:rPr>
        <w:t>void</w:t>
      </w:r>
      <w:r w:rsidRPr="003272E6">
        <w:rPr>
          <w:rFonts w:ascii="Consolas" w:eastAsia="Times New Roman" w:hAnsi="Consolas" w:cs="Times New Roman"/>
          <w:color w:val="D4D4D4"/>
          <w:sz w:val="21"/>
          <w:szCs w:val="21"/>
          <w:lang w:val="en-GB" w:eastAsia="en-GB"/>
        </w:rPr>
        <w:t xml:space="preserve"> </w:t>
      </w:r>
      <w:proofErr w:type="gramStart"/>
      <w:r w:rsidRPr="003272E6">
        <w:rPr>
          <w:rFonts w:ascii="Consolas" w:eastAsia="Times New Roman" w:hAnsi="Consolas" w:cs="Times New Roman"/>
          <w:color w:val="DCDCAA"/>
          <w:sz w:val="21"/>
          <w:szCs w:val="21"/>
          <w:lang w:val="en-GB" w:eastAsia="en-GB"/>
        </w:rPr>
        <w:t>loop</w:t>
      </w:r>
      <w:r w:rsidRPr="003272E6">
        <w:rPr>
          <w:rFonts w:ascii="Consolas" w:eastAsia="Times New Roman" w:hAnsi="Consolas" w:cs="Times New Roman"/>
          <w:color w:val="D4D4D4"/>
          <w:sz w:val="21"/>
          <w:szCs w:val="21"/>
          <w:lang w:val="en-GB" w:eastAsia="en-GB"/>
        </w:rPr>
        <w:t>(</w:t>
      </w:r>
      <w:proofErr w:type="gramEnd"/>
      <w:r w:rsidRPr="003272E6">
        <w:rPr>
          <w:rFonts w:ascii="Consolas" w:eastAsia="Times New Roman" w:hAnsi="Consolas" w:cs="Times New Roman"/>
          <w:color w:val="D4D4D4"/>
          <w:sz w:val="21"/>
          <w:szCs w:val="21"/>
          <w:lang w:val="en-GB" w:eastAsia="en-GB"/>
        </w:rPr>
        <w:t>) {</w:t>
      </w:r>
    </w:p>
    <w:p w14:paraId="1A34D2ED"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6A9955"/>
          <w:sz w:val="21"/>
          <w:szCs w:val="21"/>
          <w:lang w:val="en-GB" w:eastAsia="en-GB"/>
        </w:rPr>
        <w:t xml:space="preserve">//The task which runs </w:t>
      </w:r>
      <w:proofErr w:type="gramStart"/>
      <w:r w:rsidRPr="003272E6">
        <w:rPr>
          <w:rFonts w:ascii="Consolas" w:eastAsia="Times New Roman" w:hAnsi="Consolas" w:cs="Times New Roman"/>
          <w:color w:val="6A9955"/>
          <w:sz w:val="21"/>
          <w:szCs w:val="21"/>
          <w:lang w:val="en-GB" w:eastAsia="en-GB"/>
        </w:rPr>
        <w:t>setup(</w:t>
      </w:r>
      <w:proofErr w:type="gramEnd"/>
      <w:r w:rsidRPr="003272E6">
        <w:rPr>
          <w:rFonts w:ascii="Consolas" w:eastAsia="Times New Roman" w:hAnsi="Consolas" w:cs="Times New Roman"/>
          <w:color w:val="6A9955"/>
          <w:sz w:val="21"/>
          <w:szCs w:val="21"/>
          <w:lang w:val="en-GB" w:eastAsia="en-GB"/>
        </w:rPr>
        <w:t>) and loop() is created on core 1 with priority 1.</w:t>
      </w:r>
    </w:p>
    <w:p w14:paraId="778C95E0"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D4D4D4"/>
          <w:sz w:val="21"/>
          <w:szCs w:val="21"/>
          <w:lang w:val="en-GB" w:eastAsia="en-GB"/>
        </w:rPr>
        <w:t xml:space="preserve">  </w:t>
      </w:r>
      <w:proofErr w:type="spellStart"/>
      <w:proofErr w:type="gramStart"/>
      <w:r w:rsidRPr="003272E6">
        <w:rPr>
          <w:rFonts w:ascii="Consolas" w:eastAsia="Times New Roman" w:hAnsi="Consolas" w:cs="Times New Roman"/>
          <w:color w:val="DCDCAA"/>
          <w:sz w:val="21"/>
          <w:szCs w:val="21"/>
          <w:lang w:val="en-GB" w:eastAsia="en-GB"/>
        </w:rPr>
        <w:t>vTaskDelete</w:t>
      </w:r>
      <w:proofErr w:type="spellEnd"/>
      <w:r w:rsidRPr="003272E6">
        <w:rPr>
          <w:rFonts w:ascii="Consolas" w:eastAsia="Times New Roman" w:hAnsi="Consolas" w:cs="Times New Roman"/>
          <w:color w:val="D4D4D4"/>
          <w:sz w:val="21"/>
          <w:szCs w:val="21"/>
          <w:lang w:val="en-GB" w:eastAsia="en-GB"/>
        </w:rPr>
        <w:t>(</w:t>
      </w:r>
      <w:proofErr w:type="gramEnd"/>
      <w:r w:rsidRPr="003272E6">
        <w:rPr>
          <w:rFonts w:ascii="Consolas" w:eastAsia="Times New Roman" w:hAnsi="Consolas" w:cs="Times New Roman"/>
          <w:color w:val="569CD6"/>
          <w:sz w:val="21"/>
          <w:szCs w:val="21"/>
          <w:lang w:val="en-GB" w:eastAsia="en-GB"/>
        </w:rPr>
        <w:t>NULL</w:t>
      </w:r>
      <w:r w:rsidRPr="003272E6">
        <w:rPr>
          <w:rFonts w:ascii="Consolas" w:eastAsia="Times New Roman" w:hAnsi="Consolas" w:cs="Times New Roman"/>
          <w:color w:val="D4D4D4"/>
          <w:sz w:val="21"/>
          <w:szCs w:val="21"/>
          <w:lang w:val="en-GB" w:eastAsia="en-GB"/>
        </w:rPr>
        <w:t>);</w:t>
      </w:r>
    </w:p>
    <w:p w14:paraId="675EB306"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6A9955"/>
          <w:sz w:val="21"/>
          <w:szCs w:val="21"/>
          <w:lang w:val="en-GB" w:eastAsia="en-GB"/>
        </w:rPr>
        <w:t>// to delete the task and free its resources because it is not planned to be used.</w:t>
      </w:r>
    </w:p>
    <w:p w14:paraId="3706E8BD" w14:textId="77777777" w:rsidR="003272E6" w:rsidRPr="00F045C3" w:rsidRDefault="003272E6" w:rsidP="003272E6">
      <w:pPr>
        <w:shd w:val="clear" w:color="auto" w:fill="1E1E1E"/>
        <w:spacing w:line="285" w:lineRule="atLeast"/>
        <w:rPr>
          <w:rFonts w:ascii="Consolas" w:eastAsia="Times New Roman" w:hAnsi="Consolas" w:cs="Times New Roman"/>
          <w:color w:val="D4D4D4"/>
          <w:sz w:val="21"/>
          <w:szCs w:val="21"/>
          <w:lang w:eastAsia="en-GB"/>
        </w:rPr>
      </w:pPr>
      <w:r w:rsidRPr="00F045C3">
        <w:rPr>
          <w:rFonts w:ascii="Consolas" w:eastAsia="Times New Roman" w:hAnsi="Consolas" w:cs="Times New Roman"/>
          <w:color w:val="D4D4D4"/>
          <w:sz w:val="21"/>
          <w:szCs w:val="21"/>
          <w:lang w:eastAsia="en-GB"/>
        </w:rPr>
        <w:t>}</w:t>
      </w:r>
    </w:p>
    <w:p w14:paraId="1F1B624B" w14:textId="77777777" w:rsidR="003272E6" w:rsidRDefault="003272E6" w:rsidP="003272E6">
      <w:pPr>
        <w:rPr>
          <w:rFonts w:ascii="NewsGotT" w:hAnsi="NewsGotT"/>
          <w:szCs w:val="24"/>
        </w:rPr>
      </w:pPr>
    </w:p>
    <w:p w14:paraId="7896A398" w14:textId="77777777" w:rsidR="003272E6" w:rsidRDefault="003272E6" w:rsidP="003272E6">
      <w:pPr>
        <w:pStyle w:val="PargrafodaLista"/>
        <w:widowControl/>
        <w:numPr>
          <w:ilvl w:val="0"/>
          <w:numId w:val="33"/>
        </w:numPr>
        <w:autoSpaceDE/>
        <w:autoSpaceDN/>
        <w:spacing w:before="0" w:after="160"/>
        <w:contextualSpacing/>
        <w:rPr>
          <w:rFonts w:ascii="NewsGotT" w:hAnsi="NewsGotT"/>
          <w:szCs w:val="24"/>
        </w:rPr>
      </w:pPr>
      <w:r w:rsidRPr="00F55F64">
        <w:rPr>
          <w:rFonts w:ascii="NewsGotT" w:hAnsi="NewsGotT"/>
          <w:szCs w:val="24"/>
        </w:rPr>
        <w:t xml:space="preserve">Dual Core </w:t>
      </w:r>
      <w:proofErr w:type="spellStart"/>
      <w:r w:rsidRPr="00F55F64">
        <w:rPr>
          <w:rFonts w:ascii="NewsGotT" w:hAnsi="NewsGotT"/>
          <w:szCs w:val="24"/>
        </w:rPr>
        <w:t>Multithreading</w:t>
      </w:r>
      <w:proofErr w:type="spellEnd"/>
    </w:p>
    <w:p w14:paraId="16F73C47" w14:textId="2F67155B" w:rsidR="003272E6" w:rsidRPr="003272E6" w:rsidRDefault="003272E6" w:rsidP="003272E6">
      <w:pPr>
        <w:rPr>
          <w:rFonts w:ascii="NewsGotT" w:hAnsi="NewsGotT"/>
          <w:szCs w:val="24"/>
          <w:lang w:val="en-GB"/>
        </w:rPr>
      </w:pPr>
      <w:r w:rsidRPr="003272E6">
        <w:rPr>
          <w:rFonts w:ascii="NewsGotT" w:hAnsi="NewsGotT"/>
          <w:szCs w:val="24"/>
          <w:lang w:val="en-GB"/>
        </w:rPr>
        <w:t xml:space="preserve">Two </w:t>
      </w:r>
      <w:proofErr w:type="spellStart"/>
      <w:r w:rsidRPr="003272E6">
        <w:rPr>
          <w:rFonts w:ascii="NewsGotT" w:hAnsi="NewsGotT"/>
          <w:szCs w:val="24"/>
          <w:lang w:val="en-GB"/>
        </w:rPr>
        <w:t>Xtensa</w:t>
      </w:r>
      <w:proofErr w:type="spellEnd"/>
      <w:r w:rsidRPr="003272E6">
        <w:rPr>
          <w:rFonts w:ascii="NewsGotT" w:hAnsi="NewsGotT"/>
          <w:szCs w:val="24"/>
          <w:lang w:val="en-GB"/>
        </w:rPr>
        <w:t xml:space="preserve"> 32-bit LX6 microprocessors are integrated into the ESP32, making it a dual-core device</w:t>
      </w:r>
      <w:r w:rsidR="00892EE6">
        <w:rPr>
          <w:rFonts w:ascii="NewsGotT" w:hAnsi="NewsGotT"/>
          <w:szCs w:val="24"/>
          <w:lang w:val="en-GB"/>
        </w:rPr>
        <w:t>,</w:t>
      </w:r>
      <w:r w:rsidR="00883E81">
        <w:rPr>
          <w:rFonts w:ascii="NewsGotT" w:hAnsi="NewsGotT"/>
          <w:szCs w:val="24"/>
          <w:lang w:val="en-GB"/>
        </w:rPr>
        <w:t xml:space="preserve"> as illustrated in </w:t>
      </w:r>
      <w:r w:rsidR="00883E81">
        <w:rPr>
          <w:rFonts w:ascii="NewsGotT" w:hAnsi="NewsGotT"/>
          <w:szCs w:val="24"/>
          <w:lang w:val="en-GB"/>
        </w:rPr>
        <w:fldChar w:fldCharType="begin"/>
      </w:r>
      <w:r w:rsidR="00883E81">
        <w:rPr>
          <w:rFonts w:ascii="NewsGotT" w:hAnsi="NewsGotT"/>
          <w:szCs w:val="24"/>
          <w:lang w:val="en-GB"/>
        </w:rPr>
        <w:instrText xml:space="preserve"> REF _Ref117334429 \h </w:instrText>
      </w:r>
      <w:r w:rsidR="00883E81">
        <w:rPr>
          <w:rFonts w:ascii="NewsGotT" w:hAnsi="NewsGotT"/>
          <w:szCs w:val="24"/>
          <w:lang w:val="en-GB"/>
        </w:rPr>
      </w:r>
      <w:r w:rsidR="00883E81">
        <w:rPr>
          <w:rFonts w:ascii="NewsGotT" w:hAnsi="NewsGotT"/>
          <w:szCs w:val="24"/>
          <w:lang w:val="en-GB"/>
        </w:rPr>
        <w:fldChar w:fldCharType="separate"/>
      </w:r>
      <w:r w:rsidR="008F0E85" w:rsidRPr="00D71E29">
        <w:rPr>
          <w:lang w:val="en-GB"/>
        </w:rPr>
        <w:t xml:space="preserve">Figure </w:t>
      </w:r>
      <w:r w:rsidR="008F0E85" w:rsidRPr="00D71E29">
        <w:rPr>
          <w:noProof/>
          <w:lang w:val="en-GB"/>
        </w:rPr>
        <w:t>29</w:t>
      </w:r>
      <w:r w:rsidR="00883E81">
        <w:rPr>
          <w:rFonts w:ascii="NewsGotT" w:hAnsi="NewsGotT"/>
          <w:szCs w:val="24"/>
          <w:lang w:val="en-GB"/>
        </w:rPr>
        <w:fldChar w:fldCharType="end"/>
      </w:r>
      <w:r w:rsidR="001D2BD5">
        <w:rPr>
          <w:rStyle w:val="Refdenotaderodap"/>
          <w:rFonts w:ascii="NewsGotT" w:hAnsi="NewsGotT"/>
          <w:szCs w:val="24"/>
          <w:lang w:val="en-GB"/>
        </w:rPr>
        <w:footnoteReference w:id="17"/>
      </w:r>
      <w:r w:rsidRPr="003272E6">
        <w:rPr>
          <w:rFonts w:ascii="NewsGotT" w:hAnsi="NewsGotT"/>
          <w:szCs w:val="24"/>
          <w:lang w:val="en-GB"/>
        </w:rPr>
        <w:t>. When running code on Arduino IDE, it runs on core 1. This section will explain how to run code on the ESP32 second core by creating tasks. Running pieces of code simultaneously on both cores is possible, making the ESP32 a multitasker</w:t>
      </w:r>
      <w:r w:rsidR="00883E81">
        <w:rPr>
          <w:rFonts w:ascii="NewsGotT" w:hAnsi="NewsGotT"/>
          <w:szCs w:val="24"/>
          <w:lang w:val="en-GB"/>
        </w:rPr>
        <w:t xml:space="preserve"> </w:t>
      </w:r>
      <w:r w:rsidR="00883E81">
        <w:rPr>
          <w:rFonts w:ascii="NewsGotT" w:hAnsi="NewsGotT"/>
          <w:szCs w:val="24"/>
          <w:lang w:val="en-GB"/>
        </w:rPr>
        <w:fldChar w:fldCharType="begin"/>
      </w:r>
      <w:r w:rsidR="00883E81">
        <w:rPr>
          <w:rFonts w:ascii="NewsGotT" w:hAnsi="NewsGotT"/>
          <w:szCs w:val="24"/>
          <w:lang w:val="en-GB"/>
        </w:rPr>
        <w:instrText xml:space="preserve"> ADDIN ZOTERO_ITEM CSL_CITATION {"citationID":"y3TzxB0E","properties":{"formattedCitation":"(Random Nerd Tutorials, 2018)","plainCitation":"(Random Nerd Tutorials, 2018)","noteIndex":0},"citationItems":[{"id":93,"uris":["http://zotero.org/users/local/xwgav5Ui/items/VDZ8M3V5"],"itemData":{"id":93,"type":"post-weblog","abstract":"The ESP32 is dual core: it comes with 2 microprocessors. In this article we’ll show you how to use both ESP32 cores using Arduino IDE by creating tasks.","language":"en-US","title":"ESP32 Dual Core with Arduino IDE","URL":"https://randomnerdtutorials.com/esp32-dual-core-arduino-ide/","author":[{"family":"Random Nerd Tutorials","given":""}],"accessed":{"date-parts":[["2022",10,22]]},"issued":{"date-parts":[["2018",10,4]]}}}],"schema":"https://github.com/citation-style-language/schema/raw/master/csl-citation.json"} </w:instrText>
      </w:r>
      <w:r w:rsidR="00883E81">
        <w:rPr>
          <w:rFonts w:ascii="NewsGotT" w:hAnsi="NewsGotT"/>
          <w:szCs w:val="24"/>
          <w:lang w:val="en-GB"/>
        </w:rPr>
        <w:fldChar w:fldCharType="separate"/>
      </w:r>
      <w:r w:rsidR="00883E81" w:rsidRPr="00883E81">
        <w:rPr>
          <w:rFonts w:ascii="NewsGotT" w:hAnsi="NewsGotT"/>
          <w:lang w:val="en-GB"/>
        </w:rPr>
        <w:t>(Random Nerd Tutorials, 2018)</w:t>
      </w:r>
      <w:r w:rsidR="00883E81">
        <w:rPr>
          <w:rFonts w:ascii="NewsGotT" w:hAnsi="NewsGotT"/>
          <w:szCs w:val="24"/>
          <w:lang w:val="en-GB"/>
        </w:rPr>
        <w:fldChar w:fldCharType="end"/>
      </w:r>
      <w:r w:rsidRPr="003272E6">
        <w:rPr>
          <w:rFonts w:ascii="NewsGotT" w:hAnsi="NewsGotT"/>
          <w:szCs w:val="24"/>
          <w:lang w:val="en-GB"/>
        </w:rPr>
        <w:t>.</w:t>
      </w:r>
    </w:p>
    <w:p w14:paraId="25D02106" w14:textId="07A1F0F5" w:rsidR="003272E6" w:rsidRPr="003272E6" w:rsidRDefault="005522FC" w:rsidP="003272E6">
      <w:pPr>
        <w:rPr>
          <w:rFonts w:ascii="NewsGotT" w:hAnsi="NewsGotT"/>
          <w:szCs w:val="24"/>
          <w:lang w:val="en-GB"/>
        </w:rPr>
      </w:pPr>
      <w:r>
        <w:rPr>
          <w:rFonts w:ascii="NewsGotT" w:hAnsi="NewsGotT"/>
          <w:noProof/>
          <w:szCs w:val="24"/>
        </w:rPr>
        <w:lastRenderedPageBreak/>
        <w:drawing>
          <wp:anchor distT="0" distB="0" distL="114300" distR="114300" simplePos="0" relativeHeight="251831296" behindDoc="1" locked="0" layoutInCell="1" allowOverlap="1" wp14:anchorId="01981ABF" wp14:editId="65DDCA17">
            <wp:simplePos x="0" y="0"/>
            <wp:positionH relativeFrom="margin">
              <wp:posOffset>756285</wp:posOffset>
            </wp:positionH>
            <wp:positionV relativeFrom="paragraph">
              <wp:posOffset>0</wp:posOffset>
            </wp:positionV>
            <wp:extent cx="4305300" cy="3581400"/>
            <wp:effectExtent l="0" t="0" r="0" b="0"/>
            <wp:wrapTight wrapText="bothSides">
              <wp:wrapPolygon edited="0">
                <wp:start x="0" y="0"/>
                <wp:lineTo x="0" y="21485"/>
                <wp:lineTo x="21504" y="21485"/>
                <wp:lineTo x="21504" y="0"/>
                <wp:lineTo x="0" y="0"/>
              </wp:wrapPolygon>
            </wp:wrapTight>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305300" cy="3581400"/>
                    </a:xfrm>
                    <a:prstGeom prst="rect">
                      <a:avLst/>
                    </a:prstGeom>
                    <a:noFill/>
                  </pic:spPr>
                </pic:pic>
              </a:graphicData>
            </a:graphic>
          </wp:anchor>
        </w:drawing>
      </w:r>
    </w:p>
    <w:p w14:paraId="3C8FA39E" w14:textId="77777777" w:rsidR="003272E6" w:rsidRPr="003272E6" w:rsidRDefault="003272E6" w:rsidP="003272E6">
      <w:pPr>
        <w:rPr>
          <w:rFonts w:ascii="NewsGotT" w:hAnsi="NewsGotT"/>
          <w:szCs w:val="24"/>
          <w:lang w:val="en-GB"/>
        </w:rPr>
      </w:pPr>
    </w:p>
    <w:p w14:paraId="6D84C654" w14:textId="77777777" w:rsidR="003272E6" w:rsidRPr="003272E6" w:rsidRDefault="003272E6" w:rsidP="003272E6">
      <w:pPr>
        <w:rPr>
          <w:rFonts w:ascii="NewsGotT" w:hAnsi="NewsGotT"/>
          <w:szCs w:val="24"/>
          <w:lang w:val="en-GB"/>
        </w:rPr>
      </w:pPr>
    </w:p>
    <w:p w14:paraId="19B96DDE" w14:textId="77777777" w:rsidR="003272E6" w:rsidRPr="003272E6" w:rsidRDefault="003272E6" w:rsidP="003272E6">
      <w:pPr>
        <w:rPr>
          <w:rFonts w:ascii="NewsGotT" w:hAnsi="NewsGotT"/>
          <w:szCs w:val="24"/>
          <w:lang w:val="en-GB"/>
        </w:rPr>
      </w:pPr>
    </w:p>
    <w:p w14:paraId="79B8A01B" w14:textId="77777777" w:rsidR="003272E6" w:rsidRPr="003272E6" w:rsidRDefault="003272E6" w:rsidP="003272E6">
      <w:pPr>
        <w:rPr>
          <w:rFonts w:ascii="NewsGotT" w:hAnsi="NewsGotT"/>
          <w:szCs w:val="24"/>
          <w:lang w:val="en-GB"/>
        </w:rPr>
      </w:pPr>
    </w:p>
    <w:p w14:paraId="3AE3306F" w14:textId="77777777" w:rsidR="003272E6" w:rsidRPr="003272E6" w:rsidRDefault="003272E6" w:rsidP="003272E6">
      <w:pPr>
        <w:rPr>
          <w:rFonts w:ascii="NewsGotT" w:hAnsi="NewsGotT"/>
          <w:szCs w:val="24"/>
          <w:lang w:val="en-GB"/>
        </w:rPr>
      </w:pPr>
    </w:p>
    <w:p w14:paraId="38C5D948" w14:textId="012AF3D9" w:rsidR="003272E6" w:rsidRDefault="003272E6" w:rsidP="003272E6">
      <w:pPr>
        <w:rPr>
          <w:rFonts w:ascii="NewsGotT" w:hAnsi="NewsGotT"/>
          <w:szCs w:val="24"/>
          <w:lang w:val="en-GB"/>
        </w:rPr>
      </w:pPr>
    </w:p>
    <w:p w14:paraId="67D96CB9" w14:textId="1B2CEB73" w:rsidR="003272E6" w:rsidRDefault="003272E6" w:rsidP="003272E6">
      <w:pPr>
        <w:rPr>
          <w:rFonts w:ascii="NewsGotT" w:hAnsi="NewsGotT"/>
          <w:szCs w:val="24"/>
          <w:lang w:val="en-GB"/>
        </w:rPr>
      </w:pPr>
    </w:p>
    <w:p w14:paraId="25514B7C" w14:textId="3AC98A12" w:rsidR="003272E6" w:rsidRDefault="003272E6" w:rsidP="003272E6">
      <w:pPr>
        <w:rPr>
          <w:rFonts w:ascii="NewsGotT" w:hAnsi="NewsGotT"/>
          <w:szCs w:val="24"/>
          <w:lang w:val="en-GB"/>
        </w:rPr>
      </w:pPr>
    </w:p>
    <w:p w14:paraId="60C2ACF4" w14:textId="2771F35E" w:rsidR="003272E6" w:rsidRDefault="003272E6" w:rsidP="003272E6">
      <w:pPr>
        <w:rPr>
          <w:rFonts w:ascii="NewsGotT" w:hAnsi="NewsGotT"/>
          <w:szCs w:val="24"/>
          <w:lang w:val="en-GB"/>
        </w:rPr>
      </w:pPr>
    </w:p>
    <w:p w14:paraId="5992381C" w14:textId="597F77A4" w:rsidR="003272E6" w:rsidRDefault="003272E6" w:rsidP="003272E6">
      <w:pPr>
        <w:rPr>
          <w:rFonts w:ascii="NewsGotT" w:hAnsi="NewsGotT"/>
          <w:szCs w:val="24"/>
          <w:lang w:val="en-GB"/>
        </w:rPr>
      </w:pPr>
    </w:p>
    <w:p w14:paraId="0A1DB6E2" w14:textId="77777777" w:rsidR="003272E6" w:rsidRPr="003272E6" w:rsidRDefault="003272E6" w:rsidP="003272E6">
      <w:pPr>
        <w:rPr>
          <w:rFonts w:ascii="NewsGotT" w:hAnsi="NewsGotT"/>
          <w:szCs w:val="24"/>
          <w:lang w:val="en-GB"/>
        </w:rPr>
      </w:pPr>
    </w:p>
    <w:p w14:paraId="192D7986" w14:textId="00761711" w:rsidR="003272E6" w:rsidRDefault="003272E6" w:rsidP="003272E6">
      <w:pPr>
        <w:rPr>
          <w:rFonts w:ascii="NewsGotT" w:hAnsi="NewsGotT"/>
          <w:szCs w:val="24"/>
          <w:lang w:val="en-GB"/>
        </w:rPr>
      </w:pPr>
    </w:p>
    <w:p w14:paraId="4D5F8599" w14:textId="7AEAA1DD" w:rsidR="005522FC" w:rsidRPr="003272E6" w:rsidRDefault="00883E81" w:rsidP="003272E6">
      <w:pPr>
        <w:rPr>
          <w:rFonts w:ascii="NewsGotT" w:hAnsi="NewsGotT"/>
          <w:szCs w:val="24"/>
          <w:lang w:val="en-GB"/>
        </w:rPr>
      </w:pPr>
      <w:r>
        <w:rPr>
          <w:noProof/>
        </w:rPr>
        <mc:AlternateContent>
          <mc:Choice Requires="wps">
            <w:drawing>
              <wp:anchor distT="0" distB="0" distL="114300" distR="114300" simplePos="0" relativeHeight="251906048" behindDoc="1" locked="0" layoutInCell="1" allowOverlap="1" wp14:anchorId="5588279B" wp14:editId="0663D79A">
                <wp:simplePos x="0" y="0"/>
                <wp:positionH relativeFrom="margin">
                  <wp:posOffset>1911350</wp:posOffset>
                </wp:positionH>
                <wp:positionV relativeFrom="paragraph">
                  <wp:posOffset>90805</wp:posOffset>
                </wp:positionV>
                <wp:extent cx="2326640" cy="635"/>
                <wp:effectExtent l="0" t="0" r="0" b="2540"/>
                <wp:wrapTight wrapText="bothSides">
                  <wp:wrapPolygon edited="0">
                    <wp:start x="0" y="0"/>
                    <wp:lineTo x="0" y="20250"/>
                    <wp:lineTo x="21400" y="20250"/>
                    <wp:lineTo x="21400" y="0"/>
                    <wp:lineTo x="0" y="0"/>
                  </wp:wrapPolygon>
                </wp:wrapTight>
                <wp:docPr id="152" name="Text Box 152"/>
                <wp:cNvGraphicFramePr/>
                <a:graphic xmlns:a="http://schemas.openxmlformats.org/drawingml/2006/main">
                  <a:graphicData uri="http://schemas.microsoft.com/office/word/2010/wordprocessingShape">
                    <wps:wsp>
                      <wps:cNvSpPr txBox="1"/>
                      <wps:spPr>
                        <a:xfrm>
                          <a:off x="0" y="0"/>
                          <a:ext cx="2326640" cy="635"/>
                        </a:xfrm>
                        <a:prstGeom prst="rect">
                          <a:avLst/>
                        </a:prstGeom>
                        <a:solidFill>
                          <a:prstClr val="white"/>
                        </a:solidFill>
                        <a:ln>
                          <a:noFill/>
                        </a:ln>
                      </wps:spPr>
                      <wps:txbx>
                        <w:txbxContent>
                          <w:p w14:paraId="1C1EF4D1" w14:textId="5415DB3A" w:rsidR="00883E81" w:rsidRPr="0024387B" w:rsidRDefault="00883E81" w:rsidP="00883E81">
                            <w:pPr>
                              <w:pStyle w:val="Legenda"/>
                              <w:rPr>
                                <w:rFonts w:ascii="NewsGotT" w:eastAsia="Verdana" w:hAnsi="NewsGotT" w:cs="Verdana"/>
                                <w:noProof/>
                                <w:sz w:val="24"/>
                                <w:szCs w:val="24"/>
                              </w:rPr>
                            </w:pPr>
                            <w:bookmarkStart w:id="206" w:name="_Ref117334429"/>
                            <w:bookmarkStart w:id="207" w:name="_Toc117467232"/>
                            <w:r>
                              <w:t xml:space="preserve">Figure </w:t>
                            </w:r>
                            <w:r>
                              <w:fldChar w:fldCharType="begin"/>
                            </w:r>
                            <w:r>
                              <w:instrText xml:space="preserve"> SEQ Figure \* ARABIC </w:instrText>
                            </w:r>
                            <w:r>
                              <w:fldChar w:fldCharType="separate"/>
                            </w:r>
                            <w:r w:rsidR="003F6946">
                              <w:rPr>
                                <w:noProof/>
                              </w:rPr>
                              <w:t>29</w:t>
                            </w:r>
                            <w:r>
                              <w:fldChar w:fldCharType="end"/>
                            </w:r>
                            <w:bookmarkEnd w:id="206"/>
                            <w:r>
                              <w:t xml:space="preserve"> - ESP32 </w:t>
                            </w:r>
                            <w:proofErr w:type="spellStart"/>
                            <w:r>
                              <w:t>Specifications</w:t>
                            </w:r>
                            <w:proofErr w:type="spellEnd"/>
                            <w:r w:rsidR="001D2BD5">
                              <w:t>.</w:t>
                            </w:r>
                            <w:bookmarkEnd w:id="2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588279B" id="Text Box 152" o:spid="_x0000_s1071" type="#_x0000_t202" style="position:absolute;left:0;text-align:left;margin-left:150.5pt;margin-top:7.15pt;width:183.2pt;height:.05pt;z-index:-25141043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" stroked="f">
                <v:textbox style="mso-fit-shape-to-text:t" inset="0,0,0,0">
                  <w:txbxContent>
                    <w:p w14:paraId="1C1EF4D1" w14:textId="5415DB3A" w:rsidR="00883E81" w:rsidRPr="0024387B" w:rsidRDefault="00883E81" w:rsidP="00883E81">
                      <w:pPr>
                        <w:pStyle w:val="Legenda"/>
                        <w:rPr>
                          <w:rFonts w:ascii="NewsGotT" w:eastAsia="Verdana" w:hAnsi="NewsGotT" w:cs="Verdana"/>
                          <w:noProof/>
                          <w:sz w:val="24"/>
                          <w:szCs w:val="24"/>
                        </w:rPr>
                      </w:pPr>
                      <w:bookmarkStart w:id="208" w:name="_Ref117334429"/>
                      <w:bookmarkStart w:id="209" w:name="_Toc117467232"/>
                      <w:r>
                        <w:t xml:space="preserve">Figure </w:t>
                      </w:r>
                      <w:r>
                        <w:fldChar w:fldCharType="begin"/>
                      </w:r>
                      <w:r>
                        <w:instrText xml:space="preserve"> SEQ Figure \* ARABIC </w:instrText>
                      </w:r>
                      <w:r>
                        <w:fldChar w:fldCharType="separate"/>
                      </w:r>
                      <w:r w:rsidR="003F6946">
                        <w:rPr>
                          <w:noProof/>
                        </w:rPr>
                        <w:t>29</w:t>
                      </w:r>
                      <w:r>
                        <w:fldChar w:fldCharType="end"/>
                      </w:r>
                      <w:bookmarkEnd w:id="208"/>
                      <w:r>
                        <w:t xml:space="preserve"> - ESP32 </w:t>
                      </w:r>
                      <w:proofErr w:type="spellStart"/>
                      <w:r>
                        <w:t>Specifications</w:t>
                      </w:r>
                      <w:proofErr w:type="spellEnd"/>
                      <w:r w:rsidR="001D2BD5">
                        <w:t>.</w:t>
                      </w:r>
                      <w:bookmarkEnd w:id="209"/>
                    </w:p>
                  </w:txbxContent>
                </v:textbox>
                <w10:wrap type="tight" anchorx="margin"/>
              </v:shape>
            </w:pict>
          </mc:Fallback>
        </mc:AlternateContent>
      </w:r>
    </w:p>
    <w:p w14:paraId="440DD8E1" w14:textId="2959F3CC" w:rsidR="002776E7" w:rsidRDefault="002776E7" w:rsidP="003272E6">
      <w:pPr>
        <w:rPr>
          <w:rFonts w:ascii="NewsGotT" w:hAnsi="NewsGotT"/>
          <w:szCs w:val="24"/>
          <w:lang w:val="en-GB"/>
        </w:rPr>
      </w:pPr>
    </w:p>
    <w:p w14:paraId="009BBF68" w14:textId="202EF230" w:rsidR="003272E6" w:rsidRPr="003272E6" w:rsidRDefault="003272E6" w:rsidP="003272E6">
      <w:pPr>
        <w:rPr>
          <w:rFonts w:ascii="NewsGotT" w:hAnsi="NewsGotT"/>
          <w:szCs w:val="24"/>
          <w:lang w:val="en-GB"/>
        </w:rPr>
      </w:pPr>
      <w:r w:rsidRPr="003272E6">
        <w:rPr>
          <w:rFonts w:ascii="NewsGotT" w:hAnsi="NewsGotT"/>
          <w:szCs w:val="24"/>
          <w:lang w:val="en-GB"/>
        </w:rPr>
        <w:t xml:space="preserve">The </w:t>
      </w:r>
      <w:proofErr w:type="spellStart"/>
      <w:r w:rsidRPr="003272E6">
        <w:rPr>
          <w:rFonts w:ascii="NewsGotT" w:hAnsi="NewsGotT"/>
          <w:szCs w:val="24"/>
          <w:lang w:val="en-GB"/>
        </w:rPr>
        <w:t>FreeRTOS</w:t>
      </w:r>
      <w:proofErr w:type="spellEnd"/>
      <w:r w:rsidRPr="003272E6">
        <w:rPr>
          <w:rFonts w:ascii="NewsGotT" w:hAnsi="NewsGotT"/>
          <w:szCs w:val="24"/>
          <w:lang w:val="en-GB"/>
        </w:rPr>
        <w:t xml:space="preserve"> operating system supports the parallel processing of independent tasks.</w:t>
      </w:r>
    </w:p>
    <w:p w14:paraId="720AB552" w14:textId="7BE5FB4E" w:rsidR="003272E6" w:rsidRPr="003272E6" w:rsidRDefault="003272E6" w:rsidP="003272E6">
      <w:pPr>
        <w:rPr>
          <w:rFonts w:ascii="NewsGotT" w:hAnsi="NewsGotT"/>
          <w:szCs w:val="24"/>
          <w:lang w:val="en-GB"/>
        </w:rPr>
      </w:pPr>
      <w:r w:rsidRPr="003272E6">
        <w:rPr>
          <w:rFonts w:ascii="NewsGotT" w:hAnsi="NewsGotT"/>
          <w:szCs w:val="24"/>
          <w:lang w:val="en-GB"/>
        </w:rPr>
        <w:t xml:space="preserve">An assignment of specific parts of code to a </w:t>
      </w:r>
      <w:del w:id="210" w:author="Filipe Meneses" w:date="2022-10-27T15:39:00Z">
        <w:r w:rsidRPr="003272E6" w:rsidDel="00607A3F">
          <w:rPr>
            <w:rFonts w:ascii="NewsGotT" w:hAnsi="NewsGotT"/>
            <w:szCs w:val="24"/>
            <w:lang w:val="en-GB"/>
          </w:rPr>
          <w:delText xml:space="preserve">specific </w:delText>
        </w:r>
      </w:del>
      <w:proofErr w:type="gramStart"/>
      <w:ins w:id="211" w:author="Filipe Meneses" w:date="2022-10-27T15:39:00Z">
        <w:r w:rsidR="00607A3F">
          <w:rPr>
            <w:rFonts w:ascii="NewsGotT" w:hAnsi="NewsGotT"/>
            <w:szCs w:val="24"/>
            <w:lang w:val="en-GB"/>
          </w:rPr>
          <w:t>pa</w:t>
        </w:r>
      </w:ins>
      <w:ins w:id="212" w:author="Filipe Meneses" w:date="2022-10-27T15:40:00Z">
        <w:r w:rsidR="00607A3F">
          <w:rPr>
            <w:rFonts w:ascii="NewsGotT" w:hAnsi="NewsGotT"/>
            <w:szCs w:val="24"/>
            <w:lang w:val="en-GB"/>
          </w:rPr>
          <w:t>rticular</w:t>
        </w:r>
      </w:ins>
      <w:ins w:id="213" w:author="Filipe Meneses" w:date="2022-10-27T15:39:00Z">
        <w:r w:rsidR="00607A3F" w:rsidRPr="003272E6">
          <w:rPr>
            <w:rFonts w:ascii="NewsGotT" w:hAnsi="NewsGotT"/>
            <w:szCs w:val="24"/>
            <w:lang w:val="en-GB"/>
          </w:rPr>
          <w:t xml:space="preserve"> </w:t>
        </w:r>
      </w:ins>
      <w:r w:rsidRPr="003272E6">
        <w:rPr>
          <w:rFonts w:ascii="NewsGotT" w:hAnsi="NewsGotT"/>
          <w:szCs w:val="24"/>
          <w:lang w:val="en-GB"/>
        </w:rPr>
        <w:t>core</w:t>
      </w:r>
      <w:proofErr w:type="gramEnd"/>
      <w:r w:rsidRPr="003272E6">
        <w:rPr>
          <w:rFonts w:ascii="NewsGotT" w:hAnsi="NewsGotT"/>
          <w:szCs w:val="24"/>
          <w:lang w:val="en-GB"/>
        </w:rPr>
        <w:t xml:space="preserve"> is accomplished by creating tasks. When creating a task, it can be chosen in which core it will run and its priority. Priority values start at 0, in which 0 is the lowest priority. The processor will run the tasks with higher priority first.</w:t>
      </w:r>
    </w:p>
    <w:p w14:paraId="1FDB0201" w14:textId="77777777" w:rsidR="003272E6" w:rsidRPr="003272E6" w:rsidRDefault="003272E6" w:rsidP="003272E6">
      <w:pPr>
        <w:rPr>
          <w:rFonts w:ascii="NewsGotT" w:hAnsi="NewsGotT"/>
          <w:szCs w:val="24"/>
          <w:lang w:val="en-GB"/>
        </w:rPr>
      </w:pPr>
      <w:r w:rsidRPr="003272E6">
        <w:rPr>
          <w:rFonts w:ascii="NewsGotT" w:hAnsi="NewsGotT"/>
          <w:szCs w:val="24"/>
          <w:lang w:val="en-GB"/>
        </w:rPr>
        <w:t>Five tasks running on different cores will be created: Tasks 1, 3 and 5 run on core 1; Tasks 2 and 4 run on core 0.</w:t>
      </w:r>
    </w:p>
    <w:p w14:paraId="2FE89F14" w14:textId="77777777" w:rsidR="003272E6" w:rsidRPr="003272E6" w:rsidRDefault="003272E6" w:rsidP="003272E6">
      <w:pPr>
        <w:rPr>
          <w:rFonts w:ascii="NewsGotT" w:hAnsi="NewsGotT"/>
          <w:szCs w:val="24"/>
          <w:lang w:val="en-GB"/>
        </w:rPr>
      </w:pPr>
      <w:r w:rsidRPr="003272E6">
        <w:rPr>
          <w:rFonts w:ascii="NewsGotT" w:hAnsi="NewsGotT"/>
          <w:szCs w:val="24"/>
          <w:lang w:val="en-GB"/>
        </w:rPr>
        <w:t>The code starts by creating a task handle for all the different tasks.</w:t>
      </w:r>
    </w:p>
    <w:p w14:paraId="0A2B9D62"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proofErr w:type="spellStart"/>
      <w:r w:rsidRPr="003272E6">
        <w:rPr>
          <w:rFonts w:ascii="Consolas" w:eastAsia="Times New Roman" w:hAnsi="Consolas" w:cs="Times New Roman"/>
          <w:color w:val="4EC9B0"/>
          <w:sz w:val="21"/>
          <w:szCs w:val="21"/>
          <w:lang w:val="en-GB" w:eastAsia="en-GB"/>
        </w:rPr>
        <w:t>TaskHandle_t</w:t>
      </w:r>
      <w:proofErr w:type="spellEnd"/>
      <w:r w:rsidRPr="003272E6">
        <w:rPr>
          <w:rFonts w:ascii="Consolas" w:eastAsia="Times New Roman" w:hAnsi="Consolas" w:cs="Times New Roman"/>
          <w:color w:val="D4D4D4"/>
          <w:sz w:val="21"/>
          <w:szCs w:val="21"/>
          <w:lang w:val="en-GB" w:eastAsia="en-GB"/>
        </w:rPr>
        <w:t xml:space="preserve"> </w:t>
      </w:r>
      <w:r w:rsidRPr="003272E6">
        <w:rPr>
          <w:rFonts w:ascii="Consolas" w:eastAsia="Times New Roman" w:hAnsi="Consolas" w:cs="Times New Roman"/>
          <w:color w:val="9CDCFE"/>
          <w:sz w:val="21"/>
          <w:szCs w:val="21"/>
          <w:lang w:val="en-GB" w:eastAsia="en-GB"/>
        </w:rPr>
        <w:t>Task1</w:t>
      </w:r>
      <w:r w:rsidRPr="003272E6">
        <w:rPr>
          <w:rFonts w:ascii="Consolas" w:eastAsia="Times New Roman" w:hAnsi="Consolas" w:cs="Times New Roman"/>
          <w:color w:val="D4D4D4"/>
          <w:sz w:val="21"/>
          <w:szCs w:val="21"/>
          <w:lang w:val="en-GB" w:eastAsia="en-GB"/>
        </w:rPr>
        <w:t xml:space="preserve">, </w:t>
      </w:r>
      <w:r w:rsidRPr="003272E6">
        <w:rPr>
          <w:rFonts w:ascii="Consolas" w:eastAsia="Times New Roman" w:hAnsi="Consolas" w:cs="Times New Roman"/>
          <w:color w:val="9CDCFE"/>
          <w:sz w:val="21"/>
          <w:szCs w:val="21"/>
          <w:lang w:val="en-GB" w:eastAsia="en-GB"/>
        </w:rPr>
        <w:t>Task2</w:t>
      </w:r>
      <w:r w:rsidRPr="003272E6">
        <w:rPr>
          <w:rFonts w:ascii="Consolas" w:eastAsia="Times New Roman" w:hAnsi="Consolas" w:cs="Times New Roman"/>
          <w:color w:val="D4D4D4"/>
          <w:sz w:val="21"/>
          <w:szCs w:val="21"/>
          <w:lang w:val="en-GB" w:eastAsia="en-GB"/>
        </w:rPr>
        <w:t xml:space="preserve">, </w:t>
      </w:r>
      <w:r w:rsidRPr="003272E6">
        <w:rPr>
          <w:rFonts w:ascii="Consolas" w:eastAsia="Times New Roman" w:hAnsi="Consolas" w:cs="Times New Roman"/>
          <w:color w:val="9CDCFE"/>
          <w:sz w:val="21"/>
          <w:szCs w:val="21"/>
          <w:lang w:val="en-GB" w:eastAsia="en-GB"/>
        </w:rPr>
        <w:t>Task3</w:t>
      </w:r>
      <w:r w:rsidRPr="003272E6">
        <w:rPr>
          <w:rFonts w:ascii="Consolas" w:eastAsia="Times New Roman" w:hAnsi="Consolas" w:cs="Times New Roman"/>
          <w:color w:val="D4D4D4"/>
          <w:sz w:val="21"/>
          <w:szCs w:val="21"/>
          <w:lang w:val="en-GB" w:eastAsia="en-GB"/>
        </w:rPr>
        <w:t xml:space="preserve">, </w:t>
      </w:r>
      <w:r w:rsidRPr="003272E6">
        <w:rPr>
          <w:rFonts w:ascii="Consolas" w:eastAsia="Times New Roman" w:hAnsi="Consolas" w:cs="Times New Roman"/>
          <w:color w:val="9CDCFE"/>
          <w:sz w:val="21"/>
          <w:szCs w:val="21"/>
          <w:lang w:val="en-GB" w:eastAsia="en-GB"/>
        </w:rPr>
        <w:t>Task4</w:t>
      </w:r>
      <w:r w:rsidRPr="003272E6">
        <w:rPr>
          <w:rFonts w:ascii="Consolas" w:eastAsia="Times New Roman" w:hAnsi="Consolas" w:cs="Times New Roman"/>
          <w:color w:val="D4D4D4"/>
          <w:sz w:val="21"/>
          <w:szCs w:val="21"/>
          <w:lang w:val="en-GB" w:eastAsia="en-GB"/>
        </w:rPr>
        <w:t xml:space="preserve">, </w:t>
      </w:r>
      <w:proofErr w:type="gramStart"/>
      <w:r w:rsidRPr="003272E6">
        <w:rPr>
          <w:rFonts w:ascii="Consolas" w:eastAsia="Times New Roman" w:hAnsi="Consolas" w:cs="Times New Roman"/>
          <w:color w:val="9CDCFE"/>
          <w:sz w:val="21"/>
          <w:szCs w:val="21"/>
          <w:lang w:val="en-GB" w:eastAsia="en-GB"/>
        </w:rPr>
        <w:t>Task5</w:t>
      </w:r>
      <w:r w:rsidRPr="003272E6">
        <w:rPr>
          <w:rFonts w:ascii="Consolas" w:eastAsia="Times New Roman" w:hAnsi="Consolas" w:cs="Times New Roman"/>
          <w:color w:val="D4D4D4"/>
          <w:sz w:val="21"/>
          <w:szCs w:val="21"/>
          <w:lang w:val="en-GB" w:eastAsia="en-GB"/>
        </w:rPr>
        <w:t>;</w:t>
      </w:r>
      <w:proofErr w:type="gramEnd"/>
    </w:p>
    <w:p w14:paraId="46416748" w14:textId="77777777" w:rsidR="003272E6" w:rsidRPr="003272E6" w:rsidRDefault="003272E6" w:rsidP="003272E6">
      <w:pPr>
        <w:rPr>
          <w:rFonts w:ascii="NewsGotT" w:hAnsi="NewsGotT"/>
          <w:szCs w:val="24"/>
          <w:lang w:val="en-GB"/>
        </w:rPr>
      </w:pPr>
    </w:p>
    <w:p w14:paraId="56241537" w14:textId="77777777" w:rsidR="003272E6" w:rsidRPr="003272E6" w:rsidRDefault="003272E6" w:rsidP="003272E6">
      <w:pPr>
        <w:rPr>
          <w:rFonts w:ascii="NewsGotT" w:hAnsi="NewsGotT"/>
          <w:szCs w:val="24"/>
          <w:lang w:val="en-GB"/>
        </w:rPr>
      </w:pPr>
      <w:r w:rsidRPr="003272E6">
        <w:rPr>
          <w:rFonts w:ascii="NewsGotT" w:hAnsi="NewsGotT"/>
          <w:szCs w:val="24"/>
          <w:lang w:val="en-GB"/>
        </w:rPr>
        <w:t xml:space="preserve">Then, the tasks will be created using the </w:t>
      </w:r>
      <w:proofErr w:type="spellStart"/>
      <w:proofErr w:type="gramStart"/>
      <w:r w:rsidRPr="003272E6">
        <w:rPr>
          <w:rFonts w:ascii="NewsGotT" w:hAnsi="NewsGotT"/>
          <w:szCs w:val="24"/>
          <w:lang w:val="en-GB"/>
        </w:rPr>
        <w:t>xTaskCreatePinnedToCore</w:t>
      </w:r>
      <w:proofErr w:type="spellEnd"/>
      <w:r w:rsidRPr="003272E6">
        <w:rPr>
          <w:rFonts w:ascii="NewsGotT" w:hAnsi="NewsGotT"/>
          <w:szCs w:val="24"/>
          <w:lang w:val="en-GB"/>
        </w:rPr>
        <w:t>(</w:t>
      </w:r>
      <w:proofErr w:type="gramEnd"/>
      <w:r w:rsidRPr="003272E6">
        <w:rPr>
          <w:rFonts w:ascii="NewsGotT" w:hAnsi="NewsGotT"/>
          <w:szCs w:val="24"/>
          <w:lang w:val="en-GB"/>
        </w:rPr>
        <w:t>) function:</w:t>
      </w:r>
    </w:p>
    <w:p w14:paraId="414EB393"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6A9955"/>
          <w:sz w:val="21"/>
          <w:szCs w:val="21"/>
          <w:lang w:val="en-GB" w:eastAsia="en-GB"/>
        </w:rPr>
        <w:t>  /* create Mutex */</w:t>
      </w:r>
    </w:p>
    <w:p w14:paraId="034BEB05"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6A9955"/>
          <w:sz w:val="21"/>
          <w:szCs w:val="21"/>
          <w:lang w:val="en-GB" w:eastAsia="en-GB"/>
        </w:rPr>
        <w:t>  /*Syntax for assigning a task to a core:</w:t>
      </w:r>
    </w:p>
    <w:p w14:paraId="1283BF6A"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6A9955"/>
          <w:sz w:val="21"/>
          <w:szCs w:val="21"/>
          <w:lang w:val="en-GB" w:eastAsia="en-GB"/>
        </w:rPr>
        <w:t xml:space="preserve">    </w:t>
      </w:r>
      <w:proofErr w:type="spellStart"/>
      <w:proofErr w:type="gramStart"/>
      <w:r w:rsidRPr="003272E6">
        <w:rPr>
          <w:rFonts w:ascii="Consolas" w:eastAsia="Times New Roman" w:hAnsi="Consolas" w:cs="Times New Roman"/>
          <w:color w:val="6A9955"/>
          <w:sz w:val="21"/>
          <w:szCs w:val="21"/>
          <w:lang w:val="en-GB" w:eastAsia="en-GB"/>
        </w:rPr>
        <w:t>xTaskCreatePinnedToCore</w:t>
      </w:r>
      <w:proofErr w:type="spellEnd"/>
      <w:r w:rsidRPr="003272E6">
        <w:rPr>
          <w:rFonts w:ascii="Consolas" w:eastAsia="Times New Roman" w:hAnsi="Consolas" w:cs="Times New Roman"/>
          <w:color w:val="6A9955"/>
          <w:sz w:val="21"/>
          <w:szCs w:val="21"/>
          <w:lang w:val="en-GB" w:eastAsia="en-GB"/>
        </w:rPr>
        <w:t>(</w:t>
      </w:r>
      <w:proofErr w:type="gramEnd"/>
    </w:p>
    <w:p w14:paraId="6352F982"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6A9955"/>
          <w:sz w:val="21"/>
          <w:szCs w:val="21"/>
          <w:lang w:val="en-GB" w:eastAsia="en-GB"/>
        </w:rPr>
        <w:t xml:space="preserve">                    </w:t>
      </w:r>
      <w:proofErr w:type="spellStart"/>
      <w:proofErr w:type="gramStart"/>
      <w:r w:rsidRPr="003272E6">
        <w:rPr>
          <w:rFonts w:ascii="Consolas" w:eastAsia="Times New Roman" w:hAnsi="Consolas" w:cs="Times New Roman"/>
          <w:color w:val="6A9955"/>
          <w:sz w:val="21"/>
          <w:szCs w:val="21"/>
          <w:lang w:val="en-GB" w:eastAsia="en-GB"/>
        </w:rPr>
        <w:t>TaskFunc</w:t>
      </w:r>
      <w:proofErr w:type="spellEnd"/>
      <w:r w:rsidRPr="003272E6">
        <w:rPr>
          <w:rFonts w:ascii="Consolas" w:eastAsia="Times New Roman" w:hAnsi="Consolas" w:cs="Times New Roman"/>
          <w:color w:val="6A9955"/>
          <w:sz w:val="21"/>
          <w:szCs w:val="21"/>
          <w:lang w:val="en-GB" w:eastAsia="en-GB"/>
        </w:rPr>
        <w:t xml:space="preserve">,   </w:t>
      </w:r>
      <w:proofErr w:type="gramEnd"/>
      <w:r w:rsidRPr="003272E6">
        <w:rPr>
          <w:rFonts w:ascii="Consolas" w:eastAsia="Times New Roman" w:hAnsi="Consolas" w:cs="Times New Roman"/>
          <w:color w:val="6A9955"/>
          <w:sz w:val="21"/>
          <w:szCs w:val="21"/>
          <w:lang w:val="en-GB" w:eastAsia="en-GB"/>
        </w:rPr>
        <w:t>  // Function to implement the task</w:t>
      </w:r>
    </w:p>
    <w:p w14:paraId="013AE352"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6A9955"/>
          <w:sz w:val="21"/>
          <w:szCs w:val="21"/>
          <w:lang w:val="en-GB" w:eastAsia="en-GB"/>
        </w:rPr>
        <w:t>                    "</w:t>
      </w:r>
      <w:proofErr w:type="spellStart"/>
      <w:r w:rsidRPr="003272E6">
        <w:rPr>
          <w:rFonts w:ascii="Consolas" w:eastAsia="Times New Roman" w:hAnsi="Consolas" w:cs="Times New Roman"/>
          <w:color w:val="6A9955"/>
          <w:sz w:val="21"/>
          <w:szCs w:val="21"/>
          <w:lang w:val="en-GB" w:eastAsia="en-GB"/>
        </w:rPr>
        <w:t>TaskLabel</w:t>
      </w:r>
      <w:proofErr w:type="spellEnd"/>
      <w:proofErr w:type="gramStart"/>
      <w:r w:rsidRPr="003272E6">
        <w:rPr>
          <w:rFonts w:ascii="Consolas" w:eastAsia="Times New Roman" w:hAnsi="Consolas" w:cs="Times New Roman"/>
          <w:color w:val="6A9955"/>
          <w:sz w:val="21"/>
          <w:szCs w:val="21"/>
          <w:lang w:val="en-GB" w:eastAsia="en-GB"/>
        </w:rPr>
        <w:t>",  /</w:t>
      </w:r>
      <w:proofErr w:type="gramEnd"/>
      <w:r w:rsidRPr="003272E6">
        <w:rPr>
          <w:rFonts w:ascii="Consolas" w:eastAsia="Times New Roman" w:hAnsi="Consolas" w:cs="Times New Roman"/>
          <w:color w:val="6A9955"/>
          <w:sz w:val="21"/>
          <w:szCs w:val="21"/>
          <w:lang w:val="en-GB" w:eastAsia="en-GB"/>
        </w:rPr>
        <w:t>/ Name of the task</w:t>
      </w:r>
    </w:p>
    <w:p w14:paraId="4B2F7444"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6A9955"/>
          <w:sz w:val="21"/>
          <w:szCs w:val="21"/>
          <w:lang w:val="en-GB" w:eastAsia="en-GB"/>
        </w:rPr>
        <w:t xml:space="preserve">                    </w:t>
      </w:r>
      <w:proofErr w:type="gramStart"/>
      <w:r w:rsidRPr="003272E6">
        <w:rPr>
          <w:rFonts w:ascii="Consolas" w:eastAsia="Times New Roman" w:hAnsi="Consolas" w:cs="Times New Roman"/>
          <w:color w:val="6A9955"/>
          <w:sz w:val="21"/>
          <w:szCs w:val="21"/>
          <w:lang w:val="en-GB" w:eastAsia="en-GB"/>
        </w:rPr>
        <w:t xml:space="preserve">10000,   </w:t>
      </w:r>
      <w:proofErr w:type="gramEnd"/>
      <w:r w:rsidRPr="003272E6">
        <w:rPr>
          <w:rFonts w:ascii="Consolas" w:eastAsia="Times New Roman" w:hAnsi="Consolas" w:cs="Times New Roman"/>
          <w:color w:val="6A9955"/>
          <w:sz w:val="21"/>
          <w:szCs w:val="21"/>
          <w:lang w:val="en-GB" w:eastAsia="en-GB"/>
        </w:rPr>
        <w:t>     // Stack size in bytes</w:t>
      </w:r>
    </w:p>
    <w:p w14:paraId="768C2660"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6A9955"/>
          <w:sz w:val="21"/>
          <w:szCs w:val="21"/>
          <w:lang w:val="en-GB" w:eastAsia="en-GB"/>
        </w:rPr>
        <w:t xml:space="preserve">                    </w:t>
      </w:r>
      <w:proofErr w:type="gramStart"/>
      <w:r w:rsidRPr="003272E6">
        <w:rPr>
          <w:rFonts w:ascii="Consolas" w:eastAsia="Times New Roman" w:hAnsi="Consolas" w:cs="Times New Roman"/>
          <w:color w:val="6A9955"/>
          <w:sz w:val="21"/>
          <w:szCs w:val="21"/>
          <w:lang w:val="en-GB" w:eastAsia="en-GB"/>
        </w:rPr>
        <w:t xml:space="preserve">NULL,   </w:t>
      </w:r>
      <w:proofErr w:type="gramEnd"/>
      <w:r w:rsidRPr="003272E6">
        <w:rPr>
          <w:rFonts w:ascii="Consolas" w:eastAsia="Times New Roman" w:hAnsi="Consolas" w:cs="Times New Roman"/>
          <w:color w:val="6A9955"/>
          <w:sz w:val="21"/>
          <w:szCs w:val="21"/>
          <w:lang w:val="en-GB" w:eastAsia="en-GB"/>
        </w:rPr>
        <w:t>      // Task input parameter</w:t>
      </w:r>
    </w:p>
    <w:p w14:paraId="79A915BA"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6A9955"/>
          <w:sz w:val="21"/>
          <w:szCs w:val="21"/>
          <w:lang w:val="en-GB" w:eastAsia="en-GB"/>
        </w:rPr>
        <w:t xml:space="preserve">                    </w:t>
      </w:r>
      <w:proofErr w:type="gramStart"/>
      <w:r w:rsidRPr="003272E6">
        <w:rPr>
          <w:rFonts w:ascii="Consolas" w:eastAsia="Times New Roman" w:hAnsi="Consolas" w:cs="Times New Roman"/>
          <w:color w:val="6A9955"/>
          <w:sz w:val="21"/>
          <w:szCs w:val="21"/>
          <w:lang w:val="en-GB" w:eastAsia="en-GB"/>
        </w:rPr>
        <w:t xml:space="preserve">0,   </w:t>
      </w:r>
      <w:proofErr w:type="gramEnd"/>
      <w:r w:rsidRPr="003272E6">
        <w:rPr>
          <w:rFonts w:ascii="Consolas" w:eastAsia="Times New Roman" w:hAnsi="Consolas" w:cs="Times New Roman"/>
          <w:color w:val="6A9955"/>
          <w:sz w:val="21"/>
          <w:szCs w:val="21"/>
          <w:lang w:val="en-GB" w:eastAsia="en-GB"/>
        </w:rPr>
        <w:t>         // Priority of the task</w:t>
      </w:r>
    </w:p>
    <w:p w14:paraId="66B36D4A"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6A9955"/>
          <w:sz w:val="21"/>
          <w:szCs w:val="21"/>
          <w:lang w:val="en-GB" w:eastAsia="en-GB"/>
        </w:rPr>
        <w:t>                    &amp;</w:t>
      </w:r>
      <w:proofErr w:type="spellStart"/>
      <w:proofErr w:type="gramStart"/>
      <w:r w:rsidRPr="003272E6">
        <w:rPr>
          <w:rFonts w:ascii="Consolas" w:eastAsia="Times New Roman" w:hAnsi="Consolas" w:cs="Times New Roman"/>
          <w:color w:val="6A9955"/>
          <w:sz w:val="21"/>
          <w:szCs w:val="21"/>
          <w:lang w:val="en-GB" w:eastAsia="en-GB"/>
        </w:rPr>
        <w:t>TaskHandle</w:t>
      </w:r>
      <w:proofErr w:type="spellEnd"/>
      <w:r w:rsidRPr="003272E6">
        <w:rPr>
          <w:rFonts w:ascii="Consolas" w:eastAsia="Times New Roman" w:hAnsi="Consolas" w:cs="Times New Roman"/>
          <w:color w:val="6A9955"/>
          <w:sz w:val="21"/>
          <w:szCs w:val="21"/>
          <w:lang w:val="en-GB" w:eastAsia="en-GB"/>
        </w:rPr>
        <w:t>,  /</w:t>
      </w:r>
      <w:proofErr w:type="gramEnd"/>
      <w:r w:rsidRPr="003272E6">
        <w:rPr>
          <w:rFonts w:ascii="Consolas" w:eastAsia="Times New Roman" w:hAnsi="Consolas" w:cs="Times New Roman"/>
          <w:color w:val="6A9955"/>
          <w:sz w:val="21"/>
          <w:szCs w:val="21"/>
          <w:lang w:val="en-GB" w:eastAsia="en-GB"/>
        </w:rPr>
        <w:t>/ Task handle.</w:t>
      </w:r>
    </w:p>
    <w:p w14:paraId="0C749F4E"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6A9955"/>
          <w:sz w:val="21"/>
          <w:szCs w:val="21"/>
          <w:lang w:val="en-GB" w:eastAsia="en-GB"/>
        </w:rPr>
        <w:t xml:space="preserve">                    </w:t>
      </w:r>
      <w:proofErr w:type="spellStart"/>
      <w:r w:rsidRPr="003272E6">
        <w:rPr>
          <w:rFonts w:ascii="Consolas" w:eastAsia="Times New Roman" w:hAnsi="Consolas" w:cs="Times New Roman"/>
          <w:color w:val="6A9955"/>
          <w:sz w:val="21"/>
          <w:szCs w:val="21"/>
          <w:lang w:val="en-GB" w:eastAsia="en-GB"/>
        </w:rPr>
        <w:t>TaskCore</w:t>
      </w:r>
      <w:proofErr w:type="spellEnd"/>
      <w:proofErr w:type="gramStart"/>
      <w:r w:rsidRPr="003272E6">
        <w:rPr>
          <w:rFonts w:ascii="Consolas" w:eastAsia="Times New Roman" w:hAnsi="Consolas" w:cs="Times New Roman"/>
          <w:color w:val="6A9955"/>
          <w:sz w:val="21"/>
          <w:szCs w:val="21"/>
          <w:lang w:val="en-GB" w:eastAsia="en-GB"/>
        </w:rPr>
        <w:t xml:space="preserve">);   </w:t>
      </w:r>
      <w:proofErr w:type="gramEnd"/>
      <w:r w:rsidRPr="003272E6">
        <w:rPr>
          <w:rFonts w:ascii="Consolas" w:eastAsia="Times New Roman" w:hAnsi="Consolas" w:cs="Times New Roman"/>
          <w:color w:val="6A9955"/>
          <w:sz w:val="21"/>
          <w:szCs w:val="21"/>
          <w:lang w:val="en-GB" w:eastAsia="en-GB"/>
        </w:rPr>
        <w:t> // Core where the task should run</w:t>
      </w:r>
    </w:p>
    <w:p w14:paraId="71102AA1"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6A9955"/>
          <w:sz w:val="21"/>
          <w:szCs w:val="21"/>
          <w:lang w:val="en-GB" w:eastAsia="en-GB"/>
        </w:rPr>
        <w:t>  */</w:t>
      </w:r>
    </w:p>
    <w:p w14:paraId="144064A4"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p>
    <w:p w14:paraId="0561AEB0"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D4D4D4"/>
          <w:sz w:val="21"/>
          <w:szCs w:val="21"/>
          <w:lang w:val="en-GB" w:eastAsia="en-GB"/>
        </w:rPr>
        <w:lastRenderedPageBreak/>
        <w:t xml:space="preserve">  </w:t>
      </w:r>
      <w:proofErr w:type="spellStart"/>
      <w:proofErr w:type="gramStart"/>
      <w:r w:rsidRPr="003272E6">
        <w:rPr>
          <w:rFonts w:ascii="Consolas" w:eastAsia="Times New Roman" w:hAnsi="Consolas" w:cs="Times New Roman"/>
          <w:color w:val="DCDCAA"/>
          <w:sz w:val="21"/>
          <w:szCs w:val="21"/>
          <w:lang w:val="en-GB" w:eastAsia="en-GB"/>
        </w:rPr>
        <w:t>xTaskCreatePinnedToCore</w:t>
      </w:r>
      <w:proofErr w:type="spellEnd"/>
      <w:r w:rsidRPr="003272E6">
        <w:rPr>
          <w:rFonts w:ascii="Consolas" w:eastAsia="Times New Roman" w:hAnsi="Consolas" w:cs="Times New Roman"/>
          <w:color w:val="D4D4D4"/>
          <w:sz w:val="21"/>
          <w:szCs w:val="21"/>
          <w:lang w:val="en-GB" w:eastAsia="en-GB"/>
        </w:rPr>
        <w:t>(  </w:t>
      </w:r>
      <w:proofErr w:type="gramEnd"/>
      <w:r w:rsidRPr="003272E6">
        <w:rPr>
          <w:rFonts w:ascii="Consolas" w:eastAsia="Times New Roman" w:hAnsi="Consolas" w:cs="Times New Roman"/>
          <w:color w:val="D4D4D4"/>
          <w:sz w:val="21"/>
          <w:szCs w:val="21"/>
          <w:lang w:val="en-GB" w:eastAsia="en-GB"/>
        </w:rPr>
        <w:t xml:space="preserve">  </w:t>
      </w:r>
      <w:r w:rsidRPr="003272E6">
        <w:rPr>
          <w:rFonts w:ascii="Consolas" w:eastAsia="Times New Roman" w:hAnsi="Consolas" w:cs="Times New Roman"/>
          <w:color w:val="DCDCAA"/>
          <w:sz w:val="21"/>
          <w:szCs w:val="21"/>
          <w:lang w:val="en-GB" w:eastAsia="en-GB"/>
        </w:rPr>
        <w:t>codeForTask1</w:t>
      </w:r>
      <w:r w:rsidRPr="003272E6">
        <w:rPr>
          <w:rFonts w:ascii="Consolas" w:eastAsia="Times New Roman" w:hAnsi="Consolas" w:cs="Times New Roman"/>
          <w:color w:val="D4D4D4"/>
          <w:sz w:val="21"/>
          <w:szCs w:val="21"/>
          <w:lang w:val="en-GB" w:eastAsia="en-GB"/>
        </w:rPr>
        <w:t>,    </w:t>
      </w:r>
      <w:r w:rsidRPr="003272E6">
        <w:rPr>
          <w:rFonts w:ascii="Consolas" w:eastAsia="Times New Roman" w:hAnsi="Consolas" w:cs="Times New Roman"/>
          <w:color w:val="CE9178"/>
          <w:sz w:val="21"/>
          <w:szCs w:val="21"/>
          <w:lang w:val="en-GB" w:eastAsia="en-GB"/>
        </w:rPr>
        <w:t>"</w:t>
      </w:r>
      <w:proofErr w:type="spellStart"/>
      <w:r w:rsidRPr="003272E6">
        <w:rPr>
          <w:rFonts w:ascii="Consolas" w:eastAsia="Times New Roman" w:hAnsi="Consolas" w:cs="Times New Roman"/>
          <w:color w:val="CE9178"/>
          <w:sz w:val="21"/>
          <w:szCs w:val="21"/>
          <w:lang w:val="en-GB" w:eastAsia="en-GB"/>
        </w:rPr>
        <w:t>serverForm</w:t>
      </w:r>
      <w:proofErr w:type="spellEnd"/>
      <w:r w:rsidRPr="003272E6">
        <w:rPr>
          <w:rFonts w:ascii="Consolas" w:eastAsia="Times New Roman" w:hAnsi="Consolas" w:cs="Times New Roman"/>
          <w:color w:val="CE9178"/>
          <w:sz w:val="21"/>
          <w:szCs w:val="21"/>
          <w:lang w:val="en-GB" w:eastAsia="en-GB"/>
        </w:rPr>
        <w:t>"</w:t>
      </w:r>
      <w:r w:rsidRPr="003272E6">
        <w:rPr>
          <w:rFonts w:ascii="Consolas" w:eastAsia="Times New Roman" w:hAnsi="Consolas" w:cs="Times New Roman"/>
          <w:color w:val="D4D4D4"/>
          <w:sz w:val="21"/>
          <w:szCs w:val="21"/>
          <w:lang w:val="en-GB" w:eastAsia="en-GB"/>
        </w:rPr>
        <w:t>,    </w:t>
      </w:r>
      <w:r w:rsidRPr="003272E6">
        <w:rPr>
          <w:rFonts w:ascii="Consolas" w:eastAsia="Times New Roman" w:hAnsi="Consolas" w:cs="Times New Roman"/>
          <w:color w:val="B5CEA8"/>
          <w:sz w:val="21"/>
          <w:szCs w:val="21"/>
          <w:lang w:val="en-GB" w:eastAsia="en-GB"/>
        </w:rPr>
        <w:t>8000</w:t>
      </w:r>
      <w:r w:rsidRPr="003272E6">
        <w:rPr>
          <w:rFonts w:ascii="Consolas" w:eastAsia="Times New Roman" w:hAnsi="Consolas" w:cs="Times New Roman"/>
          <w:color w:val="D4D4D4"/>
          <w:sz w:val="21"/>
          <w:szCs w:val="21"/>
          <w:lang w:val="en-GB" w:eastAsia="en-GB"/>
        </w:rPr>
        <w:t>,    </w:t>
      </w:r>
      <w:r w:rsidRPr="003272E6">
        <w:rPr>
          <w:rFonts w:ascii="Consolas" w:eastAsia="Times New Roman" w:hAnsi="Consolas" w:cs="Times New Roman"/>
          <w:color w:val="569CD6"/>
          <w:sz w:val="21"/>
          <w:szCs w:val="21"/>
          <w:lang w:val="en-GB" w:eastAsia="en-GB"/>
        </w:rPr>
        <w:t>NULL</w:t>
      </w:r>
      <w:r w:rsidRPr="003272E6">
        <w:rPr>
          <w:rFonts w:ascii="Consolas" w:eastAsia="Times New Roman" w:hAnsi="Consolas" w:cs="Times New Roman"/>
          <w:color w:val="D4D4D4"/>
          <w:sz w:val="21"/>
          <w:szCs w:val="21"/>
          <w:lang w:val="en-GB" w:eastAsia="en-GB"/>
        </w:rPr>
        <w:t>,    </w:t>
      </w:r>
      <w:r w:rsidRPr="003272E6">
        <w:rPr>
          <w:rFonts w:ascii="Consolas" w:eastAsia="Times New Roman" w:hAnsi="Consolas" w:cs="Times New Roman"/>
          <w:color w:val="B5CEA8"/>
          <w:sz w:val="21"/>
          <w:szCs w:val="21"/>
          <w:lang w:val="en-GB" w:eastAsia="en-GB"/>
        </w:rPr>
        <w:t>1</w:t>
      </w:r>
      <w:r w:rsidRPr="003272E6">
        <w:rPr>
          <w:rFonts w:ascii="Consolas" w:eastAsia="Times New Roman" w:hAnsi="Consolas" w:cs="Times New Roman"/>
          <w:color w:val="D4D4D4"/>
          <w:sz w:val="21"/>
          <w:szCs w:val="21"/>
          <w:lang w:val="en-GB" w:eastAsia="en-GB"/>
        </w:rPr>
        <w:t>,    &amp;</w:t>
      </w:r>
      <w:r w:rsidRPr="003272E6">
        <w:rPr>
          <w:rFonts w:ascii="Consolas" w:eastAsia="Times New Roman" w:hAnsi="Consolas" w:cs="Times New Roman"/>
          <w:color w:val="9CDCFE"/>
          <w:sz w:val="21"/>
          <w:szCs w:val="21"/>
          <w:lang w:val="en-GB" w:eastAsia="en-GB"/>
        </w:rPr>
        <w:t>Task1</w:t>
      </w:r>
      <w:r w:rsidRPr="003272E6">
        <w:rPr>
          <w:rFonts w:ascii="Consolas" w:eastAsia="Times New Roman" w:hAnsi="Consolas" w:cs="Times New Roman"/>
          <w:color w:val="D4D4D4"/>
          <w:sz w:val="21"/>
          <w:szCs w:val="21"/>
          <w:lang w:val="en-GB" w:eastAsia="en-GB"/>
        </w:rPr>
        <w:t>,    </w:t>
      </w:r>
      <w:r w:rsidRPr="003272E6">
        <w:rPr>
          <w:rFonts w:ascii="Consolas" w:eastAsia="Times New Roman" w:hAnsi="Consolas" w:cs="Times New Roman"/>
          <w:color w:val="B5CEA8"/>
          <w:sz w:val="21"/>
          <w:szCs w:val="21"/>
          <w:lang w:val="en-GB" w:eastAsia="en-GB"/>
        </w:rPr>
        <w:t>1</w:t>
      </w:r>
      <w:r w:rsidRPr="003272E6">
        <w:rPr>
          <w:rFonts w:ascii="Consolas" w:eastAsia="Times New Roman" w:hAnsi="Consolas" w:cs="Times New Roman"/>
          <w:color w:val="D4D4D4"/>
          <w:sz w:val="21"/>
          <w:szCs w:val="21"/>
          <w:lang w:val="en-GB" w:eastAsia="en-GB"/>
        </w:rPr>
        <w:t>);</w:t>
      </w:r>
    </w:p>
    <w:p w14:paraId="0F7757E1"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D4D4D4"/>
          <w:sz w:val="21"/>
          <w:szCs w:val="21"/>
          <w:lang w:val="en-GB" w:eastAsia="en-GB"/>
        </w:rPr>
        <w:t xml:space="preserve">  </w:t>
      </w:r>
      <w:proofErr w:type="gramStart"/>
      <w:r w:rsidRPr="003272E6">
        <w:rPr>
          <w:rFonts w:ascii="Consolas" w:eastAsia="Times New Roman" w:hAnsi="Consolas" w:cs="Times New Roman"/>
          <w:color w:val="DCDCAA"/>
          <w:sz w:val="21"/>
          <w:szCs w:val="21"/>
          <w:lang w:val="en-GB" w:eastAsia="en-GB"/>
        </w:rPr>
        <w:t>delay</w:t>
      </w:r>
      <w:r w:rsidRPr="003272E6">
        <w:rPr>
          <w:rFonts w:ascii="Consolas" w:eastAsia="Times New Roman" w:hAnsi="Consolas" w:cs="Times New Roman"/>
          <w:color w:val="D4D4D4"/>
          <w:sz w:val="21"/>
          <w:szCs w:val="21"/>
          <w:lang w:val="en-GB" w:eastAsia="en-GB"/>
        </w:rPr>
        <w:t>(</w:t>
      </w:r>
      <w:proofErr w:type="gramEnd"/>
      <w:r w:rsidRPr="003272E6">
        <w:rPr>
          <w:rFonts w:ascii="Consolas" w:eastAsia="Times New Roman" w:hAnsi="Consolas" w:cs="Times New Roman"/>
          <w:color w:val="B5CEA8"/>
          <w:sz w:val="21"/>
          <w:szCs w:val="21"/>
          <w:lang w:val="en-GB" w:eastAsia="en-GB"/>
        </w:rPr>
        <w:t>100</w:t>
      </w:r>
      <w:r w:rsidRPr="003272E6">
        <w:rPr>
          <w:rFonts w:ascii="Consolas" w:eastAsia="Times New Roman" w:hAnsi="Consolas" w:cs="Times New Roman"/>
          <w:color w:val="D4D4D4"/>
          <w:sz w:val="21"/>
          <w:szCs w:val="21"/>
          <w:lang w:val="en-GB" w:eastAsia="en-GB"/>
        </w:rPr>
        <w:t>);</w:t>
      </w:r>
    </w:p>
    <w:p w14:paraId="70730038"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D4D4D4"/>
          <w:sz w:val="21"/>
          <w:szCs w:val="21"/>
          <w:lang w:val="en-GB" w:eastAsia="en-GB"/>
        </w:rPr>
        <w:t xml:space="preserve">  </w:t>
      </w:r>
      <w:proofErr w:type="spellStart"/>
      <w:proofErr w:type="gramStart"/>
      <w:r w:rsidRPr="003272E6">
        <w:rPr>
          <w:rFonts w:ascii="Consolas" w:eastAsia="Times New Roman" w:hAnsi="Consolas" w:cs="Times New Roman"/>
          <w:color w:val="DCDCAA"/>
          <w:sz w:val="21"/>
          <w:szCs w:val="21"/>
          <w:lang w:val="en-GB" w:eastAsia="en-GB"/>
        </w:rPr>
        <w:t>xTaskCreatePinnedToCore</w:t>
      </w:r>
      <w:proofErr w:type="spellEnd"/>
      <w:r w:rsidRPr="003272E6">
        <w:rPr>
          <w:rFonts w:ascii="Consolas" w:eastAsia="Times New Roman" w:hAnsi="Consolas" w:cs="Times New Roman"/>
          <w:color w:val="D4D4D4"/>
          <w:sz w:val="21"/>
          <w:szCs w:val="21"/>
          <w:lang w:val="en-GB" w:eastAsia="en-GB"/>
        </w:rPr>
        <w:t>(  </w:t>
      </w:r>
      <w:proofErr w:type="gramEnd"/>
      <w:r w:rsidRPr="003272E6">
        <w:rPr>
          <w:rFonts w:ascii="Consolas" w:eastAsia="Times New Roman" w:hAnsi="Consolas" w:cs="Times New Roman"/>
          <w:color w:val="D4D4D4"/>
          <w:sz w:val="21"/>
          <w:szCs w:val="21"/>
          <w:lang w:val="en-GB" w:eastAsia="en-GB"/>
        </w:rPr>
        <w:t xml:space="preserve">  </w:t>
      </w:r>
      <w:r w:rsidRPr="003272E6">
        <w:rPr>
          <w:rFonts w:ascii="Consolas" w:eastAsia="Times New Roman" w:hAnsi="Consolas" w:cs="Times New Roman"/>
          <w:color w:val="DCDCAA"/>
          <w:sz w:val="21"/>
          <w:szCs w:val="21"/>
          <w:lang w:val="en-GB" w:eastAsia="en-GB"/>
        </w:rPr>
        <w:t>codeForTask2</w:t>
      </w:r>
      <w:r w:rsidRPr="003272E6">
        <w:rPr>
          <w:rFonts w:ascii="Consolas" w:eastAsia="Times New Roman" w:hAnsi="Consolas" w:cs="Times New Roman"/>
          <w:color w:val="D4D4D4"/>
          <w:sz w:val="21"/>
          <w:szCs w:val="21"/>
          <w:lang w:val="en-GB" w:eastAsia="en-GB"/>
        </w:rPr>
        <w:t>,    </w:t>
      </w:r>
      <w:r w:rsidRPr="003272E6">
        <w:rPr>
          <w:rFonts w:ascii="Consolas" w:eastAsia="Times New Roman" w:hAnsi="Consolas" w:cs="Times New Roman"/>
          <w:color w:val="CE9178"/>
          <w:sz w:val="21"/>
          <w:szCs w:val="21"/>
          <w:lang w:val="en-GB" w:eastAsia="en-GB"/>
        </w:rPr>
        <w:t>"</w:t>
      </w:r>
      <w:proofErr w:type="spellStart"/>
      <w:r w:rsidRPr="003272E6">
        <w:rPr>
          <w:rFonts w:ascii="Consolas" w:eastAsia="Times New Roman" w:hAnsi="Consolas" w:cs="Times New Roman"/>
          <w:color w:val="CE9178"/>
          <w:sz w:val="21"/>
          <w:szCs w:val="21"/>
          <w:lang w:val="en-GB" w:eastAsia="en-GB"/>
        </w:rPr>
        <w:t>scanBLE</w:t>
      </w:r>
      <w:proofErr w:type="spellEnd"/>
      <w:r w:rsidRPr="003272E6">
        <w:rPr>
          <w:rFonts w:ascii="Consolas" w:eastAsia="Times New Roman" w:hAnsi="Consolas" w:cs="Times New Roman"/>
          <w:color w:val="CE9178"/>
          <w:sz w:val="21"/>
          <w:szCs w:val="21"/>
          <w:lang w:val="en-GB" w:eastAsia="en-GB"/>
        </w:rPr>
        <w:t>"</w:t>
      </w:r>
      <w:r w:rsidRPr="003272E6">
        <w:rPr>
          <w:rFonts w:ascii="Consolas" w:eastAsia="Times New Roman" w:hAnsi="Consolas" w:cs="Times New Roman"/>
          <w:color w:val="D4D4D4"/>
          <w:sz w:val="21"/>
          <w:szCs w:val="21"/>
          <w:lang w:val="en-GB" w:eastAsia="en-GB"/>
        </w:rPr>
        <w:t>,    </w:t>
      </w:r>
      <w:r w:rsidRPr="003272E6">
        <w:rPr>
          <w:rFonts w:ascii="Consolas" w:eastAsia="Times New Roman" w:hAnsi="Consolas" w:cs="Times New Roman"/>
          <w:color w:val="B5CEA8"/>
          <w:sz w:val="21"/>
          <w:szCs w:val="21"/>
          <w:lang w:val="en-GB" w:eastAsia="en-GB"/>
        </w:rPr>
        <w:t>8000</w:t>
      </w:r>
      <w:r w:rsidRPr="003272E6">
        <w:rPr>
          <w:rFonts w:ascii="Consolas" w:eastAsia="Times New Roman" w:hAnsi="Consolas" w:cs="Times New Roman"/>
          <w:color w:val="D4D4D4"/>
          <w:sz w:val="21"/>
          <w:szCs w:val="21"/>
          <w:lang w:val="en-GB" w:eastAsia="en-GB"/>
        </w:rPr>
        <w:t>,    </w:t>
      </w:r>
      <w:r w:rsidRPr="003272E6">
        <w:rPr>
          <w:rFonts w:ascii="Consolas" w:eastAsia="Times New Roman" w:hAnsi="Consolas" w:cs="Times New Roman"/>
          <w:color w:val="569CD6"/>
          <w:sz w:val="21"/>
          <w:szCs w:val="21"/>
          <w:lang w:val="en-GB" w:eastAsia="en-GB"/>
        </w:rPr>
        <w:t>NULL</w:t>
      </w:r>
      <w:r w:rsidRPr="003272E6">
        <w:rPr>
          <w:rFonts w:ascii="Consolas" w:eastAsia="Times New Roman" w:hAnsi="Consolas" w:cs="Times New Roman"/>
          <w:color w:val="D4D4D4"/>
          <w:sz w:val="21"/>
          <w:szCs w:val="21"/>
          <w:lang w:val="en-GB" w:eastAsia="en-GB"/>
        </w:rPr>
        <w:t xml:space="preserve">,   </w:t>
      </w:r>
      <w:r w:rsidRPr="003272E6">
        <w:rPr>
          <w:rFonts w:ascii="Consolas" w:eastAsia="Times New Roman" w:hAnsi="Consolas" w:cs="Times New Roman"/>
          <w:color w:val="B5CEA8"/>
          <w:sz w:val="21"/>
          <w:szCs w:val="21"/>
          <w:lang w:val="en-GB" w:eastAsia="en-GB"/>
        </w:rPr>
        <w:t>1</w:t>
      </w:r>
      <w:r w:rsidRPr="003272E6">
        <w:rPr>
          <w:rFonts w:ascii="Consolas" w:eastAsia="Times New Roman" w:hAnsi="Consolas" w:cs="Times New Roman"/>
          <w:color w:val="D4D4D4"/>
          <w:sz w:val="21"/>
          <w:szCs w:val="21"/>
          <w:lang w:val="en-GB" w:eastAsia="en-GB"/>
        </w:rPr>
        <w:t>,    &amp;</w:t>
      </w:r>
      <w:r w:rsidRPr="003272E6">
        <w:rPr>
          <w:rFonts w:ascii="Consolas" w:eastAsia="Times New Roman" w:hAnsi="Consolas" w:cs="Times New Roman"/>
          <w:color w:val="9CDCFE"/>
          <w:sz w:val="21"/>
          <w:szCs w:val="21"/>
          <w:lang w:val="en-GB" w:eastAsia="en-GB"/>
        </w:rPr>
        <w:t>Task2</w:t>
      </w:r>
      <w:r w:rsidRPr="003272E6">
        <w:rPr>
          <w:rFonts w:ascii="Consolas" w:eastAsia="Times New Roman" w:hAnsi="Consolas" w:cs="Times New Roman"/>
          <w:color w:val="D4D4D4"/>
          <w:sz w:val="21"/>
          <w:szCs w:val="21"/>
          <w:lang w:val="en-GB" w:eastAsia="en-GB"/>
        </w:rPr>
        <w:t>,    </w:t>
      </w:r>
      <w:r w:rsidRPr="003272E6">
        <w:rPr>
          <w:rFonts w:ascii="Consolas" w:eastAsia="Times New Roman" w:hAnsi="Consolas" w:cs="Times New Roman"/>
          <w:color w:val="B5CEA8"/>
          <w:sz w:val="21"/>
          <w:szCs w:val="21"/>
          <w:lang w:val="en-GB" w:eastAsia="en-GB"/>
        </w:rPr>
        <w:t>0</w:t>
      </w:r>
      <w:r w:rsidRPr="003272E6">
        <w:rPr>
          <w:rFonts w:ascii="Consolas" w:eastAsia="Times New Roman" w:hAnsi="Consolas" w:cs="Times New Roman"/>
          <w:color w:val="D4D4D4"/>
          <w:sz w:val="21"/>
          <w:szCs w:val="21"/>
          <w:lang w:val="en-GB" w:eastAsia="en-GB"/>
        </w:rPr>
        <w:t>);</w:t>
      </w:r>
    </w:p>
    <w:p w14:paraId="06DC4801"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D4D4D4"/>
          <w:sz w:val="21"/>
          <w:szCs w:val="21"/>
          <w:lang w:val="en-GB" w:eastAsia="en-GB"/>
        </w:rPr>
        <w:t xml:space="preserve">  </w:t>
      </w:r>
      <w:proofErr w:type="gramStart"/>
      <w:r w:rsidRPr="003272E6">
        <w:rPr>
          <w:rFonts w:ascii="Consolas" w:eastAsia="Times New Roman" w:hAnsi="Consolas" w:cs="Times New Roman"/>
          <w:color w:val="DCDCAA"/>
          <w:sz w:val="21"/>
          <w:szCs w:val="21"/>
          <w:lang w:val="en-GB" w:eastAsia="en-GB"/>
        </w:rPr>
        <w:t>delay</w:t>
      </w:r>
      <w:r w:rsidRPr="003272E6">
        <w:rPr>
          <w:rFonts w:ascii="Consolas" w:eastAsia="Times New Roman" w:hAnsi="Consolas" w:cs="Times New Roman"/>
          <w:color w:val="D4D4D4"/>
          <w:sz w:val="21"/>
          <w:szCs w:val="21"/>
          <w:lang w:val="en-GB" w:eastAsia="en-GB"/>
        </w:rPr>
        <w:t>(</w:t>
      </w:r>
      <w:proofErr w:type="gramEnd"/>
      <w:r w:rsidRPr="003272E6">
        <w:rPr>
          <w:rFonts w:ascii="Consolas" w:eastAsia="Times New Roman" w:hAnsi="Consolas" w:cs="Times New Roman"/>
          <w:color w:val="B5CEA8"/>
          <w:sz w:val="21"/>
          <w:szCs w:val="21"/>
          <w:lang w:val="en-GB" w:eastAsia="en-GB"/>
        </w:rPr>
        <w:t>100</w:t>
      </w:r>
      <w:r w:rsidRPr="003272E6">
        <w:rPr>
          <w:rFonts w:ascii="Consolas" w:eastAsia="Times New Roman" w:hAnsi="Consolas" w:cs="Times New Roman"/>
          <w:color w:val="D4D4D4"/>
          <w:sz w:val="21"/>
          <w:szCs w:val="21"/>
          <w:lang w:val="en-GB" w:eastAsia="en-GB"/>
        </w:rPr>
        <w:t>);</w:t>
      </w:r>
    </w:p>
    <w:p w14:paraId="4BC2F1F4"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D4D4D4"/>
          <w:sz w:val="21"/>
          <w:szCs w:val="21"/>
          <w:lang w:val="en-GB" w:eastAsia="en-GB"/>
        </w:rPr>
        <w:t xml:space="preserve">  </w:t>
      </w:r>
      <w:proofErr w:type="spellStart"/>
      <w:proofErr w:type="gramStart"/>
      <w:r w:rsidRPr="003272E6">
        <w:rPr>
          <w:rFonts w:ascii="Consolas" w:eastAsia="Times New Roman" w:hAnsi="Consolas" w:cs="Times New Roman"/>
          <w:color w:val="DCDCAA"/>
          <w:sz w:val="21"/>
          <w:szCs w:val="21"/>
          <w:lang w:val="en-GB" w:eastAsia="en-GB"/>
        </w:rPr>
        <w:t>xTaskCreatePinnedToCore</w:t>
      </w:r>
      <w:proofErr w:type="spellEnd"/>
      <w:r w:rsidRPr="003272E6">
        <w:rPr>
          <w:rFonts w:ascii="Consolas" w:eastAsia="Times New Roman" w:hAnsi="Consolas" w:cs="Times New Roman"/>
          <w:color w:val="D4D4D4"/>
          <w:sz w:val="21"/>
          <w:szCs w:val="21"/>
          <w:lang w:val="en-GB" w:eastAsia="en-GB"/>
        </w:rPr>
        <w:t>(  </w:t>
      </w:r>
      <w:proofErr w:type="gramEnd"/>
      <w:r w:rsidRPr="003272E6">
        <w:rPr>
          <w:rFonts w:ascii="Consolas" w:eastAsia="Times New Roman" w:hAnsi="Consolas" w:cs="Times New Roman"/>
          <w:color w:val="D4D4D4"/>
          <w:sz w:val="21"/>
          <w:szCs w:val="21"/>
          <w:lang w:val="en-GB" w:eastAsia="en-GB"/>
        </w:rPr>
        <w:t xml:space="preserve">  </w:t>
      </w:r>
      <w:r w:rsidRPr="003272E6">
        <w:rPr>
          <w:rFonts w:ascii="Consolas" w:eastAsia="Times New Roman" w:hAnsi="Consolas" w:cs="Times New Roman"/>
          <w:color w:val="DCDCAA"/>
          <w:sz w:val="21"/>
          <w:szCs w:val="21"/>
          <w:lang w:val="en-GB" w:eastAsia="en-GB"/>
        </w:rPr>
        <w:t>codeForTask3</w:t>
      </w:r>
      <w:r w:rsidRPr="003272E6">
        <w:rPr>
          <w:rFonts w:ascii="Consolas" w:eastAsia="Times New Roman" w:hAnsi="Consolas" w:cs="Times New Roman"/>
          <w:color w:val="D4D4D4"/>
          <w:sz w:val="21"/>
          <w:szCs w:val="21"/>
          <w:lang w:val="en-GB" w:eastAsia="en-GB"/>
        </w:rPr>
        <w:t>,    </w:t>
      </w:r>
      <w:r w:rsidRPr="003272E6">
        <w:rPr>
          <w:rFonts w:ascii="Consolas" w:eastAsia="Times New Roman" w:hAnsi="Consolas" w:cs="Times New Roman"/>
          <w:color w:val="CE9178"/>
          <w:sz w:val="21"/>
          <w:szCs w:val="21"/>
          <w:lang w:val="en-GB" w:eastAsia="en-GB"/>
        </w:rPr>
        <w:t>"</w:t>
      </w:r>
      <w:proofErr w:type="spellStart"/>
      <w:r w:rsidRPr="003272E6">
        <w:rPr>
          <w:rFonts w:ascii="Consolas" w:eastAsia="Times New Roman" w:hAnsi="Consolas" w:cs="Times New Roman"/>
          <w:color w:val="CE9178"/>
          <w:sz w:val="21"/>
          <w:szCs w:val="21"/>
          <w:lang w:val="en-GB" w:eastAsia="en-GB"/>
        </w:rPr>
        <w:t>scanWIFI</w:t>
      </w:r>
      <w:proofErr w:type="spellEnd"/>
      <w:r w:rsidRPr="003272E6">
        <w:rPr>
          <w:rFonts w:ascii="Consolas" w:eastAsia="Times New Roman" w:hAnsi="Consolas" w:cs="Times New Roman"/>
          <w:color w:val="CE9178"/>
          <w:sz w:val="21"/>
          <w:szCs w:val="21"/>
          <w:lang w:val="en-GB" w:eastAsia="en-GB"/>
        </w:rPr>
        <w:t>"</w:t>
      </w:r>
      <w:r w:rsidRPr="003272E6">
        <w:rPr>
          <w:rFonts w:ascii="Consolas" w:eastAsia="Times New Roman" w:hAnsi="Consolas" w:cs="Times New Roman"/>
          <w:color w:val="D4D4D4"/>
          <w:sz w:val="21"/>
          <w:szCs w:val="21"/>
          <w:lang w:val="en-GB" w:eastAsia="en-GB"/>
        </w:rPr>
        <w:t>,    </w:t>
      </w:r>
      <w:r w:rsidRPr="003272E6">
        <w:rPr>
          <w:rFonts w:ascii="Consolas" w:eastAsia="Times New Roman" w:hAnsi="Consolas" w:cs="Times New Roman"/>
          <w:color w:val="B5CEA8"/>
          <w:sz w:val="21"/>
          <w:szCs w:val="21"/>
          <w:lang w:val="en-GB" w:eastAsia="en-GB"/>
        </w:rPr>
        <w:t>8000</w:t>
      </w:r>
      <w:r w:rsidRPr="003272E6">
        <w:rPr>
          <w:rFonts w:ascii="Consolas" w:eastAsia="Times New Roman" w:hAnsi="Consolas" w:cs="Times New Roman"/>
          <w:color w:val="D4D4D4"/>
          <w:sz w:val="21"/>
          <w:szCs w:val="21"/>
          <w:lang w:val="en-GB" w:eastAsia="en-GB"/>
        </w:rPr>
        <w:t>,    </w:t>
      </w:r>
      <w:r w:rsidRPr="003272E6">
        <w:rPr>
          <w:rFonts w:ascii="Consolas" w:eastAsia="Times New Roman" w:hAnsi="Consolas" w:cs="Times New Roman"/>
          <w:color w:val="569CD6"/>
          <w:sz w:val="21"/>
          <w:szCs w:val="21"/>
          <w:lang w:val="en-GB" w:eastAsia="en-GB"/>
        </w:rPr>
        <w:t>NULL</w:t>
      </w:r>
      <w:r w:rsidRPr="003272E6">
        <w:rPr>
          <w:rFonts w:ascii="Consolas" w:eastAsia="Times New Roman" w:hAnsi="Consolas" w:cs="Times New Roman"/>
          <w:color w:val="D4D4D4"/>
          <w:sz w:val="21"/>
          <w:szCs w:val="21"/>
          <w:lang w:val="en-GB" w:eastAsia="en-GB"/>
        </w:rPr>
        <w:t>,    </w:t>
      </w:r>
      <w:r w:rsidRPr="003272E6">
        <w:rPr>
          <w:rFonts w:ascii="Consolas" w:eastAsia="Times New Roman" w:hAnsi="Consolas" w:cs="Times New Roman"/>
          <w:color w:val="B5CEA8"/>
          <w:sz w:val="21"/>
          <w:szCs w:val="21"/>
          <w:lang w:val="en-GB" w:eastAsia="en-GB"/>
        </w:rPr>
        <w:t>1</w:t>
      </w:r>
      <w:r w:rsidRPr="003272E6">
        <w:rPr>
          <w:rFonts w:ascii="Consolas" w:eastAsia="Times New Roman" w:hAnsi="Consolas" w:cs="Times New Roman"/>
          <w:color w:val="D4D4D4"/>
          <w:sz w:val="21"/>
          <w:szCs w:val="21"/>
          <w:lang w:val="en-GB" w:eastAsia="en-GB"/>
        </w:rPr>
        <w:t>,    &amp;</w:t>
      </w:r>
      <w:r w:rsidRPr="003272E6">
        <w:rPr>
          <w:rFonts w:ascii="Consolas" w:eastAsia="Times New Roman" w:hAnsi="Consolas" w:cs="Times New Roman"/>
          <w:color w:val="9CDCFE"/>
          <w:sz w:val="21"/>
          <w:szCs w:val="21"/>
          <w:lang w:val="en-GB" w:eastAsia="en-GB"/>
        </w:rPr>
        <w:t>Task3</w:t>
      </w:r>
      <w:r w:rsidRPr="003272E6">
        <w:rPr>
          <w:rFonts w:ascii="Consolas" w:eastAsia="Times New Roman" w:hAnsi="Consolas" w:cs="Times New Roman"/>
          <w:color w:val="D4D4D4"/>
          <w:sz w:val="21"/>
          <w:szCs w:val="21"/>
          <w:lang w:val="en-GB" w:eastAsia="en-GB"/>
        </w:rPr>
        <w:t>,    </w:t>
      </w:r>
      <w:r w:rsidRPr="003272E6">
        <w:rPr>
          <w:rFonts w:ascii="Consolas" w:eastAsia="Times New Roman" w:hAnsi="Consolas" w:cs="Times New Roman"/>
          <w:color w:val="B5CEA8"/>
          <w:sz w:val="21"/>
          <w:szCs w:val="21"/>
          <w:lang w:val="en-GB" w:eastAsia="en-GB"/>
        </w:rPr>
        <w:t>1</w:t>
      </w:r>
      <w:r w:rsidRPr="003272E6">
        <w:rPr>
          <w:rFonts w:ascii="Consolas" w:eastAsia="Times New Roman" w:hAnsi="Consolas" w:cs="Times New Roman"/>
          <w:color w:val="D4D4D4"/>
          <w:sz w:val="21"/>
          <w:szCs w:val="21"/>
          <w:lang w:val="en-GB" w:eastAsia="en-GB"/>
        </w:rPr>
        <w:t>);</w:t>
      </w:r>
    </w:p>
    <w:p w14:paraId="10C90233"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D4D4D4"/>
          <w:sz w:val="21"/>
          <w:szCs w:val="21"/>
          <w:lang w:val="en-GB" w:eastAsia="en-GB"/>
        </w:rPr>
        <w:t xml:space="preserve">  </w:t>
      </w:r>
      <w:proofErr w:type="gramStart"/>
      <w:r w:rsidRPr="003272E6">
        <w:rPr>
          <w:rFonts w:ascii="Consolas" w:eastAsia="Times New Roman" w:hAnsi="Consolas" w:cs="Times New Roman"/>
          <w:color w:val="DCDCAA"/>
          <w:sz w:val="21"/>
          <w:szCs w:val="21"/>
          <w:lang w:val="en-GB" w:eastAsia="en-GB"/>
        </w:rPr>
        <w:t>delay</w:t>
      </w:r>
      <w:r w:rsidRPr="003272E6">
        <w:rPr>
          <w:rFonts w:ascii="Consolas" w:eastAsia="Times New Roman" w:hAnsi="Consolas" w:cs="Times New Roman"/>
          <w:color w:val="D4D4D4"/>
          <w:sz w:val="21"/>
          <w:szCs w:val="21"/>
          <w:lang w:val="en-GB" w:eastAsia="en-GB"/>
        </w:rPr>
        <w:t>(</w:t>
      </w:r>
      <w:proofErr w:type="gramEnd"/>
      <w:r w:rsidRPr="003272E6">
        <w:rPr>
          <w:rFonts w:ascii="Consolas" w:eastAsia="Times New Roman" w:hAnsi="Consolas" w:cs="Times New Roman"/>
          <w:color w:val="B5CEA8"/>
          <w:sz w:val="21"/>
          <w:szCs w:val="21"/>
          <w:lang w:val="en-GB" w:eastAsia="en-GB"/>
        </w:rPr>
        <w:t>100</w:t>
      </w:r>
      <w:r w:rsidRPr="003272E6">
        <w:rPr>
          <w:rFonts w:ascii="Consolas" w:eastAsia="Times New Roman" w:hAnsi="Consolas" w:cs="Times New Roman"/>
          <w:color w:val="D4D4D4"/>
          <w:sz w:val="21"/>
          <w:szCs w:val="21"/>
          <w:lang w:val="en-GB" w:eastAsia="en-GB"/>
        </w:rPr>
        <w:t>);</w:t>
      </w:r>
    </w:p>
    <w:p w14:paraId="0A6608DE"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D4D4D4"/>
          <w:sz w:val="21"/>
          <w:szCs w:val="21"/>
          <w:lang w:val="en-GB" w:eastAsia="en-GB"/>
        </w:rPr>
        <w:t xml:space="preserve">  </w:t>
      </w:r>
      <w:proofErr w:type="spellStart"/>
      <w:proofErr w:type="gramStart"/>
      <w:r w:rsidRPr="003272E6">
        <w:rPr>
          <w:rFonts w:ascii="Consolas" w:eastAsia="Times New Roman" w:hAnsi="Consolas" w:cs="Times New Roman"/>
          <w:color w:val="DCDCAA"/>
          <w:sz w:val="21"/>
          <w:szCs w:val="21"/>
          <w:lang w:val="en-GB" w:eastAsia="en-GB"/>
        </w:rPr>
        <w:t>xTaskCreatePinnedToCore</w:t>
      </w:r>
      <w:proofErr w:type="spellEnd"/>
      <w:r w:rsidRPr="003272E6">
        <w:rPr>
          <w:rFonts w:ascii="Consolas" w:eastAsia="Times New Roman" w:hAnsi="Consolas" w:cs="Times New Roman"/>
          <w:color w:val="D4D4D4"/>
          <w:sz w:val="21"/>
          <w:szCs w:val="21"/>
          <w:lang w:val="en-GB" w:eastAsia="en-GB"/>
        </w:rPr>
        <w:t>(  </w:t>
      </w:r>
      <w:proofErr w:type="gramEnd"/>
      <w:r w:rsidRPr="003272E6">
        <w:rPr>
          <w:rFonts w:ascii="Consolas" w:eastAsia="Times New Roman" w:hAnsi="Consolas" w:cs="Times New Roman"/>
          <w:color w:val="D4D4D4"/>
          <w:sz w:val="21"/>
          <w:szCs w:val="21"/>
          <w:lang w:val="en-GB" w:eastAsia="en-GB"/>
        </w:rPr>
        <w:t xml:space="preserve">  </w:t>
      </w:r>
      <w:r w:rsidRPr="003272E6">
        <w:rPr>
          <w:rFonts w:ascii="Consolas" w:eastAsia="Times New Roman" w:hAnsi="Consolas" w:cs="Times New Roman"/>
          <w:color w:val="DCDCAA"/>
          <w:sz w:val="21"/>
          <w:szCs w:val="21"/>
          <w:lang w:val="en-GB" w:eastAsia="en-GB"/>
        </w:rPr>
        <w:t>codeForTask4</w:t>
      </w:r>
      <w:r w:rsidRPr="003272E6">
        <w:rPr>
          <w:rFonts w:ascii="Consolas" w:eastAsia="Times New Roman" w:hAnsi="Consolas" w:cs="Times New Roman"/>
          <w:color w:val="D4D4D4"/>
          <w:sz w:val="21"/>
          <w:szCs w:val="21"/>
          <w:lang w:val="en-GB" w:eastAsia="en-GB"/>
        </w:rPr>
        <w:t>,    </w:t>
      </w:r>
      <w:r w:rsidRPr="003272E6">
        <w:rPr>
          <w:rFonts w:ascii="Consolas" w:eastAsia="Times New Roman" w:hAnsi="Consolas" w:cs="Times New Roman"/>
          <w:color w:val="CE9178"/>
          <w:sz w:val="21"/>
          <w:szCs w:val="21"/>
          <w:lang w:val="en-GB" w:eastAsia="en-GB"/>
        </w:rPr>
        <w:t>"</w:t>
      </w:r>
      <w:proofErr w:type="spellStart"/>
      <w:r w:rsidRPr="003272E6">
        <w:rPr>
          <w:rFonts w:ascii="Consolas" w:eastAsia="Times New Roman" w:hAnsi="Consolas" w:cs="Times New Roman"/>
          <w:color w:val="CE9178"/>
          <w:sz w:val="21"/>
          <w:szCs w:val="21"/>
          <w:lang w:val="en-GB" w:eastAsia="en-GB"/>
        </w:rPr>
        <w:t>postBLE</w:t>
      </w:r>
      <w:proofErr w:type="spellEnd"/>
      <w:r w:rsidRPr="003272E6">
        <w:rPr>
          <w:rFonts w:ascii="Consolas" w:eastAsia="Times New Roman" w:hAnsi="Consolas" w:cs="Times New Roman"/>
          <w:color w:val="CE9178"/>
          <w:sz w:val="21"/>
          <w:szCs w:val="21"/>
          <w:lang w:val="en-GB" w:eastAsia="en-GB"/>
        </w:rPr>
        <w:t>"</w:t>
      </w:r>
      <w:r w:rsidRPr="003272E6">
        <w:rPr>
          <w:rFonts w:ascii="Consolas" w:eastAsia="Times New Roman" w:hAnsi="Consolas" w:cs="Times New Roman"/>
          <w:color w:val="D4D4D4"/>
          <w:sz w:val="21"/>
          <w:szCs w:val="21"/>
          <w:lang w:val="en-GB" w:eastAsia="en-GB"/>
        </w:rPr>
        <w:t>,    </w:t>
      </w:r>
      <w:r w:rsidRPr="003272E6">
        <w:rPr>
          <w:rFonts w:ascii="Consolas" w:eastAsia="Times New Roman" w:hAnsi="Consolas" w:cs="Times New Roman"/>
          <w:color w:val="B5CEA8"/>
          <w:sz w:val="21"/>
          <w:szCs w:val="21"/>
          <w:lang w:val="en-GB" w:eastAsia="en-GB"/>
        </w:rPr>
        <w:t>8000</w:t>
      </w:r>
      <w:r w:rsidRPr="003272E6">
        <w:rPr>
          <w:rFonts w:ascii="Consolas" w:eastAsia="Times New Roman" w:hAnsi="Consolas" w:cs="Times New Roman"/>
          <w:color w:val="D4D4D4"/>
          <w:sz w:val="21"/>
          <w:szCs w:val="21"/>
          <w:lang w:val="en-GB" w:eastAsia="en-GB"/>
        </w:rPr>
        <w:t>,    </w:t>
      </w:r>
      <w:r w:rsidRPr="003272E6">
        <w:rPr>
          <w:rFonts w:ascii="Consolas" w:eastAsia="Times New Roman" w:hAnsi="Consolas" w:cs="Times New Roman"/>
          <w:color w:val="569CD6"/>
          <w:sz w:val="21"/>
          <w:szCs w:val="21"/>
          <w:lang w:val="en-GB" w:eastAsia="en-GB"/>
        </w:rPr>
        <w:t>NULL</w:t>
      </w:r>
      <w:r w:rsidRPr="003272E6">
        <w:rPr>
          <w:rFonts w:ascii="Consolas" w:eastAsia="Times New Roman" w:hAnsi="Consolas" w:cs="Times New Roman"/>
          <w:color w:val="D4D4D4"/>
          <w:sz w:val="21"/>
          <w:szCs w:val="21"/>
          <w:lang w:val="en-GB" w:eastAsia="en-GB"/>
        </w:rPr>
        <w:t xml:space="preserve">,   </w:t>
      </w:r>
      <w:r w:rsidRPr="003272E6">
        <w:rPr>
          <w:rFonts w:ascii="Consolas" w:eastAsia="Times New Roman" w:hAnsi="Consolas" w:cs="Times New Roman"/>
          <w:color w:val="B5CEA8"/>
          <w:sz w:val="21"/>
          <w:szCs w:val="21"/>
          <w:lang w:val="en-GB" w:eastAsia="en-GB"/>
        </w:rPr>
        <w:t>1</w:t>
      </w:r>
      <w:r w:rsidRPr="003272E6">
        <w:rPr>
          <w:rFonts w:ascii="Consolas" w:eastAsia="Times New Roman" w:hAnsi="Consolas" w:cs="Times New Roman"/>
          <w:color w:val="D4D4D4"/>
          <w:sz w:val="21"/>
          <w:szCs w:val="21"/>
          <w:lang w:val="en-GB" w:eastAsia="en-GB"/>
        </w:rPr>
        <w:t>,    &amp;</w:t>
      </w:r>
      <w:r w:rsidRPr="003272E6">
        <w:rPr>
          <w:rFonts w:ascii="Consolas" w:eastAsia="Times New Roman" w:hAnsi="Consolas" w:cs="Times New Roman"/>
          <w:color w:val="9CDCFE"/>
          <w:sz w:val="21"/>
          <w:szCs w:val="21"/>
          <w:lang w:val="en-GB" w:eastAsia="en-GB"/>
        </w:rPr>
        <w:t>Task4</w:t>
      </w:r>
      <w:r w:rsidRPr="003272E6">
        <w:rPr>
          <w:rFonts w:ascii="Consolas" w:eastAsia="Times New Roman" w:hAnsi="Consolas" w:cs="Times New Roman"/>
          <w:color w:val="D4D4D4"/>
          <w:sz w:val="21"/>
          <w:szCs w:val="21"/>
          <w:lang w:val="en-GB" w:eastAsia="en-GB"/>
        </w:rPr>
        <w:t>,    </w:t>
      </w:r>
      <w:r w:rsidRPr="003272E6">
        <w:rPr>
          <w:rFonts w:ascii="Consolas" w:eastAsia="Times New Roman" w:hAnsi="Consolas" w:cs="Times New Roman"/>
          <w:color w:val="B5CEA8"/>
          <w:sz w:val="21"/>
          <w:szCs w:val="21"/>
          <w:lang w:val="en-GB" w:eastAsia="en-GB"/>
        </w:rPr>
        <w:t>0</w:t>
      </w:r>
      <w:r w:rsidRPr="003272E6">
        <w:rPr>
          <w:rFonts w:ascii="Consolas" w:eastAsia="Times New Roman" w:hAnsi="Consolas" w:cs="Times New Roman"/>
          <w:color w:val="D4D4D4"/>
          <w:sz w:val="21"/>
          <w:szCs w:val="21"/>
          <w:lang w:val="en-GB" w:eastAsia="en-GB"/>
        </w:rPr>
        <w:t>);</w:t>
      </w:r>
    </w:p>
    <w:p w14:paraId="076ED1D1"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D4D4D4"/>
          <w:sz w:val="21"/>
          <w:szCs w:val="21"/>
          <w:lang w:val="en-GB" w:eastAsia="en-GB"/>
        </w:rPr>
        <w:t xml:space="preserve">  </w:t>
      </w:r>
      <w:proofErr w:type="gramStart"/>
      <w:r w:rsidRPr="003272E6">
        <w:rPr>
          <w:rFonts w:ascii="Consolas" w:eastAsia="Times New Roman" w:hAnsi="Consolas" w:cs="Times New Roman"/>
          <w:color w:val="DCDCAA"/>
          <w:sz w:val="21"/>
          <w:szCs w:val="21"/>
          <w:lang w:val="en-GB" w:eastAsia="en-GB"/>
        </w:rPr>
        <w:t>delay</w:t>
      </w:r>
      <w:r w:rsidRPr="003272E6">
        <w:rPr>
          <w:rFonts w:ascii="Consolas" w:eastAsia="Times New Roman" w:hAnsi="Consolas" w:cs="Times New Roman"/>
          <w:color w:val="D4D4D4"/>
          <w:sz w:val="21"/>
          <w:szCs w:val="21"/>
          <w:lang w:val="en-GB" w:eastAsia="en-GB"/>
        </w:rPr>
        <w:t>(</w:t>
      </w:r>
      <w:proofErr w:type="gramEnd"/>
      <w:r w:rsidRPr="003272E6">
        <w:rPr>
          <w:rFonts w:ascii="Consolas" w:eastAsia="Times New Roman" w:hAnsi="Consolas" w:cs="Times New Roman"/>
          <w:color w:val="B5CEA8"/>
          <w:sz w:val="21"/>
          <w:szCs w:val="21"/>
          <w:lang w:val="en-GB" w:eastAsia="en-GB"/>
        </w:rPr>
        <w:t>100</w:t>
      </w:r>
      <w:r w:rsidRPr="003272E6">
        <w:rPr>
          <w:rFonts w:ascii="Consolas" w:eastAsia="Times New Roman" w:hAnsi="Consolas" w:cs="Times New Roman"/>
          <w:color w:val="D4D4D4"/>
          <w:sz w:val="21"/>
          <w:szCs w:val="21"/>
          <w:lang w:val="en-GB" w:eastAsia="en-GB"/>
        </w:rPr>
        <w:t>);</w:t>
      </w:r>
    </w:p>
    <w:p w14:paraId="4173F600"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D4D4D4"/>
          <w:sz w:val="21"/>
          <w:szCs w:val="21"/>
          <w:lang w:val="en-GB" w:eastAsia="en-GB"/>
        </w:rPr>
        <w:t xml:space="preserve">  </w:t>
      </w:r>
      <w:proofErr w:type="spellStart"/>
      <w:proofErr w:type="gramStart"/>
      <w:r w:rsidRPr="003272E6">
        <w:rPr>
          <w:rFonts w:ascii="Consolas" w:eastAsia="Times New Roman" w:hAnsi="Consolas" w:cs="Times New Roman"/>
          <w:color w:val="DCDCAA"/>
          <w:sz w:val="21"/>
          <w:szCs w:val="21"/>
          <w:lang w:val="en-GB" w:eastAsia="en-GB"/>
        </w:rPr>
        <w:t>xTaskCreatePinnedToCore</w:t>
      </w:r>
      <w:proofErr w:type="spellEnd"/>
      <w:r w:rsidRPr="003272E6">
        <w:rPr>
          <w:rFonts w:ascii="Consolas" w:eastAsia="Times New Roman" w:hAnsi="Consolas" w:cs="Times New Roman"/>
          <w:color w:val="D4D4D4"/>
          <w:sz w:val="21"/>
          <w:szCs w:val="21"/>
          <w:lang w:val="en-GB" w:eastAsia="en-GB"/>
        </w:rPr>
        <w:t>(  </w:t>
      </w:r>
      <w:proofErr w:type="gramEnd"/>
      <w:r w:rsidRPr="003272E6">
        <w:rPr>
          <w:rFonts w:ascii="Consolas" w:eastAsia="Times New Roman" w:hAnsi="Consolas" w:cs="Times New Roman"/>
          <w:color w:val="D4D4D4"/>
          <w:sz w:val="21"/>
          <w:szCs w:val="21"/>
          <w:lang w:val="en-GB" w:eastAsia="en-GB"/>
        </w:rPr>
        <w:t xml:space="preserve">  </w:t>
      </w:r>
      <w:r w:rsidRPr="003272E6">
        <w:rPr>
          <w:rFonts w:ascii="Consolas" w:eastAsia="Times New Roman" w:hAnsi="Consolas" w:cs="Times New Roman"/>
          <w:color w:val="DCDCAA"/>
          <w:sz w:val="21"/>
          <w:szCs w:val="21"/>
          <w:lang w:val="en-GB" w:eastAsia="en-GB"/>
        </w:rPr>
        <w:t>codeForTask5</w:t>
      </w:r>
      <w:r w:rsidRPr="003272E6">
        <w:rPr>
          <w:rFonts w:ascii="Consolas" w:eastAsia="Times New Roman" w:hAnsi="Consolas" w:cs="Times New Roman"/>
          <w:color w:val="D4D4D4"/>
          <w:sz w:val="21"/>
          <w:szCs w:val="21"/>
          <w:lang w:val="en-GB" w:eastAsia="en-GB"/>
        </w:rPr>
        <w:t>,    </w:t>
      </w:r>
      <w:r w:rsidRPr="003272E6">
        <w:rPr>
          <w:rFonts w:ascii="Consolas" w:eastAsia="Times New Roman" w:hAnsi="Consolas" w:cs="Times New Roman"/>
          <w:color w:val="CE9178"/>
          <w:sz w:val="21"/>
          <w:szCs w:val="21"/>
          <w:lang w:val="en-GB" w:eastAsia="en-GB"/>
        </w:rPr>
        <w:t>"</w:t>
      </w:r>
      <w:proofErr w:type="spellStart"/>
      <w:r w:rsidRPr="003272E6">
        <w:rPr>
          <w:rFonts w:ascii="Consolas" w:eastAsia="Times New Roman" w:hAnsi="Consolas" w:cs="Times New Roman"/>
          <w:color w:val="CE9178"/>
          <w:sz w:val="21"/>
          <w:szCs w:val="21"/>
          <w:lang w:val="en-GB" w:eastAsia="en-GB"/>
        </w:rPr>
        <w:t>postWIFI</w:t>
      </w:r>
      <w:proofErr w:type="spellEnd"/>
      <w:r w:rsidRPr="003272E6">
        <w:rPr>
          <w:rFonts w:ascii="Consolas" w:eastAsia="Times New Roman" w:hAnsi="Consolas" w:cs="Times New Roman"/>
          <w:color w:val="CE9178"/>
          <w:sz w:val="21"/>
          <w:szCs w:val="21"/>
          <w:lang w:val="en-GB" w:eastAsia="en-GB"/>
        </w:rPr>
        <w:t>"</w:t>
      </w:r>
      <w:r w:rsidRPr="003272E6">
        <w:rPr>
          <w:rFonts w:ascii="Consolas" w:eastAsia="Times New Roman" w:hAnsi="Consolas" w:cs="Times New Roman"/>
          <w:color w:val="D4D4D4"/>
          <w:sz w:val="21"/>
          <w:szCs w:val="21"/>
          <w:lang w:val="en-GB" w:eastAsia="en-GB"/>
        </w:rPr>
        <w:t>,    </w:t>
      </w:r>
      <w:r w:rsidRPr="003272E6">
        <w:rPr>
          <w:rFonts w:ascii="Consolas" w:eastAsia="Times New Roman" w:hAnsi="Consolas" w:cs="Times New Roman"/>
          <w:color w:val="B5CEA8"/>
          <w:sz w:val="21"/>
          <w:szCs w:val="21"/>
          <w:lang w:val="en-GB" w:eastAsia="en-GB"/>
        </w:rPr>
        <w:t>8000</w:t>
      </w:r>
      <w:r w:rsidRPr="003272E6">
        <w:rPr>
          <w:rFonts w:ascii="Consolas" w:eastAsia="Times New Roman" w:hAnsi="Consolas" w:cs="Times New Roman"/>
          <w:color w:val="D4D4D4"/>
          <w:sz w:val="21"/>
          <w:szCs w:val="21"/>
          <w:lang w:val="en-GB" w:eastAsia="en-GB"/>
        </w:rPr>
        <w:t>,    </w:t>
      </w:r>
      <w:r w:rsidRPr="003272E6">
        <w:rPr>
          <w:rFonts w:ascii="Consolas" w:eastAsia="Times New Roman" w:hAnsi="Consolas" w:cs="Times New Roman"/>
          <w:color w:val="569CD6"/>
          <w:sz w:val="21"/>
          <w:szCs w:val="21"/>
          <w:lang w:val="en-GB" w:eastAsia="en-GB"/>
        </w:rPr>
        <w:t>NULL</w:t>
      </w:r>
      <w:r w:rsidRPr="003272E6">
        <w:rPr>
          <w:rFonts w:ascii="Consolas" w:eastAsia="Times New Roman" w:hAnsi="Consolas" w:cs="Times New Roman"/>
          <w:color w:val="D4D4D4"/>
          <w:sz w:val="21"/>
          <w:szCs w:val="21"/>
          <w:lang w:val="en-GB" w:eastAsia="en-GB"/>
        </w:rPr>
        <w:t xml:space="preserve">,   </w:t>
      </w:r>
      <w:r w:rsidRPr="003272E6">
        <w:rPr>
          <w:rFonts w:ascii="Consolas" w:eastAsia="Times New Roman" w:hAnsi="Consolas" w:cs="Times New Roman"/>
          <w:color w:val="B5CEA8"/>
          <w:sz w:val="21"/>
          <w:szCs w:val="21"/>
          <w:lang w:val="en-GB" w:eastAsia="en-GB"/>
        </w:rPr>
        <w:t>1</w:t>
      </w:r>
      <w:r w:rsidRPr="003272E6">
        <w:rPr>
          <w:rFonts w:ascii="Consolas" w:eastAsia="Times New Roman" w:hAnsi="Consolas" w:cs="Times New Roman"/>
          <w:color w:val="D4D4D4"/>
          <w:sz w:val="21"/>
          <w:szCs w:val="21"/>
          <w:lang w:val="en-GB" w:eastAsia="en-GB"/>
        </w:rPr>
        <w:t>,    &amp;</w:t>
      </w:r>
      <w:r w:rsidRPr="003272E6">
        <w:rPr>
          <w:rFonts w:ascii="Consolas" w:eastAsia="Times New Roman" w:hAnsi="Consolas" w:cs="Times New Roman"/>
          <w:color w:val="9CDCFE"/>
          <w:sz w:val="21"/>
          <w:szCs w:val="21"/>
          <w:lang w:val="en-GB" w:eastAsia="en-GB"/>
        </w:rPr>
        <w:t>Task5</w:t>
      </w:r>
      <w:r w:rsidRPr="003272E6">
        <w:rPr>
          <w:rFonts w:ascii="Consolas" w:eastAsia="Times New Roman" w:hAnsi="Consolas" w:cs="Times New Roman"/>
          <w:color w:val="D4D4D4"/>
          <w:sz w:val="21"/>
          <w:szCs w:val="21"/>
          <w:lang w:val="en-GB" w:eastAsia="en-GB"/>
        </w:rPr>
        <w:t>,    </w:t>
      </w:r>
      <w:r w:rsidRPr="003272E6">
        <w:rPr>
          <w:rFonts w:ascii="Consolas" w:eastAsia="Times New Roman" w:hAnsi="Consolas" w:cs="Times New Roman"/>
          <w:color w:val="B5CEA8"/>
          <w:sz w:val="21"/>
          <w:szCs w:val="21"/>
          <w:lang w:val="en-GB" w:eastAsia="en-GB"/>
        </w:rPr>
        <w:t>1</w:t>
      </w:r>
      <w:r w:rsidRPr="003272E6">
        <w:rPr>
          <w:rFonts w:ascii="Consolas" w:eastAsia="Times New Roman" w:hAnsi="Consolas" w:cs="Times New Roman"/>
          <w:color w:val="D4D4D4"/>
          <w:sz w:val="21"/>
          <w:szCs w:val="21"/>
          <w:lang w:val="en-GB" w:eastAsia="en-GB"/>
        </w:rPr>
        <w:t>);</w:t>
      </w:r>
    </w:p>
    <w:p w14:paraId="18B124E3"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D4D4D4"/>
          <w:sz w:val="21"/>
          <w:szCs w:val="21"/>
          <w:lang w:val="en-GB" w:eastAsia="en-GB"/>
        </w:rPr>
        <w:t xml:space="preserve">  </w:t>
      </w:r>
      <w:proofErr w:type="gramStart"/>
      <w:r w:rsidRPr="003272E6">
        <w:rPr>
          <w:rFonts w:ascii="Consolas" w:eastAsia="Times New Roman" w:hAnsi="Consolas" w:cs="Times New Roman"/>
          <w:color w:val="DCDCAA"/>
          <w:sz w:val="21"/>
          <w:szCs w:val="21"/>
          <w:lang w:val="en-GB" w:eastAsia="en-GB"/>
        </w:rPr>
        <w:t>delay</w:t>
      </w:r>
      <w:r w:rsidRPr="003272E6">
        <w:rPr>
          <w:rFonts w:ascii="Consolas" w:eastAsia="Times New Roman" w:hAnsi="Consolas" w:cs="Times New Roman"/>
          <w:color w:val="D4D4D4"/>
          <w:sz w:val="21"/>
          <w:szCs w:val="21"/>
          <w:lang w:val="en-GB" w:eastAsia="en-GB"/>
        </w:rPr>
        <w:t>(</w:t>
      </w:r>
      <w:proofErr w:type="gramEnd"/>
      <w:r w:rsidRPr="003272E6">
        <w:rPr>
          <w:rFonts w:ascii="Consolas" w:eastAsia="Times New Roman" w:hAnsi="Consolas" w:cs="Times New Roman"/>
          <w:color w:val="B5CEA8"/>
          <w:sz w:val="21"/>
          <w:szCs w:val="21"/>
          <w:lang w:val="en-GB" w:eastAsia="en-GB"/>
        </w:rPr>
        <w:t>100</w:t>
      </w:r>
      <w:r w:rsidRPr="003272E6">
        <w:rPr>
          <w:rFonts w:ascii="Consolas" w:eastAsia="Times New Roman" w:hAnsi="Consolas" w:cs="Times New Roman"/>
          <w:color w:val="D4D4D4"/>
          <w:sz w:val="21"/>
          <w:szCs w:val="21"/>
          <w:lang w:val="en-GB" w:eastAsia="en-GB"/>
        </w:rPr>
        <w:t>);</w:t>
      </w:r>
    </w:p>
    <w:p w14:paraId="5EE0C57F" w14:textId="77777777" w:rsidR="003272E6" w:rsidRPr="003272E6" w:rsidRDefault="003272E6" w:rsidP="003272E6">
      <w:pPr>
        <w:rPr>
          <w:rFonts w:ascii="NewsGotT" w:hAnsi="NewsGotT"/>
          <w:szCs w:val="24"/>
          <w:lang w:val="en-GB"/>
        </w:rPr>
      </w:pPr>
    </w:p>
    <w:p w14:paraId="70057958" w14:textId="77777777" w:rsidR="003272E6" w:rsidRPr="003272E6" w:rsidRDefault="003272E6" w:rsidP="003272E6">
      <w:pPr>
        <w:rPr>
          <w:rFonts w:ascii="NewsGotT" w:hAnsi="NewsGotT"/>
          <w:szCs w:val="24"/>
          <w:lang w:val="en-GB"/>
        </w:rPr>
      </w:pPr>
      <w:r w:rsidRPr="003272E6">
        <w:rPr>
          <w:rFonts w:ascii="NewsGotT" w:hAnsi="NewsGotT"/>
          <w:szCs w:val="24"/>
          <w:lang w:val="en-GB"/>
        </w:rPr>
        <w:t xml:space="preserve">The tasks will be implemented with the </w:t>
      </w:r>
      <w:proofErr w:type="spellStart"/>
      <w:proofErr w:type="gramStart"/>
      <w:r w:rsidRPr="003272E6">
        <w:rPr>
          <w:rFonts w:ascii="NewsGotT" w:hAnsi="NewsGotT"/>
          <w:szCs w:val="24"/>
          <w:lang w:val="en-GB"/>
        </w:rPr>
        <w:t>TaskXcode</w:t>
      </w:r>
      <w:proofErr w:type="spellEnd"/>
      <w:r w:rsidRPr="003272E6">
        <w:rPr>
          <w:rFonts w:ascii="NewsGotT" w:hAnsi="NewsGotT"/>
          <w:szCs w:val="24"/>
          <w:lang w:val="en-GB"/>
        </w:rPr>
        <w:t>(</w:t>
      </w:r>
      <w:proofErr w:type="gramEnd"/>
      <w:r w:rsidRPr="003272E6">
        <w:rPr>
          <w:rFonts w:ascii="NewsGotT" w:hAnsi="NewsGotT"/>
          <w:szCs w:val="24"/>
          <w:lang w:val="en-GB"/>
        </w:rPr>
        <w:t>) function. So that function needs to be created later in the code. All the tasks have the same priority.</w:t>
      </w:r>
    </w:p>
    <w:p w14:paraId="1D0D0780" w14:textId="77777777" w:rsidR="003272E6" w:rsidRPr="003272E6" w:rsidRDefault="003272E6" w:rsidP="003272E6">
      <w:pPr>
        <w:rPr>
          <w:rFonts w:ascii="NewsGotT" w:hAnsi="NewsGotT"/>
          <w:szCs w:val="24"/>
          <w:lang w:val="en-GB"/>
        </w:rPr>
      </w:pPr>
      <w:r w:rsidRPr="003272E6">
        <w:rPr>
          <w:rFonts w:ascii="NewsGotT" w:hAnsi="NewsGotT"/>
          <w:szCs w:val="24"/>
          <w:lang w:val="en-GB"/>
        </w:rPr>
        <w:t>After creating the tasks, the functions that will execute those tasks needs to be created.</w:t>
      </w:r>
    </w:p>
    <w:p w14:paraId="17E58DF2"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569CD6"/>
          <w:sz w:val="21"/>
          <w:szCs w:val="21"/>
          <w:lang w:val="en-GB" w:eastAsia="en-GB"/>
        </w:rPr>
        <w:t>void</w:t>
      </w:r>
      <w:r w:rsidRPr="003272E6">
        <w:rPr>
          <w:rFonts w:ascii="Consolas" w:eastAsia="Times New Roman" w:hAnsi="Consolas" w:cs="Times New Roman"/>
          <w:color w:val="D4D4D4"/>
          <w:sz w:val="21"/>
          <w:szCs w:val="21"/>
          <w:lang w:val="en-GB" w:eastAsia="en-GB"/>
        </w:rPr>
        <w:t xml:space="preserve"> </w:t>
      </w:r>
      <w:r w:rsidRPr="003272E6">
        <w:rPr>
          <w:rFonts w:ascii="Consolas" w:eastAsia="Times New Roman" w:hAnsi="Consolas" w:cs="Times New Roman"/>
          <w:color w:val="DCDCAA"/>
          <w:sz w:val="21"/>
          <w:szCs w:val="21"/>
          <w:lang w:val="en-GB" w:eastAsia="en-GB"/>
        </w:rPr>
        <w:t>codeForTask</w:t>
      </w:r>
      <w:proofErr w:type="gramStart"/>
      <w:r w:rsidRPr="003272E6">
        <w:rPr>
          <w:rFonts w:ascii="Consolas" w:eastAsia="Times New Roman" w:hAnsi="Consolas" w:cs="Times New Roman"/>
          <w:color w:val="DCDCAA"/>
          <w:sz w:val="21"/>
          <w:szCs w:val="21"/>
          <w:lang w:val="en-GB" w:eastAsia="en-GB"/>
        </w:rPr>
        <w:t>4</w:t>
      </w:r>
      <w:r w:rsidRPr="003272E6">
        <w:rPr>
          <w:rFonts w:ascii="Consolas" w:eastAsia="Times New Roman" w:hAnsi="Consolas" w:cs="Times New Roman"/>
          <w:color w:val="D4D4D4"/>
          <w:sz w:val="21"/>
          <w:szCs w:val="21"/>
          <w:lang w:val="en-GB" w:eastAsia="en-GB"/>
        </w:rPr>
        <w:t xml:space="preserve">( </w:t>
      </w:r>
      <w:r w:rsidRPr="003272E6">
        <w:rPr>
          <w:rFonts w:ascii="Consolas" w:eastAsia="Times New Roman" w:hAnsi="Consolas" w:cs="Times New Roman"/>
          <w:color w:val="569CD6"/>
          <w:sz w:val="21"/>
          <w:szCs w:val="21"/>
          <w:lang w:val="en-GB" w:eastAsia="en-GB"/>
        </w:rPr>
        <w:t>void</w:t>
      </w:r>
      <w:proofErr w:type="gramEnd"/>
      <w:r w:rsidRPr="003272E6">
        <w:rPr>
          <w:rFonts w:ascii="Consolas" w:eastAsia="Times New Roman" w:hAnsi="Consolas" w:cs="Times New Roman"/>
          <w:color w:val="D4D4D4"/>
          <w:sz w:val="21"/>
          <w:szCs w:val="21"/>
          <w:lang w:val="en-GB" w:eastAsia="en-GB"/>
        </w:rPr>
        <w:t xml:space="preserve"> </w:t>
      </w:r>
      <w:r w:rsidRPr="003272E6">
        <w:rPr>
          <w:rFonts w:ascii="Consolas" w:eastAsia="Times New Roman" w:hAnsi="Consolas" w:cs="Times New Roman"/>
          <w:color w:val="569CD6"/>
          <w:sz w:val="21"/>
          <w:szCs w:val="21"/>
          <w:lang w:val="en-GB" w:eastAsia="en-GB"/>
        </w:rPr>
        <w:t>*</w:t>
      </w:r>
      <w:r w:rsidRPr="003272E6">
        <w:rPr>
          <w:rFonts w:ascii="Consolas" w:eastAsia="Times New Roman" w:hAnsi="Consolas" w:cs="Times New Roman"/>
          <w:color w:val="D4D4D4"/>
          <w:sz w:val="21"/>
          <w:szCs w:val="21"/>
          <w:lang w:val="en-GB" w:eastAsia="en-GB"/>
        </w:rPr>
        <w:t xml:space="preserve"> </w:t>
      </w:r>
      <w:r w:rsidRPr="003272E6">
        <w:rPr>
          <w:rFonts w:ascii="Consolas" w:eastAsia="Times New Roman" w:hAnsi="Consolas" w:cs="Times New Roman"/>
          <w:color w:val="9CDCFE"/>
          <w:sz w:val="21"/>
          <w:szCs w:val="21"/>
          <w:lang w:val="en-GB" w:eastAsia="en-GB"/>
        </w:rPr>
        <w:t>parameter</w:t>
      </w:r>
      <w:r w:rsidRPr="003272E6">
        <w:rPr>
          <w:rFonts w:ascii="Consolas" w:eastAsia="Times New Roman" w:hAnsi="Consolas" w:cs="Times New Roman"/>
          <w:color w:val="D4D4D4"/>
          <w:sz w:val="21"/>
          <w:szCs w:val="21"/>
          <w:lang w:val="en-GB" w:eastAsia="en-GB"/>
        </w:rPr>
        <w:t xml:space="preserve"> ) {</w:t>
      </w:r>
    </w:p>
    <w:p w14:paraId="5C834B96"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D4D4D4"/>
          <w:sz w:val="21"/>
          <w:szCs w:val="21"/>
          <w:lang w:val="en-GB" w:eastAsia="en-GB"/>
        </w:rPr>
        <w:t xml:space="preserve">  </w:t>
      </w:r>
      <w:r w:rsidRPr="003272E6">
        <w:rPr>
          <w:rFonts w:ascii="Consolas" w:eastAsia="Times New Roman" w:hAnsi="Consolas" w:cs="Times New Roman"/>
          <w:color w:val="C586C0"/>
          <w:sz w:val="21"/>
          <w:szCs w:val="21"/>
          <w:lang w:val="en-GB" w:eastAsia="en-GB"/>
        </w:rPr>
        <w:t>for</w:t>
      </w:r>
      <w:r w:rsidRPr="003272E6">
        <w:rPr>
          <w:rFonts w:ascii="Consolas" w:eastAsia="Times New Roman" w:hAnsi="Consolas" w:cs="Times New Roman"/>
          <w:color w:val="D4D4D4"/>
          <w:sz w:val="21"/>
          <w:szCs w:val="21"/>
          <w:lang w:val="en-GB" w:eastAsia="en-GB"/>
        </w:rPr>
        <w:t xml:space="preserve"> </w:t>
      </w:r>
      <w:proofErr w:type="gramStart"/>
      <w:r w:rsidRPr="003272E6">
        <w:rPr>
          <w:rFonts w:ascii="Consolas" w:eastAsia="Times New Roman" w:hAnsi="Consolas" w:cs="Times New Roman"/>
          <w:color w:val="D4D4D4"/>
          <w:sz w:val="21"/>
          <w:szCs w:val="21"/>
          <w:lang w:val="en-GB" w:eastAsia="en-GB"/>
        </w:rPr>
        <w:t>(;;)</w:t>
      </w:r>
      <w:proofErr w:type="gramEnd"/>
      <w:r w:rsidRPr="003272E6">
        <w:rPr>
          <w:rFonts w:ascii="Consolas" w:eastAsia="Times New Roman" w:hAnsi="Consolas" w:cs="Times New Roman"/>
          <w:color w:val="D4D4D4"/>
          <w:sz w:val="21"/>
          <w:szCs w:val="21"/>
          <w:lang w:val="en-GB" w:eastAsia="en-GB"/>
        </w:rPr>
        <w:t xml:space="preserve"> {</w:t>
      </w:r>
    </w:p>
    <w:p w14:paraId="33F7AF0E"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D4D4D4"/>
          <w:sz w:val="21"/>
          <w:szCs w:val="21"/>
          <w:lang w:val="en-GB" w:eastAsia="en-GB"/>
        </w:rPr>
        <w:t xml:space="preserve">    </w:t>
      </w:r>
      <w:r w:rsidRPr="003272E6">
        <w:rPr>
          <w:rFonts w:ascii="Consolas" w:eastAsia="Times New Roman" w:hAnsi="Consolas" w:cs="Times New Roman"/>
          <w:color w:val="C586C0"/>
          <w:sz w:val="21"/>
          <w:szCs w:val="21"/>
          <w:lang w:val="en-GB" w:eastAsia="en-GB"/>
        </w:rPr>
        <w:t>if</w:t>
      </w:r>
      <w:r w:rsidRPr="003272E6">
        <w:rPr>
          <w:rFonts w:ascii="Consolas" w:eastAsia="Times New Roman" w:hAnsi="Consolas" w:cs="Times New Roman"/>
          <w:color w:val="D4D4D4"/>
          <w:sz w:val="21"/>
          <w:szCs w:val="21"/>
          <w:lang w:val="en-GB" w:eastAsia="en-GB"/>
        </w:rPr>
        <w:t xml:space="preserve"> (</w:t>
      </w:r>
      <w:proofErr w:type="spellStart"/>
      <w:r w:rsidRPr="003272E6">
        <w:rPr>
          <w:rFonts w:ascii="Consolas" w:eastAsia="Times New Roman" w:hAnsi="Consolas" w:cs="Times New Roman"/>
          <w:color w:val="9CDCFE"/>
          <w:sz w:val="21"/>
          <w:szCs w:val="21"/>
          <w:lang w:val="en-GB" w:eastAsia="en-GB"/>
        </w:rPr>
        <w:t>stateCounter</w:t>
      </w:r>
      <w:proofErr w:type="spellEnd"/>
      <w:r w:rsidRPr="003272E6">
        <w:rPr>
          <w:rFonts w:ascii="Consolas" w:eastAsia="Times New Roman" w:hAnsi="Consolas" w:cs="Times New Roman"/>
          <w:color w:val="D4D4D4"/>
          <w:sz w:val="21"/>
          <w:szCs w:val="21"/>
          <w:lang w:val="en-GB" w:eastAsia="en-GB"/>
        </w:rPr>
        <w:t xml:space="preserve"> &gt; </w:t>
      </w:r>
      <w:r w:rsidRPr="003272E6">
        <w:rPr>
          <w:rFonts w:ascii="Consolas" w:eastAsia="Times New Roman" w:hAnsi="Consolas" w:cs="Times New Roman"/>
          <w:color w:val="B5CEA8"/>
          <w:sz w:val="21"/>
          <w:szCs w:val="21"/>
          <w:lang w:val="en-GB" w:eastAsia="en-GB"/>
        </w:rPr>
        <w:t>0</w:t>
      </w:r>
      <w:r w:rsidRPr="003272E6">
        <w:rPr>
          <w:rFonts w:ascii="Consolas" w:eastAsia="Times New Roman" w:hAnsi="Consolas" w:cs="Times New Roman"/>
          <w:color w:val="D4D4D4"/>
          <w:sz w:val="21"/>
          <w:szCs w:val="21"/>
          <w:lang w:val="en-GB" w:eastAsia="en-GB"/>
        </w:rPr>
        <w:t>) {</w:t>
      </w:r>
    </w:p>
    <w:p w14:paraId="400385B3"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D4D4D4"/>
          <w:sz w:val="21"/>
          <w:szCs w:val="21"/>
          <w:lang w:val="en-GB" w:eastAsia="en-GB"/>
        </w:rPr>
        <w:t xml:space="preserve">      </w:t>
      </w:r>
      <w:proofErr w:type="spellStart"/>
      <w:proofErr w:type="gramStart"/>
      <w:r w:rsidRPr="003272E6">
        <w:rPr>
          <w:rFonts w:ascii="Consolas" w:eastAsia="Times New Roman" w:hAnsi="Consolas" w:cs="Times New Roman"/>
          <w:color w:val="DCDCAA"/>
          <w:sz w:val="21"/>
          <w:szCs w:val="21"/>
          <w:lang w:val="en-GB" w:eastAsia="en-GB"/>
        </w:rPr>
        <w:t>postBLE</w:t>
      </w:r>
      <w:proofErr w:type="spellEnd"/>
      <w:r w:rsidRPr="003272E6">
        <w:rPr>
          <w:rFonts w:ascii="Consolas" w:eastAsia="Times New Roman" w:hAnsi="Consolas" w:cs="Times New Roman"/>
          <w:color w:val="D4D4D4"/>
          <w:sz w:val="21"/>
          <w:szCs w:val="21"/>
          <w:lang w:val="en-GB" w:eastAsia="en-GB"/>
        </w:rPr>
        <w:t>(</w:t>
      </w:r>
      <w:proofErr w:type="gramEnd"/>
      <w:r w:rsidRPr="003272E6">
        <w:rPr>
          <w:rFonts w:ascii="Consolas" w:eastAsia="Times New Roman" w:hAnsi="Consolas" w:cs="Times New Roman"/>
          <w:color w:val="D4D4D4"/>
          <w:sz w:val="21"/>
          <w:szCs w:val="21"/>
          <w:lang w:val="en-GB" w:eastAsia="en-GB"/>
        </w:rPr>
        <w:t>);</w:t>
      </w:r>
    </w:p>
    <w:p w14:paraId="622D0728"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D4D4D4"/>
          <w:sz w:val="21"/>
          <w:szCs w:val="21"/>
          <w:lang w:val="en-GB" w:eastAsia="en-GB"/>
        </w:rPr>
        <w:t xml:space="preserve">      </w:t>
      </w:r>
      <w:proofErr w:type="gramStart"/>
      <w:r w:rsidRPr="003272E6">
        <w:rPr>
          <w:rFonts w:ascii="Consolas" w:eastAsia="Times New Roman" w:hAnsi="Consolas" w:cs="Times New Roman"/>
          <w:color w:val="DCDCAA"/>
          <w:sz w:val="21"/>
          <w:szCs w:val="21"/>
          <w:lang w:val="en-GB" w:eastAsia="en-GB"/>
        </w:rPr>
        <w:t>delay</w:t>
      </w:r>
      <w:r w:rsidRPr="003272E6">
        <w:rPr>
          <w:rFonts w:ascii="Consolas" w:eastAsia="Times New Roman" w:hAnsi="Consolas" w:cs="Times New Roman"/>
          <w:color w:val="D4D4D4"/>
          <w:sz w:val="21"/>
          <w:szCs w:val="21"/>
          <w:lang w:val="en-GB" w:eastAsia="en-GB"/>
        </w:rPr>
        <w:t>(</w:t>
      </w:r>
      <w:proofErr w:type="gramEnd"/>
      <w:r w:rsidRPr="003272E6">
        <w:rPr>
          <w:rFonts w:ascii="Consolas" w:eastAsia="Times New Roman" w:hAnsi="Consolas" w:cs="Times New Roman"/>
          <w:color w:val="B5CEA8"/>
          <w:sz w:val="21"/>
          <w:szCs w:val="21"/>
          <w:lang w:val="en-GB" w:eastAsia="en-GB"/>
        </w:rPr>
        <w:t>100</w:t>
      </w:r>
      <w:r w:rsidRPr="003272E6">
        <w:rPr>
          <w:rFonts w:ascii="Consolas" w:eastAsia="Times New Roman" w:hAnsi="Consolas" w:cs="Times New Roman"/>
          <w:color w:val="D4D4D4"/>
          <w:sz w:val="21"/>
          <w:szCs w:val="21"/>
          <w:lang w:val="en-GB" w:eastAsia="en-GB"/>
        </w:rPr>
        <w:t>);</w:t>
      </w:r>
    </w:p>
    <w:p w14:paraId="74786F48"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D4D4D4"/>
          <w:sz w:val="21"/>
          <w:szCs w:val="21"/>
          <w:lang w:val="en-GB" w:eastAsia="en-GB"/>
        </w:rPr>
        <w:t>    }</w:t>
      </w:r>
    </w:p>
    <w:p w14:paraId="4B52109F"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D4D4D4"/>
          <w:sz w:val="21"/>
          <w:szCs w:val="21"/>
          <w:lang w:val="en-GB" w:eastAsia="en-GB"/>
        </w:rPr>
        <w:t xml:space="preserve">    </w:t>
      </w:r>
      <w:r w:rsidRPr="003272E6">
        <w:rPr>
          <w:rFonts w:ascii="Consolas" w:eastAsia="Times New Roman" w:hAnsi="Consolas" w:cs="Times New Roman"/>
          <w:color w:val="C586C0"/>
          <w:sz w:val="21"/>
          <w:szCs w:val="21"/>
          <w:lang w:val="en-GB" w:eastAsia="en-GB"/>
        </w:rPr>
        <w:t>else</w:t>
      </w:r>
      <w:r w:rsidRPr="003272E6">
        <w:rPr>
          <w:rFonts w:ascii="Consolas" w:eastAsia="Times New Roman" w:hAnsi="Consolas" w:cs="Times New Roman"/>
          <w:color w:val="D4D4D4"/>
          <w:sz w:val="21"/>
          <w:szCs w:val="21"/>
          <w:lang w:val="en-GB" w:eastAsia="en-GB"/>
        </w:rPr>
        <w:t xml:space="preserve"> {</w:t>
      </w:r>
    </w:p>
    <w:p w14:paraId="26547A28" w14:textId="77777777" w:rsidR="003272E6" w:rsidRPr="00F32BB8" w:rsidRDefault="003272E6" w:rsidP="003272E6">
      <w:pPr>
        <w:shd w:val="clear" w:color="auto" w:fill="1E1E1E"/>
        <w:spacing w:line="285" w:lineRule="atLeast"/>
        <w:rPr>
          <w:rFonts w:ascii="Consolas" w:eastAsia="Times New Roman" w:hAnsi="Consolas" w:cs="Times New Roman"/>
          <w:color w:val="D4D4D4"/>
          <w:sz w:val="21"/>
          <w:szCs w:val="21"/>
          <w:lang w:eastAsia="en-GB"/>
        </w:rPr>
      </w:pPr>
      <w:r w:rsidRPr="003272E6">
        <w:rPr>
          <w:rFonts w:ascii="Consolas" w:eastAsia="Times New Roman" w:hAnsi="Consolas" w:cs="Times New Roman"/>
          <w:color w:val="D4D4D4"/>
          <w:sz w:val="21"/>
          <w:szCs w:val="21"/>
          <w:lang w:val="en-GB" w:eastAsia="en-GB"/>
        </w:rPr>
        <w:t xml:space="preserve">      </w:t>
      </w:r>
      <w:proofErr w:type="spellStart"/>
      <w:proofErr w:type="gramStart"/>
      <w:r w:rsidRPr="00F32BB8">
        <w:rPr>
          <w:rFonts w:ascii="Consolas" w:eastAsia="Times New Roman" w:hAnsi="Consolas" w:cs="Times New Roman"/>
          <w:color w:val="DCDCAA"/>
          <w:sz w:val="21"/>
          <w:szCs w:val="21"/>
          <w:lang w:eastAsia="en-GB"/>
        </w:rPr>
        <w:t>delay</w:t>
      </w:r>
      <w:proofErr w:type="spellEnd"/>
      <w:r w:rsidRPr="00F32BB8">
        <w:rPr>
          <w:rFonts w:ascii="Consolas" w:eastAsia="Times New Roman" w:hAnsi="Consolas" w:cs="Times New Roman"/>
          <w:color w:val="D4D4D4"/>
          <w:sz w:val="21"/>
          <w:szCs w:val="21"/>
          <w:lang w:eastAsia="en-GB"/>
        </w:rPr>
        <w:t>(</w:t>
      </w:r>
      <w:proofErr w:type="gramEnd"/>
      <w:r w:rsidRPr="00F32BB8">
        <w:rPr>
          <w:rFonts w:ascii="Consolas" w:eastAsia="Times New Roman" w:hAnsi="Consolas" w:cs="Times New Roman"/>
          <w:color w:val="B5CEA8"/>
          <w:sz w:val="21"/>
          <w:szCs w:val="21"/>
          <w:lang w:eastAsia="en-GB"/>
        </w:rPr>
        <w:t>100</w:t>
      </w:r>
      <w:r w:rsidRPr="00F32BB8">
        <w:rPr>
          <w:rFonts w:ascii="Consolas" w:eastAsia="Times New Roman" w:hAnsi="Consolas" w:cs="Times New Roman"/>
          <w:color w:val="D4D4D4"/>
          <w:sz w:val="21"/>
          <w:szCs w:val="21"/>
          <w:lang w:eastAsia="en-GB"/>
        </w:rPr>
        <w:t>);</w:t>
      </w:r>
    </w:p>
    <w:p w14:paraId="11DF1492" w14:textId="77777777" w:rsidR="003272E6" w:rsidRPr="00F32BB8" w:rsidRDefault="003272E6" w:rsidP="003272E6">
      <w:pPr>
        <w:shd w:val="clear" w:color="auto" w:fill="1E1E1E"/>
        <w:spacing w:line="285" w:lineRule="atLeast"/>
        <w:rPr>
          <w:rFonts w:ascii="Consolas" w:eastAsia="Times New Roman" w:hAnsi="Consolas" w:cs="Times New Roman"/>
          <w:color w:val="D4D4D4"/>
          <w:sz w:val="21"/>
          <w:szCs w:val="21"/>
          <w:lang w:eastAsia="en-GB"/>
        </w:rPr>
      </w:pPr>
      <w:r w:rsidRPr="00F32BB8">
        <w:rPr>
          <w:rFonts w:ascii="Consolas" w:eastAsia="Times New Roman" w:hAnsi="Consolas" w:cs="Times New Roman"/>
          <w:color w:val="D4D4D4"/>
          <w:sz w:val="21"/>
          <w:szCs w:val="21"/>
          <w:lang w:eastAsia="en-GB"/>
        </w:rPr>
        <w:t>    }</w:t>
      </w:r>
    </w:p>
    <w:p w14:paraId="3624D5D1" w14:textId="77777777" w:rsidR="003272E6" w:rsidRPr="00F32BB8" w:rsidRDefault="003272E6" w:rsidP="003272E6">
      <w:pPr>
        <w:shd w:val="clear" w:color="auto" w:fill="1E1E1E"/>
        <w:spacing w:line="285" w:lineRule="atLeast"/>
        <w:rPr>
          <w:rFonts w:ascii="Consolas" w:eastAsia="Times New Roman" w:hAnsi="Consolas" w:cs="Times New Roman"/>
          <w:color w:val="D4D4D4"/>
          <w:sz w:val="21"/>
          <w:szCs w:val="21"/>
          <w:lang w:eastAsia="en-GB"/>
        </w:rPr>
      </w:pPr>
      <w:r w:rsidRPr="00F32BB8">
        <w:rPr>
          <w:rFonts w:ascii="Consolas" w:eastAsia="Times New Roman" w:hAnsi="Consolas" w:cs="Times New Roman"/>
          <w:color w:val="D4D4D4"/>
          <w:sz w:val="21"/>
          <w:szCs w:val="21"/>
          <w:lang w:eastAsia="en-GB"/>
        </w:rPr>
        <w:t>  }</w:t>
      </w:r>
    </w:p>
    <w:p w14:paraId="3E2B9648" w14:textId="77777777" w:rsidR="003272E6" w:rsidRPr="00F32BB8" w:rsidRDefault="003272E6" w:rsidP="003272E6">
      <w:pPr>
        <w:shd w:val="clear" w:color="auto" w:fill="1E1E1E"/>
        <w:spacing w:line="285" w:lineRule="atLeast"/>
        <w:rPr>
          <w:rFonts w:ascii="Consolas" w:eastAsia="Times New Roman" w:hAnsi="Consolas" w:cs="Times New Roman"/>
          <w:color w:val="D4D4D4"/>
          <w:sz w:val="21"/>
          <w:szCs w:val="21"/>
          <w:lang w:eastAsia="en-GB"/>
        </w:rPr>
      </w:pPr>
      <w:r w:rsidRPr="00F32BB8">
        <w:rPr>
          <w:rFonts w:ascii="Consolas" w:eastAsia="Times New Roman" w:hAnsi="Consolas" w:cs="Times New Roman"/>
          <w:color w:val="D4D4D4"/>
          <w:sz w:val="21"/>
          <w:szCs w:val="21"/>
          <w:lang w:eastAsia="en-GB"/>
        </w:rPr>
        <w:t>}</w:t>
      </w:r>
    </w:p>
    <w:p w14:paraId="29311C74" w14:textId="77777777" w:rsidR="003272E6" w:rsidRPr="00F55F64" w:rsidRDefault="003272E6" w:rsidP="003272E6">
      <w:pPr>
        <w:rPr>
          <w:rFonts w:ascii="NewsGotT" w:hAnsi="NewsGotT"/>
          <w:szCs w:val="24"/>
        </w:rPr>
      </w:pPr>
    </w:p>
    <w:p w14:paraId="38767C19" w14:textId="77777777" w:rsidR="005522FC" w:rsidRPr="00EA7763" w:rsidRDefault="005522FC" w:rsidP="00F211FD">
      <w:pPr>
        <w:pStyle w:val="Ttulo2"/>
        <w:rPr>
          <w:lang w:val="en-GB"/>
        </w:rPr>
      </w:pPr>
      <w:bookmarkStart w:id="214" w:name="_Toc117467178"/>
      <w:r w:rsidRPr="00EA7763">
        <w:rPr>
          <w:lang w:val="en-GB"/>
        </w:rPr>
        <w:t>Interface Communication</w:t>
      </w:r>
      <w:bookmarkEnd w:id="214"/>
    </w:p>
    <w:p w14:paraId="3483A49F" w14:textId="77777777" w:rsidR="005522FC" w:rsidRPr="00130CCC" w:rsidRDefault="005522FC" w:rsidP="005522FC">
      <w:pPr>
        <w:pStyle w:val="Corpodetexto"/>
        <w:rPr>
          <w:lang w:val="en"/>
        </w:rPr>
      </w:pPr>
      <w:r w:rsidRPr="00130CCC">
        <w:rPr>
          <w:lang w:val="en"/>
        </w:rPr>
        <w:t>The i2a interface is intended for communication with tags. From the</w:t>
      </w:r>
      <w:r>
        <w:rPr>
          <w:lang w:val="en"/>
        </w:rPr>
        <w:t>r</w:t>
      </w:r>
      <w:r w:rsidRPr="00130CCC">
        <w:rPr>
          <w:lang w:val="en"/>
        </w:rPr>
        <w:t>e, it receives Wi-Fi and BLE radio samples (fingerprints)</w:t>
      </w:r>
      <w:r>
        <w:rPr>
          <w:lang w:val="en"/>
        </w:rPr>
        <w:t xml:space="preserve"> and</w:t>
      </w:r>
      <w:r w:rsidRPr="00130CCC">
        <w:rPr>
          <w:lang w:val="en"/>
        </w:rPr>
        <w:t xml:space="preserve"> status messages from the tags.</w:t>
      </w:r>
      <w:r>
        <w:rPr>
          <w:lang w:val="en"/>
        </w:rPr>
        <w:t xml:space="preserve"> (</w:t>
      </w:r>
      <w:r w:rsidRPr="00E17EA3">
        <w:rPr>
          <w:lang w:val="en"/>
        </w:rPr>
        <w:t>The i2a interface is intended for communication with tags. It provides a service to receive Wi-Fi and BLE samples and estimate their position based on fingerprinting</w:t>
      </w:r>
      <w:r>
        <w:rPr>
          <w:lang w:val="en"/>
        </w:rPr>
        <w:t>)</w:t>
      </w:r>
    </w:p>
    <w:p w14:paraId="394F43ED" w14:textId="77777777" w:rsidR="005522FC" w:rsidRPr="00130CCC" w:rsidRDefault="005522FC" w:rsidP="005522FC">
      <w:pPr>
        <w:pStyle w:val="Corpodetexto"/>
        <w:rPr>
          <w:lang w:val="en"/>
        </w:rPr>
      </w:pPr>
      <w:r w:rsidRPr="00130CCC">
        <w:rPr>
          <w:lang w:val="en"/>
        </w:rPr>
        <w:t>The interface specification for receiving radio samples is the following</w:t>
      </w:r>
      <w:r>
        <w:rPr>
          <w:lang w:val="en"/>
        </w:rPr>
        <w:t>:</w:t>
      </w:r>
    </w:p>
    <w:p w14:paraId="30ED9E9C" w14:textId="439E68B1" w:rsidR="005522FC" w:rsidRPr="00130CCC" w:rsidRDefault="00000000" w:rsidP="005522FC">
      <w:pPr>
        <w:pStyle w:val="Corpodetexto"/>
        <w:rPr>
          <w:lang w:val="en"/>
        </w:rPr>
      </w:pPr>
      <w:hyperlink r:id="rId106" w:history="1">
        <w:r w:rsidR="005522FC" w:rsidRPr="00130CCC">
          <w:rPr>
            <w:rStyle w:val="Hiperligao"/>
            <w:lang w:val="en"/>
          </w:rPr>
          <w:t>http://ils.dsi.uminho.pt/ar-ware/S02/i2a/i2aSamples.php</w:t>
        </w:r>
      </w:hyperlink>
      <w:r w:rsidR="005522FC">
        <w:rPr>
          <w:rStyle w:val="Refdenotaderodap"/>
          <w:color w:val="0000FF" w:themeColor="hyperlink"/>
          <w:u w:val="single"/>
          <w:lang w:val="en"/>
        </w:rPr>
        <w:footnoteReference w:id="18"/>
      </w:r>
    </w:p>
    <w:p w14:paraId="26EA9366" w14:textId="77777777" w:rsidR="005522FC" w:rsidRPr="00130CCC" w:rsidRDefault="005522FC" w:rsidP="005522FC">
      <w:pPr>
        <w:pStyle w:val="Corpodetexto"/>
        <w:rPr>
          <w:lang w:val="en"/>
        </w:rPr>
      </w:pPr>
    </w:p>
    <w:p w14:paraId="102589E6" w14:textId="033174CE" w:rsidR="005522FC" w:rsidRDefault="005522FC" w:rsidP="005522FC">
      <w:pPr>
        <w:pStyle w:val="Corpodetexto"/>
        <w:rPr>
          <w:lang w:val="en"/>
        </w:rPr>
      </w:pPr>
      <w:r w:rsidRPr="00130CCC">
        <w:rPr>
          <w:lang w:val="en"/>
        </w:rPr>
        <w:lastRenderedPageBreak/>
        <w:t xml:space="preserve">The requests are of the POST type, and </w:t>
      </w:r>
      <w:r>
        <w:rPr>
          <w:lang w:val="en"/>
        </w:rPr>
        <w:t xml:space="preserve">only the </w:t>
      </w:r>
      <w:proofErr w:type="spellStart"/>
      <w:r>
        <w:rPr>
          <w:lang w:val="en"/>
        </w:rPr>
        <w:t>scanData</w:t>
      </w:r>
      <w:proofErr w:type="spellEnd"/>
      <w:r>
        <w:rPr>
          <w:lang w:val="en"/>
        </w:rPr>
        <w:t xml:space="preserve"> variable is sent in the request body</w:t>
      </w:r>
      <w:r w:rsidRPr="00130CCC">
        <w:rPr>
          <w:lang w:val="en"/>
        </w:rPr>
        <w:t xml:space="preserve">. </w:t>
      </w:r>
      <w:r>
        <w:rPr>
          <w:lang w:val="en"/>
        </w:rPr>
        <w:t>A</w:t>
      </w:r>
      <w:r w:rsidRPr="00130CCC">
        <w:rPr>
          <w:lang w:val="en"/>
        </w:rPr>
        <w:t xml:space="preserve"> </w:t>
      </w:r>
      <w:proofErr w:type="spellStart"/>
      <w:r w:rsidRPr="00130CCC">
        <w:rPr>
          <w:lang w:val="en"/>
        </w:rPr>
        <w:t>scanData</w:t>
      </w:r>
      <w:proofErr w:type="spellEnd"/>
      <w:r w:rsidRPr="00130CCC">
        <w:rPr>
          <w:lang w:val="en"/>
        </w:rPr>
        <w:t xml:space="preserve"> variable is a JSON object whose structure depends on the reading </w:t>
      </w:r>
      <w:r w:rsidR="00892EE6">
        <w:rPr>
          <w:lang w:val="en"/>
        </w:rPr>
        <w:t xml:space="preserve">of </w:t>
      </w:r>
      <w:r w:rsidRPr="00130CCC">
        <w:rPr>
          <w:lang w:val="en"/>
        </w:rPr>
        <w:t>the tag performed. The semantics of the fields used in these JSON structures are described in the following table</w:t>
      </w:r>
      <w:r>
        <w:rPr>
          <w:lang w:val="en"/>
        </w:rPr>
        <w:t xml:space="preserve"> (</w:t>
      </w:r>
      <w:r>
        <w:rPr>
          <w:lang w:val="en"/>
        </w:rPr>
        <w:fldChar w:fldCharType="begin"/>
      </w:r>
      <w:r>
        <w:rPr>
          <w:lang w:val="en"/>
        </w:rPr>
        <w:instrText xml:space="preserve"> REF _Ref113458368 \h </w:instrText>
      </w:r>
      <w:r>
        <w:rPr>
          <w:lang w:val="en"/>
        </w:rPr>
      </w:r>
      <w:r>
        <w:rPr>
          <w:lang w:val="en"/>
        </w:rPr>
        <w:fldChar w:fldCharType="separate"/>
      </w:r>
      <w:r w:rsidR="008F0E85" w:rsidRPr="00D71E29">
        <w:rPr>
          <w:lang w:val="en-GB"/>
        </w:rPr>
        <w:t xml:space="preserve">Table </w:t>
      </w:r>
      <w:r w:rsidR="008F0E85" w:rsidRPr="00D71E29">
        <w:rPr>
          <w:noProof/>
          <w:lang w:val="en-GB"/>
        </w:rPr>
        <w:t>6</w:t>
      </w:r>
      <w:r>
        <w:rPr>
          <w:lang w:val="en"/>
        </w:rPr>
        <w:fldChar w:fldCharType="end"/>
      </w:r>
      <w:r>
        <w:rPr>
          <w:lang w:val="en"/>
        </w:rPr>
        <w:t>):</w:t>
      </w:r>
    </w:p>
    <w:p w14:paraId="0B27E7DE" w14:textId="77777777" w:rsidR="005522FC" w:rsidRPr="00CC3CA4" w:rsidRDefault="005522FC" w:rsidP="005522FC">
      <w:pPr>
        <w:pStyle w:val="Corpodetexto"/>
        <w:rPr>
          <w:lang w:val="en"/>
        </w:rPr>
      </w:pPr>
    </w:p>
    <w:p w14:paraId="14F6E2AD" w14:textId="1B7DA4D6" w:rsidR="005522FC" w:rsidRDefault="005522FC" w:rsidP="005522FC">
      <w:pPr>
        <w:pStyle w:val="Legenda"/>
        <w:keepNext/>
      </w:pPr>
      <w:bookmarkStart w:id="215" w:name="_Ref113458368"/>
      <w:bookmarkStart w:id="216" w:name="_Ref113458363"/>
      <w:bookmarkStart w:id="217" w:name="_Toc117467260"/>
      <w:proofErr w:type="spellStart"/>
      <w:r>
        <w:t>Table</w:t>
      </w:r>
      <w:proofErr w:type="spellEnd"/>
      <w:r>
        <w:t xml:space="preserve"> </w:t>
      </w:r>
      <w:r w:rsidR="000F60F6">
        <w:fldChar w:fldCharType="begin"/>
      </w:r>
      <w:r w:rsidR="000F60F6">
        <w:instrText xml:space="preserve"> SEQ Table \* ARABIC </w:instrText>
      </w:r>
      <w:r w:rsidR="000F60F6">
        <w:fldChar w:fldCharType="separate"/>
      </w:r>
      <w:r w:rsidR="000F60F6">
        <w:rPr>
          <w:noProof/>
        </w:rPr>
        <w:t>6</w:t>
      </w:r>
      <w:r w:rsidR="000F60F6">
        <w:fldChar w:fldCharType="end"/>
      </w:r>
      <w:bookmarkEnd w:id="215"/>
      <w:r>
        <w:t xml:space="preserve"> - JSON </w:t>
      </w:r>
      <w:proofErr w:type="spellStart"/>
      <w:r>
        <w:t>Structure</w:t>
      </w:r>
      <w:bookmarkEnd w:id="216"/>
      <w:bookmarkEnd w:id="217"/>
      <w:proofErr w:type="spellEnd"/>
    </w:p>
    <w:tbl>
      <w:tblPr>
        <w:tblStyle w:val="TabelacomGrelha"/>
        <w:tblW w:w="0" w:type="auto"/>
        <w:jc w:val="center"/>
        <w:tblLook w:val="04A0" w:firstRow="1" w:lastRow="0" w:firstColumn="1" w:lastColumn="0" w:noHBand="0" w:noVBand="1"/>
      </w:tblPr>
      <w:tblGrid>
        <w:gridCol w:w="3681"/>
        <w:gridCol w:w="5335"/>
      </w:tblGrid>
      <w:tr w:rsidR="005522FC" w:rsidRPr="00534DDC" w14:paraId="4006CA02" w14:textId="77777777" w:rsidTr="00A76968">
        <w:trPr>
          <w:tblHeader/>
          <w:jc w:val="center"/>
        </w:trPr>
        <w:tc>
          <w:tcPr>
            <w:tcW w:w="3681" w:type="dxa"/>
            <w:vAlign w:val="center"/>
          </w:tcPr>
          <w:p w14:paraId="5E62D512" w14:textId="77777777" w:rsidR="005522FC" w:rsidRPr="00534DDC" w:rsidRDefault="005522FC" w:rsidP="00A76968">
            <w:pPr>
              <w:pStyle w:val="Corpodetexto"/>
              <w:jc w:val="center"/>
              <w:rPr>
                <w:b/>
                <w:bCs/>
              </w:rPr>
            </w:pPr>
            <w:r w:rsidRPr="00534DDC">
              <w:rPr>
                <w:b/>
                <w:bCs/>
              </w:rPr>
              <w:t>Field</w:t>
            </w:r>
          </w:p>
        </w:tc>
        <w:tc>
          <w:tcPr>
            <w:tcW w:w="5335" w:type="dxa"/>
            <w:vAlign w:val="center"/>
          </w:tcPr>
          <w:p w14:paraId="109505A8" w14:textId="77777777" w:rsidR="005522FC" w:rsidRPr="00534DDC" w:rsidRDefault="005522FC" w:rsidP="00A76968">
            <w:pPr>
              <w:pStyle w:val="Corpodetexto"/>
              <w:jc w:val="center"/>
              <w:rPr>
                <w:b/>
                <w:bCs/>
              </w:rPr>
            </w:pPr>
            <w:proofErr w:type="spellStart"/>
            <w:r w:rsidRPr="00534DDC">
              <w:rPr>
                <w:b/>
                <w:bCs/>
              </w:rPr>
              <w:t>Description</w:t>
            </w:r>
            <w:proofErr w:type="spellEnd"/>
          </w:p>
        </w:tc>
      </w:tr>
      <w:tr w:rsidR="005522FC" w:rsidRPr="00454C63" w14:paraId="6D9CB571" w14:textId="77777777" w:rsidTr="00A76968">
        <w:trPr>
          <w:jc w:val="center"/>
        </w:trPr>
        <w:tc>
          <w:tcPr>
            <w:tcW w:w="3681" w:type="dxa"/>
            <w:vAlign w:val="center"/>
          </w:tcPr>
          <w:p w14:paraId="5F808F9B" w14:textId="77777777" w:rsidR="005522FC" w:rsidRPr="00534DDC" w:rsidRDefault="005522FC" w:rsidP="00A76968">
            <w:pPr>
              <w:pStyle w:val="Corpodetexto"/>
              <w:jc w:val="center"/>
              <w:rPr>
                <w:b/>
                <w:bCs/>
              </w:rPr>
            </w:pPr>
            <w:proofErr w:type="spellStart"/>
            <w:r w:rsidRPr="00534DDC">
              <w:rPr>
                <w:b/>
                <w:bCs/>
              </w:rPr>
              <w:t>tagName</w:t>
            </w:r>
            <w:proofErr w:type="spellEnd"/>
          </w:p>
        </w:tc>
        <w:tc>
          <w:tcPr>
            <w:tcW w:w="5335" w:type="dxa"/>
            <w:vAlign w:val="center"/>
          </w:tcPr>
          <w:p w14:paraId="62122830" w14:textId="77777777" w:rsidR="005522FC" w:rsidRPr="00CC3CA4" w:rsidRDefault="005522FC" w:rsidP="00A76968">
            <w:pPr>
              <w:pStyle w:val="Corpodetexto"/>
              <w:jc w:val="center"/>
              <w:rPr>
                <w:lang w:val="en-GB"/>
              </w:rPr>
            </w:pPr>
            <w:r w:rsidRPr="00CC3CA4">
              <w:rPr>
                <w:lang w:val="en-GB"/>
              </w:rPr>
              <w:t xml:space="preserve">String with </w:t>
            </w:r>
            <w:r>
              <w:rPr>
                <w:lang w:val="en-GB"/>
              </w:rPr>
              <w:t xml:space="preserve">a </w:t>
            </w:r>
            <w:r w:rsidRPr="00CC3CA4">
              <w:rPr>
                <w:lang w:val="en-GB"/>
              </w:rPr>
              <w:t>name assigned to the tag</w:t>
            </w:r>
          </w:p>
        </w:tc>
      </w:tr>
      <w:tr w:rsidR="005522FC" w:rsidRPr="00454C63" w14:paraId="64C53030" w14:textId="77777777" w:rsidTr="00A76968">
        <w:trPr>
          <w:jc w:val="center"/>
        </w:trPr>
        <w:tc>
          <w:tcPr>
            <w:tcW w:w="3681" w:type="dxa"/>
            <w:vAlign w:val="center"/>
          </w:tcPr>
          <w:p w14:paraId="2FE9A17E" w14:textId="77777777" w:rsidR="005522FC" w:rsidRPr="00534DDC" w:rsidRDefault="005522FC" w:rsidP="00A76968">
            <w:pPr>
              <w:pStyle w:val="Corpodetexto"/>
              <w:jc w:val="center"/>
              <w:rPr>
                <w:b/>
                <w:bCs/>
              </w:rPr>
            </w:pPr>
            <w:proofErr w:type="spellStart"/>
            <w:r w:rsidRPr="00534DDC">
              <w:rPr>
                <w:b/>
                <w:bCs/>
              </w:rPr>
              <w:t>tagBSSID</w:t>
            </w:r>
            <w:proofErr w:type="spellEnd"/>
          </w:p>
        </w:tc>
        <w:tc>
          <w:tcPr>
            <w:tcW w:w="5335" w:type="dxa"/>
            <w:vAlign w:val="center"/>
          </w:tcPr>
          <w:p w14:paraId="30E538EA" w14:textId="77777777" w:rsidR="005522FC" w:rsidRPr="00CC3CA4" w:rsidRDefault="005522FC" w:rsidP="00A76968">
            <w:pPr>
              <w:pStyle w:val="Corpodetexto"/>
              <w:jc w:val="center"/>
              <w:rPr>
                <w:lang w:val="en-GB"/>
              </w:rPr>
            </w:pPr>
            <w:r w:rsidRPr="00CC3CA4">
              <w:rPr>
                <w:lang w:val="en-GB"/>
              </w:rPr>
              <w:t>MAC address of the tag</w:t>
            </w:r>
            <w:r>
              <w:rPr>
                <w:lang w:val="en-GB"/>
              </w:rPr>
              <w:t>’s Wi-Fi interface</w:t>
            </w:r>
            <w:r w:rsidRPr="00CC3CA4">
              <w:rPr>
                <w:lang w:val="en-GB"/>
              </w:rPr>
              <w:t xml:space="preserve"> (it uniquely identifies the tag)</w:t>
            </w:r>
          </w:p>
        </w:tc>
      </w:tr>
      <w:tr w:rsidR="005522FC" w:rsidRPr="00454C63" w14:paraId="79E20F59" w14:textId="77777777" w:rsidTr="00A76968">
        <w:trPr>
          <w:jc w:val="center"/>
        </w:trPr>
        <w:tc>
          <w:tcPr>
            <w:tcW w:w="3681" w:type="dxa"/>
            <w:vAlign w:val="center"/>
          </w:tcPr>
          <w:p w14:paraId="7BD690B4" w14:textId="77777777" w:rsidR="005522FC" w:rsidRPr="00534DDC" w:rsidRDefault="005522FC" w:rsidP="00A76968">
            <w:pPr>
              <w:pStyle w:val="Corpodetexto"/>
              <w:jc w:val="center"/>
              <w:rPr>
                <w:b/>
                <w:bCs/>
              </w:rPr>
            </w:pPr>
            <w:proofErr w:type="spellStart"/>
            <w:r w:rsidRPr="00534DDC">
              <w:rPr>
                <w:b/>
                <w:bCs/>
              </w:rPr>
              <w:t>tagNetwork</w:t>
            </w:r>
            <w:proofErr w:type="spellEnd"/>
          </w:p>
        </w:tc>
        <w:tc>
          <w:tcPr>
            <w:tcW w:w="5335" w:type="dxa"/>
            <w:vAlign w:val="center"/>
          </w:tcPr>
          <w:p w14:paraId="717A3F7A" w14:textId="77777777" w:rsidR="005522FC" w:rsidRPr="00CC3CA4" w:rsidRDefault="005522FC" w:rsidP="00A76968">
            <w:pPr>
              <w:pStyle w:val="Corpodetexto"/>
              <w:jc w:val="center"/>
              <w:rPr>
                <w:lang w:val="en-GB"/>
              </w:rPr>
            </w:pPr>
            <w:r>
              <w:rPr>
                <w:lang w:val="en-GB"/>
              </w:rPr>
              <w:t xml:space="preserve">The </w:t>
            </w:r>
            <w:r w:rsidRPr="00CC3CA4">
              <w:rPr>
                <w:lang w:val="en-GB"/>
              </w:rPr>
              <w:t>Wi-Fi network the tag is connected to</w:t>
            </w:r>
          </w:p>
        </w:tc>
      </w:tr>
      <w:tr w:rsidR="005522FC" w:rsidRPr="00454C63" w14:paraId="273E42D1" w14:textId="77777777" w:rsidTr="00A76968">
        <w:trPr>
          <w:jc w:val="center"/>
        </w:trPr>
        <w:tc>
          <w:tcPr>
            <w:tcW w:w="3681" w:type="dxa"/>
            <w:vAlign w:val="center"/>
          </w:tcPr>
          <w:p w14:paraId="7073B60D" w14:textId="77777777" w:rsidR="005522FC" w:rsidRPr="00534DDC" w:rsidRDefault="005522FC" w:rsidP="00A76968">
            <w:pPr>
              <w:pStyle w:val="Corpodetexto"/>
              <w:jc w:val="center"/>
              <w:rPr>
                <w:b/>
                <w:bCs/>
              </w:rPr>
            </w:pPr>
            <w:proofErr w:type="spellStart"/>
            <w:r w:rsidRPr="00534DDC">
              <w:rPr>
                <w:b/>
                <w:bCs/>
              </w:rPr>
              <w:t>dataType</w:t>
            </w:r>
            <w:proofErr w:type="spellEnd"/>
          </w:p>
        </w:tc>
        <w:tc>
          <w:tcPr>
            <w:tcW w:w="5335" w:type="dxa"/>
            <w:vAlign w:val="center"/>
          </w:tcPr>
          <w:p w14:paraId="221C0025" w14:textId="77777777" w:rsidR="005522FC" w:rsidRPr="00CC3CA4" w:rsidRDefault="005522FC" w:rsidP="00A76968">
            <w:pPr>
              <w:pStyle w:val="Corpodetexto"/>
              <w:jc w:val="center"/>
              <w:rPr>
                <w:lang w:val="en-GB"/>
              </w:rPr>
            </w:pPr>
            <w:r w:rsidRPr="00CC3CA4">
              <w:rPr>
                <w:lang w:val="en-GB"/>
              </w:rPr>
              <w:t>Type of data being sent. There are two possible values: BLE and Wi-Fi</w:t>
            </w:r>
          </w:p>
        </w:tc>
      </w:tr>
      <w:tr w:rsidR="005522FC" w:rsidRPr="00454C63" w14:paraId="6901F8BD" w14:textId="77777777" w:rsidTr="00A76968">
        <w:trPr>
          <w:jc w:val="center"/>
        </w:trPr>
        <w:tc>
          <w:tcPr>
            <w:tcW w:w="3681" w:type="dxa"/>
            <w:vAlign w:val="center"/>
          </w:tcPr>
          <w:p w14:paraId="1A960852" w14:textId="77777777" w:rsidR="005522FC" w:rsidRPr="00534DDC" w:rsidRDefault="005522FC" w:rsidP="00A76968">
            <w:pPr>
              <w:pStyle w:val="Corpodetexto"/>
              <w:jc w:val="center"/>
              <w:rPr>
                <w:b/>
                <w:bCs/>
              </w:rPr>
            </w:pPr>
            <w:proofErr w:type="spellStart"/>
            <w:r w:rsidRPr="00534DDC">
              <w:rPr>
                <w:b/>
                <w:bCs/>
              </w:rPr>
              <w:t>scanMode</w:t>
            </w:r>
            <w:proofErr w:type="spellEnd"/>
          </w:p>
        </w:tc>
        <w:tc>
          <w:tcPr>
            <w:tcW w:w="5335" w:type="dxa"/>
            <w:vAlign w:val="center"/>
          </w:tcPr>
          <w:p w14:paraId="08C9F4B4" w14:textId="77777777" w:rsidR="005522FC" w:rsidRPr="00CC3CA4" w:rsidRDefault="005522FC" w:rsidP="00A76968">
            <w:pPr>
              <w:pStyle w:val="Corpodetexto"/>
              <w:jc w:val="center"/>
              <w:rPr>
                <w:lang w:val="en-GB"/>
              </w:rPr>
            </w:pPr>
            <w:r w:rsidRPr="00CC3CA4">
              <w:rPr>
                <w:lang w:val="en-GB"/>
              </w:rPr>
              <w:t xml:space="preserve">“auto” – means the tag is in automatic mode, where it </w:t>
            </w:r>
            <w:r>
              <w:rPr>
                <w:lang w:val="en-GB"/>
              </w:rPr>
              <w:t>performs a scan</w:t>
            </w:r>
            <w:r w:rsidRPr="00CC3CA4">
              <w:rPr>
                <w:lang w:val="en-GB"/>
              </w:rPr>
              <w:t xml:space="preserve"> every x </w:t>
            </w:r>
            <w:proofErr w:type="gramStart"/>
            <w:r w:rsidRPr="00CC3CA4">
              <w:rPr>
                <w:lang w:val="en-GB"/>
              </w:rPr>
              <w:t>seconds</w:t>
            </w:r>
            <w:proofErr w:type="gramEnd"/>
          </w:p>
          <w:p w14:paraId="46BD58BC" w14:textId="77777777" w:rsidR="005522FC" w:rsidRPr="00CC3CA4" w:rsidRDefault="005522FC" w:rsidP="00A76968">
            <w:pPr>
              <w:pStyle w:val="Corpodetexto"/>
              <w:jc w:val="center"/>
              <w:rPr>
                <w:lang w:val="en-GB"/>
              </w:rPr>
            </w:pPr>
            <w:r w:rsidRPr="00CC3CA4">
              <w:rPr>
                <w:lang w:val="en-GB"/>
              </w:rPr>
              <w:t>“manual” – means that the tag is in manual mode</w:t>
            </w:r>
            <w:r>
              <w:rPr>
                <w:lang w:val="en-GB"/>
              </w:rPr>
              <w:t>. T</w:t>
            </w:r>
            <w:r w:rsidRPr="00CC3CA4">
              <w:rPr>
                <w:lang w:val="en-GB"/>
              </w:rPr>
              <w:t>hat is, it only reads the radio environment when the user asks (press the physical button on the tag)</w:t>
            </w:r>
          </w:p>
        </w:tc>
      </w:tr>
      <w:tr w:rsidR="005522FC" w:rsidRPr="00454C63" w14:paraId="1F24FBB0" w14:textId="77777777" w:rsidTr="00A76968">
        <w:trPr>
          <w:jc w:val="center"/>
        </w:trPr>
        <w:tc>
          <w:tcPr>
            <w:tcW w:w="3681" w:type="dxa"/>
            <w:vAlign w:val="center"/>
          </w:tcPr>
          <w:p w14:paraId="0BB05FB4" w14:textId="77777777" w:rsidR="005522FC" w:rsidRPr="00534DDC" w:rsidRDefault="005522FC" w:rsidP="00A76968">
            <w:pPr>
              <w:pStyle w:val="Corpodetexto"/>
              <w:jc w:val="center"/>
              <w:rPr>
                <w:b/>
                <w:bCs/>
              </w:rPr>
            </w:pPr>
            <w:proofErr w:type="spellStart"/>
            <w:r w:rsidRPr="00534DDC">
              <w:rPr>
                <w:b/>
                <w:bCs/>
              </w:rPr>
              <w:t>BLEData</w:t>
            </w:r>
            <w:proofErr w:type="spellEnd"/>
          </w:p>
        </w:tc>
        <w:tc>
          <w:tcPr>
            <w:tcW w:w="5335" w:type="dxa"/>
            <w:vAlign w:val="center"/>
          </w:tcPr>
          <w:p w14:paraId="0854253B" w14:textId="77777777" w:rsidR="005522FC" w:rsidRPr="00CC3CA4" w:rsidRDefault="005522FC" w:rsidP="00A76968">
            <w:pPr>
              <w:pStyle w:val="Corpodetexto"/>
              <w:jc w:val="center"/>
              <w:rPr>
                <w:lang w:val="en-GB"/>
              </w:rPr>
            </w:pPr>
            <w:r w:rsidRPr="00CC3CA4">
              <w:rPr>
                <w:lang w:val="en-GB"/>
              </w:rPr>
              <w:t>List</w:t>
            </w:r>
            <w:r>
              <w:rPr>
                <w:lang w:val="en-GB"/>
              </w:rPr>
              <w:t xml:space="preserve"> of</w:t>
            </w:r>
            <w:r w:rsidRPr="00CC3CA4">
              <w:rPr>
                <w:lang w:val="en-GB"/>
              </w:rPr>
              <w:t xml:space="preserve"> what was collected from the BLE radio interface.</w:t>
            </w:r>
          </w:p>
        </w:tc>
      </w:tr>
      <w:tr w:rsidR="005522FC" w:rsidRPr="00454C63" w14:paraId="59DA3E8B" w14:textId="77777777" w:rsidTr="00A76968">
        <w:trPr>
          <w:jc w:val="center"/>
        </w:trPr>
        <w:tc>
          <w:tcPr>
            <w:tcW w:w="3681" w:type="dxa"/>
            <w:vAlign w:val="center"/>
          </w:tcPr>
          <w:p w14:paraId="68D84BB4" w14:textId="77777777" w:rsidR="005522FC" w:rsidRPr="00534DDC" w:rsidRDefault="005522FC" w:rsidP="00A76968">
            <w:pPr>
              <w:pStyle w:val="Corpodetexto"/>
              <w:jc w:val="center"/>
              <w:rPr>
                <w:b/>
                <w:bCs/>
              </w:rPr>
            </w:pPr>
            <w:proofErr w:type="spellStart"/>
            <w:r w:rsidRPr="00534DDC">
              <w:rPr>
                <w:b/>
                <w:bCs/>
              </w:rPr>
              <w:t>WiFiData</w:t>
            </w:r>
            <w:proofErr w:type="spellEnd"/>
          </w:p>
        </w:tc>
        <w:tc>
          <w:tcPr>
            <w:tcW w:w="5335" w:type="dxa"/>
            <w:vAlign w:val="center"/>
          </w:tcPr>
          <w:p w14:paraId="4CDD1E25" w14:textId="77777777" w:rsidR="005522FC" w:rsidRPr="00CC3CA4" w:rsidRDefault="005522FC" w:rsidP="00A76968">
            <w:pPr>
              <w:pStyle w:val="Corpodetexto"/>
              <w:jc w:val="center"/>
              <w:rPr>
                <w:lang w:val="en-GB"/>
              </w:rPr>
            </w:pPr>
            <w:r w:rsidRPr="00CC3CA4">
              <w:rPr>
                <w:lang w:val="en-GB"/>
              </w:rPr>
              <w:t>List</w:t>
            </w:r>
            <w:r>
              <w:rPr>
                <w:lang w:val="en-GB"/>
              </w:rPr>
              <w:t xml:space="preserve"> of</w:t>
            </w:r>
            <w:r w:rsidRPr="00CC3CA4">
              <w:rPr>
                <w:lang w:val="en-GB"/>
              </w:rPr>
              <w:t xml:space="preserve"> what was collected from the Wi-Fi radio interface.</w:t>
            </w:r>
          </w:p>
        </w:tc>
      </w:tr>
      <w:tr w:rsidR="005522FC" w:rsidRPr="00454C63" w14:paraId="3606B7C0" w14:textId="77777777" w:rsidTr="00A76968">
        <w:trPr>
          <w:jc w:val="center"/>
        </w:trPr>
        <w:tc>
          <w:tcPr>
            <w:tcW w:w="3681" w:type="dxa"/>
            <w:vAlign w:val="center"/>
          </w:tcPr>
          <w:p w14:paraId="249E30D1" w14:textId="77777777" w:rsidR="005522FC" w:rsidRPr="00534DDC" w:rsidRDefault="005522FC" w:rsidP="00A76968">
            <w:pPr>
              <w:pStyle w:val="Corpodetexto"/>
              <w:jc w:val="center"/>
              <w:rPr>
                <w:b/>
                <w:bCs/>
              </w:rPr>
            </w:pPr>
            <w:proofErr w:type="spellStart"/>
            <w:r w:rsidRPr="00534DDC">
              <w:rPr>
                <w:b/>
                <w:bCs/>
              </w:rPr>
              <w:t>bssid</w:t>
            </w:r>
            <w:proofErr w:type="spellEnd"/>
          </w:p>
        </w:tc>
        <w:tc>
          <w:tcPr>
            <w:tcW w:w="5335" w:type="dxa"/>
            <w:vAlign w:val="center"/>
          </w:tcPr>
          <w:p w14:paraId="63C37EFE" w14:textId="77777777" w:rsidR="005522FC" w:rsidRPr="00CC3CA4" w:rsidRDefault="005522FC" w:rsidP="00A76968">
            <w:pPr>
              <w:pStyle w:val="Corpodetexto"/>
              <w:jc w:val="center"/>
              <w:rPr>
                <w:lang w:val="en-GB"/>
              </w:rPr>
            </w:pPr>
            <w:r w:rsidRPr="00CC3CA4">
              <w:rPr>
                <w:lang w:val="en-GB"/>
              </w:rPr>
              <w:t>Address of a BLE device detected in the vicinity of the tag or</w:t>
            </w:r>
          </w:p>
          <w:p w14:paraId="5DEBB189" w14:textId="77777777" w:rsidR="005522FC" w:rsidRPr="00CC3CA4" w:rsidRDefault="005522FC" w:rsidP="00A76968">
            <w:pPr>
              <w:pStyle w:val="Corpodetexto"/>
              <w:jc w:val="center"/>
              <w:rPr>
                <w:lang w:val="en-GB"/>
              </w:rPr>
            </w:pPr>
            <w:r>
              <w:rPr>
                <w:lang w:val="en-GB"/>
              </w:rPr>
              <w:t>a</w:t>
            </w:r>
            <w:r w:rsidRPr="00CC3CA4">
              <w:rPr>
                <w:lang w:val="en-GB"/>
              </w:rPr>
              <w:t xml:space="preserve">ddress of a Wi-Fi </w:t>
            </w:r>
            <w:r>
              <w:rPr>
                <w:lang w:val="en-GB"/>
              </w:rPr>
              <w:t>AP</w:t>
            </w:r>
            <w:r w:rsidRPr="00CC3CA4">
              <w:rPr>
                <w:lang w:val="en-GB"/>
              </w:rPr>
              <w:t xml:space="preserve"> detected in the vicinity of the tag</w:t>
            </w:r>
          </w:p>
        </w:tc>
      </w:tr>
      <w:tr w:rsidR="005522FC" w:rsidRPr="00454C63" w14:paraId="69AABD62" w14:textId="77777777" w:rsidTr="00A76968">
        <w:trPr>
          <w:jc w:val="center"/>
        </w:trPr>
        <w:tc>
          <w:tcPr>
            <w:tcW w:w="3681" w:type="dxa"/>
            <w:vAlign w:val="center"/>
          </w:tcPr>
          <w:p w14:paraId="3AC41891" w14:textId="77777777" w:rsidR="005522FC" w:rsidRPr="00534DDC" w:rsidRDefault="005522FC" w:rsidP="00A76968">
            <w:pPr>
              <w:pStyle w:val="Corpodetexto"/>
              <w:jc w:val="center"/>
              <w:rPr>
                <w:b/>
                <w:bCs/>
              </w:rPr>
            </w:pPr>
            <w:proofErr w:type="spellStart"/>
            <w:r w:rsidRPr="00534DDC">
              <w:rPr>
                <w:b/>
                <w:bCs/>
              </w:rPr>
              <w:t>rssi</w:t>
            </w:r>
            <w:proofErr w:type="spellEnd"/>
          </w:p>
        </w:tc>
        <w:tc>
          <w:tcPr>
            <w:tcW w:w="5335" w:type="dxa"/>
            <w:vAlign w:val="center"/>
          </w:tcPr>
          <w:p w14:paraId="0FEF4806" w14:textId="77777777" w:rsidR="005522FC" w:rsidRPr="00CC3CA4" w:rsidRDefault="005522FC" w:rsidP="00A76968">
            <w:pPr>
              <w:pStyle w:val="Corpodetexto"/>
              <w:jc w:val="center"/>
              <w:rPr>
                <w:lang w:val="en-GB"/>
              </w:rPr>
            </w:pPr>
            <w:r>
              <w:rPr>
                <w:lang w:val="en-GB"/>
              </w:rPr>
              <w:t>The s</w:t>
            </w:r>
            <w:r w:rsidRPr="00CC3CA4">
              <w:rPr>
                <w:lang w:val="en-GB"/>
              </w:rPr>
              <w:t>ignal level of the BLE device detected</w:t>
            </w:r>
            <w:r>
              <w:rPr>
                <w:lang w:val="en-GB"/>
              </w:rPr>
              <w:t>,</w:t>
            </w:r>
            <w:r w:rsidRPr="00CC3CA4">
              <w:rPr>
                <w:lang w:val="en-GB"/>
              </w:rPr>
              <w:t xml:space="preserve"> or </w:t>
            </w:r>
            <w:r>
              <w:rPr>
                <w:lang w:val="en-GB"/>
              </w:rPr>
              <w:t xml:space="preserve">the </w:t>
            </w:r>
            <w:r w:rsidRPr="00CC3CA4">
              <w:rPr>
                <w:lang w:val="en-GB"/>
              </w:rPr>
              <w:t xml:space="preserve">Signal strength of a Wi-Fi </w:t>
            </w:r>
            <w:r>
              <w:rPr>
                <w:lang w:val="en-GB"/>
              </w:rPr>
              <w:t>AP</w:t>
            </w:r>
            <w:r w:rsidRPr="00CC3CA4">
              <w:rPr>
                <w:lang w:val="en-GB"/>
              </w:rPr>
              <w:t xml:space="preserve"> detected in the vicinity of the tag</w:t>
            </w:r>
          </w:p>
        </w:tc>
      </w:tr>
      <w:tr w:rsidR="005522FC" w:rsidRPr="00454C63" w14:paraId="0F486854" w14:textId="77777777" w:rsidTr="00A76968">
        <w:trPr>
          <w:jc w:val="center"/>
        </w:trPr>
        <w:tc>
          <w:tcPr>
            <w:tcW w:w="3681" w:type="dxa"/>
            <w:vAlign w:val="center"/>
          </w:tcPr>
          <w:p w14:paraId="56304313" w14:textId="77777777" w:rsidR="005522FC" w:rsidRPr="00534DDC" w:rsidRDefault="005522FC" w:rsidP="00A76968">
            <w:pPr>
              <w:pStyle w:val="Corpodetexto"/>
              <w:jc w:val="center"/>
              <w:rPr>
                <w:b/>
                <w:bCs/>
              </w:rPr>
            </w:pPr>
            <w:proofErr w:type="spellStart"/>
            <w:r w:rsidRPr="00534DDC">
              <w:rPr>
                <w:b/>
                <w:bCs/>
              </w:rPr>
              <w:t>name</w:t>
            </w:r>
            <w:proofErr w:type="spellEnd"/>
          </w:p>
        </w:tc>
        <w:tc>
          <w:tcPr>
            <w:tcW w:w="5335" w:type="dxa"/>
            <w:vAlign w:val="center"/>
          </w:tcPr>
          <w:p w14:paraId="148A0E04" w14:textId="77777777" w:rsidR="005522FC" w:rsidRPr="00CC3CA4" w:rsidRDefault="005522FC" w:rsidP="00A76968">
            <w:pPr>
              <w:pStyle w:val="Corpodetexto"/>
              <w:jc w:val="center"/>
              <w:rPr>
                <w:lang w:val="en-GB"/>
              </w:rPr>
            </w:pPr>
            <w:r w:rsidRPr="00CC3CA4">
              <w:rPr>
                <w:lang w:val="en-GB"/>
              </w:rPr>
              <w:t>Name of the detected BLE device</w:t>
            </w:r>
          </w:p>
        </w:tc>
      </w:tr>
      <w:tr w:rsidR="005522FC" w:rsidRPr="004A7079" w14:paraId="4F81A8D9" w14:textId="77777777" w:rsidTr="00A76968">
        <w:trPr>
          <w:jc w:val="center"/>
        </w:trPr>
        <w:tc>
          <w:tcPr>
            <w:tcW w:w="3681" w:type="dxa"/>
            <w:vAlign w:val="center"/>
          </w:tcPr>
          <w:p w14:paraId="67D70CD2" w14:textId="77777777" w:rsidR="005522FC" w:rsidRPr="00534DDC" w:rsidRDefault="005522FC" w:rsidP="00A76968">
            <w:pPr>
              <w:pStyle w:val="Corpodetexto"/>
              <w:jc w:val="center"/>
              <w:rPr>
                <w:b/>
                <w:bCs/>
              </w:rPr>
            </w:pPr>
            <w:proofErr w:type="spellStart"/>
            <w:r w:rsidRPr="00534DDC">
              <w:rPr>
                <w:b/>
                <w:bCs/>
              </w:rPr>
              <w:t>ssid</w:t>
            </w:r>
            <w:proofErr w:type="spellEnd"/>
          </w:p>
        </w:tc>
        <w:tc>
          <w:tcPr>
            <w:tcW w:w="5335" w:type="dxa"/>
            <w:vAlign w:val="center"/>
          </w:tcPr>
          <w:p w14:paraId="4013B7DE" w14:textId="77777777" w:rsidR="005522FC" w:rsidRPr="00CC3CA4" w:rsidRDefault="005522FC" w:rsidP="00A76968">
            <w:pPr>
              <w:pStyle w:val="Corpodetexto"/>
              <w:jc w:val="center"/>
              <w:rPr>
                <w:lang w:val="en-GB"/>
              </w:rPr>
            </w:pPr>
            <w:r w:rsidRPr="00CC3CA4">
              <w:rPr>
                <w:lang w:val="en-GB"/>
              </w:rPr>
              <w:t>Wi-Fi network name</w:t>
            </w:r>
          </w:p>
        </w:tc>
      </w:tr>
      <w:tr w:rsidR="005522FC" w:rsidRPr="00454C63" w14:paraId="25C21C9C" w14:textId="77777777" w:rsidTr="00A76968">
        <w:trPr>
          <w:jc w:val="center"/>
        </w:trPr>
        <w:tc>
          <w:tcPr>
            <w:tcW w:w="3681" w:type="dxa"/>
            <w:vAlign w:val="center"/>
          </w:tcPr>
          <w:p w14:paraId="3C376792" w14:textId="77777777" w:rsidR="005522FC" w:rsidRPr="00534DDC" w:rsidRDefault="005522FC" w:rsidP="00A76968">
            <w:pPr>
              <w:pStyle w:val="Corpodetexto"/>
              <w:jc w:val="center"/>
              <w:rPr>
                <w:b/>
                <w:bCs/>
              </w:rPr>
            </w:pPr>
            <w:proofErr w:type="spellStart"/>
            <w:r w:rsidRPr="00534DDC">
              <w:rPr>
                <w:b/>
                <w:bCs/>
              </w:rPr>
              <w:t>encrypt</w:t>
            </w:r>
            <w:proofErr w:type="spellEnd"/>
          </w:p>
        </w:tc>
        <w:tc>
          <w:tcPr>
            <w:tcW w:w="5335" w:type="dxa"/>
            <w:vAlign w:val="center"/>
          </w:tcPr>
          <w:p w14:paraId="348D249B" w14:textId="77777777" w:rsidR="005522FC" w:rsidRPr="00CC3CA4" w:rsidRDefault="005522FC" w:rsidP="00A76968">
            <w:pPr>
              <w:pStyle w:val="Corpodetexto"/>
              <w:jc w:val="center"/>
              <w:rPr>
                <w:lang w:val="en-GB"/>
              </w:rPr>
            </w:pPr>
            <w:r w:rsidRPr="00CC3CA4">
              <w:rPr>
                <w:lang w:val="en-GB"/>
              </w:rPr>
              <w:t>Type of encryption used on the Wi-Fi network</w:t>
            </w:r>
          </w:p>
        </w:tc>
      </w:tr>
    </w:tbl>
    <w:p w14:paraId="22D05F65" w14:textId="77777777" w:rsidR="005522FC" w:rsidRPr="00130CCC" w:rsidRDefault="005522FC" w:rsidP="005522FC">
      <w:pPr>
        <w:rPr>
          <w:lang w:val="en"/>
        </w:rPr>
      </w:pPr>
    </w:p>
    <w:p w14:paraId="4561152F" w14:textId="6246077A" w:rsidR="005522FC" w:rsidRPr="002776E7" w:rsidRDefault="005522FC" w:rsidP="00081A78">
      <w:pPr>
        <w:pStyle w:val="Corpodetexto"/>
        <w:rPr>
          <w:lang w:val="en"/>
        </w:rPr>
      </w:pPr>
      <w:r w:rsidRPr="00130CCC">
        <w:rPr>
          <w:lang w:val="en"/>
        </w:rPr>
        <w:t>At each POST request to send a sample, the i2aSamples interface responds with</w:t>
      </w:r>
      <w:r>
        <w:rPr>
          <w:lang w:val="en"/>
        </w:rPr>
        <w:t xml:space="preserve"> a 200 OK. If the request </w:t>
      </w:r>
      <w:r>
        <w:rPr>
          <w:lang w:val="en"/>
        </w:rPr>
        <w:lastRenderedPageBreak/>
        <w:t xml:space="preserve">body is empty, </w:t>
      </w:r>
      <w:r w:rsidRPr="00130CCC">
        <w:rPr>
          <w:lang w:val="en"/>
        </w:rPr>
        <w:t>the string “No data on POST”</w:t>
      </w:r>
      <w:r>
        <w:rPr>
          <w:lang w:val="en"/>
        </w:rPr>
        <w:t xml:space="preserve"> will be sent.</w:t>
      </w:r>
    </w:p>
    <w:p w14:paraId="0A5EEF0D" w14:textId="77777777" w:rsidR="003E5BAD" w:rsidRPr="003272E6" w:rsidRDefault="003E5BAD" w:rsidP="00081A78">
      <w:pPr>
        <w:pStyle w:val="Corpodetexto"/>
        <w:rPr>
          <w:lang w:val="en-GB"/>
        </w:rPr>
      </w:pPr>
    </w:p>
    <w:p w14:paraId="05FC84CC" w14:textId="275BDDF6" w:rsidR="003E5BAD" w:rsidRPr="003272E6" w:rsidRDefault="003E5BAD" w:rsidP="00DC1952">
      <w:pPr>
        <w:rPr>
          <w:lang w:val="en-GB"/>
        </w:rPr>
        <w:sectPr w:rsidR="003E5BAD" w:rsidRPr="003272E6">
          <w:pgSz w:w="11910" w:h="16840"/>
          <w:pgMar w:top="1320" w:right="1160" w:bottom="1180" w:left="1300" w:header="0" w:footer="998" w:gutter="0"/>
          <w:cols w:space="720"/>
        </w:sectPr>
      </w:pPr>
    </w:p>
    <w:p w14:paraId="1F5D219F" w14:textId="4A52BCEF" w:rsidR="00DC1952" w:rsidRDefault="00DC1952" w:rsidP="00DC4533">
      <w:pPr>
        <w:pStyle w:val="Ttulo1"/>
      </w:pPr>
      <w:bookmarkStart w:id="218" w:name="_Toc117467179"/>
      <w:proofErr w:type="spellStart"/>
      <w:r>
        <w:lastRenderedPageBreak/>
        <w:t>Evaluation</w:t>
      </w:r>
      <w:bookmarkEnd w:id="218"/>
      <w:proofErr w:type="spellEnd"/>
    </w:p>
    <w:p w14:paraId="24491CC6" w14:textId="5A68C13D" w:rsidR="00D146C7" w:rsidRPr="0094122B" w:rsidRDefault="00AF05D8" w:rsidP="00D146C7">
      <w:pPr>
        <w:pStyle w:val="Corpodetexto"/>
        <w:rPr>
          <w:lang w:val="en-GB"/>
        </w:rPr>
      </w:pPr>
      <w:r>
        <w:rPr>
          <w:lang w:val="en-GB"/>
        </w:rPr>
        <w:t>T</w:t>
      </w:r>
      <w:r w:rsidR="00D146C7" w:rsidRPr="00736708">
        <w:rPr>
          <w:lang w:val="en-GB"/>
        </w:rPr>
        <w:t xml:space="preserve">his </w:t>
      </w:r>
      <w:r w:rsidR="006430C3">
        <w:rPr>
          <w:lang w:val="en-GB"/>
        </w:rPr>
        <w:t xml:space="preserve">chapter </w:t>
      </w:r>
      <w:r>
        <w:rPr>
          <w:lang w:val="en-GB"/>
        </w:rPr>
        <w:t>intends to define how</w:t>
      </w:r>
      <w:r w:rsidR="00D146C7" w:rsidRPr="00736708">
        <w:rPr>
          <w:lang w:val="en-GB"/>
        </w:rPr>
        <w:t xml:space="preserve"> this project </w:t>
      </w:r>
      <w:r>
        <w:rPr>
          <w:lang w:val="en-GB"/>
        </w:rPr>
        <w:t xml:space="preserve">was </w:t>
      </w:r>
      <w:r w:rsidR="00D146C7" w:rsidRPr="00736708">
        <w:rPr>
          <w:lang w:val="en-GB"/>
        </w:rPr>
        <w:t>evaluated</w:t>
      </w:r>
      <w:r w:rsidR="00D146C7" w:rsidRPr="0094122B">
        <w:rPr>
          <w:lang w:val="en-GB"/>
        </w:rPr>
        <w:t xml:space="preserve">, describing </w:t>
      </w:r>
      <w:r w:rsidR="00D146C7" w:rsidRPr="00736708">
        <w:rPr>
          <w:lang w:val="en-GB"/>
        </w:rPr>
        <w:t>the implementations referred to in previous chapter</w:t>
      </w:r>
      <w:r>
        <w:rPr>
          <w:lang w:val="en-GB"/>
        </w:rPr>
        <w:t>s</w:t>
      </w:r>
      <w:r w:rsidR="00D146C7" w:rsidRPr="00736708">
        <w:rPr>
          <w:lang w:val="en-GB"/>
        </w:rPr>
        <w:t xml:space="preserve"> and how they were validated </w:t>
      </w:r>
      <w:r>
        <w:rPr>
          <w:lang w:val="en-GB"/>
        </w:rPr>
        <w:t>to solve</w:t>
      </w:r>
      <w:r w:rsidR="00D146C7" w:rsidRPr="00736708">
        <w:rPr>
          <w:lang w:val="en-GB"/>
        </w:rPr>
        <w:t xml:space="preserve"> the problems </w:t>
      </w:r>
      <w:r>
        <w:rPr>
          <w:lang w:val="en-GB"/>
        </w:rPr>
        <w:t>expose</w:t>
      </w:r>
      <w:r w:rsidR="00D146C7" w:rsidRPr="00736708">
        <w:rPr>
          <w:lang w:val="en-GB"/>
        </w:rPr>
        <w:t xml:space="preserve">d. </w:t>
      </w:r>
      <w:r w:rsidR="00D146C7" w:rsidRPr="0094122B">
        <w:rPr>
          <w:lang w:val="en-GB"/>
        </w:rPr>
        <w:t>The results of this assessment</w:t>
      </w:r>
      <w:r w:rsidR="00783894">
        <w:rPr>
          <w:lang w:val="en-GB"/>
        </w:rPr>
        <w:t xml:space="preserve"> are</w:t>
      </w:r>
      <w:r w:rsidR="00D146C7" w:rsidRPr="0094122B">
        <w:rPr>
          <w:lang w:val="en-GB"/>
        </w:rPr>
        <w:t xml:space="preserve"> incorporated into </w:t>
      </w:r>
      <w:r w:rsidR="00783894">
        <w:rPr>
          <w:lang w:val="en-GB"/>
        </w:rPr>
        <w:t xml:space="preserve">the annexe section of this </w:t>
      </w:r>
      <w:r w:rsidR="00D146C7" w:rsidRPr="0094122B">
        <w:rPr>
          <w:lang w:val="en-GB"/>
        </w:rPr>
        <w:t>document.</w:t>
      </w:r>
    </w:p>
    <w:p w14:paraId="66C1325C" w14:textId="22A82A40" w:rsidR="003F5817" w:rsidRDefault="003F5817" w:rsidP="003F5817">
      <w:pPr>
        <w:pStyle w:val="Corpodetexto"/>
        <w:rPr>
          <w:lang w:val="en-GB"/>
        </w:rPr>
      </w:pPr>
    </w:p>
    <w:p w14:paraId="3A4610D6" w14:textId="549D8CAE" w:rsidR="00FF161E" w:rsidRPr="00F14CAD" w:rsidRDefault="00FF161E" w:rsidP="00F211FD">
      <w:pPr>
        <w:pStyle w:val="Ttulo2"/>
      </w:pPr>
      <w:bookmarkStart w:id="219" w:name="_Toc117467180"/>
      <w:proofErr w:type="spellStart"/>
      <w:r w:rsidRPr="00F14CAD">
        <w:t>Functional</w:t>
      </w:r>
      <w:proofErr w:type="spellEnd"/>
      <w:r w:rsidRPr="00F14CAD">
        <w:t xml:space="preserve"> </w:t>
      </w:r>
      <w:proofErr w:type="spellStart"/>
      <w:r w:rsidRPr="00F14CAD">
        <w:t>Evaluation</w:t>
      </w:r>
      <w:bookmarkEnd w:id="219"/>
      <w:proofErr w:type="spellEnd"/>
    </w:p>
    <w:p w14:paraId="2823902B" w14:textId="642BC8F7" w:rsidR="00295D4F" w:rsidRDefault="00D73279" w:rsidP="00D73279">
      <w:pPr>
        <w:pStyle w:val="Corpodetexto"/>
        <w:rPr>
          <w:lang w:val="en-GB"/>
        </w:rPr>
      </w:pPr>
      <w:r w:rsidRPr="00D73279">
        <w:rPr>
          <w:lang w:val="en-GB"/>
        </w:rPr>
        <w:t>This section will comprise the development tests and functionality tests.</w:t>
      </w:r>
    </w:p>
    <w:p w14:paraId="7EC999CC" w14:textId="77777777" w:rsidR="00D73279" w:rsidRPr="00D73279" w:rsidRDefault="00D73279" w:rsidP="00D73279">
      <w:pPr>
        <w:pStyle w:val="Corpodetexto"/>
        <w:rPr>
          <w:lang w:val="en-GB"/>
        </w:rPr>
      </w:pPr>
    </w:p>
    <w:p w14:paraId="1EFFA829" w14:textId="2F6B79F8" w:rsidR="00836FA1" w:rsidRPr="00F14CAD" w:rsidRDefault="00836FA1" w:rsidP="00CF0A1D">
      <w:pPr>
        <w:pStyle w:val="Ttulo3"/>
        <w:numPr>
          <w:ilvl w:val="2"/>
          <w:numId w:val="48"/>
        </w:numPr>
        <w:rPr>
          <w:lang w:val="en"/>
        </w:rPr>
      </w:pPr>
      <w:bookmarkStart w:id="220" w:name="_Toc117467181"/>
      <w:r w:rsidRPr="00F14CAD">
        <w:rPr>
          <w:lang w:val="en"/>
        </w:rPr>
        <w:t>Testing with Postman</w:t>
      </w:r>
      <w:bookmarkEnd w:id="220"/>
    </w:p>
    <w:p w14:paraId="50E2E89D" w14:textId="52151C0E" w:rsidR="00836FA1" w:rsidRPr="00793201" w:rsidRDefault="00783894" w:rsidP="00836FA1">
      <w:pPr>
        <w:pStyle w:val="Corpodetexto"/>
        <w:rPr>
          <w:lang w:val="en"/>
        </w:rPr>
      </w:pPr>
      <w:r w:rsidRPr="00F14CAD">
        <w:rPr>
          <w:lang w:val="en"/>
        </w:rPr>
        <w:t>When importing a JSON file as</w:t>
      </w:r>
      <w:r w:rsidRPr="00783894">
        <w:rPr>
          <w:lang w:val="en"/>
        </w:rPr>
        <w:t xml:space="preserve"> a collection with Postman</w:t>
      </w:r>
      <w:r>
        <w:rPr>
          <w:rStyle w:val="Refdenotaderodap"/>
          <w:lang w:val="en"/>
        </w:rPr>
        <w:footnoteReference w:id="19"/>
      </w:r>
      <w:r w:rsidRPr="00783894">
        <w:rPr>
          <w:lang w:val="en"/>
        </w:rPr>
        <w:t>, an example of a POST type request is obtained. Using this example, the communication with the interface can be</w:t>
      </w:r>
      <w:r>
        <w:rPr>
          <w:lang w:val="en"/>
        </w:rPr>
        <w:t xml:space="preserve"> tested.</w:t>
      </w:r>
    </w:p>
    <w:p w14:paraId="2C029FF6" w14:textId="04202C29" w:rsidR="00836FA1" w:rsidRDefault="00836FA1" w:rsidP="00836FA1">
      <w:pPr>
        <w:pStyle w:val="Corpodetexto"/>
        <w:rPr>
          <w:lang w:val="en"/>
        </w:rPr>
      </w:pPr>
      <w:r w:rsidRPr="00793201">
        <w:rPr>
          <w:lang w:val="en"/>
        </w:rPr>
        <w:t>The request arriv</w:t>
      </w:r>
      <w:r>
        <w:rPr>
          <w:lang w:val="en"/>
        </w:rPr>
        <w:t>es</w:t>
      </w:r>
      <w:r w:rsidRPr="00793201">
        <w:rPr>
          <w:lang w:val="en"/>
        </w:rPr>
        <w:t xml:space="preserve"> at the web</w:t>
      </w:r>
      <w:r>
        <w:rPr>
          <w:lang w:val="en"/>
        </w:rPr>
        <w:t xml:space="preserve"> </w:t>
      </w:r>
      <w:r w:rsidRPr="00793201">
        <w:rPr>
          <w:lang w:val="en"/>
        </w:rPr>
        <w:t>server</w:t>
      </w:r>
      <w:r>
        <w:rPr>
          <w:lang w:val="en"/>
        </w:rPr>
        <w:t xml:space="preserve"> bu</w:t>
      </w:r>
      <w:r w:rsidRPr="00793201">
        <w:rPr>
          <w:lang w:val="en"/>
        </w:rPr>
        <w:t xml:space="preserve">t </w:t>
      </w:r>
      <w:r>
        <w:rPr>
          <w:lang w:val="en"/>
        </w:rPr>
        <w:t xml:space="preserve">must be </w:t>
      </w:r>
      <w:r w:rsidRPr="00793201">
        <w:rPr>
          <w:lang w:val="en"/>
        </w:rPr>
        <w:t>well formatted. The server return</w:t>
      </w:r>
      <w:r>
        <w:rPr>
          <w:lang w:val="en"/>
        </w:rPr>
        <w:t>s</w:t>
      </w:r>
      <w:r w:rsidRPr="00793201">
        <w:rPr>
          <w:lang w:val="en"/>
        </w:rPr>
        <w:t xml:space="preserve"> </w:t>
      </w:r>
      <w:r>
        <w:rPr>
          <w:lang w:val="en"/>
        </w:rPr>
        <w:t>a “</w:t>
      </w:r>
      <w:r w:rsidRPr="00793201">
        <w:rPr>
          <w:lang w:val="en"/>
        </w:rPr>
        <w:t>200 OK</w:t>
      </w:r>
      <w:r>
        <w:rPr>
          <w:lang w:val="en"/>
        </w:rPr>
        <w:t>” HTTP</w:t>
      </w:r>
      <w:r w:rsidRPr="00412EE2">
        <w:rPr>
          <w:lang w:val="en"/>
        </w:rPr>
        <w:t xml:space="preserve"> </w:t>
      </w:r>
      <w:r>
        <w:rPr>
          <w:lang w:val="en"/>
        </w:rPr>
        <w:t>S</w:t>
      </w:r>
      <w:r w:rsidRPr="00412EE2">
        <w:rPr>
          <w:lang w:val="en"/>
        </w:rPr>
        <w:t xml:space="preserve">tatus </w:t>
      </w:r>
      <w:r>
        <w:rPr>
          <w:lang w:val="en"/>
        </w:rPr>
        <w:t>C</w:t>
      </w:r>
      <w:r w:rsidRPr="00412EE2">
        <w:rPr>
          <w:lang w:val="en"/>
        </w:rPr>
        <w:t>ode</w:t>
      </w:r>
      <w:r w:rsidRPr="00793201">
        <w:rPr>
          <w:lang w:val="en"/>
        </w:rPr>
        <w:t xml:space="preserve"> </w:t>
      </w:r>
      <w:r>
        <w:rPr>
          <w:lang w:val="en"/>
        </w:rPr>
        <w:t>and an empty body text (</w:t>
      </w:r>
      <w:r>
        <w:rPr>
          <w:lang w:val="en"/>
        </w:rPr>
        <w:fldChar w:fldCharType="begin"/>
      </w:r>
      <w:r>
        <w:rPr>
          <w:lang w:val="en"/>
        </w:rPr>
        <w:instrText xml:space="preserve"> REF _Ref114159971 \h </w:instrText>
      </w:r>
      <w:r>
        <w:rPr>
          <w:lang w:val="en"/>
        </w:rPr>
      </w:r>
      <w:r>
        <w:rPr>
          <w:lang w:val="en"/>
        </w:rPr>
        <w:fldChar w:fldCharType="separate"/>
      </w:r>
      <w:r w:rsidR="008F0E85" w:rsidRPr="00D71E29">
        <w:rPr>
          <w:lang w:val="en-GB"/>
        </w:rPr>
        <w:t xml:space="preserve">Figure </w:t>
      </w:r>
      <w:r w:rsidR="008F0E85" w:rsidRPr="00D71E29">
        <w:rPr>
          <w:noProof/>
          <w:lang w:val="en-GB"/>
        </w:rPr>
        <w:t>30</w:t>
      </w:r>
      <w:r>
        <w:rPr>
          <w:lang w:val="en"/>
        </w:rPr>
        <w:fldChar w:fldCharType="end"/>
      </w:r>
      <w:r>
        <w:rPr>
          <w:lang w:val="en"/>
        </w:rPr>
        <w:t>).</w:t>
      </w:r>
    </w:p>
    <w:p w14:paraId="7BBF5A6F" w14:textId="77777777" w:rsidR="00836FA1" w:rsidRDefault="00836FA1" w:rsidP="00836FA1">
      <w:pPr>
        <w:rPr>
          <w:rFonts w:ascii="NewsGotT" w:hAnsi="NewsGotT"/>
          <w:szCs w:val="24"/>
          <w:lang w:val="en"/>
        </w:rPr>
      </w:pPr>
      <w:r>
        <w:rPr>
          <w:rFonts w:ascii="NewsGotT" w:hAnsi="NewsGotT"/>
          <w:noProof/>
          <w:szCs w:val="24"/>
          <w:lang w:val="en"/>
        </w:rPr>
        <w:drawing>
          <wp:anchor distT="0" distB="0" distL="114300" distR="114300" simplePos="0" relativeHeight="251835392" behindDoc="1" locked="0" layoutInCell="1" allowOverlap="1" wp14:anchorId="3FD1E6EF" wp14:editId="4F2F6565">
            <wp:simplePos x="0" y="0"/>
            <wp:positionH relativeFrom="margin">
              <wp:align>center</wp:align>
            </wp:positionH>
            <wp:positionV relativeFrom="paragraph">
              <wp:posOffset>5715</wp:posOffset>
            </wp:positionV>
            <wp:extent cx="4104640" cy="2072640"/>
            <wp:effectExtent l="0" t="0" r="0" b="3810"/>
            <wp:wrapTight wrapText="bothSides">
              <wp:wrapPolygon edited="0">
                <wp:start x="0" y="0"/>
                <wp:lineTo x="0" y="21441"/>
                <wp:lineTo x="21453" y="21441"/>
                <wp:lineTo x="21453" y="0"/>
                <wp:lineTo x="0" y="0"/>
              </wp:wrapPolygon>
            </wp:wrapTight>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7" cstate="print">
                      <a:extLst>
                        <a:ext uri="{28A0092B-C50C-407E-A947-70E740481C1C}">
                          <a14:useLocalDpi xmlns:a14="http://schemas.microsoft.com/office/drawing/2010/main" val="0"/>
                        </a:ext>
                      </a:extLst>
                    </a:blip>
                    <a:srcRect l="24692" t="15470" r="3542" b="20126"/>
                    <a:stretch/>
                  </pic:blipFill>
                  <pic:spPr bwMode="auto">
                    <a:xfrm>
                      <a:off x="0" y="0"/>
                      <a:ext cx="4104640" cy="20726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6FD4BC2" w14:textId="77777777" w:rsidR="00836FA1" w:rsidRDefault="00836FA1" w:rsidP="00836FA1">
      <w:pPr>
        <w:rPr>
          <w:rFonts w:ascii="NewsGotT" w:hAnsi="NewsGotT"/>
          <w:szCs w:val="24"/>
          <w:lang w:val="en"/>
        </w:rPr>
      </w:pPr>
    </w:p>
    <w:p w14:paraId="6E503FFE" w14:textId="77777777" w:rsidR="00836FA1" w:rsidRDefault="00836FA1" w:rsidP="00836FA1">
      <w:pPr>
        <w:rPr>
          <w:rFonts w:ascii="NewsGotT" w:hAnsi="NewsGotT"/>
          <w:szCs w:val="24"/>
          <w:lang w:val="en"/>
        </w:rPr>
      </w:pPr>
    </w:p>
    <w:p w14:paraId="17B3F07B" w14:textId="77777777" w:rsidR="00836FA1" w:rsidRDefault="00836FA1" w:rsidP="00836FA1">
      <w:pPr>
        <w:rPr>
          <w:rFonts w:ascii="NewsGotT" w:hAnsi="NewsGotT"/>
          <w:szCs w:val="24"/>
          <w:lang w:val="en"/>
        </w:rPr>
      </w:pPr>
    </w:p>
    <w:p w14:paraId="6D1D663D" w14:textId="77777777" w:rsidR="00836FA1" w:rsidRDefault="00836FA1" w:rsidP="00836FA1">
      <w:pPr>
        <w:rPr>
          <w:rFonts w:ascii="NewsGotT" w:hAnsi="NewsGotT"/>
          <w:szCs w:val="24"/>
          <w:lang w:val="en"/>
        </w:rPr>
      </w:pPr>
    </w:p>
    <w:p w14:paraId="1BE81DE9" w14:textId="77777777" w:rsidR="00836FA1" w:rsidRDefault="00836FA1" w:rsidP="00836FA1">
      <w:pPr>
        <w:rPr>
          <w:rFonts w:ascii="NewsGotT" w:hAnsi="NewsGotT"/>
          <w:szCs w:val="24"/>
          <w:lang w:val="en"/>
        </w:rPr>
      </w:pPr>
    </w:p>
    <w:p w14:paraId="32D02EEA" w14:textId="77777777" w:rsidR="00836FA1" w:rsidRDefault="00836FA1" w:rsidP="00836FA1">
      <w:pPr>
        <w:rPr>
          <w:rFonts w:ascii="NewsGotT" w:hAnsi="NewsGotT"/>
          <w:szCs w:val="24"/>
          <w:lang w:val="en"/>
        </w:rPr>
      </w:pPr>
    </w:p>
    <w:p w14:paraId="77A4947B" w14:textId="77777777" w:rsidR="00836FA1" w:rsidRDefault="00836FA1" w:rsidP="00836FA1">
      <w:pPr>
        <w:rPr>
          <w:rFonts w:ascii="NewsGotT" w:hAnsi="NewsGotT"/>
          <w:szCs w:val="24"/>
          <w:lang w:val="en"/>
        </w:rPr>
      </w:pPr>
      <w:r>
        <w:rPr>
          <w:noProof/>
        </w:rPr>
        <mc:AlternateContent>
          <mc:Choice Requires="wps">
            <w:drawing>
              <wp:anchor distT="0" distB="0" distL="114300" distR="114300" simplePos="0" relativeHeight="251838464" behindDoc="1" locked="0" layoutInCell="1" allowOverlap="1" wp14:anchorId="625DDB69" wp14:editId="6851B146">
                <wp:simplePos x="0" y="0"/>
                <wp:positionH relativeFrom="margin">
                  <wp:align>center</wp:align>
                </wp:positionH>
                <wp:positionV relativeFrom="paragraph">
                  <wp:posOffset>179070</wp:posOffset>
                </wp:positionV>
                <wp:extent cx="4104640" cy="635"/>
                <wp:effectExtent l="0" t="0" r="0" b="2540"/>
                <wp:wrapTight wrapText="bothSides">
                  <wp:wrapPolygon edited="0">
                    <wp:start x="0" y="0"/>
                    <wp:lineTo x="0" y="20250"/>
                    <wp:lineTo x="21453" y="20250"/>
                    <wp:lineTo x="21453" y="0"/>
                    <wp:lineTo x="0" y="0"/>
                  </wp:wrapPolygon>
                </wp:wrapTight>
                <wp:docPr id="125" name="Text Box 125"/>
                <wp:cNvGraphicFramePr/>
                <a:graphic xmlns:a="http://schemas.openxmlformats.org/drawingml/2006/main">
                  <a:graphicData uri="http://schemas.microsoft.com/office/word/2010/wordprocessingShape">
                    <wps:wsp>
                      <wps:cNvSpPr txBox="1"/>
                      <wps:spPr>
                        <a:xfrm>
                          <a:off x="0" y="0"/>
                          <a:ext cx="4104640" cy="635"/>
                        </a:xfrm>
                        <a:prstGeom prst="rect">
                          <a:avLst/>
                        </a:prstGeom>
                        <a:solidFill>
                          <a:prstClr val="white"/>
                        </a:solidFill>
                        <a:ln>
                          <a:noFill/>
                        </a:ln>
                      </wps:spPr>
                      <wps:txbx>
                        <w:txbxContent>
                          <w:p w14:paraId="1CEFCC5F" w14:textId="69323D0A" w:rsidR="00836FA1" w:rsidRPr="00172AE8" w:rsidRDefault="00836FA1" w:rsidP="00836FA1">
                            <w:pPr>
                              <w:pStyle w:val="Legenda"/>
                              <w:rPr>
                                <w:rFonts w:ascii="NewsGotT" w:eastAsia="Verdana" w:hAnsi="NewsGotT" w:cs="Verdana"/>
                                <w:noProof/>
                                <w:sz w:val="24"/>
                                <w:szCs w:val="24"/>
                                <w:lang w:val="en"/>
                              </w:rPr>
                            </w:pPr>
                            <w:bookmarkStart w:id="221" w:name="_Ref114159971"/>
                            <w:bookmarkStart w:id="222" w:name="_Toc117467233"/>
                            <w:r>
                              <w:t xml:space="preserve">Figure </w:t>
                            </w:r>
                            <w:r>
                              <w:fldChar w:fldCharType="begin"/>
                            </w:r>
                            <w:r>
                              <w:instrText xml:space="preserve"> SEQ Figure \* ARABIC </w:instrText>
                            </w:r>
                            <w:r>
                              <w:fldChar w:fldCharType="separate"/>
                            </w:r>
                            <w:r w:rsidR="003F6946">
                              <w:rPr>
                                <w:noProof/>
                              </w:rPr>
                              <w:t>30</w:t>
                            </w:r>
                            <w:r>
                              <w:fldChar w:fldCharType="end"/>
                            </w:r>
                            <w:bookmarkEnd w:id="221"/>
                            <w:r>
                              <w:t xml:space="preserve"> - 200 OK Status </w:t>
                            </w:r>
                            <w:proofErr w:type="spellStart"/>
                            <w:r>
                              <w:t>Code</w:t>
                            </w:r>
                            <w:proofErr w:type="spellEnd"/>
                            <w:r>
                              <w:t>.</w:t>
                            </w:r>
                            <w:bookmarkEnd w:id="2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5DDB69" id="Text Box 125" o:spid="_x0000_s1072" type="#_x0000_t202" style="position:absolute;left:0;text-align:left;margin-left:0;margin-top:14.1pt;width:323.2pt;height:.05pt;z-index:-25147801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" stroked="f">
                <v:textbox style="mso-fit-shape-to-text:t" inset="0,0,0,0">
                  <w:txbxContent>
                    <w:p w14:paraId="1CEFCC5F" w14:textId="69323D0A" w:rsidR="00836FA1" w:rsidRPr="00172AE8" w:rsidRDefault="00836FA1" w:rsidP="00836FA1">
                      <w:pPr>
                        <w:pStyle w:val="Legenda"/>
                        <w:rPr>
                          <w:rFonts w:ascii="NewsGotT" w:eastAsia="Verdana" w:hAnsi="NewsGotT" w:cs="Verdana"/>
                          <w:noProof/>
                          <w:sz w:val="24"/>
                          <w:szCs w:val="24"/>
                          <w:lang w:val="en"/>
                        </w:rPr>
                      </w:pPr>
                      <w:bookmarkStart w:id="223" w:name="_Ref114159971"/>
                      <w:bookmarkStart w:id="224" w:name="_Toc117467233"/>
                      <w:r>
                        <w:t xml:space="preserve">Figure </w:t>
                      </w:r>
                      <w:r>
                        <w:fldChar w:fldCharType="begin"/>
                      </w:r>
                      <w:r>
                        <w:instrText xml:space="preserve"> SEQ Figure \* ARABIC </w:instrText>
                      </w:r>
                      <w:r>
                        <w:fldChar w:fldCharType="separate"/>
                      </w:r>
                      <w:r w:rsidR="003F6946">
                        <w:rPr>
                          <w:noProof/>
                        </w:rPr>
                        <w:t>30</w:t>
                      </w:r>
                      <w:r>
                        <w:fldChar w:fldCharType="end"/>
                      </w:r>
                      <w:bookmarkEnd w:id="223"/>
                      <w:r>
                        <w:t xml:space="preserve"> - 200 OK Status </w:t>
                      </w:r>
                      <w:proofErr w:type="spellStart"/>
                      <w:r>
                        <w:t>Code</w:t>
                      </w:r>
                      <w:proofErr w:type="spellEnd"/>
                      <w:r>
                        <w:t>.</w:t>
                      </w:r>
                      <w:bookmarkEnd w:id="224"/>
                    </w:p>
                  </w:txbxContent>
                </v:textbox>
                <w10:wrap type="tight" anchorx="margin"/>
              </v:shape>
            </w:pict>
          </mc:Fallback>
        </mc:AlternateContent>
      </w:r>
    </w:p>
    <w:p w14:paraId="7FE12BD7" w14:textId="77777777" w:rsidR="00836FA1" w:rsidRDefault="00836FA1" w:rsidP="00836FA1">
      <w:pPr>
        <w:pStyle w:val="Corpodetexto"/>
        <w:rPr>
          <w:lang w:val="en"/>
        </w:rPr>
      </w:pPr>
    </w:p>
    <w:p w14:paraId="7C5BCC5D" w14:textId="7BDB200D" w:rsidR="00836FA1" w:rsidRPr="00C55D68" w:rsidRDefault="00836FA1" w:rsidP="00836FA1">
      <w:pPr>
        <w:pStyle w:val="Corpodetexto"/>
        <w:rPr>
          <w:lang w:val="en"/>
        </w:rPr>
      </w:pPr>
      <w:r w:rsidRPr="00C55D68">
        <w:rPr>
          <w:lang w:val="en"/>
        </w:rPr>
        <w:t>View</w:t>
      </w:r>
      <w:r>
        <w:rPr>
          <w:lang w:val="en"/>
        </w:rPr>
        <w:t xml:space="preserve"> of </w:t>
      </w:r>
      <w:r w:rsidRPr="00C55D68">
        <w:rPr>
          <w:lang w:val="en"/>
        </w:rPr>
        <w:t>the web</w:t>
      </w:r>
      <w:r>
        <w:rPr>
          <w:lang w:val="en"/>
        </w:rPr>
        <w:t xml:space="preserve"> server'</w:t>
      </w:r>
      <w:r w:rsidRPr="00C55D68">
        <w:rPr>
          <w:lang w:val="en"/>
        </w:rPr>
        <w:t>s registrations</w:t>
      </w:r>
      <w:r>
        <w:rPr>
          <w:lang w:val="en"/>
        </w:rPr>
        <w:t xml:space="preserve"> (</w:t>
      </w:r>
      <w:r>
        <w:rPr>
          <w:lang w:val="en"/>
        </w:rPr>
        <w:fldChar w:fldCharType="begin"/>
      </w:r>
      <w:r>
        <w:rPr>
          <w:lang w:val="en"/>
        </w:rPr>
        <w:instrText xml:space="preserve"> REF _Ref114159964 \h </w:instrText>
      </w:r>
      <w:r>
        <w:rPr>
          <w:lang w:val="en"/>
        </w:rPr>
      </w:r>
      <w:r>
        <w:rPr>
          <w:lang w:val="en"/>
        </w:rPr>
        <w:fldChar w:fldCharType="separate"/>
      </w:r>
      <w:r w:rsidR="008F0E85" w:rsidRPr="00D71E29">
        <w:rPr>
          <w:lang w:val="en-GB"/>
        </w:rPr>
        <w:t xml:space="preserve">Figure </w:t>
      </w:r>
      <w:r w:rsidR="008F0E85" w:rsidRPr="00D71E29">
        <w:rPr>
          <w:noProof/>
          <w:lang w:val="en-GB"/>
        </w:rPr>
        <w:t>31</w:t>
      </w:r>
      <w:r>
        <w:rPr>
          <w:lang w:val="en"/>
        </w:rPr>
        <w:fldChar w:fldCharType="end"/>
      </w:r>
      <w:r>
        <w:rPr>
          <w:lang w:val="en"/>
        </w:rPr>
        <w:t>)</w:t>
      </w:r>
      <w:r w:rsidRPr="00C55D68">
        <w:rPr>
          <w:lang w:val="en"/>
        </w:rPr>
        <w:t>.</w:t>
      </w:r>
    </w:p>
    <w:p w14:paraId="68BC1653" w14:textId="77777777" w:rsidR="00836FA1" w:rsidRPr="00EA769D" w:rsidRDefault="00836FA1" w:rsidP="00836FA1">
      <w:pPr>
        <w:rPr>
          <w:rFonts w:ascii="NewsGotT" w:hAnsi="NewsGotT"/>
          <w:szCs w:val="24"/>
          <w:lang w:val="en-GB"/>
        </w:rPr>
      </w:pPr>
      <w:r w:rsidRPr="00C55D68">
        <w:rPr>
          <w:rFonts w:ascii="NewsGotT" w:hAnsi="NewsGotT"/>
          <w:noProof/>
          <w:szCs w:val="24"/>
        </w:rPr>
        <w:drawing>
          <wp:anchor distT="0" distB="0" distL="114300" distR="114300" simplePos="0" relativeHeight="251836416" behindDoc="1" locked="0" layoutInCell="1" allowOverlap="1" wp14:anchorId="1FF5937F" wp14:editId="210AC59D">
            <wp:simplePos x="0" y="0"/>
            <wp:positionH relativeFrom="page">
              <wp:align>center</wp:align>
            </wp:positionH>
            <wp:positionV relativeFrom="paragraph">
              <wp:posOffset>5080</wp:posOffset>
            </wp:positionV>
            <wp:extent cx="4983480" cy="1066800"/>
            <wp:effectExtent l="0" t="0" r="7620" b="0"/>
            <wp:wrapTight wrapText="bothSides">
              <wp:wrapPolygon edited="0">
                <wp:start x="0" y="0"/>
                <wp:lineTo x="0" y="21214"/>
                <wp:lineTo x="21550" y="21214"/>
                <wp:lineTo x="21550" y="0"/>
                <wp:lineTo x="0" y="0"/>
              </wp:wrapPolygon>
            </wp:wrapTight>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cstate="print">
                      <a:extLst>
                        <a:ext uri="{28A0092B-C50C-407E-A947-70E740481C1C}">
                          <a14:useLocalDpi xmlns:a14="http://schemas.microsoft.com/office/drawing/2010/main" val="0"/>
                        </a:ext>
                      </a:extLst>
                    </a:blip>
                    <a:srcRect l="6249" t="11818" r="6803" b="55092"/>
                    <a:stretch/>
                  </pic:blipFill>
                  <pic:spPr bwMode="auto">
                    <a:xfrm>
                      <a:off x="0" y="0"/>
                      <a:ext cx="4983480" cy="1066800"/>
                    </a:xfrm>
                    <a:prstGeom prst="rect">
                      <a:avLst/>
                    </a:prstGeom>
                    <a:ln>
                      <a:noFill/>
                    </a:ln>
                    <a:extLst>
                      <a:ext uri="{53640926-AAD7-44D8-BBD7-CCE9431645EC}">
                        <a14:shadowObscured xmlns:a14="http://schemas.microsoft.com/office/drawing/2010/main"/>
                      </a:ext>
                    </a:extLst>
                  </pic:spPr>
                </pic:pic>
              </a:graphicData>
            </a:graphic>
          </wp:anchor>
        </w:drawing>
      </w:r>
    </w:p>
    <w:p w14:paraId="12B168D0" w14:textId="77777777" w:rsidR="00836FA1" w:rsidRDefault="00836FA1" w:rsidP="00836FA1">
      <w:pPr>
        <w:rPr>
          <w:rFonts w:ascii="NewsGotT" w:hAnsi="NewsGotT"/>
          <w:szCs w:val="24"/>
          <w:lang w:val="en"/>
        </w:rPr>
      </w:pPr>
    </w:p>
    <w:p w14:paraId="3B0EB44D" w14:textId="77777777" w:rsidR="00836FA1" w:rsidRDefault="00836FA1" w:rsidP="00836FA1">
      <w:pPr>
        <w:rPr>
          <w:rFonts w:ascii="NewsGotT" w:hAnsi="NewsGotT"/>
          <w:szCs w:val="24"/>
          <w:lang w:val="en"/>
        </w:rPr>
      </w:pPr>
    </w:p>
    <w:p w14:paraId="3E27C56A" w14:textId="77777777" w:rsidR="00836FA1" w:rsidRDefault="00836FA1" w:rsidP="00836FA1">
      <w:pPr>
        <w:rPr>
          <w:rFonts w:ascii="NewsGotT" w:hAnsi="NewsGotT"/>
          <w:szCs w:val="24"/>
          <w:lang w:val="en"/>
        </w:rPr>
      </w:pPr>
    </w:p>
    <w:p w14:paraId="16CD4C60" w14:textId="77777777" w:rsidR="00836FA1" w:rsidRDefault="00836FA1" w:rsidP="00836FA1">
      <w:pPr>
        <w:rPr>
          <w:rFonts w:ascii="NewsGotT" w:hAnsi="NewsGotT"/>
          <w:szCs w:val="24"/>
          <w:lang w:val="en"/>
        </w:rPr>
      </w:pPr>
      <w:r>
        <w:rPr>
          <w:noProof/>
        </w:rPr>
        <mc:AlternateContent>
          <mc:Choice Requires="wps">
            <w:drawing>
              <wp:anchor distT="0" distB="0" distL="114300" distR="114300" simplePos="0" relativeHeight="251839488" behindDoc="1" locked="0" layoutInCell="1" allowOverlap="1" wp14:anchorId="3D6E7696" wp14:editId="354BE330">
                <wp:simplePos x="0" y="0"/>
                <wp:positionH relativeFrom="page">
                  <wp:align>center</wp:align>
                </wp:positionH>
                <wp:positionV relativeFrom="paragraph">
                  <wp:posOffset>5080</wp:posOffset>
                </wp:positionV>
                <wp:extent cx="4983480" cy="635"/>
                <wp:effectExtent l="0" t="0" r="7620" b="2540"/>
                <wp:wrapTight wrapText="bothSides">
                  <wp:wrapPolygon edited="0">
                    <wp:start x="0" y="0"/>
                    <wp:lineTo x="0" y="20250"/>
                    <wp:lineTo x="21550" y="20250"/>
                    <wp:lineTo x="21550" y="0"/>
                    <wp:lineTo x="0" y="0"/>
                  </wp:wrapPolygon>
                </wp:wrapTight>
                <wp:docPr id="126" name="Text Box 126"/>
                <wp:cNvGraphicFramePr/>
                <a:graphic xmlns:a="http://schemas.openxmlformats.org/drawingml/2006/main">
                  <a:graphicData uri="http://schemas.microsoft.com/office/word/2010/wordprocessingShape">
                    <wps:wsp>
                      <wps:cNvSpPr txBox="1"/>
                      <wps:spPr>
                        <a:xfrm>
                          <a:off x="0" y="0"/>
                          <a:ext cx="4983480" cy="635"/>
                        </a:xfrm>
                        <a:prstGeom prst="rect">
                          <a:avLst/>
                        </a:prstGeom>
                        <a:solidFill>
                          <a:prstClr val="white"/>
                        </a:solidFill>
                        <a:ln>
                          <a:noFill/>
                        </a:ln>
                      </wps:spPr>
                      <wps:txbx>
                        <w:txbxContent>
                          <w:p w14:paraId="368026F6" w14:textId="39262F99" w:rsidR="00836FA1" w:rsidRPr="007C13A7" w:rsidRDefault="00836FA1" w:rsidP="00836FA1">
                            <w:pPr>
                              <w:pStyle w:val="Legenda"/>
                              <w:rPr>
                                <w:rFonts w:ascii="NewsGotT" w:eastAsia="Verdana" w:hAnsi="NewsGotT" w:cs="Verdana"/>
                                <w:noProof/>
                                <w:sz w:val="24"/>
                                <w:szCs w:val="24"/>
                              </w:rPr>
                            </w:pPr>
                            <w:bookmarkStart w:id="225" w:name="_Ref114159964"/>
                            <w:bookmarkStart w:id="226" w:name="_Toc117467234"/>
                            <w:r>
                              <w:t xml:space="preserve">Figure </w:t>
                            </w:r>
                            <w:r>
                              <w:fldChar w:fldCharType="begin"/>
                            </w:r>
                            <w:r>
                              <w:instrText xml:space="preserve"> SEQ Figure \* ARABIC </w:instrText>
                            </w:r>
                            <w:r>
                              <w:fldChar w:fldCharType="separate"/>
                            </w:r>
                            <w:r w:rsidR="003F6946">
                              <w:rPr>
                                <w:noProof/>
                              </w:rPr>
                              <w:t>31</w:t>
                            </w:r>
                            <w:r>
                              <w:fldChar w:fldCharType="end"/>
                            </w:r>
                            <w:bookmarkEnd w:id="225"/>
                            <w:r>
                              <w:t xml:space="preserve"> - Server Log.</w:t>
                            </w:r>
                            <w:bookmarkEnd w:id="2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6E7696" id="Text Box 126" o:spid="_x0000_s1073" type="#_x0000_t202" style="position:absolute;left:0;text-align:left;margin-left:0;margin-top:.4pt;width:392.4pt;height:.05pt;z-index:-251476992;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" stroked="f">
                <v:textbox style="mso-fit-shape-to-text:t" inset="0,0,0,0">
                  <w:txbxContent>
                    <w:p w14:paraId="368026F6" w14:textId="39262F99" w:rsidR="00836FA1" w:rsidRPr="007C13A7" w:rsidRDefault="00836FA1" w:rsidP="00836FA1">
                      <w:pPr>
                        <w:pStyle w:val="Legenda"/>
                        <w:rPr>
                          <w:rFonts w:ascii="NewsGotT" w:eastAsia="Verdana" w:hAnsi="NewsGotT" w:cs="Verdana"/>
                          <w:noProof/>
                          <w:sz w:val="24"/>
                          <w:szCs w:val="24"/>
                        </w:rPr>
                      </w:pPr>
                      <w:bookmarkStart w:id="227" w:name="_Ref114159964"/>
                      <w:bookmarkStart w:id="228" w:name="_Toc117467234"/>
                      <w:r>
                        <w:t xml:space="preserve">Figure </w:t>
                      </w:r>
                      <w:r>
                        <w:fldChar w:fldCharType="begin"/>
                      </w:r>
                      <w:r>
                        <w:instrText xml:space="preserve"> SEQ Figure \* ARABIC </w:instrText>
                      </w:r>
                      <w:r>
                        <w:fldChar w:fldCharType="separate"/>
                      </w:r>
                      <w:r w:rsidR="003F6946">
                        <w:rPr>
                          <w:noProof/>
                        </w:rPr>
                        <w:t>31</w:t>
                      </w:r>
                      <w:r>
                        <w:fldChar w:fldCharType="end"/>
                      </w:r>
                      <w:bookmarkEnd w:id="227"/>
                      <w:r>
                        <w:t xml:space="preserve"> - Server Log.</w:t>
                      </w:r>
                      <w:bookmarkEnd w:id="228"/>
                    </w:p>
                  </w:txbxContent>
                </v:textbox>
                <w10:wrap type="tight" anchorx="page"/>
              </v:shape>
            </w:pict>
          </mc:Fallback>
        </mc:AlternateContent>
      </w:r>
    </w:p>
    <w:p w14:paraId="5CF7C2AF" w14:textId="77777777" w:rsidR="00836FA1" w:rsidRDefault="00836FA1" w:rsidP="00836FA1">
      <w:pPr>
        <w:pStyle w:val="Corpodetexto"/>
        <w:rPr>
          <w:lang w:val="en"/>
        </w:rPr>
      </w:pPr>
    </w:p>
    <w:p w14:paraId="27F49C2D" w14:textId="414C238A" w:rsidR="00836FA1" w:rsidRDefault="00836FA1" w:rsidP="00836FA1">
      <w:pPr>
        <w:pStyle w:val="Corpodetexto"/>
        <w:rPr>
          <w:lang w:val="en"/>
        </w:rPr>
      </w:pPr>
      <w:r w:rsidRPr="00C55D68">
        <w:rPr>
          <w:lang w:val="en"/>
        </w:rPr>
        <w:t>The system should display a warning if it does not find the data in the requested location, resulting in a “No data on post” error</w:t>
      </w:r>
      <w:r>
        <w:rPr>
          <w:lang w:val="en"/>
        </w:rPr>
        <w:t xml:space="preserve"> (</w:t>
      </w:r>
      <w:r>
        <w:rPr>
          <w:lang w:val="en"/>
        </w:rPr>
        <w:fldChar w:fldCharType="begin"/>
      </w:r>
      <w:r>
        <w:rPr>
          <w:lang w:val="en"/>
        </w:rPr>
        <w:instrText xml:space="preserve"> REF _Ref114159958 \h </w:instrText>
      </w:r>
      <w:r>
        <w:rPr>
          <w:lang w:val="en"/>
        </w:rPr>
      </w:r>
      <w:r>
        <w:rPr>
          <w:lang w:val="en"/>
        </w:rPr>
        <w:fldChar w:fldCharType="separate"/>
      </w:r>
      <w:r w:rsidR="008F0E85" w:rsidRPr="00EA769D">
        <w:rPr>
          <w:lang w:val="en-GB"/>
        </w:rPr>
        <w:t xml:space="preserve">Figure </w:t>
      </w:r>
      <w:r w:rsidR="008F0E85">
        <w:rPr>
          <w:noProof/>
          <w:lang w:val="en-GB"/>
        </w:rPr>
        <w:t>32</w:t>
      </w:r>
      <w:r>
        <w:rPr>
          <w:lang w:val="en"/>
        </w:rPr>
        <w:fldChar w:fldCharType="end"/>
      </w:r>
      <w:r>
        <w:rPr>
          <w:lang w:val="en"/>
        </w:rPr>
        <w:t>)</w:t>
      </w:r>
      <w:r w:rsidRPr="00C55D68">
        <w:rPr>
          <w:lang w:val="en"/>
        </w:rPr>
        <w:t>. This situation typically occurs when the JSON is not sent in a variable called “</w:t>
      </w:r>
      <w:proofErr w:type="spellStart"/>
      <w:r w:rsidRPr="00C55D68">
        <w:rPr>
          <w:lang w:val="en"/>
        </w:rPr>
        <w:t>scanData</w:t>
      </w:r>
      <w:proofErr w:type="spellEnd"/>
      <w:r w:rsidRPr="00C55D68">
        <w:rPr>
          <w:lang w:val="en"/>
        </w:rPr>
        <w:t>”.</w:t>
      </w:r>
    </w:p>
    <w:p w14:paraId="6E1833B3" w14:textId="77777777" w:rsidR="00836FA1" w:rsidRPr="00C55D68" w:rsidRDefault="00836FA1" w:rsidP="00836FA1">
      <w:pPr>
        <w:rPr>
          <w:rFonts w:ascii="NewsGotT" w:hAnsi="NewsGotT"/>
          <w:szCs w:val="24"/>
          <w:lang w:val="en"/>
        </w:rPr>
      </w:pPr>
    </w:p>
    <w:p w14:paraId="31845390" w14:textId="77777777" w:rsidR="00836FA1" w:rsidRPr="00EA769D" w:rsidRDefault="00836FA1" w:rsidP="00836FA1">
      <w:pPr>
        <w:rPr>
          <w:rFonts w:ascii="NewsGotT" w:hAnsi="NewsGotT"/>
          <w:szCs w:val="24"/>
          <w:lang w:val="en-GB"/>
        </w:rPr>
      </w:pPr>
      <w:r>
        <w:rPr>
          <w:rFonts w:ascii="NewsGotT" w:hAnsi="NewsGotT"/>
          <w:noProof/>
          <w:szCs w:val="24"/>
        </w:rPr>
        <w:drawing>
          <wp:anchor distT="0" distB="0" distL="114300" distR="114300" simplePos="0" relativeHeight="251837440" behindDoc="1" locked="0" layoutInCell="1" allowOverlap="1" wp14:anchorId="09762A96" wp14:editId="3B578965">
            <wp:simplePos x="0" y="0"/>
            <wp:positionH relativeFrom="margin">
              <wp:align>center</wp:align>
            </wp:positionH>
            <wp:positionV relativeFrom="paragraph">
              <wp:posOffset>3810</wp:posOffset>
            </wp:positionV>
            <wp:extent cx="4150360" cy="2113280"/>
            <wp:effectExtent l="0" t="0" r="2540" b="1270"/>
            <wp:wrapTight wrapText="bothSides">
              <wp:wrapPolygon edited="0">
                <wp:start x="0" y="0"/>
                <wp:lineTo x="0" y="21418"/>
                <wp:lineTo x="21514" y="21418"/>
                <wp:lineTo x="21514" y="0"/>
                <wp:lineTo x="0" y="0"/>
              </wp:wrapPolygon>
            </wp:wrapTight>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9" cstate="print">
                      <a:extLst>
                        <a:ext uri="{28A0092B-C50C-407E-A947-70E740481C1C}">
                          <a14:useLocalDpi xmlns:a14="http://schemas.microsoft.com/office/drawing/2010/main" val="0"/>
                        </a:ext>
                      </a:extLst>
                    </a:blip>
                    <a:srcRect l="24600" t="15956" r="2842" b="18326"/>
                    <a:stretch/>
                  </pic:blipFill>
                  <pic:spPr bwMode="auto">
                    <a:xfrm>
                      <a:off x="0" y="0"/>
                      <a:ext cx="4150360" cy="21132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C8686C4" w14:textId="77777777" w:rsidR="00836FA1" w:rsidRDefault="00836FA1" w:rsidP="00836FA1">
      <w:pPr>
        <w:pStyle w:val="Corpodetexto"/>
        <w:rPr>
          <w:lang w:val="en-GB"/>
        </w:rPr>
      </w:pPr>
    </w:p>
    <w:p w14:paraId="0FECE3AC" w14:textId="77777777" w:rsidR="00836FA1" w:rsidRPr="00EA769D" w:rsidRDefault="00836FA1" w:rsidP="00836FA1">
      <w:pPr>
        <w:pStyle w:val="Corpodetexto"/>
        <w:rPr>
          <w:lang w:val="en-GB"/>
        </w:rPr>
      </w:pPr>
    </w:p>
    <w:p w14:paraId="0DE7087E" w14:textId="77777777" w:rsidR="00836FA1" w:rsidRDefault="00836FA1" w:rsidP="00836FA1">
      <w:pPr>
        <w:pStyle w:val="Corpodetexto"/>
        <w:rPr>
          <w:lang w:val="en"/>
        </w:rPr>
      </w:pPr>
    </w:p>
    <w:p w14:paraId="733D766E" w14:textId="77777777" w:rsidR="00836FA1" w:rsidRDefault="00836FA1" w:rsidP="00836FA1">
      <w:pPr>
        <w:pStyle w:val="Corpodetexto"/>
        <w:rPr>
          <w:lang w:val="en"/>
        </w:rPr>
      </w:pPr>
    </w:p>
    <w:p w14:paraId="17F53DB1" w14:textId="77777777" w:rsidR="00836FA1" w:rsidRDefault="00836FA1" w:rsidP="00836FA1">
      <w:pPr>
        <w:pStyle w:val="Corpodetexto"/>
        <w:rPr>
          <w:lang w:val="en"/>
        </w:rPr>
      </w:pPr>
    </w:p>
    <w:p w14:paraId="364C8026" w14:textId="77777777" w:rsidR="00836FA1" w:rsidRDefault="00836FA1" w:rsidP="00836FA1">
      <w:pPr>
        <w:pStyle w:val="Corpodetexto"/>
        <w:rPr>
          <w:lang w:val="en"/>
        </w:rPr>
      </w:pPr>
      <w:r>
        <w:rPr>
          <w:noProof/>
        </w:rPr>
        <mc:AlternateContent>
          <mc:Choice Requires="wps">
            <w:drawing>
              <wp:anchor distT="0" distB="0" distL="114300" distR="114300" simplePos="0" relativeHeight="251840512" behindDoc="1" locked="0" layoutInCell="1" allowOverlap="1" wp14:anchorId="32A97529" wp14:editId="283EC32E">
                <wp:simplePos x="0" y="0"/>
                <wp:positionH relativeFrom="margin">
                  <wp:align>center</wp:align>
                </wp:positionH>
                <wp:positionV relativeFrom="paragraph">
                  <wp:posOffset>163830</wp:posOffset>
                </wp:positionV>
                <wp:extent cx="4150360" cy="635"/>
                <wp:effectExtent l="0" t="0" r="2540" b="2540"/>
                <wp:wrapTight wrapText="bothSides">
                  <wp:wrapPolygon edited="0">
                    <wp:start x="0" y="0"/>
                    <wp:lineTo x="0" y="20250"/>
                    <wp:lineTo x="21514" y="20250"/>
                    <wp:lineTo x="21514" y="0"/>
                    <wp:lineTo x="0" y="0"/>
                  </wp:wrapPolygon>
                </wp:wrapTight>
                <wp:docPr id="131" name="Text Box 131"/>
                <wp:cNvGraphicFramePr/>
                <a:graphic xmlns:a="http://schemas.openxmlformats.org/drawingml/2006/main">
                  <a:graphicData uri="http://schemas.microsoft.com/office/word/2010/wordprocessingShape">
                    <wps:wsp>
                      <wps:cNvSpPr txBox="1"/>
                      <wps:spPr>
                        <a:xfrm>
                          <a:off x="0" y="0"/>
                          <a:ext cx="4150360" cy="635"/>
                        </a:xfrm>
                        <a:prstGeom prst="rect">
                          <a:avLst/>
                        </a:prstGeom>
                        <a:solidFill>
                          <a:prstClr val="white"/>
                        </a:solidFill>
                        <a:ln>
                          <a:noFill/>
                        </a:ln>
                      </wps:spPr>
                      <wps:txbx>
                        <w:txbxContent>
                          <w:p w14:paraId="6D638C06" w14:textId="1BD79857" w:rsidR="00836FA1" w:rsidRPr="00EA769D" w:rsidRDefault="00836FA1" w:rsidP="00836FA1">
                            <w:pPr>
                              <w:pStyle w:val="Legenda"/>
                              <w:rPr>
                                <w:rFonts w:ascii="NewsGotT" w:eastAsia="Verdana" w:hAnsi="NewsGotT" w:cs="Verdana"/>
                                <w:noProof/>
                                <w:sz w:val="24"/>
                                <w:szCs w:val="24"/>
                                <w:lang w:val="en-GB"/>
                              </w:rPr>
                            </w:pPr>
                            <w:bookmarkStart w:id="229" w:name="_Ref114159958"/>
                            <w:bookmarkStart w:id="230" w:name="_Toc117467235"/>
                            <w:r w:rsidRPr="00EA769D">
                              <w:rPr>
                                <w:lang w:val="en-GB"/>
                              </w:rPr>
                              <w:t xml:space="preserve">Figure </w:t>
                            </w:r>
                            <w:r>
                              <w:fldChar w:fldCharType="begin"/>
                            </w:r>
                            <w:r w:rsidRPr="00EA769D">
                              <w:rPr>
                                <w:lang w:val="en-GB"/>
                              </w:rPr>
                              <w:instrText xml:space="preserve"> SEQ Figure \* ARABIC </w:instrText>
                            </w:r>
                            <w:r>
                              <w:fldChar w:fldCharType="separate"/>
                            </w:r>
                            <w:r w:rsidR="003F6946">
                              <w:rPr>
                                <w:noProof/>
                                <w:lang w:val="en-GB"/>
                              </w:rPr>
                              <w:t>32</w:t>
                            </w:r>
                            <w:r>
                              <w:fldChar w:fldCharType="end"/>
                            </w:r>
                            <w:bookmarkEnd w:id="229"/>
                            <w:r w:rsidRPr="00EA769D">
                              <w:rPr>
                                <w:lang w:val="en-GB"/>
                              </w:rPr>
                              <w:t xml:space="preserve"> - No data on Post error</w:t>
                            </w:r>
                            <w:r>
                              <w:rPr>
                                <w:lang w:val="en-GB"/>
                              </w:rPr>
                              <w:t>.</w:t>
                            </w:r>
                            <w:bookmarkEnd w:id="2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A97529" id="Text Box 131" o:spid="_x0000_s1074" type="#_x0000_t202" style="position:absolute;left:0;text-align:left;margin-left:0;margin-top:12.9pt;width:326.8pt;height:.05pt;z-index:-25147596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" stroked="f">
                <v:textbox style="mso-fit-shape-to-text:t" inset="0,0,0,0">
                  <w:txbxContent>
                    <w:p w14:paraId="6D638C06" w14:textId="1BD79857" w:rsidR="00836FA1" w:rsidRPr="00EA769D" w:rsidRDefault="00836FA1" w:rsidP="00836FA1">
                      <w:pPr>
                        <w:pStyle w:val="Legenda"/>
                        <w:rPr>
                          <w:rFonts w:ascii="NewsGotT" w:eastAsia="Verdana" w:hAnsi="NewsGotT" w:cs="Verdana"/>
                          <w:noProof/>
                          <w:sz w:val="24"/>
                          <w:szCs w:val="24"/>
                          <w:lang w:val="en-GB"/>
                        </w:rPr>
                      </w:pPr>
                      <w:bookmarkStart w:id="231" w:name="_Ref114159958"/>
                      <w:bookmarkStart w:id="232" w:name="_Toc117467235"/>
                      <w:r w:rsidRPr="00EA769D">
                        <w:rPr>
                          <w:lang w:val="en-GB"/>
                        </w:rPr>
                        <w:t xml:space="preserve">Figure </w:t>
                      </w:r>
                      <w:r>
                        <w:fldChar w:fldCharType="begin"/>
                      </w:r>
                      <w:r w:rsidRPr="00EA769D">
                        <w:rPr>
                          <w:lang w:val="en-GB"/>
                        </w:rPr>
                        <w:instrText xml:space="preserve"> SEQ Figure \* ARABIC </w:instrText>
                      </w:r>
                      <w:r>
                        <w:fldChar w:fldCharType="separate"/>
                      </w:r>
                      <w:r w:rsidR="003F6946">
                        <w:rPr>
                          <w:noProof/>
                          <w:lang w:val="en-GB"/>
                        </w:rPr>
                        <w:t>32</w:t>
                      </w:r>
                      <w:r>
                        <w:fldChar w:fldCharType="end"/>
                      </w:r>
                      <w:bookmarkEnd w:id="231"/>
                      <w:r w:rsidRPr="00EA769D">
                        <w:rPr>
                          <w:lang w:val="en-GB"/>
                        </w:rPr>
                        <w:t xml:space="preserve"> - No data on Post error</w:t>
                      </w:r>
                      <w:r>
                        <w:rPr>
                          <w:lang w:val="en-GB"/>
                        </w:rPr>
                        <w:t>.</w:t>
                      </w:r>
                      <w:bookmarkEnd w:id="232"/>
                    </w:p>
                  </w:txbxContent>
                </v:textbox>
                <w10:wrap type="tight" anchorx="margin"/>
              </v:shape>
            </w:pict>
          </mc:Fallback>
        </mc:AlternateContent>
      </w:r>
    </w:p>
    <w:p w14:paraId="2FDD0B45" w14:textId="77777777" w:rsidR="00836FA1" w:rsidRDefault="00836FA1" w:rsidP="00836FA1">
      <w:pPr>
        <w:pStyle w:val="Corpodetexto"/>
        <w:rPr>
          <w:lang w:val="en-GB"/>
        </w:rPr>
      </w:pPr>
    </w:p>
    <w:p w14:paraId="24B33483" w14:textId="73F2041C" w:rsidR="00295D4F" w:rsidRPr="00F14CAD" w:rsidRDefault="00836FA1" w:rsidP="00CF0A1D">
      <w:pPr>
        <w:pStyle w:val="Ttulo3"/>
        <w:numPr>
          <w:ilvl w:val="2"/>
          <w:numId w:val="48"/>
        </w:numPr>
        <w:rPr>
          <w:lang w:val="en-GB"/>
        </w:rPr>
      </w:pPr>
      <w:bookmarkStart w:id="233" w:name="_Toc117467182"/>
      <w:r w:rsidRPr="00F14CAD">
        <w:rPr>
          <w:lang w:val="en-GB"/>
        </w:rPr>
        <w:t>Negative Response Cod</w:t>
      </w:r>
      <w:r w:rsidR="00295D4F" w:rsidRPr="00F14CAD">
        <w:rPr>
          <w:lang w:val="en-GB"/>
        </w:rPr>
        <w:t>es</w:t>
      </w:r>
      <w:bookmarkEnd w:id="233"/>
    </w:p>
    <w:p w14:paraId="5DB670F8" w14:textId="77777777" w:rsidR="00836FA1" w:rsidRPr="005D37C6" w:rsidRDefault="00836FA1" w:rsidP="00836FA1">
      <w:pPr>
        <w:pStyle w:val="Corpodetexto"/>
        <w:rPr>
          <w:lang w:val="en-GB"/>
        </w:rPr>
      </w:pPr>
      <w:r w:rsidRPr="005D37C6">
        <w:rPr>
          <w:lang w:val="en-GB"/>
        </w:rPr>
        <w:t xml:space="preserve">It is possible to determine whether an HTTP request has been completed by looking at the response status code. </w:t>
      </w:r>
      <w:r>
        <w:rPr>
          <w:lang w:val="en-GB"/>
        </w:rPr>
        <w:t>Nevertheless,</w:t>
      </w:r>
      <w:r w:rsidRPr="005D37C6">
        <w:rPr>
          <w:lang w:val="en-GB"/>
        </w:rPr>
        <w:t xml:space="preserve"> is there a meaning to </w:t>
      </w:r>
      <w:r>
        <w:rPr>
          <w:lang w:val="en-GB"/>
        </w:rPr>
        <w:t>negative</w:t>
      </w:r>
      <w:r w:rsidRPr="005D37C6">
        <w:rPr>
          <w:lang w:val="en-GB"/>
        </w:rPr>
        <w:t xml:space="preserve"> response codes?</w:t>
      </w:r>
    </w:p>
    <w:p w14:paraId="3B18CCCF" w14:textId="77777777" w:rsidR="00836FA1" w:rsidRPr="005D37C6" w:rsidRDefault="00836FA1" w:rsidP="00836FA1">
      <w:pPr>
        <w:pStyle w:val="Corpodetexto"/>
        <w:rPr>
          <w:lang w:val="en-GB"/>
        </w:rPr>
      </w:pPr>
      <w:r>
        <w:rPr>
          <w:lang w:val="en-GB"/>
        </w:rPr>
        <w:t>After</w:t>
      </w:r>
      <w:r w:rsidRPr="005D37C6">
        <w:rPr>
          <w:lang w:val="en-GB"/>
        </w:rPr>
        <w:t xml:space="preserve"> implementing the project and verifying everything was working </w:t>
      </w:r>
      <w:r>
        <w:rPr>
          <w:lang w:val="en-GB"/>
        </w:rPr>
        <w:t>correct</w:t>
      </w:r>
      <w:r w:rsidRPr="005D37C6">
        <w:rPr>
          <w:lang w:val="en-GB"/>
        </w:rPr>
        <w:t xml:space="preserve">ly, it </w:t>
      </w:r>
      <w:r>
        <w:rPr>
          <w:lang w:val="en-GB"/>
        </w:rPr>
        <w:t xml:space="preserve">was </w:t>
      </w:r>
      <w:r w:rsidRPr="005D37C6">
        <w:rPr>
          <w:lang w:val="en-GB"/>
        </w:rPr>
        <w:t xml:space="preserve">observed </w:t>
      </w:r>
      <w:r>
        <w:rPr>
          <w:lang w:val="en-GB"/>
        </w:rPr>
        <w:t>that the logs response occasionally</w:t>
      </w:r>
      <w:r w:rsidRPr="005D37C6">
        <w:rPr>
          <w:lang w:val="en-GB"/>
        </w:rPr>
        <w:t xml:space="preserve"> is a negative code rather than a 200 OK.</w:t>
      </w:r>
    </w:p>
    <w:p w14:paraId="4175FE8F" w14:textId="758852C8" w:rsidR="00836FA1" w:rsidRDefault="00836FA1" w:rsidP="00836FA1">
      <w:pPr>
        <w:pStyle w:val="Corpodetexto"/>
        <w:rPr>
          <w:lang w:val="en-GB"/>
        </w:rPr>
      </w:pPr>
      <w:r w:rsidRPr="005D37C6">
        <w:rPr>
          <w:lang w:val="en-GB"/>
        </w:rPr>
        <w:t>For some Posts</w:t>
      </w:r>
      <w:r>
        <w:rPr>
          <w:lang w:val="en-GB"/>
        </w:rPr>
        <w:t>,</w:t>
      </w:r>
      <w:r w:rsidRPr="005D37C6">
        <w:rPr>
          <w:lang w:val="en-GB"/>
        </w:rPr>
        <w:t xml:space="preserve"> an error arose </w:t>
      </w:r>
      <w:r w:rsidRPr="005D37C6">
        <w:rPr>
          <w:rStyle w:val="Refdenotaderodap"/>
          <w:lang w:val="en-GB"/>
        </w:rPr>
        <w:footnoteReference w:id="20"/>
      </w:r>
      <w:r w:rsidRPr="005D37C6">
        <w:rPr>
          <w:lang w:val="en-GB"/>
        </w:rPr>
        <w:t xml:space="preserve"> A negative response code is received, which could be -1 or -11</w:t>
      </w:r>
      <w:r w:rsidRPr="005D37C6">
        <w:rPr>
          <w:rStyle w:val="Refdenotaderodap"/>
          <w:lang w:val="en-GB"/>
        </w:rPr>
        <w:footnoteReference w:id="21"/>
      </w:r>
      <w:r w:rsidRPr="005D37C6">
        <w:rPr>
          <w:lang w:val="en-GB"/>
        </w:rPr>
        <w:t xml:space="preserve"> (</w:t>
      </w:r>
      <w:r w:rsidRPr="005D37C6">
        <w:rPr>
          <w:lang w:val="en-GB"/>
        </w:rPr>
        <w:fldChar w:fldCharType="begin"/>
      </w:r>
      <w:r w:rsidRPr="005D37C6">
        <w:rPr>
          <w:lang w:val="en-GB"/>
        </w:rPr>
        <w:instrText xml:space="preserve"> REF _Ref113497524 \h  \* MERGEFORMAT </w:instrText>
      </w:r>
      <w:r w:rsidRPr="005D37C6">
        <w:rPr>
          <w:lang w:val="en-GB"/>
        </w:rPr>
      </w:r>
      <w:r w:rsidRPr="005D37C6">
        <w:rPr>
          <w:lang w:val="en-GB"/>
        </w:rPr>
        <w:fldChar w:fldCharType="separate"/>
      </w:r>
      <w:r w:rsidR="008F0E85" w:rsidRPr="005D37C6">
        <w:rPr>
          <w:lang w:val="en-GB"/>
        </w:rPr>
        <w:t xml:space="preserve">Figure </w:t>
      </w:r>
      <w:r w:rsidR="008F0E85">
        <w:rPr>
          <w:noProof/>
          <w:lang w:val="en-GB"/>
        </w:rPr>
        <w:t>33</w:t>
      </w:r>
      <w:r w:rsidRPr="005D37C6">
        <w:rPr>
          <w:lang w:val="en-GB"/>
        </w:rPr>
        <w:fldChar w:fldCharType="end"/>
      </w:r>
      <w:r w:rsidRPr="005D37C6">
        <w:rPr>
          <w:lang w:val="en-GB"/>
        </w:rPr>
        <w:t>)</w:t>
      </w:r>
      <w:r>
        <w:rPr>
          <w:lang w:val="en-GB"/>
        </w:rPr>
        <w:t>, re</w:t>
      </w:r>
      <w:r w:rsidRPr="005D37C6">
        <w:rPr>
          <w:lang w:val="en-GB"/>
        </w:rPr>
        <w:t>sul</w:t>
      </w:r>
      <w:r>
        <w:rPr>
          <w:lang w:val="en-GB"/>
        </w:rPr>
        <w:t>ting in the entire process getting terminated, so further investigation was required to handle</w:t>
      </w:r>
      <w:r w:rsidRPr="005D37C6">
        <w:rPr>
          <w:lang w:val="en-GB"/>
        </w:rPr>
        <w:t xml:space="preserve"> this issue.</w:t>
      </w:r>
    </w:p>
    <w:p w14:paraId="66B39A39" w14:textId="77777777" w:rsidR="00836FA1" w:rsidRDefault="00836FA1" w:rsidP="00836FA1">
      <w:pPr>
        <w:pStyle w:val="Corpodetexto"/>
        <w:rPr>
          <w:lang w:val="en-GB"/>
        </w:rPr>
      </w:pPr>
      <w:r>
        <w:rPr>
          <w:noProof/>
          <w:lang w:val="en-GB"/>
        </w:rPr>
        <w:lastRenderedPageBreak/>
        <w:drawing>
          <wp:anchor distT="0" distB="0" distL="114300" distR="114300" simplePos="0" relativeHeight="251842560" behindDoc="0" locked="0" layoutInCell="1" allowOverlap="1" wp14:anchorId="6E933397" wp14:editId="0AD28D3D">
            <wp:simplePos x="0" y="0"/>
            <wp:positionH relativeFrom="page">
              <wp:align>center</wp:align>
            </wp:positionH>
            <wp:positionV relativeFrom="paragraph">
              <wp:posOffset>124460</wp:posOffset>
            </wp:positionV>
            <wp:extent cx="2628900" cy="6461124"/>
            <wp:effectExtent l="0" t="0" r="0" b="0"/>
            <wp:wrapSquare wrapText="bothSides"/>
            <wp:docPr id="87" name="Picture 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Text&#10;&#10;Description automatically generated"/>
                    <pic:cNvPicPr/>
                  </pic:nvPicPr>
                  <pic:blipFill rotWithShape="1">
                    <a:blip r:embed="rId110">
                      <a:extLst>
                        <a:ext uri="{28A0092B-C50C-407E-A947-70E740481C1C}">
                          <a14:useLocalDpi xmlns:a14="http://schemas.microsoft.com/office/drawing/2010/main" val="0"/>
                        </a:ext>
                      </a:extLst>
                    </a:blip>
                    <a:srcRect l="23804" t="15453" r="14911"/>
                    <a:stretch/>
                  </pic:blipFill>
                  <pic:spPr bwMode="auto">
                    <a:xfrm>
                      <a:off x="0" y="0"/>
                      <a:ext cx="2628900" cy="646112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3307A97" w14:textId="77777777" w:rsidR="00836FA1" w:rsidRDefault="00836FA1" w:rsidP="00836FA1">
      <w:pPr>
        <w:pStyle w:val="Corpodetexto"/>
        <w:rPr>
          <w:lang w:val="en-GB"/>
        </w:rPr>
      </w:pPr>
    </w:p>
    <w:p w14:paraId="45DBAC53" w14:textId="77777777" w:rsidR="00836FA1" w:rsidRDefault="00836FA1" w:rsidP="00836FA1">
      <w:pPr>
        <w:pStyle w:val="Corpodetexto"/>
        <w:rPr>
          <w:lang w:val="en-GB"/>
        </w:rPr>
      </w:pPr>
    </w:p>
    <w:p w14:paraId="176ED235" w14:textId="77777777" w:rsidR="00836FA1" w:rsidRDefault="00836FA1" w:rsidP="00836FA1">
      <w:pPr>
        <w:pStyle w:val="Corpodetexto"/>
        <w:rPr>
          <w:lang w:val="en-GB"/>
        </w:rPr>
      </w:pPr>
    </w:p>
    <w:p w14:paraId="1182FDDE" w14:textId="77777777" w:rsidR="00836FA1" w:rsidRDefault="00836FA1" w:rsidP="00836FA1">
      <w:pPr>
        <w:pStyle w:val="Corpodetexto"/>
        <w:rPr>
          <w:lang w:val="en-GB"/>
        </w:rPr>
      </w:pPr>
    </w:p>
    <w:p w14:paraId="6951F37B" w14:textId="77777777" w:rsidR="00836FA1" w:rsidRDefault="00836FA1" w:rsidP="00836FA1">
      <w:pPr>
        <w:pStyle w:val="Corpodetexto"/>
        <w:rPr>
          <w:lang w:val="en-GB"/>
        </w:rPr>
      </w:pPr>
    </w:p>
    <w:p w14:paraId="07F69A9E" w14:textId="77777777" w:rsidR="00836FA1" w:rsidRDefault="00836FA1" w:rsidP="00836FA1">
      <w:pPr>
        <w:pStyle w:val="Corpodetexto"/>
        <w:rPr>
          <w:lang w:val="en-GB"/>
        </w:rPr>
      </w:pPr>
    </w:p>
    <w:p w14:paraId="1A964637" w14:textId="77777777" w:rsidR="00836FA1" w:rsidRDefault="00836FA1" w:rsidP="00836FA1">
      <w:pPr>
        <w:pStyle w:val="Corpodetexto"/>
        <w:rPr>
          <w:lang w:val="en-GB"/>
        </w:rPr>
      </w:pPr>
    </w:p>
    <w:p w14:paraId="121062E8" w14:textId="77777777" w:rsidR="00836FA1" w:rsidRDefault="00836FA1" w:rsidP="00836FA1">
      <w:pPr>
        <w:pStyle w:val="Corpodetexto"/>
        <w:rPr>
          <w:lang w:val="en-GB"/>
        </w:rPr>
      </w:pPr>
    </w:p>
    <w:p w14:paraId="19AF173B" w14:textId="77777777" w:rsidR="00836FA1" w:rsidRDefault="00836FA1" w:rsidP="00836FA1">
      <w:pPr>
        <w:pStyle w:val="Corpodetexto"/>
        <w:rPr>
          <w:lang w:val="en-GB"/>
        </w:rPr>
      </w:pPr>
    </w:p>
    <w:p w14:paraId="6D1AE7B5" w14:textId="77777777" w:rsidR="00836FA1" w:rsidRDefault="00836FA1" w:rsidP="00836FA1">
      <w:pPr>
        <w:pStyle w:val="Corpodetexto"/>
        <w:rPr>
          <w:lang w:val="en-GB"/>
        </w:rPr>
      </w:pPr>
    </w:p>
    <w:p w14:paraId="3C37EA37" w14:textId="77777777" w:rsidR="00836FA1" w:rsidRDefault="00836FA1" w:rsidP="00836FA1">
      <w:pPr>
        <w:pStyle w:val="Corpodetexto"/>
        <w:rPr>
          <w:lang w:val="en-GB"/>
        </w:rPr>
      </w:pPr>
    </w:p>
    <w:p w14:paraId="48210357" w14:textId="77777777" w:rsidR="00836FA1" w:rsidRDefault="00836FA1" w:rsidP="00836FA1">
      <w:pPr>
        <w:pStyle w:val="Corpodetexto"/>
        <w:rPr>
          <w:lang w:val="en-GB"/>
        </w:rPr>
      </w:pPr>
    </w:p>
    <w:p w14:paraId="358A05C2" w14:textId="77777777" w:rsidR="00836FA1" w:rsidRDefault="00836FA1" w:rsidP="00836FA1">
      <w:pPr>
        <w:pStyle w:val="Corpodetexto"/>
        <w:rPr>
          <w:lang w:val="en-GB"/>
        </w:rPr>
      </w:pPr>
    </w:p>
    <w:p w14:paraId="0B0BC590" w14:textId="77777777" w:rsidR="00836FA1" w:rsidRDefault="00836FA1" w:rsidP="00836FA1">
      <w:pPr>
        <w:pStyle w:val="Corpodetexto"/>
        <w:rPr>
          <w:lang w:val="en-GB"/>
        </w:rPr>
      </w:pPr>
    </w:p>
    <w:p w14:paraId="5DA6CFDF" w14:textId="77777777" w:rsidR="00836FA1" w:rsidRDefault="00836FA1" w:rsidP="00836FA1">
      <w:pPr>
        <w:pStyle w:val="Corpodetexto"/>
        <w:rPr>
          <w:lang w:val="en-GB"/>
        </w:rPr>
      </w:pPr>
    </w:p>
    <w:p w14:paraId="63817E71" w14:textId="77777777" w:rsidR="00836FA1" w:rsidRDefault="00836FA1" w:rsidP="00836FA1">
      <w:pPr>
        <w:pStyle w:val="Corpodetexto"/>
        <w:rPr>
          <w:lang w:val="en-GB"/>
        </w:rPr>
      </w:pPr>
    </w:p>
    <w:p w14:paraId="79DCAC7C" w14:textId="77777777" w:rsidR="00836FA1" w:rsidRDefault="00836FA1" w:rsidP="00836FA1">
      <w:pPr>
        <w:pStyle w:val="Corpodetexto"/>
        <w:rPr>
          <w:lang w:val="en-GB"/>
        </w:rPr>
      </w:pPr>
    </w:p>
    <w:p w14:paraId="21D1FF6B" w14:textId="77777777" w:rsidR="00836FA1" w:rsidRDefault="00836FA1" w:rsidP="00836FA1">
      <w:pPr>
        <w:pStyle w:val="Corpodetexto"/>
        <w:rPr>
          <w:lang w:val="en-GB"/>
        </w:rPr>
      </w:pPr>
    </w:p>
    <w:p w14:paraId="104074C8" w14:textId="77777777" w:rsidR="00836FA1" w:rsidRDefault="00836FA1" w:rsidP="00836FA1">
      <w:pPr>
        <w:pStyle w:val="Corpodetexto"/>
        <w:rPr>
          <w:lang w:val="en-GB"/>
        </w:rPr>
      </w:pPr>
    </w:p>
    <w:p w14:paraId="13CCC605" w14:textId="77777777" w:rsidR="00836FA1" w:rsidRPr="00656487" w:rsidRDefault="00836FA1" w:rsidP="00836FA1">
      <w:pPr>
        <w:keepNext/>
        <w:rPr>
          <w:lang w:val="en-GB"/>
        </w:rPr>
      </w:pPr>
    </w:p>
    <w:p w14:paraId="31D56B7C" w14:textId="6CCEDB9B" w:rsidR="00836FA1" w:rsidRDefault="00836FA1" w:rsidP="00836FA1">
      <w:pPr>
        <w:pStyle w:val="Legenda"/>
        <w:rPr>
          <w:lang w:val="en-GB"/>
        </w:rPr>
      </w:pPr>
      <w:bookmarkStart w:id="234" w:name="_Ref113497524"/>
      <w:bookmarkStart w:id="235" w:name="_Toc117467236"/>
      <w:r w:rsidRPr="005D37C6">
        <w:rPr>
          <w:lang w:val="en-GB"/>
        </w:rPr>
        <w:t xml:space="preserve">Figure </w:t>
      </w:r>
      <w:r>
        <w:fldChar w:fldCharType="begin"/>
      </w:r>
      <w:r w:rsidRPr="005D37C6">
        <w:rPr>
          <w:lang w:val="en-GB"/>
        </w:rPr>
        <w:instrText xml:space="preserve"> SEQ Figure \* ARABIC </w:instrText>
      </w:r>
      <w:r>
        <w:fldChar w:fldCharType="separate"/>
      </w:r>
      <w:r w:rsidR="008F0E85">
        <w:rPr>
          <w:noProof/>
          <w:lang w:val="en-GB"/>
        </w:rPr>
        <w:t>33</w:t>
      </w:r>
      <w:r>
        <w:fldChar w:fldCharType="end"/>
      </w:r>
      <w:bookmarkEnd w:id="234"/>
      <w:r w:rsidRPr="005D37C6">
        <w:rPr>
          <w:lang w:val="en-GB"/>
        </w:rPr>
        <w:t xml:space="preserve"> - Negative HTTP Response Codes</w:t>
      </w:r>
      <w:r>
        <w:rPr>
          <w:lang w:val="en-GB"/>
        </w:rPr>
        <w:t>.</w:t>
      </w:r>
      <w:bookmarkEnd w:id="235"/>
    </w:p>
    <w:p w14:paraId="63893A54" w14:textId="77777777" w:rsidR="00836FA1" w:rsidRPr="005D37C6" w:rsidRDefault="00836FA1" w:rsidP="00836FA1">
      <w:pPr>
        <w:pStyle w:val="Corpodetexto"/>
        <w:rPr>
          <w:lang w:val="en-GB"/>
        </w:rPr>
      </w:pPr>
      <w:r w:rsidRPr="005D37C6">
        <w:rPr>
          <w:lang w:val="en-GB"/>
        </w:rPr>
        <w:t>What could -1 mean? Should it be handled differently from -11?</w:t>
      </w:r>
    </w:p>
    <w:p w14:paraId="228F90E5" w14:textId="27C5EDDF" w:rsidR="00836FA1" w:rsidRPr="005D37C6" w:rsidRDefault="00836FA1" w:rsidP="00836FA1">
      <w:pPr>
        <w:pStyle w:val="Corpodetexto"/>
        <w:rPr>
          <w:lang w:val="en-GB"/>
        </w:rPr>
      </w:pPr>
      <w:r w:rsidRPr="005D37C6">
        <w:rPr>
          <w:lang w:val="en-GB"/>
        </w:rPr>
        <w:t xml:space="preserve">There is a slight difference between the two, but it is </w:t>
      </w:r>
      <w:r>
        <w:rPr>
          <w:lang w:val="en-GB"/>
        </w:rPr>
        <w:t>unnecessary</w:t>
      </w:r>
      <w:r w:rsidRPr="005D37C6">
        <w:rPr>
          <w:lang w:val="en-GB"/>
        </w:rPr>
        <w:t xml:space="preserve"> to prevent cookies from getting set in either case. It returns -1 if no code can be discerned from the response (i.e., </w:t>
      </w:r>
      <w:r>
        <w:rPr>
          <w:lang w:val="en-GB"/>
        </w:rPr>
        <w:t>it</w:t>
      </w:r>
      <w:r w:rsidRPr="005D37C6">
        <w:rPr>
          <w:lang w:val="en-GB"/>
        </w:rPr>
        <w:t xml:space="preserve"> is not valid HTTP). It seems that the -11 response times</w:t>
      </w:r>
      <w:r>
        <w:rPr>
          <w:lang w:val="en-GB"/>
        </w:rPr>
        <w:t xml:space="preserve"> </w:t>
      </w:r>
      <w:r w:rsidRPr="005D37C6">
        <w:rPr>
          <w:lang w:val="en-GB"/>
        </w:rPr>
        <w:t>out without responding due to the default time-out of 5000ms (</w:t>
      </w:r>
      <w:r w:rsidRPr="005D37C6">
        <w:rPr>
          <w:lang w:val="en-GB"/>
        </w:rPr>
        <w:fldChar w:fldCharType="begin"/>
      </w:r>
      <w:r w:rsidRPr="005D37C6">
        <w:rPr>
          <w:lang w:val="en-GB"/>
        </w:rPr>
        <w:instrText xml:space="preserve"> REF _Ref113497502 \h </w:instrText>
      </w:r>
      <w:r>
        <w:rPr>
          <w:lang w:val="en-GB"/>
        </w:rPr>
        <w:instrText xml:space="preserve"> \* MERGEFORMAT </w:instrText>
      </w:r>
      <w:r w:rsidRPr="005D37C6">
        <w:rPr>
          <w:lang w:val="en-GB"/>
        </w:rPr>
      </w:r>
      <w:r w:rsidRPr="005D37C6">
        <w:rPr>
          <w:lang w:val="en-GB"/>
        </w:rPr>
        <w:fldChar w:fldCharType="separate"/>
      </w:r>
      <w:r w:rsidR="008F0E85" w:rsidRPr="003E5BAD">
        <w:rPr>
          <w:lang w:val="en-GB"/>
        </w:rPr>
        <w:t xml:space="preserve">Figure </w:t>
      </w:r>
      <w:r w:rsidR="008F0E85">
        <w:rPr>
          <w:noProof/>
          <w:lang w:val="en-GB"/>
        </w:rPr>
        <w:t>34</w:t>
      </w:r>
      <w:r w:rsidRPr="005D37C6">
        <w:rPr>
          <w:lang w:val="en-GB"/>
        </w:rPr>
        <w:fldChar w:fldCharType="end"/>
      </w:r>
      <w:r w:rsidRPr="005D37C6">
        <w:rPr>
          <w:lang w:val="en-GB"/>
        </w:rPr>
        <w:t>)</w:t>
      </w:r>
      <w:r>
        <w:rPr>
          <w:lang w:val="en-GB"/>
        </w:rPr>
        <w:t>.</w:t>
      </w:r>
    </w:p>
    <w:p w14:paraId="78B655A3" w14:textId="77777777" w:rsidR="00836FA1" w:rsidRPr="00F0078B" w:rsidRDefault="00836FA1" w:rsidP="00836FA1">
      <w:pPr>
        <w:rPr>
          <w:lang w:val="en-GB"/>
        </w:rPr>
      </w:pPr>
    </w:p>
    <w:p w14:paraId="0600541E" w14:textId="77777777" w:rsidR="00836FA1" w:rsidRPr="009A30EC" w:rsidRDefault="00836FA1" w:rsidP="00836FA1">
      <w:pPr>
        <w:pStyle w:val="Corpodetexto"/>
        <w:keepNext/>
        <w:rPr>
          <w:lang w:val="en-GB"/>
        </w:rPr>
      </w:pPr>
      <w:r>
        <w:rPr>
          <w:noProof/>
          <w:lang w:val="en-GB"/>
        </w:rPr>
        <w:lastRenderedPageBreak/>
        <w:drawing>
          <wp:anchor distT="0" distB="0" distL="114300" distR="114300" simplePos="0" relativeHeight="251841536" behindDoc="0" locked="0" layoutInCell="1" allowOverlap="1" wp14:anchorId="49017D26" wp14:editId="4A810240">
            <wp:simplePos x="0" y="0"/>
            <wp:positionH relativeFrom="margin">
              <wp:align>center</wp:align>
            </wp:positionH>
            <wp:positionV relativeFrom="paragraph">
              <wp:posOffset>22860</wp:posOffset>
            </wp:positionV>
            <wp:extent cx="3634740" cy="2461260"/>
            <wp:effectExtent l="0" t="0" r="3810" b="0"/>
            <wp:wrapSquare wrapText="bothSides"/>
            <wp:docPr id="63" name="Picture 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10;&#10;Description automatically generated"/>
                    <pic:cNvPicPr/>
                  </pic:nvPicPr>
                  <pic:blipFill>
                    <a:blip r:embed="rId111">
                      <a:extLst>
                        <a:ext uri="{28A0092B-C50C-407E-A947-70E740481C1C}">
                          <a14:useLocalDpi xmlns:a14="http://schemas.microsoft.com/office/drawing/2010/main" val="0"/>
                        </a:ext>
                      </a:extLst>
                    </a:blip>
                    <a:stretch>
                      <a:fillRect/>
                    </a:stretch>
                  </pic:blipFill>
                  <pic:spPr>
                    <a:xfrm>
                      <a:off x="0" y="0"/>
                      <a:ext cx="3634740" cy="2461260"/>
                    </a:xfrm>
                    <a:prstGeom prst="rect">
                      <a:avLst/>
                    </a:prstGeom>
                  </pic:spPr>
                </pic:pic>
              </a:graphicData>
            </a:graphic>
            <wp14:sizeRelH relativeFrom="page">
              <wp14:pctWidth>0</wp14:pctWidth>
            </wp14:sizeRelH>
            <wp14:sizeRelV relativeFrom="page">
              <wp14:pctHeight>0</wp14:pctHeight>
            </wp14:sizeRelV>
          </wp:anchor>
        </w:drawing>
      </w:r>
    </w:p>
    <w:p w14:paraId="55A7A6CA" w14:textId="77777777" w:rsidR="00836FA1" w:rsidRPr="009A30EC" w:rsidRDefault="00836FA1" w:rsidP="00836FA1">
      <w:pPr>
        <w:pStyle w:val="Corpodetexto"/>
        <w:keepNext/>
        <w:rPr>
          <w:lang w:val="en-GB"/>
        </w:rPr>
      </w:pPr>
    </w:p>
    <w:p w14:paraId="1BB66D73" w14:textId="62626DEB" w:rsidR="00836FA1" w:rsidRPr="009A30EC" w:rsidRDefault="00836FA1" w:rsidP="00836FA1">
      <w:pPr>
        <w:pStyle w:val="Corpodetexto"/>
        <w:keepNext/>
        <w:rPr>
          <w:lang w:val="en-GB"/>
        </w:rPr>
      </w:pPr>
    </w:p>
    <w:p w14:paraId="409194FE" w14:textId="3BA633F9" w:rsidR="00836FA1" w:rsidRPr="009A30EC" w:rsidRDefault="00836FA1" w:rsidP="00836FA1">
      <w:pPr>
        <w:pStyle w:val="Corpodetexto"/>
        <w:keepNext/>
        <w:rPr>
          <w:lang w:val="en-GB"/>
        </w:rPr>
      </w:pPr>
    </w:p>
    <w:p w14:paraId="2C0DA14D" w14:textId="77777777" w:rsidR="00836FA1" w:rsidRPr="009A30EC" w:rsidRDefault="00836FA1" w:rsidP="00836FA1">
      <w:pPr>
        <w:pStyle w:val="Corpodetexto"/>
        <w:keepNext/>
        <w:rPr>
          <w:lang w:val="en-GB"/>
        </w:rPr>
      </w:pPr>
    </w:p>
    <w:p w14:paraId="21F1D653" w14:textId="1926AB53" w:rsidR="00836FA1" w:rsidRPr="009A30EC" w:rsidRDefault="00836FA1" w:rsidP="00836FA1">
      <w:pPr>
        <w:pStyle w:val="Corpodetexto"/>
        <w:keepNext/>
        <w:rPr>
          <w:lang w:val="en-GB"/>
        </w:rPr>
      </w:pPr>
    </w:p>
    <w:p w14:paraId="55B7EF57" w14:textId="77777777" w:rsidR="00836FA1" w:rsidRPr="009A30EC" w:rsidRDefault="00836FA1" w:rsidP="00836FA1">
      <w:pPr>
        <w:pStyle w:val="Corpodetexto"/>
        <w:keepNext/>
        <w:rPr>
          <w:lang w:val="en-GB"/>
        </w:rPr>
      </w:pPr>
    </w:p>
    <w:p w14:paraId="0C65B77F" w14:textId="46FE0BF1" w:rsidR="00836FA1" w:rsidRPr="009A30EC" w:rsidRDefault="00836FA1" w:rsidP="00836FA1">
      <w:pPr>
        <w:pStyle w:val="Corpodetexto"/>
        <w:keepNext/>
        <w:rPr>
          <w:lang w:val="en-GB"/>
        </w:rPr>
      </w:pPr>
    </w:p>
    <w:p w14:paraId="353D4347" w14:textId="0A86AB1F" w:rsidR="00836FA1" w:rsidRPr="00130CCC" w:rsidRDefault="00836FA1" w:rsidP="00836FA1">
      <w:pPr>
        <w:pStyle w:val="Legenda"/>
        <w:rPr>
          <w:lang w:val="en-GB"/>
        </w:rPr>
      </w:pPr>
      <w:bookmarkStart w:id="236" w:name="_Ref113497502"/>
      <w:bookmarkStart w:id="237" w:name="_Ref113497498"/>
      <w:bookmarkStart w:id="238" w:name="_Toc117467237"/>
      <w:r w:rsidRPr="003E5BAD">
        <w:rPr>
          <w:lang w:val="en-GB"/>
        </w:rPr>
        <w:t xml:space="preserve">Figure </w:t>
      </w:r>
      <w:r>
        <w:fldChar w:fldCharType="begin"/>
      </w:r>
      <w:r w:rsidRPr="003E5BAD">
        <w:rPr>
          <w:lang w:val="en-GB"/>
        </w:rPr>
        <w:instrText xml:space="preserve"> SEQ Figure \* ARABIC </w:instrText>
      </w:r>
      <w:r>
        <w:fldChar w:fldCharType="separate"/>
      </w:r>
      <w:r w:rsidR="008F0E85">
        <w:rPr>
          <w:noProof/>
          <w:lang w:val="en-GB"/>
        </w:rPr>
        <w:t>34</w:t>
      </w:r>
      <w:r>
        <w:fldChar w:fldCharType="end"/>
      </w:r>
      <w:bookmarkEnd w:id="236"/>
      <w:r w:rsidRPr="003E5BAD">
        <w:rPr>
          <w:lang w:val="en-GB"/>
        </w:rPr>
        <w:t xml:space="preserve"> - Negative Response Codes</w:t>
      </w:r>
      <w:bookmarkEnd w:id="237"/>
      <w:r>
        <w:rPr>
          <w:lang w:val="en-GB"/>
        </w:rPr>
        <w:t>.</w:t>
      </w:r>
      <w:bookmarkEnd w:id="238"/>
    </w:p>
    <w:p w14:paraId="0A4AC0DB" w14:textId="13557431" w:rsidR="00836FA1" w:rsidRDefault="00836FA1" w:rsidP="00836FA1">
      <w:pPr>
        <w:pStyle w:val="Corpodetexto"/>
        <w:rPr>
          <w:lang w:val="en-GB"/>
        </w:rPr>
      </w:pPr>
      <w:r w:rsidRPr="000B1933">
        <w:rPr>
          <w:lang w:val="en-GB"/>
        </w:rPr>
        <w:t>As part of the effort to minimi</w:t>
      </w:r>
      <w:r>
        <w:rPr>
          <w:lang w:val="en-GB"/>
        </w:rPr>
        <w:t>s</w:t>
      </w:r>
      <w:r w:rsidRPr="000B1933">
        <w:rPr>
          <w:lang w:val="en-GB"/>
        </w:rPr>
        <w:t xml:space="preserve">e the number of negative response codes obtained, it was determined that the problem was with resource competition during the implementation of </w:t>
      </w:r>
      <w:commentRangeStart w:id="239"/>
      <w:r w:rsidRPr="000B1933">
        <w:rPr>
          <w:lang w:val="en-GB"/>
        </w:rPr>
        <w:t>Mutex</w:t>
      </w:r>
      <w:commentRangeEnd w:id="239"/>
      <w:r w:rsidR="00AC2410">
        <w:rPr>
          <w:rStyle w:val="Refdecomentrio"/>
          <w:rFonts w:asciiTheme="minorHAnsi" w:eastAsiaTheme="minorEastAsia" w:hAnsiTheme="minorHAnsi" w:cstheme="minorBidi"/>
          <w:lang w:val="en-GB"/>
        </w:rPr>
        <w:commentReference w:id="239"/>
      </w:r>
      <w:r w:rsidRPr="000B1933">
        <w:rPr>
          <w:lang w:val="en-GB"/>
        </w:rPr>
        <w:t xml:space="preserve">. </w:t>
      </w:r>
      <w:r>
        <w:rPr>
          <w:lang w:val="en-GB"/>
        </w:rPr>
        <w:t>F</w:t>
      </w:r>
      <w:r w:rsidRPr="000B1933">
        <w:rPr>
          <w:lang w:val="en-GB"/>
        </w:rPr>
        <w:t>or the posts to be successful, the implementation of the threads had to be in sync with their release.</w:t>
      </w:r>
    </w:p>
    <w:p w14:paraId="64266197" w14:textId="0700D4DB" w:rsidR="00836FA1" w:rsidRDefault="00836FA1" w:rsidP="00FF161E">
      <w:pPr>
        <w:rPr>
          <w:lang w:val="en-GB"/>
        </w:rPr>
      </w:pPr>
    </w:p>
    <w:p w14:paraId="1545AF8A" w14:textId="6A38670B" w:rsidR="000F21E7" w:rsidRDefault="000F21E7" w:rsidP="003F6946">
      <w:pPr>
        <w:pStyle w:val="Ttulo3"/>
        <w:numPr>
          <w:ilvl w:val="2"/>
          <w:numId w:val="48"/>
        </w:numPr>
      </w:pPr>
      <w:bookmarkStart w:id="240" w:name="_Toc117467183"/>
      <w:proofErr w:type="spellStart"/>
      <w:r>
        <w:t>Prototype</w:t>
      </w:r>
      <w:proofErr w:type="spellEnd"/>
      <w:r>
        <w:t xml:space="preserve"> </w:t>
      </w:r>
      <w:proofErr w:type="spellStart"/>
      <w:r>
        <w:t>Testing</w:t>
      </w:r>
      <w:bookmarkEnd w:id="240"/>
      <w:proofErr w:type="spellEnd"/>
    </w:p>
    <w:p w14:paraId="10D613E6" w14:textId="13E0443B" w:rsidR="000F21E7" w:rsidRPr="00D33048" w:rsidRDefault="00D33048" w:rsidP="00D33048">
      <w:pPr>
        <w:pStyle w:val="Corpodetexto"/>
        <w:rPr>
          <w:lang w:val="en-GB"/>
        </w:rPr>
      </w:pPr>
      <w:r w:rsidRPr="00D33048">
        <w:rPr>
          <w:lang w:val="en-GB"/>
        </w:rPr>
        <w:t>The process of testing the prototype to validate the development is depicted in this section. The goal is to test that what was built meets users' needs and expectations.</w:t>
      </w:r>
    </w:p>
    <w:p w14:paraId="0401E5A4" w14:textId="186737B8" w:rsidR="000F21E7" w:rsidRPr="00D33048" w:rsidRDefault="00D33048" w:rsidP="00D33048">
      <w:pPr>
        <w:pStyle w:val="Corpodetexto"/>
        <w:rPr>
          <w:noProof/>
          <w:lang w:val="en-GB"/>
        </w:rPr>
      </w:pPr>
      <w:r>
        <w:rPr>
          <w:noProof/>
          <w:lang w:val="en-GB"/>
        </w:rPr>
        <w:t>At the start of the program, the ESP32 acts as an Acess Point and can be connected to other devices. The user connects to the ESP32 via Wi-Fi using his cellphone (</w:t>
      </w:r>
      <w:r w:rsidR="00D73279">
        <w:rPr>
          <w:noProof/>
          <w:lang w:val="en-GB"/>
        </w:rPr>
        <w:fldChar w:fldCharType="begin"/>
      </w:r>
      <w:r w:rsidR="00D73279">
        <w:rPr>
          <w:noProof/>
          <w:lang w:val="en-GB"/>
        </w:rPr>
        <w:instrText xml:space="preserve"> REF _Ref117456832 \h </w:instrText>
      </w:r>
      <w:r w:rsidR="00D73279">
        <w:rPr>
          <w:noProof/>
          <w:lang w:val="en-GB"/>
        </w:rPr>
      </w:r>
      <w:r w:rsidR="00D73279">
        <w:rPr>
          <w:noProof/>
          <w:lang w:val="en-GB"/>
        </w:rPr>
        <w:fldChar w:fldCharType="separate"/>
      </w:r>
      <w:r w:rsidR="008F0E85" w:rsidRPr="003F6946">
        <w:rPr>
          <w:lang w:val="en-GB"/>
        </w:rPr>
        <w:t xml:space="preserve">Figure </w:t>
      </w:r>
      <w:r w:rsidR="008F0E85">
        <w:rPr>
          <w:noProof/>
          <w:lang w:val="en-GB"/>
        </w:rPr>
        <w:t>35</w:t>
      </w:r>
      <w:r w:rsidR="00D73279">
        <w:rPr>
          <w:noProof/>
          <w:lang w:val="en-GB"/>
        </w:rPr>
        <w:fldChar w:fldCharType="end"/>
      </w:r>
      <w:r>
        <w:rPr>
          <w:noProof/>
          <w:lang w:val="en-GB"/>
        </w:rPr>
        <w:t>).</w:t>
      </w:r>
    </w:p>
    <w:p w14:paraId="6583B056" w14:textId="23CE12DF" w:rsidR="000F21E7" w:rsidRPr="00D33048" w:rsidRDefault="000F21E7" w:rsidP="000F21E7">
      <w:pPr>
        <w:rPr>
          <w:noProof/>
          <w:lang w:val="en-GB"/>
        </w:rPr>
      </w:pPr>
      <w:r>
        <w:rPr>
          <w:noProof/>
        </w:rPr>
        <w:drawing>
          <wp:anchor distT="0" distB="0" distL="114300" distR="114300" simplePos="0" relativeHeight="251920384" behindDoc="1" locked="0" layoutInCell="1" allowOverlap="1" wp14:anchorId="7893C296" wp14:editId="4BC9E722">
            <wp:simplePos x="0" y="0"/>
            <wp:positionH relativeFrom="page">
              <wp:align>center</wp:align>
            </wp:positionH>
            <wp:positionV relativeFrom="paragraph">
              <wp:posOffset>0</wp:posOffset>
            </wp:positionV>
            <wp:extent cx="2165985" cy="2218690"/>
            <wp:effectExtent l="0" t="0" r="5715" b="0"/>
            <wp:wrapTight wrapText="bothSides">
              <wp:wrapPolygon edited="0">
                <wp:start x="0" y="0"/>
                <wp:lineTo x="0" y="21328"/>
                <wp:lineTo x="21467" y="21328"/>
                <wp:lineTo x="21467" y="0"/>
                <wp:lineTo x="0" y="0"/>
              </wp:wrapPolygon>
            </wp:wrapTight>
            <wp:docPr id="168" name="Picture 168"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A screenshot of a computer&#10;&#10;Description automatically generated with low confidence"/>
                    <pic:cNvPicPr/>
                  </pic:nvPicPr>
                  <pic:blipFill rotWithShape="1">
                    <a:blip r:embed="rId112" cstate="print">
                      <a:extLst>
                        <a:ext uri="{28A0092B-C50C-407E-A947-70E740481C1C}">
                          <a14:useLocalDpi xmlns:a14="http://schemas.microsoft.com/office/drawing/2010/main" val="0"/>
                        </a:ext>
                      </a:extLst>
                    </a:blip>
                    <a:srcRect b="52779"/>
                    <a:stretch/>
                  </pic:blipFill>
                  <pic:spPr bwMode="auto">
                    <a:xfrm>
                      <a:off x="0" y="0"/>
                      <a:ext cx="2165985" cy="22186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4569E96" w14:textId="0AA9FAF6" w:rsidR="000F21E7" w:rsidRPr="00D33048" w:rsidRDefault="000F21E7" w:rsidP="000F21E7">
      <w:pPr>
        <w:rPr>
          <w:noProof/>
          <w:lang w:val="en-GB"/>
        </w:rPr>
      </w:pPr>
    </w:p>
    <w:p w14:paraId="6DDEF0C9" w14:textId="1A1E01AE" w:rsidR="000F21E7" w:rsidRPr="00D33048" w:rsidRDefault="000F21E7" w:rsidP="000F21E7">
      <w:pPr>
        <w:rPr>
          <w:noProof/>
          <w:lang w:val="en-GB"/>
        </w:rPr>
      </w:pPr>
    </w:p>
    <w:p w14:paraId="4BE76BA1" w14:textId="1A7C6096" w:rsidR="000F21E7" w:rsidRPr="00D33048" w:rsidRDefault="000F21E7" w:rsidP="000F21E7">
      <w:pPr>
        <w:rPr>
          <w:noProof/>
          <w:lang w:val="en-GB"/>
        </w:rPr>
      </w:pPr>
    </w:p>
    <w:p w14:paraId="3B9B6598" w14:textId="2AC74BCE" w:rsidR="000F21E7" w:rsidRPr="00D33048" w:rsidRDefault="000F21E7" w:rsidP="000F21E7">
      <w:pPr>
        <w:rPr>
          <w:noProof/>
          <w:lang w:val="en-GB"/>
        </w:rPr>
      </w:pPr>
    </w:p>
    <w:p w14:paraId="224EBD10" w14:textId="297474FB" w:rsidR="000F21E7" w:rsidRPr="00D33048" w:rsidRDefault="000F21E7" w:rsidP="000F21E7">
      <w:pPr>
        <w:rPr>
          <w:noProof/>
          <w:lang w:val="en-GB"/>
        </w:rPr>
      </w:pPr>
    </w:p>
    <w:p w14:paraId="4517DADA" w14:textId="2422A347" w:rsidR="000F21E7" w:rsidRPr="00D33048" w:rsidRDefault="000F21E7" w:rsidP="000F21E7">
      <w:pPr>
        <w:rPr>
          <w:noProof/>
          <w:lang w:val="en-GB"/>
        </w:rPr>
      </w:pPr>
    </w:p>
    <w:p w14:paraId="3E10054C" w14:textId="69D87975" w:rsidR="000F21E7" w:rsidRPr="00D33048" w:rsidRDefault="000F21E7" w:rsidP="000F21E7">
      <w:pPr>
        <w:rPr>
          <w:noProof/>
          <w:lang w:val="en-GB"/>
        </w:rPr>
      </w:pPr>
    </w:p>
    <w:p w14:paraId="75C452DE" w14:textId="33B6CD5A" w:rsidR="000F21E7" w:rsidRDefault="003F6946" w:rsidP="000F21E7">
      <w:pPr>
        <w:rPr>
          <w:noProof/>
          <w:lang w:val="en-GB"/>
        </w:rPr>
      </w:pPr>
      <w:r>
        <w:rPr>
          <w:noProof/>
        </w:rPr>
        <mc:AlternateContent>
          <mc:Choice Requires="wps">
            <w:drawing>
              <wp:anchor distT="0" distB="0" distL="114300" distR="114300" simplePos="0" relativeHeight="251925504" behindDoc="1" locked="0" layoutInCell="1" allowOverlap="1" wp14:anchorId="5DD4527D" wp14:editId="635BB8EC">
                <wp:simplePos x="0" y="0"/>
                <wp:positionH relativeFrom="margin">
                  <wp:align>center</wp:align>
                </wp:positionH>
                <wp:positionV relativeFrom="paragraph">
                  <wp:posOffset>4445</wp:posOffset>
                </wp:positionV>
                <wp:extent cx="2727960" cy="635"/>
                <wp:effectExtent l="0" t="0" r="0" b="2540"/>
                <wp:wrapTight wrapText="bothSides">
                  <wp:wrapPolygon edited="0">
                    <wp:start x="0" y="0"/>
                    <wp:lineTo x="0" y="20250"/>
                    <wp:lineTo x="21419" y="20250"/>
                    <wp:lineTo x="21419" y="0"/>
                    <wp:lineTo x="0" y="0"/>
                  </wp:wrapPolygon>
                </wp:wrapTight>
                <wp:docPr id="172" name="Text Box 172"/>
                <wp:cNvGraphicFramePr/>
                <a:graphic xmlns:a="http://schemas.openxmlformats.org/drawingml/2006/main">
                  <a:graphicData uri="http://schemas.microsoft.com/office/word/2010/wordprocessingShape">
                    <wps:wsp>
                      <wps:cNvSpPr txBox="1"/>
                      <wps:spPr>
                        <a:xfrm>
                          <a:off x="0" y="0"/>
                          <a:ext cx="2727960" cy="635"/>
                        </a:xfrm>
                        <a:prstGeom prst="rect">
                          <a:avLst/>
                        </a:prstGeom>
                        <a:solidFill>
                          <a:prstClr val="white"/>
                        </a:solidFill>
                        <a:ln>
                          <a:noFill/>
                        </a:ln>
                      </wps:spPr>
                      <wps:txbx>
                        <w:txbxContent>
                          <w:p w14:paraId="71C19EBE" w14:textId="4D358935" w:rsidR="003F6946" w:rsidRPr="003F6946" w:rsidRDefault="003F6946" w:rsidP="003F6946">
                            <w:pPr>
                              <w:pStyle w:val="Legenda"/>
                              <w:rPr>
                                <w:rFonts w:eastAsia="Verdana" w:cs="Verdana"/>
                                <w:noProof/>
                                <w:sz w:val="24"/>
                                <w:lang w:val="en-GB"/>
                              </w:rPr>
                            </w:pPr>
                            <w:bookmarkStart w:id="241" w:name="_Ref117456832"/>
                            <w:bookmarkStart w:id="242" w:name="_Ref117456829"/>
                            <w:bookmarkStart w:id="243" w:name="_Toc117467238"/>
                            <w:r w:rsidRPr="003F6946">
                              <w:rPr>
                                <w:lang w:val="en-GB"/>
                              </w:rPr>
                              <w:t xml:space="preserve">Figure </w:t>
                            </w:r>
                            <w:r>
                              <w:fldChar w:fldCharType="begin"/>
                            </w:r>
                            <w:r w:rsidRPr="003F6946">
                              <w:rPr>
                                <w:lang w:val="en-GB"/>
                              </w:rPr>
                              <w:instrText xml:space="preserve"> SEQ Figure \* ARABIC </w:instrText>
                            </w:r>
                            <w:r>
                              <w:fldChar w:fldCharType="separate"/>
                            </w:r>
                            <w:r>
                              <w:rPr>
                                <w:noProof/>
                                <w:lang w:val="en-GB"/>
                              </w:rPr>
                              <w:t>35</w:t>
                            </w:r>
                            <w:r>
                              <w:fldChar w:fldCharType="end"/>
                            </w:r>
                            <w:bookmarkEnd w:id="241"/>
                            <w:r w:rsidRPr="003F6946">
                              <w:rPr>
                                <w:lang w:val="en-GB"/>
                              </w:rPr>
                              <w:t xml:space="preserve"> - ESP32 Wi-Fi Access Point.</w:t>
                            </w:r>
                            <w:bookmarkEnd w:id="242"/>
                            <w:bookmarkEnd w:id="2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DD4527D" id="Text Box 172" o:spid="_x0000_s1075" type="#_x0000_t202" style="position:absolute;left:0;text-align:left;margin-left:0;margin-top:.35pt;width:214.8pt;height:.05pt;z-index:-25139097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" stroked="f">
                <v:textbox style="mso-fit-shape-to-text:t" inset="0,0,0,0">
                  <w:txbxContent>
                    <w:p w14:paraId="71C19EBE" w14:textId="4D358935" w:rsidR="003F6946" w:rsidRPr="003F6946" w:rsidRDefault="003F6946" w:rsidP="003F6946">
                      <w:pPr>
                        <w:pStyle w:val="Legenda"/>
                        <w:rPr>
                          <w:rFonts w:eastAsia="Verdana" w:cs="Verdana"/>
                          <w:noProof/>
                          <w:sz w:val="24"/>
                          <w:lang w:val="en-GB"/>
                        </w:rPr>
                      </w:pPr>
                      <w:bookmarkStart w:id="244" w:name="_Ref117456832"/>
                      <w:bookmarkStart w:id="245" w:name="_Ref117456829"/>
                      <w:bookmarkStart w:id="246" w:name="_Toc117467238"/>
                      <w:r w:rsidRPr="003F6946">
                        <w:rPr>
                          <w:lang w:val="en-GB"/>
                        </w:rPr>
                        <w:t xml:space="preserve">Figure </w:t>
                      </w:r>
                      <w:r>
                        <w:fldChar w:fldCharType="begin"/>
                      </w:r>
                      <w:r w:rsidRPr="003F6946">
                        <w:rPr>
                          <w:lang w:val="en-GB"/>
                        </w:rPr>
                        <w:instrText xml:space="preserve"> SEQ Figure \* ARABIC </w:instrText>
                      </w:r>
                      <w:r>
                        <w:fldChar w:fldCharType="separate"/>
                      </w:r>
                      <w:r>
                        <w:rPr>
                          <w:noProof/>
                          <w:lang w:val="en-GB"/>
                        </w:rPr>
                        <w:t>35</w:t>
                      </w:r>
                      <w:r>
                        <w:fldChar w:fldCharType="end"/>
                      </w:r>
                      <w:bookmarkEnd w:id="244"/>
                      <w:r w:rsidRPr="003F6946">
                        <w:rPr>
                          <w:lang w:val="en-GB"/>
                        </w:rPr>
                        <w:t xml:space="preserve"> - ESP32 Wi-Fi Access Point.</w:t>
                      </w:r>
                      <w:bookmarkEnd w:id="245"/>
                      <w:bookmarkEnd w:id="246"/>
                    </w:p>
                  </w:txbxContent>
                </v:textbox>
                <w10:wrap type="tight" anchorx="margin"/>
              </v:shape>
            </w:pict>
          </mc:Fallback>
        </mc:AlternateContent>
      </w:r>
    </w:p>
    <w:p w14:paraId="0AE67DEA" w14:textId="2BDE9F86" w:rsidR="00D33048" w:rsidRPr="00D33048" w:rsidRDefault="00D33048" w:rsidP="00D33048">
      <w:pPr>
        <w:pStyle w:val="Corpodetexto"/>
        <w:rPr>
          <w:noProof/>
          <w:lang w:val="en-GB"/>
        </w:rPr>
      </w:pPr>
      <w:r>
        <w:rPr>
          <w:noProof/>
          <w:lang w:val="en-GB"/>
        </w:rPr>
        <w:t xml:space="preserve">The HTML webserver form is displayed when acessing the Router address illustrated at the bottom right of </w:t>
      </w:r>
      <w:r w:rsidR="00D73279">
        <w:rPr>
          <w:noProof/>
          <w:lang w:val="en-GB"/>
        </w:rPr>
        <w:fldChar w:fldCharType="begin"/>
      </w:r>
      <w:r w:rsidR="00D73279">
        <w:rPr>
          <w:noProof/>
          <w:lang w:val="en-GB"/>
        </w:rPr>
        <w:instrText xml:space="preserve"> REF _Ref117456867 \h </w:instrText>
      </w:r>
      <w:r w:rsidR="00D73279">
        <w:rPr>
          <w:noProof/>
          <w:lang w:val="en-GB"/>
        </w:rPr>
      </w:r>
      <w:r w:rsidR="00D73279">
        <w:rPr>
          <w:noProof/>
          <w:lang w:val="en-GB"/>
        </w:rPr>
        <w:fldChar w:fldCharType="separate"/>
      </w:r>
      <w:r w:rsidR="008F0E85" w:rsidRPr="003F6946">
        <w:rPr>
          <w:lang w:val="en-GB"/>
        </w:rPr>
        <w:t xml:space="preserve">Figure </w:t>
      </w:r>
      <w:r w:rsidR="008F0E85">
        <w:rPr>
          <w:noProof/>
          <w:lang w:val="en-GB"/>
        </w:rPr>
        <w:t>36</w:t>
      </w:r>
      <w:r w:rsidR="00D73279">
        <w:rPr>
          <w:noProof/>
          <w:lang w:val="en-GB"/>
        </w:rPr>
        <w:fldChar w:fldCharType="end"/>
      </w:r>
      <w:r>
        <w:rPr>
          <w:noProof/>
          <w:lang w:val="en-GB"/>
        </w:rPr>
        <w:t>.</w:t>
      </w:r>
    </w:p>
    <w:p w14:paraId="6B7858E8" w14:textId="03F33722" w:rsidR="000F21E7" w:rsidRPr="00D33048" w:rsidRDefault="000F21E7" w:rsidP="000F21E7">
      <w:pPr>
        <w:rPr>
          <w:noProof/>
          <w:lang w:val="en-GB"/>
        </w:rPr>
      </w:pPr>
      <w:r>
        <w:rPr>
          <w:noProof/>
        </w:rPr>
        <w:lastRenderedPageBreak/>
        <w:drawing>
          <wp:anchor distT="0" distB="0" distL="114300" distR="114300" simplePos="0" relativeHeight="251921408" behindDoc="1" locked="0" layoutInCell="1" allowOverlap="1" wp14:anchorId="6E2AADAA" wp14:editId="05D5E2A0">
            <wp:simplePos x="0" y="0"/>
            <wp:positionH relativeFrom="page">
              <wp:align>center</wp:align>
            </wp:positionH>
            <wp:positionV relativeFrom="paragraph">
              <wp:posOffset>6532</wp:posOffset>
            </wp:positionV>
            <wp:extent cx="2112645" cy="3124200"/>
            <wp:effectExtent l="0" t="0" r="1905" b="0"/>
            <wp:wrapTight wrapText="bothSides">
              <wp:wrapPolygon edited="0">
                <wp:start x="0" y="0"/>
                <wp:lineTo x="0" y="21468"/>
                <wp:lineTo x="21425" y="21468"/>
                <wp:lineTo x="21425" y="0"/>
                <wp:lineTo x="0" y="0"/>
              </wp:wrapPolygon>
            </wp:wrapTight>
            <wp:docPr id="169" name="Picture 16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Graphical user interface, application&#10;&#10;Description automatically generated"/>
                    <pic:cNvPicPr/>
                  </pic:nvPicPr>
                  <pic:blipFill rotWithShape="1">
                    <a:blip r:embed="rId113" cstate="print">
                      <a:extLst>
                        <a:ext uri="{28A0092B-C50C-407E-A947-70E740481C1C}">
                          <a14:useLocalDpi xmlns:a14="http://schemas.microsoft.com/office/drawing/2010/main" val="0"/>
                        </a:ext>
                      </a:extLst>
                    </a:blip>
                    <a:srcRect t="9684" b="22173"/>
                    <a:stretch/>
                  </pic:blipFill>
                  <pic:spPr bwMode="auto">
                    <a:xfrm>
                      <a:off x="0" y="0"/>
                      <a:ext cx="2112645" cy="3124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406DE60" w14:textId="1D0919E0" w:rsidR="000F21E7" w:rsidRPr="00D33048" w:rsidRDefault="000F21E7" w:rsidP="000F21E7">
      <w:pPr>
        <w:rPr>
          <w:noProof/>
          <w:lang w:val="en-GB"/>
        </w:rPr>
      </w:pPr>
    </w:p>
    <w:p w14:paraId="517DD2D6" w14:textId="68970A1D" w:rsidR="000F21E7" w:rsidRPr="00D33048" w:rsidRDefault="000F21E7" w:rsidP="000F21E7">
      <w:pPr>
        <w:rPr>
          <w:noProof/>
          <w:lang w:val="en-GB"/>
        </w:rPr>
      </w:pPr>
    </w:p>
    <w:p w14:paraId="31D45631" w14:textId="61815948" w:rsidR="000F21E7" w:rsidRPr="00D33048" w:rsidRDefault="000F21E7" w:rsidP="000F21E7">
      <w:pPr>
        <w:rPr>
          <w:noProof/>
          <w:lang w:val="en-GB"/>
        </w:rPr>
      </w:pPr>
    </w:p>
    <w:p w14:paraId="7CA66761" w14:textId="202B7793" w:rsidR="000F21E7" w:rsidRPr="00D33048" w:rsidRDefault="000F21E7" w:rsidP="000F21E7">
      <w:pPr>
        <w:rPr>
          <w:noProof/>
          <w:lang w:val="en-GB"/>
        </w:rPr>
      </w:pPr>
    </w:p>
    <w:p w14:paraId="1999E215" w14:textId="5621D63C" w:rsidR="000F21E7" w:rsidRPr="00D33048" w:rsidRDefault="000F21E7" w:rsidP="000F21E7">
      <w:pPr>
        <w:rPr>
          <w:noProof/>
          <w:lang w:val="en-GB"/>
        </w:rPr>
      </w:pPr>
    </w:p>
    <w:p w14:paraId="1FDA2BC8" w14:textId="62A2B7D9" w:rsidR="000F21E7" w:rsidRPr="00D33048" w:rsidRDefault="000F21E7" w:rsidP="000F21E7">
      <w:pPr>
        <w:rPr>
          <w:noProof/>
          <w:lang w:val="en-GB"/>
        </w:rPr>
      </w:pPr>
    </w:p>
    <w:p w14:paraId="7AD9E9DA" w14:textId="50B269D6" w:rsidR="000F21E7" w:rsidRPr="00D33048" w:rsidRDefault="000F21E7" w:rsidP="000F21E7">
      <w:pPr>
        <w:rPr>
          <w:noProof/>
          <w:lang w:val="en-GB"/>
        </w:rPr>
      </w:pPr>
    </w:p>
    <w:p w14:paraId="6FC4C447" w14:textId="07E34DDC" w:rsidR="000F21E7" w:rsidRPr="00D33048" w:rsidRDefault="000F21E7" w:rsidP="000F21E7">
      <w:pPr>
        <w:rPr>
          <w:noProof/>
          <w:lang w:val="en-GB"/>
        </w:rPr>
      </w:pPr>
    </w:p>
    <w:p w14:paraId="36724BDE" w14:textId="6F371D24" w:rsidR="000F21E7" w:rsidRPr="00D33048" w:rsidRDefault="000F21E7" w:rsidP="000F21E7">
      <w:pPr>
        <w:rPr>
          <w:noProof/>
          <w:lang w:val="en-GB"/>
        </w:rPr>
      </w:pPr>
    </w:p>
    <w:p w14:paraId="659C222E" w14:textId="4F9974DE" w:rsidR="000F21E7" w:rsidRPr="00D33048" w:rsidRDefault="000F21E7" w:rsidP="000F21E7">
      <w:pPr>
        <w:rPr>
          <w:noProof/>
          <w:lang w:val="en-GB"/>
        </w:rPr>
      </w:pPr>
    </w:p>
    <w:p w14:paraId="0EF416AA" w14:textId="6E2C1EC8" w:rsidR="00D33048" w:rsidRPr="00D33048" w:rsidRDefault="003F6946" w:rsidP="00D33048">
      <w:pPr>
        <w:pStyle w:val="Corpodetexto"/>
        <w:rPr>
          <w:noProof/>
          <w:lang w:val="en-GB"/>
        </w:rPr>
      </w:pPr>
      <w:r>
        <w:rPr>
          <w:noProof/>
        </w:rPr>
        <mc:AlternateContent>
          <mc:Choice Requires="wps">
            <w:drawing>
              <wp:anchor distT="0" distB="0" distL="114300" distR="114300" simplePos="0" relativeHeight="251927552" behindDoc="1" locked="0" layoutInCell="1" allowOverlap="1" wp14:anchorId="1635F68E" wp14:editId="1B678A2A">
                <wp:simplePos x="0" y="0"/>
                <wp:positionH relativeFrom="margin">
                  <wp:align>center</wp:align>
                </wp:positionH>
                <wp:positionV relativeFrom="paragraph">
                  <wp:posOffset>59690</wp:posOffset>
                </wp:positionV>
                <wp:extent cx="2806065" cy="635"/>
                <wp:effectExtent l="0" t="0" r="0" b="2540"/>
                <wp:wrapTight wrapText="bothSides">
                  <wp:wrapPolygon edited="0">
                    <wp:start x="0" y="0"/>
                    <wp:lineTo x="0" y="20250"/>
                    <wp:lineTo x="21409" y="20250"/>
                    <wp:lineTo x="21409" y="0"/>
                    <wp:lineTo x="0" y="0"/>
                  </wp:wrapPolygon>
                </wp:wrapTight>
                <wp:docPr id="173" name="Text Box 173"/>
                <wp:cNvGraphicFramePr/>
                <a:graphic xmlns:a="http://schemas.openxmlformats.org/drawingml/2006/main">
                  <a:graphicData uri="http://schemas.microsoft.com/office/word/2010/wordprocessingShape">
                    <wps:wsp>
                      <wps:cNvSpPr txBox="1"/>
                      <wps:spPr>
                        <a:xfrm>
                          <a:off x="0" y="0"/>
                          <a:ext cx="2806065" cy="635"/>
                        </a:xfrm>
                        <a:prstGeom prst="rect">
                          <a:avLst/>
                        </a:prstGeom>
                        <a:solidFill>
                          <a:prstClr val="white"/>
                        </a:solidFill>
                        <a:ln>
                          <a:noFill/>
                        </a:ln>
                      </wps:spPr>
                      <wps:txbx>
                        <w:txbxContent>
                          <w:p w14:paraId="46B83943" w14:textId="5B3FDD0B" w:rsidR="003F6946" w:rsidRPr="003F6946" w:rsidRDefault="003F6946" w:rsidP="003F6946">
                            <w:pPr>
                              <w:pStyle w:val="Legenda"/>
                              <w:rPr>
                                <w:rFonts w:eastAsia="Verdana" w:cs="Verdana"/>
                                <w:noProof/>
                                <w:sz w:val="24"/>
                                <w:lang w:val="en-GB"/>
                              </w:rPr>
                            </w:pPr>
                            <w:bookmarkStart w:id="247" w:name="_Ref117456867"/>
                            <w:bookmarkStart w:id="248" w:name="_Toc117467239"/>
                            <w:r w:rsidRPr="003F6946">
                              <w:rPr>
                                <w:lang w:val="en-GB"/>
                              </w:rPr>
                              <w:t xml:space="preserve">Figure </w:t>
                            </w:r>
                            <w:r>
                              <w:fldChar w:fldCharType="begin"/>
                            </w:r>
                            <w:r w:rsidRPr="003F6946">
                              <w:rPr>
                                <w:lang w:val="en-GB"/>
                              </w:rPr>
                              <w:instrText xml:space="preserve"> SEQ Figure \* ARABIC </w:instrText>
                            </w:r>
                            <w:r>
                              <w:fldChar w:fldCharType="separate"/>
                            </w:r>
                            <w:r>
                              <w:rPr>
                                <w:noProof/>
                                <w:lang w:val="en-GB"/>
                              </w:rPr>
                              <w:t>36</w:t>
                            </w:r>
                            <w:r>
                              <w:fldChar w:fldCharType="end"/>
                            </w:r>
                            <w:bookmarkEnd w:id="247"/>
                            <w:r w:rsidRPr="003F6946">
                              <w:rPr>
                                <w:lang w:val="en-GB"/>
                              </w:rPr>
                              <w:t xml:space="preserve"> - Access Point Network Details.</w:t>
                            </w:r>
                            <w:bookmarkEnd w:id="2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635F68E" id="Text Box 173" o:spid="_x0000_s1076" type="#_x0000_t202" style="position:absolute;left:0;text-align:left;margin-left:0;margin-top:4.7pt;width:220.95pt;height:.05pt;z-index:-25138892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" stroked="f">
                <v:textbox style="mso-fit-shape-to-text:t" inset="0,0,0,0">
                  <w:txbxContent>
                    <w:p w14:paraId="46B83943" w14:textId="5B3FDD0B" w:rsidR="003F6946" w:rsidRPr="003F6946" w:rsidRDefault="003F6946" w:rsidP="003F6946">
                      <w:pPr>
                        <w:pStyle w:val="Legenda"/>
                        <w:rPr>
                          <w:rFonts w:eastAsia="Verdana" w:cs="Verdana"/>
                          <w:noProof/>
                          <w:sz w:val="24"/>
                          <w:lang w:val="en-GB"/>
                        </w:rPr>
                      </w:pPr>
                      <w:bookmarkStart w:id="249" w:name="_Ref117456867"/>
                      <w:bookmarkStart w:id="250" w:name="_Toc117467239"/>
                      <w:r w:rsidRPr="003F6946">
                        <w:rPr>
                          <w:lang w:val="en-GB"/>
                        </w:rPr>
                        <w:t xml:space="preserve">Figure </w:t>
                      </w:r>
                      <w:r>
                        <w:fldChar w:fldCharType="begin"/>
                      </w:r>
                      <w:r w:rsidRPr="003F6946">
                        <w:rPr>
                          <w:lang w:val="en-GB"/>
                        </w:rPr>
                        <w:instrText xml:space="preserve"> SEQ Figure \* ARABIC </w:instrText>
                      </w:r>
                      <w:r>
                        <w:fldChar w:fldCharType="separate"/>
                      </w:r>
                      <w:r>
                        <w:rPr>
                          <w:noProof/>
                          <w:lang w:val="en-GB"/>
                        </w:rPr>
                        <w:t>36</w:t>
                      </w:r>
                      <w:r>
                        <w:fldChar w:fldCharType="end"/>
                      </w:r>
                      <w:bookmarkEnd w:id="249"/>
                      <w:r w:rsidRPr="003F6946">
                        <w:rPr>
                          <w:lang w:val="en-GB"/>
                        </w:rPr>
                        <w:t xml:space="preserve"> - Access Point Network Details.</w:t>
                      </w:r>
                      <w:bookmarkEnd w:id="250"/>
                    </w:p>
                  </w:txbxContent>
                </v:textbox>
                <w10:wrap type="tight" anchorx="margin"/>
              </v:shape>
            </w:pict>
          </mc:Fallback>
        </mc:AlternateContent>
      </w:r>
    </w:p>
    <w:p w14:paraId="5A8E6877" w14:textId="6F2EF95D" w:rsidR="000F21E7" w:rsidRPr="00D33048" w:rsidRDefault="00D33048" w:rsidP="00D33048">
      <w:pPr>
        <w:pStyle w:val="Corpodetexto"/>
        <w:rPr>
          <w:noProof/>
          <w:lang w:val="en-GB"/>
        </w:rPr>
      </w:pPr>
      <w:r>
        <w:rPr>
          <w:noProof/>
          <w:lang w:val="en-GB"/>
        </w:rPr>
        <w:t xml:space="preserve">When acessing the IP address while connected to the ESP32, the user has a form </w:t>
      </w:r>
      <w:r w:rsidR="00BD706D">
        <w:rPr>
          <w:noProof/>
          <w:lang w:val="en-GB"/>
        </w:rPr>
        <w:t>(</w:t>
      </w:r>
      <w:r w:rsidR="00BD706D">
        <w:rPr>
          <w:noProof/>
          <w:lang w:val="en-GB"/>
        </w:rPr>
        <w:fldChar w:fldCharType="begin"/>
      </w:r>
      <w:r w:rsidR="00BD706D">
        <w:rPr>
          <w:noProof/>
          <w:lang w:val="en-GB"/>
        </w:rPr>
        <w:instrText xml:space="preserve"> REF _Ref117456955 \h </w:instrText>
      </w:r>
      <w:r w:rsidR="00BD706D">
        <w:rPr>
          <w:noProof/>
          <w:lang w:val="en-GB"/>
        </w:rPr>
      </w:r>
      <w:r w:rsidR="00BD706D">
        <w:rPr>
          <w:noProof/>
          <w:lang w:val="en-GB"/>
        </w:rPr>
        <w:fldChar w:fldCharType="separate"/>
      </w:r>
      <w:r w:rsidR="008F0E85" w:rsidRPr="00D71E29">
        <w:rPr>
          <w:lang w:val="en-GB"/>
        </w:rPr>
        <w:t xml:space="preserve">Figure </w:t>
      </w:r>
      <w:r w:rsidR="008F0E85" w:rsidRPr="00D71E29">
        <w:rPr>
          <w:noProof/>
          <w:lang w:val="en-GB"/>
        </w:rPr>
        <w:t>37</w:t>
      </w:r>
      <w:r w:rsidR="00BD706D">
        <w:rPr>
          <w:noProof/>
          <w:lang w:val="en-GB"/>
        </w:rPr>
        <w:fldChar w:fldCharType="end"/>
      </w:r>
      <w:r w:rsidR="00BD706D">
        <w:rPr>
          <w:noProof/>
          <w:lang w:val="en-GB"/>
        </w:rPr>
        <w:t xml:space="preserve">) </w:t>
      </w:r>
      <w:r>
        <w:rPr>
          <w:noProof/>
          <w:lang w:val="en-GB"/>
        </w:rPr>
        <w:t>where he can change</w:t>
      </w:r>
      <w:r w:rsidR="00D73279">
        <w:rPr>
          <w:noProof/>
          <w:lang w:val="en-GB"/>
        </w:rPr>
        <w:t xml:space="preserve"> a set of varials such as</w:t>
      </w:r>
      <w:r>
        <w:rPr>
          <w:noProof/>
          <w:lang w:val="en-GB"/>
        </w:rPr>
        <w:t xml:space="preserve"> the informations for the scans, namely the Interval scans for Wi-Fi and BLE</w:t>
      </w:r>
      <w:r w:rsidR="00D73279">
        <w:rPr>
          <w:noProof/>
          <w:lang w:val="en-GB"/>
        </w:rPr>
        <w:t xml:space="preserve"> as well as the tag </w:t>
      </w:r>
      <w:r>
        <w:rPr>
          <w:noProof/>
          <w:lang w:val="en-GB"/>
        </w:rPr>
        <w:t>Name.</w:t>
      </w:r>
    </w:p>
    <w:p w14:paraId="5C7B2906" w14:textId="310739A0" w:rsidR="000F21E7" w:rsidRPr="00D33048" w:rsidRDefault="000F21E7" w:rsidP="000F21E7">
      <w:pPr>
        <w:rPr>
          <w:noProof/>
          <w:lang w:val="en-GB"/>
        </w:rPr>
      </w:pPr>
      <w:r>
        <w:rPr>
          <w:noProof/>
        </w:rPr>
        <w:drawing>
          <wp:anchor distT="0" distB="0" distL="114300" distR="114300" simplePos="0" relativeHeight="251922432" behindDoc="1" locked="0" layoutInCell="1" allowOverlap="1" wp14:anchorId="43A98D6E" wp14:editId="2C27127D">
            <wp:simplePos x="0" y="0"/>
            <wp:positionH relativeFrom="page">
              <wp:align>center</wp:align>
            </wp:positionH>
            <wp:positionV relativeFrom="paragraph">
              <wp:posOffset>0</wp:posOffset>
            </wp:positionV>
            <wp:extent cx="2238375" cy="3744595"/>
            <wp:effectExtent l="0" t="0" r="9525" b="8255"/>
            <wp:wrapTight wrapText="bothSides">
              <wp:wrapPolygon edited="0">
                <wp:start x="0" y="0"/>
                <wp:lineTo x="0" y="21538"/>
                <wp:lineTo x="21508" y="21538"/>
                <wp:lineTo x="21508" y="0"/>
                <wp:lineTo x="0" y="0"/>
              </wp:wrapPolygon>
            </wp:wrapTight>
            <wp:docPr id="170" name="Picture 17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Graphical user interface, text, application&#10;&#10;Description automatically generated"/>
                    <pic:cNvPicPr/>
                  </pic:nvPicPr>
                  <pic:blipFill rotWithShape="1">
                    <a:blip r:embed="rId114" cstate="print">
                      <a:extLst>
                        <a:ext uri="{28A0092B-C50C-407E-A947-70E740481C1C}">
                          <a14:useLocalDpi xmlns:a14="http://schemas.microsoft.com/office/drawing/2010/main" val="0"/>
                        </a:ext>
                      </a:extLst>
                    </a:blip>
                    <a:srcRect t="5739" b="17154"/>
                    <a:stretch/>
                  </pic:blipFill>
                  <pic:spPr bwMode="auto">
                    <a:xfrm>
                      <a:off x="0" y="0"/>
                      <a:ext cx="2238375" cy="37445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A64E3EA" w14:textId="2B884214" w:rsidR="000F21E7" w:rsidRPr="00D33048" w:rsidRDefault="000F21E7" w:rsidP="000F21E7">
      <w:pPr>
        <w:rPr>
          <w:noProof/>
          <w:lang w:val="en-GB"/>
        </w:rPr>
      </w:pPr>
    </w:p>
    <w:p w14:paraId="255BCA57" w14:textId="4D6E339C" w:rsidR="000F21E7" w:rsidRPr="00D33048" w:rsidRDefault="000F21E7" w:rsidP="000F21E7">
      <w:pPr>
        <w:rPr>
          <w:noProof/>
          <w:lang w:val="en-GB"/>
        </w:rPr>
      </w:pPr>
    </w:p>
    <w:p w14:paraId="17BED6DE" w14:textId="0F45CB68" w:rsidR="000F21E7" w:rsidRPr="00D33048" w:rsidRDefault="000F21E7" w:rsidP="000F21E7">
      <w:pPr>
        <w:rPr>
          <w:noProof/>
          <w:lang w:val="en-GB"/>
        </w:rPr>
      </w:pPr>
    </w:p>
    <w:p w14:paraId="03991693" w14:textId="2303A4F3" w:rsidR="000F21E7" w:rsidRPr="00D33048" w:rsidRDefault="000F21E7" w:rsidP="000F21E7">
      <w:pPr>
        <w:rPr>
          <w:noProof/>
          <w:lang w:val="en-GB"/>
        </w:rPr>
      </w:pPr>
    </w:p>
    <w:p w14:paraId="5DDBC3CF" w14:textId="52F3CB9E" w:rsidR="000F21E7" w:rsidRPr="00D33048" w:rsidRDefault="000F21E7" w:rsidP="000F21E7">
      <w:pPr>
        <w:rPr>
          <w:noProof/>
          <w:lang w:val="en-GB"/>
        </w:rPr>
      </w:pPr>
    </w:p>
    <w:p w14:paraId="6DD74A0E" w14:textId="7740FD3C" w:rsidR="000F21E7" w:rsidRPr="00D33048" w:rsidRDefault="000F21E7" w:rsidP="000F21E7">
      <w:pPr>
        <w:rPr>
          <w:noProof/>
          <w:lang w:val="en-GB"/>
        </w:rPr>
      </w:pPr>
    </w:p>
    <w:p w14:paraId="133FD445" w14:textId="12BF1D15" w:rsidR="000F21E7" w:rsidRPr="00D33048" w:rsidRDefault="000F21E7" w:rsidP="000F21E7">
      <w:pPr>
        <w:rPr>
          <w:noProof/>
          <w:lang w:val="en-GB"/>
        </w:rPr>
      </w:pPr>
    </w:p>
    <w:p w14:paraId="48CB6314" w14:textId="3DA4D5CD" w:rsidR="000F21E7" w:rsidRPr="00D33048" w:rsidRDefault="000F21E7" w:rsidP="000F21E7">
      <w:pPr>
        <w:rPr>
          <w:noProof/>
          <w:lang w:val="en-GB"/>
        </w:rPr>
      </w:pPr>
    </w:p>
    <w:p w14:paraId="77AAE3A6" w14:textId="71EC50C3" w:rsidR="000F21E7" w:rsidRPr="00D33048" w:rsidRDefault="000F21E7" w:rsidP="000F21E7">
      <w:pPr>
        <w:rPr>
          <w:noProof/>
          <w:lang w:val="en-GB"/>
        </w:rPr>
      </w:pPr>
    </w:p>
    <w:p w14:paraId="11E3339E" w14:textId="543FE1BB" w:rsidR="000F21E7" w:rsidRPr="00D33048" w:rsidRDefault="000F21E7" w:rsidP="000F21E7">
      <w:pPr>
        <w:rPr>
          <w:noProof/>
          <w:lang w:val="en-GB"/>
        </w:rPr>
      </w:pPr>
    </w:p>
    <w:p w14:paraId="31C398A7" w14:textId="37C410B7" w:rsidR="000F21E7" w:rsidRPr="00D33048" w:rsidRDefault="000F21E7" w:rsidP="000F21E7">
      <w:pPr>
        <w:rPr>
          <w:noProof/>
          <w:lang w:val="en-GB"/>
        </w:rPr>
      </w:pPr>
    </w:p>
    <w:p w14:paraId="77C21258" w14:textId="6B46C050" w:rsidR="000F21E7" w:rsidRPr="00D33048" w:rsidRDefault="000F21E7" w:rsidP="000F21E7">
      <w:pPr>
        <w:rPr>
          <w:noProof/>
          <w:lang w:val="en-GB"/>
        </w:rPr>
      </w:pPr>
    </w:p>
    <w:p w14:paraId="144CB121" w14:textId="5F50D479" w:rsidR="000F21E7" w:rsidRPr="00D33048" w:rsidRDefault="000F21E7" w:rsidP="000F21E7">
      <w:pPr>
        <w:rPr>
          <w:noProof/>
          <w:lang w:val="en-GB"/>
        </w:rPr>
      </w:pPr>
    </w:p>
    <w:p w14:paraId="2F0038D9" w14:textId="3AF406C4" w:rsidR="000F21E7" w:rsidRDefault="003F6946" w:rsidP="000F21E7">
      <w:pPr>
        <w:rPr>
          <w:noProof/>
          <w:lang w:val="en-GB"/>
        </w:rPr>
      </w:pPr>
      <w:r>
        <w:rPr>
          <w:noProof/>
        </w:rPr>
        <mc:AlternateContent>
          <mc:Choice Requires="wps">
            <w:drawing>
              <wp:anchor distT="0" distB="0" distL="114300" distR="114300" simplePos="0" relativeHeight="251929600" behindDoc="1" locked="0" layoutInCell="1" allowOverlap="1" wp14:anchorId="658C20BD" wp14:editId="3EB45AC1">
                <wp:simplePos x="0" y="0"/>
                <wp:positionH relativeFrom="margin">
                  <wp:align>center</wp:align>
                </wp:positionH>
                <wp:positionV relativeFrom="paragraph">
                  <wp:posOffset>10160</wp:posOffset>
                </wp:positionV>
                <wp:extent cx="2466975" cy="635"/>
                <wp:effectExtent l="0" t="0" r="9525" b="2540"/>
                <wp:wrapTight wrapText="bothSides">
                  <wp:wrapPolygon edited="0">
                    <wp:start x="0" y="0"/>
                    <wp:lineTo x="0" y="20250"/>
                    <wp:lineTo x="21517" y="20250"/>
                    <wp:lineTo x="21517" y="0"/>
                    <wp:lineTo x="0" y="0"/>
                  </wp:wrapPolygon>
                </wp:wrapTight>
                <wp:docPr id="174" name="Text Box 174"/>
                <wp:cNvGraphicFramePr/>
                <a:graphic xmlns:a="http://schemas.openxmlformats.org/drawingml/2006/main">
                  <a:graphicData uri="http://schemas.microsoft.com/office/word/2010/wordprocessingShape">
                    <wps:wsp>
                      <wps:cNvSpPr txBox="1"/>
                      <wps:spPr>
                        <a:xfrm>
                          <a:off x="0" y="0"/>
                          <a:ext cx="2466975" cy="635"/>
                        </a:xfrm>
                        <a:prstGeom prst="rect">
                          <a:avLst/>
                        </a:prstGeom>
                        <a:solidFill>
                          <a:prstClr val="white"/>
                        </a:solidFill>
                        <a:ln>
                          <a:noFill/>
                        </a:ln>
                      </wps:spPr>
                      <wps:txbx>
                        <w:txbxContent>
                          <w:p w14:paraId="16F6F61D" w14:textId="02A916E8" w:rsidR="003F6946" w:rsidRPr="009E2789" w:rsidRDefault="003F6946" w:rsidP="003F6946">
                            <w:pPr>
                              <w:pStyle w:val="Legenda"/>
                              <w:rPr>
                                <w:rFonts w:eastAsia="Verdana" w:cs="Verdana"/>
                                <w:noProof/>
                                <w:sz w:val="24"/>
                              </w:rPr>
                            </w:pPr>
                            <w:bookmarkStart w:id="251" w:name="_Ref117456955"/>
                            <w:bookmarkStart w:id="252" w:name="_Toc117467240"/>
                            <w:r>
                              <w:t xml:space="preserve">Figure </w:t>
                            </w:r>
                            <w:r>
                              <w:fldChar w:fldCharType="begin"/>
                            </w:r>
                            <w:r>
                              <w:instrText xml:space="preserve"> SEQ Figure \* ARABIC </w:instrText>
                            </w:r>
                            <w:r>
                              <w:fldChar w:fldCharType="separate"/>
                            </w:r>
                            <w:r>
                              <w:rPr>
                                <w:noProof/>
                              </w:rPr>
                              <w:t>37</w:t>
                            </w:r>
                            <w:r>
                              <w:fldChar w:fldCharType="end"/>
                            </w:r>
                            <w:bookmarkEnd w:id="251"/>
                            <w:r>
                              <w:t xml:space="preserve"> - ESP32 Input </w:t>
                            </w:r>
                            <w:proofErr w:type="spellStart"/>
                            <w:r>
                              <w:t>Form</w:t>
                            </w:r>
                            <w:proofErr w:type="spellEnd"/>
                            <w:r>
                              <w:t>.</w:t>
                            </w:r>
                            <w:bookmarkEnd w:id="2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58C20BD" id="Text Box 174" o:spid="_x0000_s1077" type="#_x0000_t202" style="position:absolute;left:0;text-align:left;margin-left:0;margin-top:.8pt;width:194.25pt;height:.05pt;z-index:-25138688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" stroked="f">
                <v:textbox style="mso-fit-shape-to-text:t" inset="0,0,0,0">
                  <w:txbxContent>
                    <w:p w14:paraId="16F6F61D" w14:textId="02A916E8" w:rsidR="003F6946" w:rsidRPr="009E2789" w:rsidRDefault="003F6946" w:rsidP="003F6946">
                      <w:pPr>
                        <w:pStyle w:val="Legenda"/>
                        <w:rPr>
                          <w:rFonts w:eastAsia="Verdana" w:cs="Verdana"/>
                          <w:noProof/>
                          <w:sz w:val="24"/>
                        </w:rPr>
                      </w:pPr>
                      <w:bookmarkStart w:id="253" w:name="_Ref117456955"/>
                      <w:bookmarkStart w:id="254" w:name="_Toc117467240"/>
                      <w:r>
                        <w:t xml:space="preserve">Figure </w:t>
                      </w:r>
                      <w:r>
                        <w:fldChar w:fldCharType="begin"/>
                      </w:r>
                      <w:r>
                        <w:instrText xml:space="preserve"> SEQ Figure \* ARABIC </w:instrText>
                      </w:r>
                      <w:r>
                        <w:fldChar w:fldCharType="separate"/>
                      </w:r>
                      <w:r>
                        <w:rPr>
                          <w:noProof/>
                        </w:rPr>
                        <w:t>37</w:t>
                      </w:r>
                      <w:r>
                        <w:fldChar w:fldCharType="end"/>
                      </w:r>
                      <w:bookmarkEnd w:id="253"/>
                      <w:r>
                        <w:t xml:space="preserve"> - ESP32 Input </w:t>
                      </w:r>
                      <w:proofErr w:type="spellStart"/>
                      <w:r>
                        <w:t>Form</w:t>
                      </w:r>
                      <w:proofErr w:type="spellEnd"/>
                      <w:r>
                        <w:t>.</w:t>
                      </w:r>
                      <w:bookmarkEnd w:id="254"/>
                    </w:p>
                  </w:txbxContent>
                </v:textbox>
                <w10:wrap type="tight" anchorx="margin"/>
              </v:shape>
            </w:pict>
          </mc:Fallback>
        </mc:AlternateContent>
      </w:r>
    </w:p>
    <w:p w14:paraId="19DCA6DB" w14:textId="2EFA83C8" w:rsidR="00D33048" w:rsidRPr="00D33048" w:rsidRDefault="00D33048" w:rsidP="00D33048">
      <w:pPr>
        <w:pStyle w:val="Corpodetexto"/>
        <w:rPr>
          <w:noProof/>
          <w:lang w:val="en-GB"/>
        </w:rPr>
      </w:pPr>
      <w:r>
        <w:rPr>
          <w:noProof/>
          <w:lang w:val="en-GB"/>
        </w:rPr>
        <w:t xml:space="preserve">After pressing Start or waiting for one minute, the Tag will start to scan Wi-Fi networks and BLE beacons and post the information on the ILS Server interface. The user can access the interface and see the information </w:t>
      </w:r>
      <w:r>
        <w:rPr>
          <w:noProof/>
          <w:lang w:val="en-GB"/>
        </w:rPr>
        <w:lastRenderedPageBreak/>
        <w:t xml:space="preserve">of the scans posted </w:t>
      </w:r>
      <w:r w:rsidR="00BD706D">
        <w:rPr>
          <w:noProof/>
          <w:lang w:val="en-GB"/>
        </w:rPr>
        <w:t xml:space="preserve">as depicted in </w:t>
      </w:r>
      <w:r w:rsidR="00BD706D">
        <w:rPr>
          <w:noProof/>
          <w:lang w:val="en-GB"/>
        </w:rPr>
        <w:fldChar w:fldCharType="begin"/>
      </w:r>
      <w:r w:rsidR="00BD706D">
        <w:rPr>
          <w:noProof/>
          <w:lang w:val="en-GB"/>
        </w:rPr>
        <w:instrText xml:space="preserve"> REF _Ref117456978 \h </w:instrText>
      </w:r>
      <w:r w:rsidR="00BD706D">
        <w:rPr>
          <w:noProof/>
          <w:lang w:val="en-GB"/>
        </w:rPr>
      </w:r>
      <w:r w:rsidR="00BD706D">
        <w:rPr>
          <w:noProof/>
          <w:lang w:val="en-GB"/>
        </w:rPr>
        <w:fldChar w:fldCharType="separate"/>
      </w:r>
      <w:r w:rsidR="008F0E85" w:rsidRPr="00D71E29">
        <w:rPr>
          <w:lang w:val="en-GB"/>
        </w:rPr>
        <w:t xml:space="preserve">Figure </w:t>
      </w:r>
      <w:r w:rsidR="008F0E85" w:rsidRPr="00D71E29">
        <w:rPr>
          <w:noProof/>
          <w:lang w:val="en-GB"/>
        </w:rPr>
        <w:t>38</w:t>
      </w:r>
      <w:r w:rsidR="00BD706D">
        <w:rPr>
          <w:noProof/>
          <w:lang w:val="en-GB"/>
        </w:rPr>
        <w:fldChar w:fldCharType="end"/>
      </w:r>
      <w:r w:rsidR="00BD706D">
        <w:rPr>
          <w:noProof/>
          <w:lang w:val="en-GB"/>
        </w:rPr>
        <w:t>.</w:t>
      </w:r>
    </w:p>
    <w:p w14:paraId="4A7DC686" w14:textId="57A7E311" w:rsidR="00D33048" w:rsidRPr="00627AB5" w:rsidRDefault="00D33048" w:rsidP="000F21E7">
      <w:pPr>
        <w:rPr>
          <w:noProof/>
          <w:lang w:val="en-GB"/>
        </w:rPr>
      </w:pPr>
      <w:r>
        <w:rPr>
          <w:noProof/>
        </w:rPr>
        <w:drawing>
          <wp:anchor distT="0" distB="0" distL="114300" distR="114300" simplePos="0" relativeHeight="251923456" behindDoc="1" locked="0" layoutInCell="1" allowOverlap="1" wp14:anchorId="1F4D0CF9" wp14:editId="77A80CA5">
            <wp:simplePos x="0" y="0"/>
            <wp:positionH relativeFrom="margin">
              <wp:align>center</wp:align>
            </wp:positionH>
            <wp:positionV relativeFrom="paragraph">
              <wp:posOffset>6985</wp:posOffset>
            </wp:positionV>
            <wp:extent cx="3017520" cy="3025140"/>
            <wp:effectExtent l="0" t="0" r="0" b="3810"/>
            <wp:wrapTight wrapText="bothSides">
              <wp:wrapPolygon edited="0">
                <wp:start x="0" y="0"/>
                <wp:lineTo x="0" y="21491"/>
                <wp:lineTo x="21409" y="21491"/>
                <wp:lineTo x="21409" y="0"/>
                <wp:lineTo x="0" y="0"/>
              </wp:wrapPolygon>
            </wp:wrapTight>
            <wp:docPr id="171" name="Picture 17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Graphical user interface, text, application&#10;&#10;Description automatically generated"/>
                    <pic:cNvPicPr/>
                  </pic:nvPicPr>
                  <pic:blipFill rotWithShape="1">
                    <a:blip r:embed="rId115" cstate="print">
                      <a:extLst>
                        <a:ext uri="{28A0092B-C50C-407E-A947-70E740481C1C}">
                          <a14:useLocalDpi xmlns:a14="http://schemas.microsoft.com/office/drawing/2010/main" val="0"/>
                        </a:ext>
                      </a:extLst>
                    </a:blip>
                    <a:srcRect l="49705" b="10853"/>
                    <a:stretch/>
                  </pic:blipFill>
                  <pic:spPr bwMode="auto">
                    <a:xfrm>
                      <a:off x="0" y="0"/>
                      <a:ext cx="3017520" cy="30251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62B8F24" w14:textId="5C185EBE" w:rsidR="00D33048" w:rsidRPr="00627AB5" w:rsidRDefault="00D33048" w:rsidP="000F21E7">
      <w:pPr>
        <w:rPr>
          <w:noProof/>
          <w:lang w:val="en-GB"/>
        </w:rPr>
      </w:pPr>
    </w:p>
    <w:p w14:paraId="0F2535A4" w14:textId="4877C4A1" w:rsidR="000F21E7" w:rsidRPr="00D33048" w:rsidRDefault="000F21E7" w:rsidP="000F21E7">
      <w:pPr>
        <w:rPr>
          <w:noProof/>
          <w:lang w:val="en-GB"/>
        </w:rPr>
      </w:pPr>
    </w:p>
    <w:p w14:paraId="6AB16DC5" w14:textId="3277034E" w:rsidR="000F21E7" w:rsidRDefault="000F21E7" w:rsidP="000F21E7">
      <w:pPr>
        <w:rPr>
          <w:noProof/>
          <w:lang w:val="en-GB"/>
        </w:rPr>
      </w:pPr>
    </w:p>
    <w:p w14:paraId="5CAB516C" w14:textId="335F855C" w:rsidR="00D33048" w:rsidRDefault="00D33048" w:rsidP="000F21E7">
      <w:pPr>
        <w:rPr>
          <w:noProof/>
          <w:lang w:val="en-GB"/>
        </w:rPr>
      </w:pPr>
    </w:p>
    <w:p w14:paraId="728BF9A7" w14:textId="7EF576B2" w:rsidR="00D33048" w:rsidRDefault="00D33048" w:rsidP="000F21E7">
      <w:pPr>
        <w:rPr>
          <w:noProof/>
          <w:lang w:val="en-GB"/>
        </w:rPr>
      </w:pPr>
    </w:p>
    <w:p w14:paraId="29D794C2" w14:textId="4E72A753" w:rsidR="00D33048" w:rsidRDefault="00D33048" w:rsidP="000F21E7">
      <w:pPr>
        <w:rPr>
          <w:noProof/>
          <w:lang w:val="en-GB"/>
        </w:rPr>
      </w:pPr>
    </w:p>
    <w:p w14:paraId="1F89F49E" w14:textId="0A7A2698" w:rsidR="00D33048" w:rsidRDefault="00D33048" w:rsidP="000F21E7">
      <w:pPr>
        <w:rPr>
          <w:noProof/>
          <w:lang w:val="en-GB"/>
        </w:rPr>
      </w:pPr>
    </w:p>
    <w:p w14:paraId="0B275CDB" w14:textId="0021E38D" w:rsidR="00D33048" w:rsidRDefault="00D33048" w:rsidP="000F21E7">
      <w:pPr>
        <w:rPr>
          <w:noProof/>
          <w:lang w:val="en-GB"/>
        </w:rPr>
      </w:pPr>
    </w:p>
    <w:p w14:paraId="2F234F39" w14:textId="78A2FD9F" w:rsidR="00D33048" w:rsidRDefault="00D33048" w:rsidP="000F21E7">
      <w:pPr>
        <w:rPr>
          <w:noProof/>
          <w:lang w:val="en-GB"/>
        </w:rPr>
      </w:pPr>
    </w:p>
    <w:p w14:paraId="3A087CDA" w14:textId="4E3C3D1A" w:rsidR="000F21E7" w:rsidRDefault="000F21E7" w:rsidP="00717B9B">
      <w:pPr>
        <w:rPr>
          <w:noProof/>
          <w:lang w:val="en-GB"/>
        </w:rPr>
      </w:pPr>
    </w:p>
    <w:p w14:paraId="7800EE20" w14:textId="5EBEF464" w:rsidR="00D33048" w:rsidRDefault="003F6946" w:rsidP="00717B9B">
      <w:pPr>
        <w:rPr>
          <w:noProof/>
          <w:lang w:val="en-GB"/>
        </w:rPr>
      </w:pPr>
      <w:r>
        <w:rPr>
          <w:noProof/>
        </w:rPr>
        <mc:AlternateContent>
          <mc:Choice Requires="wps">
            <w:drawing>
              <wp:anchor distT="0" distB="0" distL="114300" distR="114300" simplePos="0" relativeHeight="251931648" behindDoc="1" locked="0" layoutInCell="1" allowOverlap="1" wp14:anchorId="547714FC" wp14:editId="5EB28BC6">
                <wp:simplePos x="0" y="0"/>
                <wp:positionH relativeFrom="margin">
                  <wp:align>center</wp:align>
                </wp:positionH>
                <wp:positionV relativeFrom="paragraph">
                  <wp:posOffset>6350</wp:posOffset>
                </wp:positionV>
                <wp:extent cx="3017520" cy="635"/>
                <wp:effectExtent l="0" t="0" r="0" b="2540"/>
                <wp:wrapTight wrapText="bothSides">
                  <wp:wrapPolygon edited="0">
                    <wp:start x="0" y="0"/>
                    <wp:lineTo x="0" y="20250"/>
                    <wp:lineTo x="21409" y="20250"/>
                    <wp:lineTo x="21409" y="0"/>
                    <wp:lineTo x="0" y="0"/>
                  </wp:wrapPolygon>
                </wp:wrapTight>
                <wp:docPr id="175" name="Text Box 175"/>
                <wp:cNvGraphicFramePr/>
                <a:graphic xmlns:a="http://schemas.openxmlformats.org/drawingml/2006/main">
                  <a:graphicData uri="http://schemas.microsoft.com/office/word/2010/wordprocessingShape">
                    <wps:wsp>
                      <wps:cNvSpPr txBox="1"/>
                      <wps:spPr>
                        <a:xfrm>
                          <a:off x="0" y="0"/>
                          <a:ext cx="3017520" cy="635"/>
                        </a:xfrm>
                        <a:prstGeom prst="rect">
                          <a:avLst/>
                        </a:prstGeom>
                        <a:solidFill>
                          <a:prstClr val="white"/>
                        </a:solidFill>
                        <a:ln>
                          <a:noFill/>
                        </a:ln>
                      </wps:spPr>
                      <wps:txbx>
                        <w:txbxContent>
                          <w:p w14:paraId="5AD7A1E6" w14:textId="15751548" w:rsidR="003F6946" w:rsidRPr="00C0194C" w:rsidRDefault="003F6946" w:rsidP="003F6946">
                            <w:pPr>
                              <w:pStyle w:val="Legenda"/>
                              <w:rPr>
                                <w:rFonts w:eastAsia="Verdana" w:cs="Verdana"/>
                                <w:noProof/>
                                <w:sz w:val="24"/>
                              </w:rPr>
                            </w:pPr>
                            <w:bookmarkStart w:id="255" w:name="_Ref117456978"/>
                            <w:bookmarkStart w:id="256" w:name="_Toc117467241"/>
                            <w:r>
                              <w:t xml:space="preserve">Figure </w:t>
                            </w:r>
                            <w:r>
                              <w:fldChar w:fldCharType="begin"/>
                            </w:r>
                            <w:r>
                              <w:instrText xml:space="preserve"> SEQ Figure \* ARABIC </w:instrText>
                            </w:r>
                            <w:r>
                              <w:fldChar w:fldCharType="separate"/>
                            </w:r>
                            <w:r>
                              <w:rPr>
                                <w:noProof/>
                              </w:rPr>
                              <w:t>38</w:t>
                            </w:r>
                            <w:r>
                              <w:fldChar w:fldCharType="end"/>
                            </w:r>
                            <w:bookmarkEnd w:id="255"/>
                            <w:r>
                              <w:t xml:space="preserve"> - </w:t>
                            </w:r>
                            <w:proofErr w:type="spellStart"/>
                            <w:r>
                              <w:t>Information</w:t>
                            </w:r>
                            <w:proofErr w:type="spellEnd"/>
                            <w:r>
                              <w:t xml:space="preserve"> </w:t>
                            </w:r>
                            <w:proofErr w:type="spellStart"/>
                            <w:r>
                              <w:t>posted</w:t>
                            </w:r>
                            <w:proofErr w:type="spellEnd"/>
                            <w:r>
                              <w:t>.</w:t>
                            </w:r>
                            <w:bookmarkEnd w:id="2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7714FC" id="Text Box 175" o:spid="_x0000_s1078" type="#_x0000_t202" style="position:absolute;left:0;text-align:left;margin-left:0;margin-top:.5pt;width:237.6pt;height:.05pt;z-index:-25138483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" stroked="f">
                <v:textbox style="mso-fit-shape-to-text:t" inset="0,0,0,0">
                  <w:txbxContent>
                    <w:p w14:paraId="5AD7A1E6" w14:textId="15751548" w:rsidR="003F6946" w:rsidRPr="00C0194C" w:rsidRDefault="003F6946" w:rsidP="003F6946">
                      <w:pPr>
                        <w:pStyle w:val="Legenda"/>
                        <w:rPr>
                          <w:rFonts w:eastAsia="Verdana" w:cs="Verdana"/>
                          <w:noProof/>
                          <w:sz w:val="24"/>
                        </w:rPr>
                      </w:pPr>
                      <w:bookmarkStart w:id="257" w:name="_Ref117456978"/>
                      <w:bookmarkStart w:id="258" w:name="_Toc117467241"/>
                      <w:r>
                        <w:t xml:space="preserve">Figure </w:t>
                      </w:r>
                      <w:r>
                        <w:fldChar w:fldCharType="begin"/>
                      </w:r>
                      <w:r>
                        <w:instrText xml:space="preserve"> SEQ Figure \* ARABIC </w:instrText>
                      </w:r>
                      <w:r>
                        <w:fldChar w:fldCharType="separate"/>
                      </w:r>
                      <w:r>
                        <w:rPr>
                          <w:noProof/>
                        </w:rPr>
                        <w:t>38</w:t>
                      </w:r>
                      <w:r>
                        <w:fldChar w:fldCharType="end"/>
                      </w:r>
                      <w:bookmarkEnd w:id="257"/>
                      <w:r>
                        <w:t xml:space="preserve"> - </w:t>
                      </w:r>
                      <w:proofErr w:type="spellStart"/>
                      <w:r>
                        <w:t>Information</w:t>
                      </w:r>
                      <w:proofErr w:type="spellEnd"/>
                      <w:r>
                        <w:t xml:space="preserve"> </w:t>
                      </w:r>
                      <w:proofErr w:type="spellStart"/>
                      <w:r>
                        <w:t>posted</w:t>
                      </w:r>
                      <w:proofErr w:type="spellEnd"/>
                      <w:r>
                        <w:t>.</w:t>
                      </w:r>
                      <w:bookmarkEnd w:id="258"/>
                    </w:p>
                  </w:txbxContent>
                </v:textbox>
                <w10:wrap type="tight" anchorx="margin"/>
              </v:shape>
            </w:pict>
          </mc:Fallback>
        </mc:AlternateContent>
      </w:r>
    </w:p>
    <w:p w14:paraId="4F90538E" w14:textId="77777777" w:rsidR="00D33048" w:rsidRPr="00D33048" w:rsidRDefault="00D33048" w:rsidP="00717B9B">
      <w:pPr>
        <w:rPr>
          <w:noProof/>
          <w:lang w:val="en-GB"/>
        </w:rPr>
      </w:pPr>
    </w:p>
    <w:p w14:paraId="7776741C" w14:textId="0F2C76A8" w:rsidR="00FF161E" w:rsidRPr="00FF161E" w:rsidRDefault="00FF161E" w:rsidP="00F211FD">
      <w:pPr>
        <w:pStyle w:val="Ttulo2"/>
      </w:pPr>
      <w:bookmarkStart w:id="259" w:name="_Toc117467184"/>
      <w:r>
        <w:t xml:space="preserve">Performance </w:t>
      </w:r>
      <w:proofErr w:type="spellStart"/>
      <w:r>
        <w:t>Evaluation</w:t>
      </w:r>
      <w:bookmarkEnd w:id="259"/>
      <w:proofErr w:type="spellEnd"/>
    </w:p>
    <w:p w14:paraId="16E8329C" w14:textId="5EB39686" w:rsidR="006D7E6A" w:rsidRDefault="00EA7763" w:rsidP="006D7E6A">
      <w:pPr>
        <w:pStyle w:val="Corpodetexto"/>
        <w:rPr>
          <w:lang w:val="en-GB"/>
        </w:rPr>
      </w:pPr>
      <w:r w:rsidRPr="00B71A7D">
        <w:rPr>
          <w:lang w:val="en-GB"/>
        </w:rPr>
        <w:t xml:space="preserve">Various models were built to test the </w:t>
      </w:r>
      <w:r>
        <w:rPr>
          <w:lang w:val="en-GB"/>
        </w:rPr>
        <w:t xml:space="preserve">solution </w:t>
      </w:r>
      <w:r w:rsidR="00D35C04">
        <w:rPr>
          <w:lang w:val="en-GB"/>
        </w:rPr>
        <w:t xml:space="preserve">- </w:t>
      </w:r>
      <w:r>
        <w:rPr>
          <w:lang w:val="en-GB"/>
        </w:rPr>
        <w:t>t</w:t>
      </w:r>
      <w:r w:rsidRPr="00B71A7D">
        <w:rPr>
          <w:lang w:val="en-GB"/>
        </w:rPr>
        <w:t>he anal</w:t>
      </w:r>
      <w:r>
        <w:rPr>
          <w:lang w:val="en-GB"/>
        </w:rPr>
        <w:t>ysis</w:t>
      </w:r>
      <w:r w:rsidRPr="00B71A7D">
        <w:rPr>
          <w:lang w:val="en-GB"/>
        </w:rPr>
        <w:t xml:space="preserve"> of these results considered how these models could provide a significant advantage for scanning and posting. </w:t>
      </w:r>
      <w:r w:rsidRPr="00AF599E">
        <w:rPr>
          <w:lang w:val="en-GB"/>
        </w:rPr>
        <w:t>Using the tag, evaluat</w:t>
      </w:r>
      <w:r w:rsidR="00783894">
        <w:rPr>
          <w:lang w:val="en-GB"/>
        </w:rPr>
        <w:t>ing</w:t>
      </w:r>
      <w:r w:rsidRPr="00AF599E">
        <w:rPr>
          <w:lang w:val="en-GB"/>
        </w:rPr>
        <w:t xml:space="preserve"> the results derived </w:t>
      </w:r>
      <w:r>
        <w:rPr>
          <w:lang w:val="en-GB"/>
        </w:rPr>
        <w:t>from</w:t>
      </w:r>
      <w:r w:rsidRPr="00AF599E">
        <w:rPr>
          <w:lang w:val="en-GB"/>
        </w:rPr>
        <w:t xml:space="preserve"> the models</w:t>
      </w:r>
      <w:r w:rsidR="00783894">
        <w:rPr>
          <w:lang w:val="en-GB"/>
        </w:rPr>
        <w:t xml:space="preserve"> was </w:t>
      </w:r>
      <w:proofErr w:type="spellStart"/>
      <w:r w:rsidR="00783894">
        <w:rPr>
          <w:lang w:val="en-GB"/>
        </w:rPr>
        <w:t>fulcral</w:t>
      </w:r>
      <w:proofErr w:type="spellEnd"/>
      <w:r w:rsidRPr="00AF599E">
        <w:rPr>
          <w:lang w:val="en-GB"/>
        </w:rPr>
        <w:t xml:space="preserve">. </w:t>
      </w:r>
      <w:r w:rsidRPr="00B71A7D">
        <w:rPr>
          <w:lang w:val="en-GB"/>
        </w:rPr>
        <w:t xml:space="preserve">From retrieving data to posting, </w:t>
      </w:r>
      <w:r w:rsidR="00783894">
        <w:rPr>
          <w:lang w:val="en-GB"/>
        </w:rPr>
        <w:t xml:space="preserve">the software was submitted to a significant </w:t>
      </w:r>
      <w:proofErr w:type="gramStart"/>
      <w:r w:rsidR="00783894">
        <w:rPr>
          <w:lang w:val="en-GB"/>
        </w:rPr>
        <w:t>amount</w:t>
      </w:r>
      <w:proofErr w:type="gramEnd"/>
      <w:r w:rsidR="00783894">
        <w:rPr>
          <w:lang w:val="en-GB"/>
        </w:rPr>
        <w:t xml:space="preserve"> of changes. These aimed to reduce the</w:t>
      </w:r>
      <w:r w:rsidRPr="00B71A7D">
        <w:rPr>
          <w:lang w:val="en-GB"/>
        </w:rPr>
        <w:t xml:space="preserve"> </w:t>
      </w:r>
      <w:r w:rsidR="00783894">
        <w:rPr>
          <w:lang w:val="en-GB"/>
        </w:rPr>
        <w:t>“</w:t>
      </w:r>
      <w:r w:rsidRPr="00B71A7D">
        <w:rPr>
          <w:lang w:val="en-GB"/>
        </w:rPr>
        <w:t>penalty</w:t>
      </w:r>
      <w:r w:rsidR="00783894">
        <w:rPr>
          <w:lang w:val="en-GB"/>
        </w:rPr>
        <w:t>” times for posting</w:t>
      </w:r>
      <w:r>
        <w:rPr>
          <w:lang w:val="en-GB"/>
        </w:rPr>
        <w:t>,</w:t>
      </w:r>
      <w:r w:rsidRPr="00B71A7D">
        <w:rPr>
          <w:lang w:val="en-GB"/>
        </w:rPr>
        <w:t xml:space="preserve"> </w:t>
      </w:r>
      <w:del w:id="260" w:author="Filipe Meneses" w:date="2022-10-27T16:02:00Z">
        <w:r w:rsidRPr="00B71A7D" w:rsidDel="00F211FD">
          <w:rPr>
            <w:lang w:val="en-GB"/>
          </w:rPr>
          <w:delText xml:space="preserve">which allowed </w:delText>
        </w:r>
        <w:r w:rsidR="00783894" w:rsidDel="00F211FD">
          <w:rPr>
            <w:lang w:val="en-GB"/>
          </w:rPr>
          <w:delText>scans to be performed</w:delText>
        </w:r>
        <w:r w:rsidRPr="00B71A7D" w:rsidDel="00F211FD">
          <w:rPr>
            <w:lang w:val="en-GB"/>
          </w:rPr>
          <w:delText xml:space="preserve"> without the occurrence of </w:delText>
        </w:r>
      </w:del>
      <w:ins w:id="261" w:author="Filipe Meneses" w:date="2022-10-27T16:02:00Z">
        <w:r w:rsidR="00F211FD">
          <w:rPr>
            <w:lang w:val="en-GB"/>
          </w:rPr>
          <w:t xml:space="preserve">allowing scans to be performed without </w:t>
        </w:r>
      </w:ins>
      <w:r w:rsidRPr="00B71A7D">
        <w:rPr>
          <w:lang w:val="en-GB"/>
        </w:rPr>
        <w:t xml:space="preserve">problems. The </w:t>
      </w:r>
      <w:r w:rsidR="00783894">
        <w:rPr>
          <w:lang w:val="en-GB"/>
        </w:rPr>
        <w:t>use of threads was optimiz</w:t>
      </w:r>
      <w:r w:rsidRPr="00B71A7D">
        <w:rPr>
          <w:lang w:val="en-GB"/>
        </w:rPr>
        <w:t>ed</w:t>
      </w:r>
      <w:r>
        <w:rPr>
          <w:lang w:val="en-GB"/>
        </w:rPr>
        <w:t>,</w:t>
      </w:r>
      <w:r w:rsidRPr="00B71A7D">
        <w:rPr>
          <w:lang w:val="en-GB"/>
        </w:rPr>
        <w:t xml:space="preserve"> </w:t>
      </w:r>
      <w:r>
        <w:rPr>
          <w:lang w:val="en-GB"/>
        </w:rPr>
        <w:t>practical</w:t>
      </w:r>
      <w:r w:rsidRPr="00B71A7D">
        <w:rPr>
          <w:lang w:val="en-GB"/>
        </w:rPr>
        <w:t xml:space="preserve"> and efficient. As a result, it is </w:t>
      </w:r>
      <w:r>
        <w:rPr>
          <w:lang w:val="en-GB"/>
        </w:rPr>
        <w:t>vital</w:t>
      </w:r>
      <w:r w:rsidRPr="00B71A7D">
        <w:rPr>
          <w:lang w:val="en-GB"/>
        </w:rPr>
        <w:t xml:space="preserve"> to compare methods, choosing the most effective one out of all available.</w:t>
      </w:r>
    </w:p>
    <w:p w14:paraId="58AA6F97" w14:textId="77777777" w:rsidR="006D7E6A" w:rsidRPr="000721D3" w:rsidRDefault="006D7E6A" w:rsidP="006D7E6A">
      <w:pPr>
        <w:pStyle w:val="Corpodetexto"/>
        <w:rPr>
          <w:lang w:val="en-GB"/>
        </w:rPr>
      </w:pPr>
    </w:p>
    <w:p w14:paraId="4E6FE89D" w14:textId="2A27E72D" w:rsidR="006D7E6A" w:rsidRPr="00F14CAD" w:rsidRDefault="00FF161E" w:rsidP="00CF0A1D">
      <w:pPr>
        <w:pStyle w:val="Ttulo3"/>
        <w:numPr>
          <w:ilvl w:val="2"/>
          <w:numId w:val="48"/>
        </w:numPr>
        <w:rPr>
          <w:lang w:val="en-GB"/>
        </w:rPr>
      </w:pPr>
      <w:bookmarkStart w:id="262" w:name="_Toc117467185"/>
      <w:r w:rsidRPr="00F14CAD">
        <w:rPr>
          <w:lang w:val="en-GB"/>
        </w:rPr>
        <w:t>Testing Objectives and Procedure</w:t>
      </w:r>
      <w:bookmarkEnd w:id="262"/>
    </w:p>
    <w:p w14:paraId="76F903D7" w14:textId="3AFB73C9" w:rsidR="00D35C04" w:rsidRPr="00D35C04" w:rsidRDefault="00D35C04" w:rsidP="00D35C04">
      <w:pPr>
        <w:pStyle w:val="Corpodetexto"/>
        <w:rPr>
          <w:lang w:val="en-GB" w:eastAsia="en-GB"/>
        </w:rPr>
      </w:pPr>
      <w:r>
        <w:rPr>
          <w:lang w:val="en" w:eastAsia="en-GB"/>
        </w:rPr>
        <w:t>A</w:t>
      </w:r>
      <w:r w:rsidRPr="00D35C04">
        <w:rPr>
          <w:lang w:val="en" w:eastAsia="en-GB"/>
        </w:rPr>
        <w:t>utonomy tests</w:t>
      </w:r>
      <w:r>
        <w:rPr>
          <w:lang w:val="en" w:eastAsia="en-GB"/>
        </w:rPr>
        <w:t xml:space="preserve"> had to be performed to test the duration of the tag. A </w:t>
      </w:r>
      <w:proofErr w:type="spellStart"/>
      <w:r>
        <w:rPr>
          <w:lang w:val="en" w:eastAsia="en-GB"/>
        </w:rPr>
        <w:t>powerbank</w:t>
      </w:r>
      <w:proofErr w:type="spellEnd"/>
      <w:r>
        <w:rPr>
          <w:lang w:val="en" w:eastAsia="en-GB"/>
        </w:rPr>
        <w:t xml:space="preserve"> was used to facilitate the battery for power consumption. For these tests, firstly</w:t>
      </w:r>
      <w:r w:rsidR="00892EE6">
        <w:rPr>
          <w:lang w:val="en" w:eastAsia="en-GB"/>
        </w:rPr>
        <w:t>,</w:t>
      </w:r>
      <w:r>
        <w:rPr>
          <w:lang w:val="en" w:eastAsia="en-GB"/>
        </w:rPr>
        <w:t xml:space="preserve"> program A would be run. This program allowed the tag to communicate with a local</w:t>
      </w:r>
      <w:r w:rsidR="00892EE6">
        <w:rPr>
          <w:lang w:val="en" w:eastAsia="en-GB"/>
        </w:rPr>
        <w:t xml:space="preserve"> </w:t>
      </w:r>
      <w:del w:id="263" w:author="Filipe Meneses" w:date="2022-10-27T16:03:00Z">
        <w:r w:rsidDel="00F211FD">
          <w:rPr>
            <w:lang w:val="en" w:eastAsia="en-GB"/>
          </w:rPr>
          <w:delText xml:space="preserve">host </w:delText>
        </w:r>
      </w:del>
      <w:r>
        <w:rPr>
          <w:lang w:val="en" w:eastAsia="en-GB"/>
        </w:rPr>
        <w:t>web</w:t>
      </w:r>
      <w:r w:rsidR="00892EE6">
        <w:rPr>
          <w:lang w:val="en" w:eastAsia="en-GB"/>
        </w:rPr>
        <w:t xml:space="preserve"> </w:t>
      </w:r>
      <w:r>
        <w:rPr>
          <w:lang w:val="en" w:eastAsia="en-GB"/>
        </w:rPr>
        <w:t>server t</w:t>
      </w:r>
      <w:r w:rsidR="00892EE6">
        <w:rPr>
          <w:lang w:val="en" w:eastAsia="en-GB"/>
        </w:rPr>
        <w:t>o</w:t>
      </w:r>
      <w:r>
        <w:rPr>
          <w:lang w:val="en" w:eastAsia="en-GB"/>
        </w:rPr>
        <w:t xml:space="preserve"> provide the information for the scans (Wi-Fi interval scan time, BLE interval scan time, </w:t>
      </w:r>
      <w:proofErr w:type="spellStart"/>
      <w:r>
        <w:rPr>
          <w:lang w:val="en" w:eastAsia="en-GB"/>
        </w:rPr>
        <w:t>tagName</w:t>
      </w:r>
      <w:proofErr w:type="spellEnd"/>
      <w:r>
        <w:rPr>
          <w:lang w:val="en" w:eastAsia="en-GB"/>
        </w:rPr>
        <w:t xml:space="preserve">). This information would then be stored in the ESP32 permanent files. Secondly, program B would run, where after the tag connected to the wi-fi, it would scan and post information until the </w:t>
      </w:r>
      <w:proofErr w:type="spellStart"/>
      <w:r>
        <w:rPr>
          <w:lang w:val="en" w:eastAsia="en-GB"/>
        </w:rPr>
        <w:t>powerbank</w:t>
      </w:r>
      <w:proofErr w:type="spellEnd"/>
      <w:r>
        <w:rPr>
          <w:lang w:val="en" w:eastAsia="en-GB"/>
        </w:rPr>
        <w:t xml:space="preserve"> ran out of battery</w:t>
      </w:r>
      <w:r w:rsidR="00BD706D">
        <w:rPr>
          <w:lang w:val="en" w:eastAsia="en-GB"/>
        </w:rPr>
        <w:t xml:space="preserve"> (</w:t>
      </w:r>
      <w:r w:rsidR="00BD706D">
        <w:rPr>
          <w:lang w:val="en" w:eastAsia="en-GB"/>
        </w:rPr>
        <w:fldChar w:fldCharType="begin"/>
      </w:r>
      <w:r w:rsidR="00BD706D">
        <w:rPr>
          <w:lang w:val="en" w:eastAsia="en-GB"/>
        </w:rPr>
        <w:instrText xml:space="preserve"> REF _Ref117457058 \h </w:instrText>
      </w:r>
      <w:r w:rsidR="00BD706D">
        <w:rPr>
          <w:lang w:val="en" w:eastAsia="en-GB"/>
        </w:rPr>
      </w:r>
      <w:r w:rsidR="00BD706D">
        <w:rPr>
          <w:lang w:val="en" w:eastAsia="en-GB"/>
        </w:rPr>
        <w:fldChar w:fldCharType="separate"/>
      </w:r>
      <w:r w:rsidR="008F0E85" w:rsidRPr="00D71E29">
        <w:rPr>
          <w:lang w:val="en-GB"/>
        </w:rPr>
        <w:t xml:space="preserve">Figure </w:t>
      </w:r>
      <w:r w:rsidR="008F0E85" w:rsidRPr="00D71E29">
        <w:rPr>
          <w:noProof/>
          <w:lang w:val="en-GB"/>
        </w:rPr>
        <w:t>39</w:t>
      </w:r>
      <w:r w:rsidR="00BD706D">
        <w:rPr>
          <w:lang w:val="en" w:eastAsia="en-GB"/>
        </w:rPr>
        <w:fldChar w:fldCharType="end"/>
      </w:r>
      <w:r w:rsidR="00BD706D">
        <w:rPr>
          <w:lang w:val="en" w:eastAsia="en-GB"/>
        </w:rPr>
        <w:t>)</w:t>
      </w:r>
      <w:r>
        <w:rPr>
          <w:lang w:val="en" w:eastAsia="en-GB"/>
        </w:rPr>
        <w:t xml:space="preserve">. </w:t>
      </w:r>
    </w:p>
    <w:p w14:paraId="2CA76A12" w14:textId="3E3A4194" w:rsidR="006D7E6A" w:rsidRPr="00D35C04" w:rsidRDefault="00C83749" w:rsidP="00295D4F">
      <w:pPr>
        <w:rPr>
          <w:lang w:val="en-GB"/>
        </w:rPr>
      </w:pPr>
      <w:r>
        <w:rPr>
          <w:noProof/>
          <w:lang w:val="en-GB"/>
        </w:rPr>
        <w:lastRenderedPageBreak/>
        <w:drawing>
          <wp:anchor distT="0" distB="0" distL="114300" distR="114300" simplePos="0" relativeHeight="251894784" behindDoc="1" locked="0" layoutInCell="1" allowOverlap="1" wp14:anchorId="42B7A976" wp14:editId="08CC6706">
            <wp:simplePos x="0" y="0"/>
            <wp:positionH relativeFrom="margin">
              <wp:align>left</wp:align>
            </wp:positionH>
            <wp:positionV relativeFrom="paragraph">
              <wp:posOffset>284423</wp:posOffset>
            </wp:positionV>
            <wp:extent cx="5731510" cy="3081655"/>
            <wp:effectExtent l="0" t="0" r="2540" b="4445"/>
            <wp:wrapTight wrapText="bothSides">
              <wp:wrapPolygon edited="0">
                <wp:start x="0" y="0"/>
                <wp:lineTo x="0" y="21498"/>
                <wp:lineTo x="21538" y="21498"/>
                <wp:lineTo x="21538" y="0"/>
                <wp:lineTo x="0" y="0"/>
              </wp:wrapPolygon>
            </wp:wrapTight>
            <wp:docPr id="149" name="Picture 14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Diagram&#10;&#10;Description automatically generated"/>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731510" cy="3081655"/>
                    </a:xfrm>
                    <a:prstGeom prst="rect">
                      <a:avLst/>
                    </a:prstGeom>
                  </pic:spPr>
                </pic:pic>
              </a:graphicData>
            </a:graphic>
          </wp:anchor>
        </w:drawing>
      </w:r>
    </w:p>
    <w:p w14:paraId="689D0C53" w14:textId="5BF2B310" w:rsidR="006D7E6A" w:rsidRDefault="00344F83" w:rsidP="00295D4F">
      <w:pPr>
        <w:rPr>
          <w:lang w:val="en-GB"/>
        </w:rPr>
      </w:pPr>
      <w:r>
        <w:rPr>
          <w:noProof/>
        </w:rPr>
        <mc:AlternateContent>
          <mc:Choice Requires="wps">
            <w:drawing>
              <wp:anchor distT="0" distB="0" distL="114300" distR="114300" simplePos="0" relativeHeight="251919360" behindDoc="1" locked="0" layoutInCell="1" allowOverlap="1" wp14:anchorId="19D8426F" wp14:editId="5922D3C0">
                <wp:simplePos x="0" y="0"/>
                <wp:positionH relativeFrom="page">
                  <wp:align>center</wp:align>
                </wp:positionH>
                <wp:positionV relativeFrom="paragraph">
                  <wp:posOffset>3124200</wp:posOffset>
                </wp:positionV>
                <wp:extent cx="2006600" cy="635"/>
                <wp:effectExtent l="0" t="0" r="0" b="2540"/>
                <wp:wrapTight wrapText="bothSides">
                  <wp:wrapPolygon edited="0">
                    <wp:start x="0" y="0"/>
                    <wp:lineTo x="0" y="20250"/>
                    <wp:lineTo x="21327" y="20250"/>
                    <wp:lineTo x="21327" y="0"/>
                    <wp:lineTo x="0" y="0"/>
                  </wp:wrapPolygon>
                </wp:wrapTight>
                <wp:docPr id="153" name="Text Box 153"/>
                <wp:cNvGraphicFramePr/>
                <a:graphic xmlns:a="http://schemas.openxmlformats.org/drawingml/2006/main">
                  <a:graphicData uri="http://schemas.microsoft.com/office/word/2010/wordprocessingShape">
                    <wps:wsp>
                      <wps:cNvSpPr txBox="1"/>
                      <wps:spPr>
                        <a:xfrm>
                          <a:off x="0" y="0"/>
                          <a:ext cx="2006600" cy="635"/>
                        </a:xfrm>
                        <a:prstGeom prst="rect">
                          <a:avLst/>
                        </a:prstGeom>
                        <a:solidFill>
                          <a:prstClr val="white"/>
                        </a:solidFill>
                        <a:ln>
                          <a:noFill/>
                        </a:ln>
                      </wps:spPr>
                      <wps:txbx>
                        <w:txbxContent>
                          <w:p w14:paraId="67DABFC9" w14:textId="28224C49" w:rsidR="00D35C04" w:rsidRPr="00A0706B" w:rsidRDefault="00D35C04" w:rsidP="00D35C04">
                            <w:pPr>
                              <w:pStyle w:val="Legenda"/>
                              <w:rPr>
                                <w:rFonts w:eastAsia="Verdana" w:cs="Verdana"/>
                                <w:noProof/>
                                <w:sz w:val="24"/>
                              </w:rPr>
                            </w:pPr>
                            <w:bookmarkStart w:id="264" w:name="_Ref117457058"/>
                            <w:bookmarkStart w:id="265" w:name="_Toc117467242"/>
                            <w:r>
                              <w:t xml:space="preserve">Figure </w:t>
                            </w:r>
                            <w:r>
                              <w:fldChar w:fldCharType="begin"/>
                            </w:r>
                            <w:r>
                              <w:instrText xml:space="preserve"> SEQ Figure \* ARABIC </w:instrText>
                            </w:r>
                            <w:r>
                              <w:fldChar w:fldCharType="separate"/>
                            </w:r>
                            <w:r w:rsidR="003F6946">
                              <w:rPr>
                                <w:noProof/>
                              </w:rPr>
                              <w:t>39</w:t>
                            </w:r>
                            <w:r>
                              <w:fldChar w:fldCharType="end"/>
                            </w:r>
                            <w:bookmarkEnd w:id="264"/>
                            <w:r>
                              <w:t xml:space="preserve"> - </w:t>
                            </w:r>
                            <w:proofErr w:type="spellStart"/>
                            <w:r>
                              <w:t>Testing</w:t>
                            </w:r>
                            <w:proofErr w:type="spellEnd"/>
                            <w:r>
                              <w:t xml:space="preserve"> </w:t>
                            </w:r>
                            <w:proofErr w:type="spellStart"/>
                            <w:r>
                              <w:t>Program</w:t>
                            </w:r>
                            <w:proofErr w:type="spellEnd"/>
                            <w:r w:rsidR="00344F83">
                              <w:t>.</w:t>
                            </w:r>
                            <w:bookmarkEnd w:id="2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9D8426F" id="Text Box 153" o:spid="_x0000_s1079" type="#_x0000_t202" style="position:absolute;left:0;text-align:left;margin-left:0;margin-top:246pt;width:158pt;height:.05pt;z-index:-251397120;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" stroked="f">
                <v:textbox style="mso-fit-shape-to-text:t" inset="0,0,0,0">
                  <w:txbxContent>
                    <w:p w14:paraId="67DABFC9" w14:textId="28224C49" w:rsidR="00D35C04" w:rsidRPr="00A0706B" w:rsidRDefault="00D35C04" w:rsidP="00D35C04">
                      <w:pPr>
                        <w:pStyle w:val="Legenda"/>
                        <w:rPr>
                          <w:rFonts w:eastAsia="Verdana" w:cs="Verdana"/>
                          <w:noProof/>
                          <w:sz w:val="24"/>
                        </w:rPr>
                      </w:pPr>
                      <w:bookmarkStart w:id="266" w:name="_Ref117457058"/>
                      <w:bookmarkStart w:id="267" w:name="_Toc117467242"/>
                      <w:r>
                        <w:t xml:space="preserve">Figure </w:t>
                      </w:r>
                      <w:r>
                        <w:fldChar w:fldCharType="begin"/>
                      </w:r>
                      <w:r>
                        <w:instrText xml:space="preserve"> SEQ Figure \* ARABIC </w:instrText>
                      </w:r>
                      <w:r>
                        <w:fldChar w:fldCharType="separate"/>
                      </w:r>
                      <w:r w:rsidR="003F6946">
                        <w:rPr>
                          <w:noProof/>
                        </w:rPr>
                        <w:t>39</w:t>
                      </w:r>
                      <w:r>
                        <w:fldChar w:fldCharType="end"/>
                      </w:r>
                      <w:bookmarkEnd w:id="266"/>
                      <w:r>
                        <w:t xml:space="preserve"> - </w:t>
                      </w:r>
                      <w:proofErr w:type="spellStart"/>
                      <w:r>
                        <w:t>Testing</w:t>
                      </w:r>
                      <w:proofErr w:type="spellEnd"/>
                      <w:r>
                        <w:t xml:space="preserve"> </w:t>
                      </w:r>
                      <w:proofErr w:type="spellStart"/>
                      <w:r>
                        <w:t>Program</w:t>
                      </w:r>
                      <w:proofErr w:type="spellEnd"/>
                      <w:r w:rsidR="00344F83">
                        <w:t>.</w:t>
                      </w:r>
                      <w:bookmarkEnd w:id="267"/>
                    </w:p>
                  </w:txbxContent>
                </v:textbox>
                <w10:wrap type="tight" anchorx="page"/>
              </v:shape>
            </w:pict>
          </mc:Fallback>
        </mc:AlternateContent>
      </w:r>
    </w:p>
    <w:p w14:paraId="3C716668" w14:textId="53BD3509" w:rsidR="00D35C04" w:rsidRDefault="00D35C04" w:rsidP="00D35C04">
      <w:pPr>
        <w:pStyle w:val="Corpodetexto"/>
        <w:rPr>
          <w:lang w:val="en" w:eastAsia="en-GB"/>
        </w:rPr>
      </w:pPr>
      <w:r>
        <w:rPr>
          <w:lang w:val="en" w:eastAsia="en-GB"/>
        </w:rPr>
        <w:t>Thirty-nine tests were performed in total, with 13 different parameters. Each paramet</w:t>
      </w:r>
      <w:r w:rsidR="00892EE6">
        <w:rPr>
          <w:lang w:val="en" w:eastAsia="en-GB"/>
        </w:rPr>
        <w:t>er</w:t>
      </w:r>
      <w:r>
        <w:rPr>
          <w:lang w:val="en" w:eastAsia="en-GB"/>
        </w:rPr>
        <w:t xml:space="preserve"> would be tested </w:t>
      </w:r>
      <w:r w:rsidR="00892EE6">
        <w:rPr>
          <w:lang w:val="en" w:eastAsia="en-GB"/>
        </w:rPr>
        <w:t>three</w:t>
      </w:r>
      <w:r>
        <w:rPr>
          <w:lang w:val="en" w:eastAsia="en-GB"/>
        </w:rPr>
        <w:t xml:space="preserve"> times in a row to assure test consistency.</w:t>
      </w:r>
    </w:p>
    <w:p w14:paraId="1CA87CE1" w14:textId="77777777" w:rsidR="00D71E29" w:rsidRPr="00D35C04" w:rsidRDefault="00D71E29" w:rsidP="00D35C04">
      <w:pPr>
        <w:pStyle w:val="Corpodetexto"/>
        <w:rPr>
          <w:lang w:val="en" w:eastAsia="en-GB"/>
        </w:rPr>
      </w:pPr>
    </w:p>
    <w:p w14:paraId="3D53C54C" w14:textId="77777777" w:rsidR="00EA7763" w:rsidRPr="00AB1990" w:rsidRDefault="00EA7763" w:rsidP="00CF0A1D">
      <w:pPr>
        <w:pStyle w:val="Ttulo3"/>
        <w:numPr>
          <w:ilvl w:val="2"/>
          <w:numId w:val="48"/>
        </w:numPr>
        <w:rPr>
          <w:lang w:val="en-GB"/>
        </w:rPr>
      </w:pPr>
      <w:bookmarkStart w:id="268" w:name="_Toc117467186"/>
      <w:r w:rsidRPr="00AB1990">
        <w:rPr>
          <w:lang w:val="en-GB"/>
        </w:rPr>
        <w:t>Test Environment</w:t>
      </w:r>
      <w:bookmarkEnd w:id="268"/>
    </w:p>
    <w:p w14:paraId="51C4C8E7" w14:textId="2E9307D4" w:rsidR="00EA7763" w:rsidRPr="00A87561" w:rsidRDefault="00EA7763" w:rsidP="00EA7763">
      <w:pPr>
        <w:pStyle w:val="Corpodetexto"/>
        <w:rPr>
          <w:lang w:val="en-GB"/>
        </w:rPr>
      </w:pPr>
      <w:r w:rsidRPr="00A87561">
        <w:rPr>
          <w:lang w:val="en-GB"/>
        </w:rPr>
        <w:t xml:space="preserve">An environment for testing is a set of software and hardware that allows </w:t>
      </w:r>
      <w:r w:rsidR="00D71E29">
        <w:rPr>
          <w:lang w:val="en-GB"/>
        </w:rPr>
        <w:t xml:space="preserve">the </w:t>
      </w:r>
      <w:r w:rsidRPr="00A87561">
        <w:rPr>
          <w:lang w:val="en-GB"/>
        </w:rPr>
        <w:t xml:space="preserve">tester to execute test cases. In other words, it </w:t>
      </w:r>
      <w:del w:id="269" w:author="Filipe Meneses" w:date="2022-10-27T16:04:00Z">
        <w:r w:rsidRPr="00A87561" w:rsidDel="00F211FD">
          <w:rPr>
            <w:lang w:val="en-GB"/>
          </w:rPr>
          <w:delText>allows</w:delText>
        </w:r>
      </w:del>
      <w:ins w:id="270" w:author="Filipe Meneses" w:date="2022-10-27T16:04:00Z">
        <w:r w:rsidR="00F211FD">
          <w:rPr>
            <w:lang w:val="en-GB"/>
          </w:rPr>
          <w:t>will enable</w:t>
        </w:r>
      </w:ins>
      <w:r w:rsidRPr="00A87561">
        <w:rPr>
          <w:lang w:val="en-GB"/>
        </w:rPr>
        <w:t xml:space="preserve"> the </w:t>
      </w:r>
      <w:r w:rsidR="00D71E29">
        <w:rPr>
          <w:lang w:val="en-GB"/>
        </w:rPr>
        <w:t>tester</w:t>
      </w:r>
      <w:r w:rsidRPr="00A87561">
        <w:rPr>
          <w:lang w:val="en-GB"/>
        </w:rPr>
        <w:t xml:space="preserve"> to </w:t>
      </w:r>
      <w:del w:id="271" w:author="Filipe Meneses" w:date="2022-10-27T16:04:00Z">
        <w:r w:rsidRPr="00A87561" w:rsidDel="00F211FD">
          <w:rPr>
            <w:lang w:val="en-GB"/>
          </w:rPr>
          <w:delText>execute</w:delText>
        </w:r>
      </w:del>
      <w:ins w:id="272" w:author="Filipe Meneses" w:date="2022-10-27T16:04:00Z">
        <w:r w:rsidR="00F211FD">
          <w:rPr>
            <w:lang w:val="en-GB"/>
          </w:rPr>
          <w:t>perform</w:t>
        </w:r>
      </w:ins>
      <w:r w:rsidRPr="00A87561">
        <w:rPr>
          <w:lang w:val="en-GB"/>
        </w:rPr>
        <w:t xml:space="preserve"> tests with hardware, software and network configurations that support test execution</w:t>
      </w:r>
      <w:r>
        <w:rPr>
          <w:lang w:val="en-GB"/>
        </w:rPr>
        <w:t xml:space="preserve"> </w:t>
      </w:r>
      <w:r>
        <w:rPr>
          <w:lang w:val="en-GB"/>
        </w:rPr>
        <w:fldChar w:fldCharType="begin"/>
      </w:r>
      <w:r>
        <w:rPr>
          <w:lang w:val="en-GB"/>
        </w:rPr>
        <w:instrText xml:space="preserve"> ADDIN ZOTERO_ITEM CSL_CITATION {"citationID":"prPG0T6Z","properties":{"formattedCitation":"(LaunchDarkly, 2021)","plainCitation":"(LaunchDarkly, 2021)","noteIndex":0},"citationItems":[{"id":71,"uris":["http://zotero.org/users/local/xwgav5Ui/items/TBCXCNKK"],"itemData":{"id":71,"type":"webpage","abstract":"Learn the ins and outs of test environments, as well as the benefits of testing in production with feature management. Learn the best way to test software in the era of continuous deployment.","container-title":"LaunchDarkly","language":"en","title":"Test Environments 101: Definition, Types, and Best Practices","title-short":"Test Environments 101","URL":"https://launchdarkly.com/blog/test-environments-101-definition-types-and-best/","author":[{"family":"LaunchDarkly","given":""}],"accessed":{"date-parts":[["2022",9,15]]},"issued":{"date-parts":[["2021",4,6]]}}}],"schema":"https://github.com/citation-style-language/schema/raw/master/csl-citation.json"} </w:instrText>
      </w:r>
      <w:r>
        <w:rPr>
          <w:lang w:val="en-GB"/>
        </w:rPr>
        <w:fldChar w:fldCharType="separate"/>
      </w:r>
      <w:r w:rsidRPr="003B6A63">
        <w:rPr>
          <w:lang w:val="en-GB"/>
        </w:rPr>
        <w:t>(LaunchDarkly, 2021)</w:t>
      </w:r>
      <w:r>
        <w:rPr>
          <w:lang w:val="en-GB"/>
        </w:rPr>
        <w:fldChar w:fldCharType="end"/>
      </w:r>
      <w:r w:rsidRPr="00A87561">
        <w:rPr>
          <w:lang w:val="en-GB"/>
        </w:rPr>
        <w:t>.</w:t>
      </w:r>
    </w:p>
    <w:p w14:paraId="055C2D06" w14:textId="77777777" w:rsidR="00EA7763" w:rsidRDefault="00EA7763" w:rsidP="00EA7763">
      <w:pPr>
        <w:pStyle w:val="Corpodetexto"/>
        <w:rPr>
          <w:lang w:val="en-GB"/>
        </w:rPr>
      </w:pPr>
      <w:r w:rsidRPr="00A87561">
        <w:rPr>
          <w:lang w:val="en-GB"/>
        </w:rPr>
        <w:t>The test environment is configure</w:t>
      </w:r>
      <w:r>
        <w:rPr>
          <w:lang w:val="en-GB"/>
        </w:rPr>
        <w:t>d</w:t>
      </w:r>
      <w:r w:rsidRPr="00A87561">
        <w:rPr>
          <w:lang w:val="en-GB"/>
        </w:rPr>
        <w:t xml:space="preserve"> according to the needs of the test application. In </w:t>
      </w:r>
      <w:r>
        <w:rPr>
          <w:lang w:val="en-GB"/>
        </w:rPr>
        <w:t>this</w:t>
      </w:r>
      <w:r w:rsidRPr="00A87561">
        <w:rPr>
          <w:lang w:val="en-GB"/>
        </w:rPr>
        <w:t xml:space="preserve"> instance, the test bed </w:t>
      </w:r>
      <w:r>
        <w:rPr>
          <w:lang w:val="en-GB"/>
        </w:rPr>
        <w:t>comprises</w:t>
      </w:r>
      <w:r w:rsidRPr="00A87561">
        <w:rPr>
          <w:lang w:val="en-GB"/>
        </w:rPr>
        <w:t xml:space="preserve"> </w:t>
      </w:r>
      <w:r>
        <w:rPr>
          <w:lang w:val="en-GB"/>
        </w:rPr>
        <w:t>the test environment and</w:t>
      </w:r>
      <w:r w:rsidRPr="00A87561">
        <w:rPr>
          <w:lang w:val="en-GB"/>
        </w:rPr>
        <w:t xml:space="preserve"> data</w:t>
      </w:r>
      <w:r>
        <w:rPr>
          <w:lang w:val="en-GB"/>
        </w:rPr>
        <w:t xml:space="preserve">. </w:t>
      </w:r>
      <w:r w:rsidRPr="00A87561">
        <w:rPr>
          <w:lang w:val="en-GB"/>
        </w:rPr>
        <w:t>A proper test environment ensures software testing success. An incorrect setup can lead to inconsistent results</w:t>
      </w:r>
      <w:r>
        <w:rPr>
          <w:lang w:val="en-GB"/>
        </w:rPr>
        <w:t>, resulting</w:t>
      </w:r>
      <w:r w:rsidRPr="00A87561">
        <w:rPr>
          <w:lang w:val="en-GB"/>
        </w:rPr>
        <w:t xml:space="preserve"> in extra costs and delays.</w:t>
      </w:r>
    </w:p>
    <w:p w14:paraId="3C37F042" w14:textId="46E2C811" w:rsidR="00EA7763" w:rsidRDefault="00EA7763" w:rsidP="00EA7763">
      <w:pPr>
        <w:pStyle w:val="Corpodetexto"/>
        <w:rPr>
          <w:lang w:val="en-GB"/>
        </w:rPr>
      </w:pPr>
      <w:r>
        <w:rPr>
          <w:noProof/>
        </w:rPr>
        <w:lastRenderedPageBreak/>
        <w:drawing>
          <wp:anchor distT="0" distB="0" distL="114300" distR="114300" simplePos="0" relativeHeight="251867136" behindDoc="1" locked="0" layoutInCell="1" allowOverlap="1" wp14:anchorId="2AC3668D" wp14:editId="4A28205A">
            <wp:simplePos x="0" y="0"/>
            <wp:positionH relativeFrom="margin">
              <wp:posOffset>-89535</wp:posOffset>
            </wp:positionH>
            <wp:positionV relativeFrom="paragraph">
              <wp:posOffset>1040765</wp:posOffset>
            </wp:positionV>
            <wp:extent cx="3032760" cy="2428240"/>
            <wp:effectExtent l="0" t="0" r="0" b="0"/>
            <wp:wrapTight wrapText="bothSides">
              <wp:wrapPolygon edited="0">
                <wp:start x="0" y="0"/>
                <wp:lineTo x="0" y="21351"/>
                <wp:lineTo x="21437" y="21351"/>
                <wp:lineTo x="21437" y="0"/>
                <wp:lineTo x="0" y="0"/>
              </wp:wrapPolygon>
            </wp:wrapTight>
            <wp:docPr id="102" name="Picture 102" descr="A computer on a be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A computer on a bed&#10;&#10;Description automatically generated with medium confidence"/>
                    <pic:cNvPicPr/>
                  </pic:nvPicPr>
                  <pic:blipFill rotWithShape="1">
                    <a:blip r:embed="rId117" cstate="print">
                      <a:extLst>
                        <a:ext uri="{28A0092B-C50C-407E-A947-70E740481C1C}">
                          <a14:useLocalDpi xmlns:a14="http://schemas.microsoft.com/office/drawing/2010/main" val="0"/>
                        </a:ext>
                      </a:extLst>
                    </a:blip>
                    <a:srcRect l="5717" r="2814" b="2334"/>
                    <a:stretch/>
                  </pic:blipFill>
                  <pic:spPr bwMode="auto">
                    <a:xfrm>
                      <a:off x="0" y="0"/>
                      <a:ext cx="3032760" cy="24282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69184" behindDoc="1" locked="0" layoutInCell="1" allowOverlap="1" wp14:anchorId="7040298B" wp14:editId="006E012E">
                <wp:simplePos x="0" y="0"/>
                <wp:positionH relativeFrom="column">
                  <wp:posOffset>2781473</wp:posOffset>
                </wp:positionH>
                <wp:positionV relativeFrom="paragraph">
                  <wp:posOffset>3488747</wp:posOffset>
                </wp:positionV>
                <wp:extent cx="3042285" cy="635"/>
                <wp:effectExtent l="0" t="0" r="5715" b="2540"/>
                <wp:wrapTight wrapText="bothSides">
                  <wp:wrapPolygon edited="0">
                    <wp:start x="0" y="0"/>
                    <wp:lineTo x="0" y="20250"/>
                    <wp:lineTo x="21505" y="20250"/>
                    <wp:lineTo x="21505" y="0"/>
                    <wp:lineTo x="0" y="0"/>
                  </wp:wrapPolygon>
                </wp:wrapTight>
                <wp:docPr id="104" name="Text Box 104"/>
                <wp:cNvGraphicFramePr/>
                <a:graphic xmlns:a="http://schemas.openxmlformats.org/drawingml/2006/main">
                  <a:graphicData uri="http://schemas.microsoft.com/office/word/2010/wordprocessingShape">
                    <wps:wsp>
                      <wps:cNvSpPr txBox="1"/>
                      <wps:spPr>
                        <a:xfrm>
                          <a:off x="0" y="0"/>
                          <a:ext cx="3042285" cy="635"/>
                        </a:xfrm>
                        <a:prstGeom prst="rect">
                          <a:avLst/>
                        </a:prstGeom>
                        <a:solidFill>
                          <a:prstClr val="white"/>
                        </a:solidFill>
                        <a:ln>
                          <a:noFill/>
                        </a:ln>
                      </wps:spPr>
                      <wps:txbx>
                        <w:txbxContent>
                          <w:p w14:paraId="199CFD76" w14:textId="0C2BB578" w:rsidR="00EA7763" w:rsidRPr="00C76682" w:rsidRDefault="00EA7763" w:rsidP="00EA7763">
                            <w:pPr>
                              <w:pStyle w:val="Legenda"/>
                              <w:rPr>
                                <w:rFonts w:ascii="NewsGotT" w:eastAsia="Verdana" w:hAnsi="NewsGotT" w:cs="Verdana"/>
                                <w:noProof/>
                                <w:sz w:val="24"/>
                                <w:szCs w:val="24"/>
                                <w:lang w:val="en-GB"/>
                              </w:rPr>
                            </w:pPr>
                            <w:bookmarkStart w:id="273" w:name="_Ref114144146"/>
                            <w:bookmarkStart w:id="274" w:name="_Toc117467243"/>
                            <w:r w:rsidRPr="00C76682">
                              <w:rPr>
                                <w:lang w:val="en-GB"/>
                              </w:rPr>
                              <w:t xml:space="preserve">Figure </w:t>
                            </w:r>
                            <w:r>
                              <w:fldChar w:fldCharType="begin"/>
                            </w:r>
                            <w:r w:rsidRPr="00C76682">
                              <w:rPr>
                                <w:lang w:val="en-GB"/>
                              </w:rPr>
                              <w:instrText xml:space="preserve"> SEQ Figure \* ARABIC </w:instrText>
                            </w:r>
                            <w:r>
                              <w:fldChar w:fldCharType="separate"/>
                            </w:r>
                            <w:r w:rsidR="003F6946">
                              <w:rPr>
                                <w:noProof/>
                                <w:lang w:val="en-GB"/>
                              </w:rPr>
                              <w:t>40</w:t>
                            </w:r>
                            <w:r>
                              <w:fldChar w:fldCharType="end"/>
                            </w:r>
                            <w:bookmarkEnd w:id="273"/>
                            <w:r w:rsidRPr="00C76682">
                              <w:rPr>
                                <w:lang w:val="en-GB"/>
                              </w:rPr>
                              <w:t xml:space="preserve"> - ESP32 connected to the </w:t>
                            </w:r>
                            <w:proofErr w:type="spellStart"/>
                            <w:r w:rsidRPr="00C76682">
                              <w:rPr>
                                <w:lang w:val="en-GB"/>
                              </w:rPr>
                              <w:t>Powerbank</w:t>
                            </w:r>
                            <w:proofErr w:type="spellEnd"/>
                            <w:r>
                              <w:rPr>
                                <w:lang w:val="en-GB"/>
                              </w:rPr>
                              <w:t>.</w:t>
                            </w:r>
                            <w:bookmarkEnd w:id="2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040298B" id="Text Box 104" o:spid="_x0000_s1080" type="#_x0000_t202" style="position:absolute;left:0;text-align:left;margin-left:219pt;margin-top:274.7pt;width:239.55pt;height:.05pt;z-index:-251447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" stroked="f">
                <v:textbox style="mso-fit-shape-to-text:t" inset="0,0,0,0">
                  <w:txbxContent>
                    <w:p w14:paraId="199CFD76" w14:textId="0C2BB578" w:rsidR="00EA7763" w:rsidRPr="00C76682" w:rsidRDefault="00EA7763" w:rsidP="00EA7763">
                      <w:pPr>
                        <w:pStyle w:val="Legenda"/>
                        <w:rPr>
                          <w:rFonts w:ascii="NewsGotT" w:eastAsia="Verdana" w:hAnsi="NewsGotT" w:cs="Verdana"/>
                          <w:noProof/>
                          <w:sz w:val="24"/>
                          <w:szCs w:val="24"/>
                          <w:lang w:val="en-GB"/>
                        </w:rPr>
                      </w:pPr>
                      <w:bookmarkStart w:id="275" w:name="_Ref114144146"/>
                      <w:bookmarkStart w:id="276" w:name="_Toc117467243"/>
                      <w:r w:rsidRPr="00C76682">
                        <w:rPr>
                          <w:lang w:val="en-GB"/>
                        </w:rPr>
                        <w:t xml:space="preserve">Figure </w:t>
                      </w:r>
                      <w:r>
                        <w:fldChar w:fldCharType="begin"/>
                      </w:r>
                      <w:r w:rsidRPr="00C76682">
                        <w:rPr>
                          <w:lang w:val="en-GB"/>
                        </w:rPr>
                        <w:instrText xml:space="preserve"> SEQ Figure \* ARABIC </w:instrText>
                      </w:r>
                      <w:r>
                        <w:fldChar w:fldCharType="separate"/>
                      </w:r>
                      <w:r w:rsidR="003F6946">
                        <w:rPr>
                          <w:noProof/>
                          <w:lang w:val="en-GB"/>
                        </w:rPr>
                        <w:t>40</w:t>
                      </w:r>
                      <w:r>
                        <w:fldChar w:fldCharType="end"/>
                      </w:r>
                      <w:bookmarkEnd w:id="275"/>
                      <w:r w:rsidRPr="00C76682">
                        <w:rPr>
                          <w:lang w:val="en-GB"/>
                        </w:rPr>
                        <w:t xml:space="preserve"> - ESP32 connected to the </w:t>
                      </w:r>
                      <w:proofErr w:type="spellStart"/>
                      <w:r w:rsidRPr="00C76682">
                        <w:rPr>
                          <w:lang w:val="en-GB"/>
                        </w:rPr>
                        <w:t>Powerbank</w:t>
                      </w:r>
                      <w:proofErr w:type="spellEnd"/>
                      <w:r>
                        <w:rPr>
                          <w:lang w:val="en-GB"/>
                        </w:rPr>
                        <w:t>.</w:t>
                      </w:r>
                      <w:bookmarkEnd w:id="276"/>
                    </w:p>
                  </w:txbxContent>
                </v:textbox>
                <w10:wrap type="tight"/>
              </v:shape>
            </w:pict>
          </mc:Fallback>
        </mc:AlternateContent>
      </w:r>
      <w:r>
        <w:rPr>
          <w:noProof/>
        </w:rPr>
        <mc:AlternateContent>
          <mc:Choice Requires="wps">
            <w:drawing>
              <wp:anchor distT="0" distB="0" distL="114300" distR="114300" simplePos="0" relativeHeight="251868160" behindDoc="1" locked="0" layoutInCell="1" allowOverlap="1" wp14:anchorId="12A04470" wp14:editId="172FE514">
                <wp:simplePos x="0" y="0"/>
                <wp:positionH relativeFrom="margin">
                  <wp:align>left</wp:align>
                </wp:positionH>
                <wp:positionV relativeFrom="paragraph">
                  <wp:posOffset>3491172</wp:posOffset>
                </wp:positionV>
                <wp:extent cx="3032760" cy="635"/>
                <wp:effectExtent l="0" t="0" r="0" b="2540"/>
                <wp:wrapTight wrapText="bothSides">
                  <wp:wrapPolygon edited="0">
                    <wp:start x="0" y="0"/>
                    <wp:lineTo x="0" y="20250"/>
                    <wp:lineTo x="21437" y="20250"/>
                    <wp:lineTo x="21437" y="0"/>
                    <wp:lineTo x="0" y="0"/>
                  </wp:wrapPolygon>
                </wp:wrapTight>
                <wp:docPr id="103" name="Text Box 103"/>
                <wp:cNvGraphicFramePr/>
                <a:graphic xmlns:a="http://schemas.openxmlformats.org/drawingml/2006/main">
                  <a:graphicData uri="http://schemas.microsoft.com/office/word/2010/wordprocessingShape">
                    <wps:wsp>
                      <wps:cNvSpPr txBox="1"/>
                      <wps:spPr>
                        <a:xfrm>
                          <a:off x="0" y="0"/>
                          <a:ext cx="3032760" cy="635"/>
                        </a:xfrm>
                        <a:prstGeom prst="rect">
                          <a:avLst/>
                        </a:prstGeom>
                        <a:solidFill>
                          <a:prstClr val="white"/>
                        </a:solidFill>
                        <a:ln>
                          <a:noFill/>
                        </a:ln>
                      </wps:spPr>
                      <wps:txbx>
                        <w:txbxContent>
                          <w:p w14:paraId="36B448A5" w14:textId="078DDAB8" w:rsidR="00EA7763" w:rsidRPr="0012408B" w:rsidRDefault="00EA7763" w:rsidP="00EA7763">
                            <w:pPr>
                              <w:pStyle w:val="Legenda"/>
                              <w:rPr>
                                <w:rFonts w:ascii="NewsGotT" w:eastAsia="Verdana" w:hAnsi="NewsGotT" w:cs="Verdana"/>
                                <w:noProof/>
                                <w:sz w:val="24"/>
                                <w:szCs w:val="24"/>
                              </w:rPr>
                            </w:pPr>
                            <w:bookmarkStart w:id="277" w:name="_Ref114144140"/>
                            <w:bookmarkStart w:id="278" w:name="_Toc117467244"/>
                            <w:r>
                              <w:t xml:space="preserve">Figure </w:t>
                            </w:r>
                            <w:r>
                              <w:fldChar w:fldCharType="begin"/>
                            </w:r>
                            <w:r>
                              <w:instrText xml:space="preserve"> SEQ Figure \* ARABIC </w:instrText>
                            </w:r>
                            <w:r>
                              <w:fldChar w:fldCharType="separate"/>
                            </w:r>
                            <w:r w:rsidR="003F6946">
                              <w:rPr>
                                <w:noProof/>
                              </w:rPr>
                              <w:t>41</w:t>
                            </w:r>
                            <w:r>
                              <w:fldChar w:fldCharType="end"/>
                            </w:r>
                            <w:bookmarkEnd w:id="277"/>
                            <w:r>
                              <w:t xml:space="preserve"> - </w:t>
                            </w:r>
                            <w:proofErr w:type="spellStart"/>
                            <w:r>
                              <w:t>Firmware</w:t>
                            </w:r>
                            <w:proofErr w:type="spellEnd"/>
                            <w:r>
                              <w:t xml:space="preserve"> Flash.</w:t>
                            </w:r>
                            <w:bookmarkEnd w:id="2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A04470" id="Text Box 103" o:spid="_x0000_s1081" type="#_x0000_t202" style="position:absolute;left:0;text-align:left;margin-left:0;margin-top:274.9pt;width:238.8pt;height:.05pt;z-index:-25144832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" stroked="f">
                <v:textbox style="mso-fit-shape-to-text:t" inset="0,0,0,0">
                  <w:txbxContent>
                    <w:p w14:paraId="36B448A5" w14:textId="078DDAB8" w:rsidR="00EA7763" w:rsidRPr="0012408B" w:rsidRDefault="00EA7763" w:rsidP="00EA7763">
                      <w:pPr>
                        <w:pStyle w:val="Legenda"/>
                        <w:rPr>
                          <w:rFonts w:ascii="NewsGotT" w:eastAsia="Verdana" w:hAnsi="NewsGotT" w:cs="Verdana"/>
                          <w:noProof/>
                          <w:sz w:val="24"/>
                          <w:szCs w:val="24"/>
                        </w:rPr>
                      </w:pPr>
                      <w:bookmarkStart w:id="279" w:name="_Ref114144140"/>
                      <w:bookmarkStart w:id="280" w:name="_Toc117467244"/>
                      <w:r>
                        <w:t xml:space="preserve">Figure </w:t>
                      </w:r>
                      <w:r>
                        <w:fldChar w:fldCharType="begin"/>
                      </w:r>
                      <w:r>
                        <w:instrText xml:space="preserve"> SEQ Figure \* ARABIC </w:instrText>
                      </w:r>
                      <w:r>
                        <w:fldChar w:fldCharType="separate"/>
                      </w:r>
                      <w:r w:rsidR="003F6946">
                        <w:rPr>
                          <w:noProof/>
                        </w:rPr>
                        <w:t>41</w:t>
                      </w:r>
                      <w:r>
                        <w:fldChar w:fldCharType="end"/>
                      </w:r>
                      <w:bookmarkEnd w:id="279"/>
                      <w:r>
                        <w:t xml:space="preserve"> - </w:t>
                      </w:r>
                      <w:proofErr w:type="spellStart"/>
                      <w:r>
                        <w:t>Firmware</w:t>
                      </w:r>
                      <w:proofErr w:type="spellEnd"/>
                      <w:r>
                        <w:t xml:space="preserve"> Flash.</w:t>
                      </w:r>
                      <w:bookmarkEnd w:id="280"/>
                    </w:p>
                  </w:txbxContent>
                </v:textbox>
                <w10:wrap type="tight" anchorx="margin"/>
              </v:shape>
            </w:pict>
          </mc:Fallback>
        </mc:AlternateContent>
      </w:r>
      <w:r>
        <w:rPr>
          <w:noProof/>
        </w:rPr>
        <w:drawing>
          <wp:anchor distT="0" distB="0" distL="114300" distR="114300" simplePos="0" relativeHeight="251866112" behindDoc="1" locked="0" layoutInCell="1" allowOverlap="1" wp14:anchorId="02ADB345" wp14:editId="2373FFEB">
            <wp:simplePos x="0" y="0"/>
            <wp:positionH relativeFrom="margin">
              <wp:posOffset>3180715</wp:posOffset>
            </wp:positionH>
            <wp:positionV relativeFrom="paragraph">
              <wp:posOffset>873760</wp:posOffset>
            </wp:positionV>
            <wp:extent cx="2460625" cy="2790825"/>
            <wp:effectExtent l="6350" t="0" r="3175" b="3175"/>
            <wp:wrapTight wrapText="bothSides">
              <wp:wrapPolygon edited="0">
                <wp:start x="56" y="21649"/>
                <wp:lineTo x="21461" y="21649"/>
                <wp:lineTo x="21461" y="123"/>
                <wp:lineTo x="56" y="123"/>
                <wp:lineTo x="56" y="21649"/>
              </wp:wrapPolygon>
            </wp:wrapTight>
            <wp:docPr id="97" name="Picture 97" descr="A close-up of a stethoscope on a white shee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A close-up of a stethoscope on a white sheet&#10;&#10;Description automatically generated with medium confidence"/>
                    <pic:cNvPicPr/>
                  </pic:nvPicPr>
                  <pic:blipFill rotWithShape="1">
                    <a:blip r:embed="rId118" cstate="print">
                      <a:extLst>
                        <a:ext uri="{28A0092B-C50C-407E-A947-70E740481C1C}">
                          <a14:useLocalDpi xmlns:a14="http://schemas.microsoft.com/office/drawing/2010/main" val="0"/>
                        </a:ext>
                      </a:extLst>
                    </a:blip>
                    <a:srcRect l="24525" t="7672" r="19115" b="7075"/>
                    <a:stretch/>
                  </pic:blipFill>
                  <pic:spPr bwMode="auto">
                    <a:xfrm rot="5400000">
                      <a:off x="0" y="0"/>
                      <a:ext cx="2460625" cy="27908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87561">
        <w:rPr>
          <w:lang w:val="en-GB"/>
        </w:rPr>
        <w:t>ESP32 firmware is first built in the Arduino IDE before being flashed onto the board</w:t>
      </w:r>
      <w:r>
        <w:rPr>
          <w:lang w:val="en-GB"/>
        </w:rPr>
        <w:t xml:space="preserve"> (</w:t>
      </w:r>
      <w:r>
        <w:rPr>
          <w:lang w:val="en-GB"/>
        </w:rPr>
        <w:fldChar w:fldCharType="begin"/>
      </w:r>
      <w:r>
        <w:rPr>
          <w:lang w:val="en-GB"/>
        </w:rPr>
        <w:instrText xml:space="preserve"> REF _Ref114144140 \h </w:instrText>
      </w:r>
      <w:r>
        <w:rPr>
          <w:lang w:val="en-GB"/>
        </w:rPr>
      </w:r>
      <w:r>
        <w:rPr>
          <w:lang w:val="en-GB"/>
        </w:rPr>
        <w:fldChar w:fldCharType="separate"/>
      </w:r>
      <w:r w:rsidR="008F0E85" w:rsidRPr="00D71E29">
        <w:rPr>
          <w:lang w:val="en-GB"/>
        </w:rPr>
        <w:t xml:space="preserve">Figure </w:t>
      </w:r>
      <w:r w:rsidR="008F0E85" w:rsidRPr="00D71E29">
        <w:rPr>
          <w:noProof/>
          <w:lang w:val="en-GB"/>
        </w:rPr>
        <w:t>41</w:t>
      </w:r>
      <w:r>
        <w:rPr>
          <w:lang w:val="en-GB"/>
        </w:rPr>
        <w:fldChar w:fldCharType="end"/>
      </w:r>
      <w:r>
        <w:rPr>
          <w:lang w:val="en-GB"/>
        </w:rPr>
        <w:t>)</w:t>
      </w:r>
      <w:r w:rsidRPr="00A87561">
        <w:rPr>
          <w:lang w:val="en-GB"/>
        </w:rPr>
        <w:t>.</w:t>
      </w:r>
      <w:r>
        <w:rPr>
          <w:lang w:val="en-GB"/>
        </w:rPr>
        <w:t xml:space="preserve"> </w:t>
      </w:r>
      <w:r w:rsidRPr="00A87561">
        <w:rPr>
          <w:lang w:val="en-GB"/>
        </w:rPr>
        <w:t xml:space="preserve">The board is then connected to the </w:t>
      </w:r>
      <w:proofErr w:type="spellStart"/>
      <w:r w:rsidRPr="00A87561">
        <w:rPr>
          <w:lang w:val="en-GB"/>
        </w:rPr>
        <w:t>powerbank</w:t>
      </w:r>
      <w:proofErr w:type="spellEnd"/>
      <w:r w:rsidRPr="00A87561">
        <w:rPr>
          <w:lang w:val="en-GB"/>
        </w:rPr>
        <w:t xml:space="preserve"> and operates until its battery runs out</w:t>
      </w:r>
      <w:r>
        <w:rPr>
          <w:lang w:val="en-GB"/>
        </w:rPr>
        <w:t xml:space="preserve"> (</w:t>
      </w:r>
      <w:r>
        <w:rPr>
          <w:lang w:val="en-GB"/>
        </w:rPr>
        <w:fldChar w:fldCharType="begin"/>
      </w:r>
      <w:r>
        <w:rPr>
          <w:lang w:val="en-GB"/>
        </w:rPr>
        <w:instrText xml:space="preserve"> REF _Ref114144146 \h </w:instrText>
      </w:r>
      <w:r>
        <w:rPr>
          <w:lang w:val="en-GB"/>
        </w:rPr>
      </w:r>
      <w:r>
        <w:rPr>
          <w:lang w:val="en-GB"/>
        </w:rPr>
        <w:fldChar w:fldCharType="separate"/>
      </w:r>
      <w:r w:rsidR="008F0E85" w:rsidRPr="00C76682">
        <w:rPr>
          <w:lang w:val="en-GB"/>
        </w:rPr>
        <w:t xml:space="preserve">Figure </w:t>
      </w:r>
      <w:r w:rsidR="008F0E85">
        <w:rPr>
          <w:noProof/>
          <w:lang w:val="en-GB"/>
        </w:rPr>
        <w:t>40</w:t>
      </w:r>
      <w:r>
        <w:rPr>
          <w:lang w:val="en-GB"/>
        </w:rPr>
        <w:fldChar w:fldCharType="end"/>
      </w:r>
      <w:r>
        <w:rPr>
          <w:lang w:val="en-GB"/>
        </w:rPr>
        <w:t>)</w:t>
      </w:r>
      <w:r w:rsidRPr="00A87561">
        <w:rPr>
          <w:lang w:val="en-GB"/>
        </w:rPr>
        <w:t>.</w:t>
      </w:r>
      <w:r>
        <w:rPr>
          <w:lang w:val="en-GB"/>
        </w:rPr>
        <w:t xml:space="preserve"> Tests were conducted using a home Wi-Fi network.</w:t>
      </w:r>
    </w:p>
    <w:p w14:paraId="5C12C82D" w14:textId="5796420F" w:rsidR="004669E4" w:rsidRDefault="004669E4" w:rsidP="00EA7763">
      <w:pPr>
        <w:pStyle w:val="Corpodetexto"/>
        <w:rPr>
          <w:lang w:val="en"/>
        </w:rPr>
      </w:pPr>
    </w:p>
    <w:p w14:paraId="3A711FE0" w14:textId="0C71BBA5" w:rsidR="004669E4" w:rsidRDefault="004669E4" w:rsidP="004669E4">
      <w:pPr>
        <w:pStyle w:val="Ttulo4"/>
        <w:numPr>
          <w:ilvl w:val="0"/>
          <w:numId w:val="0"/>
        </w:numPr>
        <w:rPr>
          <w:lang w:val="en"/>
        </w:rPr>
      </w:pPr>
      <w:bookmarkStart w:id="281" w:name="_Toc117467187"/>
      <w:r>
        <w:rPr>
          <w:lang w:val="en"/>
        </w:rPr>
        <w:t>Web Interface</w:t>
      </w:r>
      <w:bookmarkEnd w:id="281"/>
    </w:p>
    <w:p w14:paraId="4908ECD7" w14:textId="0D98AE60" w:rsidR="00EA7763" w:rsidRPr="00130CCC" w:rsidRDefault="00EA7763" w:rsidP="00EA7763">
      <w:pPr>
        <w:pStyle w:val="Corpodetexto"/>
        <w:rPr>
          <w:lang w:val="en"/>
        </w:rPr>
      </w:pPr>
      <w:r w:rsidRPr="00130CCC">
        <w:rPr>
          <w:lang w:val="en"/>
        </w:rPr>
        <w:t xml:space="preserve">An initial version of </w:t>
      </w:r>
      <w:r>
        <w:rPr>
          <w:lang w:val="en"/>
        </w:rPr>
        <w:t>a</w:t>
      </w:r>
      <w:r w:rsidRPr="00130CCC">
        <w:rPr>
          <w:lang w:val="en"/>
        </w:rPr>
        <w:t xml:space="preserve"> web interface is available to check what has been registered on the server</w:t>
      </w:r>
      <w:r>
        <w:rPr>
          <w:lang w:val="en"/>
        </w:rPr>
        <w:t xml:space="preserve"> (</w:t>
      </w:r>
      <w:r>
        <w:rPr>
          <w:lang w:val="en"/>
        </w:rPr>
        <w:fldChar w:fldCharType="begin"/>
      </w:r>
      <w:r>
        <w:rPr>
          <w:lang w:val="en"/>
        </w:rPr>
        <w:instrText xml:space="preserve"> REF _Ref113458196 \h </w:instrText>
      </w:r>
      <w:r>
        <w:rPr>
          <w:lang w:val="en"/>
        </w:rPr>
      </w:r>
      <w:r>
        <w:rPr>
          <w:lang w:val="en"/>
        </w:rPr>
        <w:fldChar w:fldCharType="separate"/>
      </w:r>
      <w:r w:rsidR="008F0E85" w:rsidRPr="00CC3CA4">
        <w:rPr>
          <w:lang w:val="en-GB"/>
        </w:rPr>
        <w:t xml:space="preserve">Figure </w:t>
      </w:r>
      <w:r w:rsidR="008F0E85">
        <w:rPr>
          <w:noProof/>
          <w:lang w:val="en-GB"/>
        </w:rPr>
        <w:t>42</w:t>
      </w:r>
      <w:r>
        <w:rPr>
          <w:lang w:val="en"/>
        </w:rPr>
        <w:fldChar w:fldCharType="end"/>
      </w:r>
      <w:r>
        <w:rPr>
          <w:lang w:val="en"/>
        </w:rPr>
        <w:t>)</w:t>
      </w:r>
      <w:r w:rsidRPr="00130CCC">
        <w:rPr>
          <w:lang w:val="en"/>
        </w:rPr>
        <w:t>:</w:t>
      </w:r>
    </w:p>
    <w:p w14:paraId="7672DE47" w14:textId="225B7B49" w:rsidR="00EA7763" w:rsidRDefault="00000000" w:rsidP="00EA7763">
      <w:pPr>
        <w:pStyle w:val="Corpodetexto"/>
        <w:rPr>
          <w:rStyle w:val="Hiperligao"/>
          <w:lang w:val="en"/>
        </w:rPr>
      </w:pPr>
      <w:r>
        <w:fldChar w:fldCharType="begin"/>
      </w:r>
      <w:r w:rsidRPr="00454C63">
        <w:rPr>
          <w:lang w:val="en"/>
          <w:rPrChange w:id="282" w:author="Filipe Meneses" w:date="2022-10-26T22:53:00Z">
            <w:rPr/>
          </w:rPrChange>
        </w:rPr>
        <w:instrText>HYPERLINK "http://ils.dsi.uminho.pt/viewData/"</w:instrText>
      </w:r>
      <w:r>
        <w:fldChar w:fldCharType="separate"/>
      </w:r>
      <w:r w:rsidR="00EA7763" w:rsidRPr="00130CCC">
        <w:rPr>
          <w:rStyle w:val="Hiperligao"/>
          <w:lang w:val="en"/>
        </w:rPr>
        <w:t>http://ils.dsi.uminho.pt/viewData/</w:t>
      </w:r>
      <w:r>
        <w:rPr>
          <w:rStyle w:val="Hiperligao"/>
          <w:lang w:val="en"/>
        </w:rPr>
        <w:fldChar w:fldCharType="end"/>
      </w:r>
      <w:r w:rsidR="00EA7763">
        <w:rPr>
          <w:rStyle w:val="Refdenotaderodap"/>
          <w:color w:val="0000FF" w:themeColor="hyperlink"/>
          <w:u w:val="single"/>
          <w:lang w:val="en"/>
        </w:rPr>
        <w:footnoteReference w:id="22"/>
      </w:r>
    </w:p>
    <w:p w14:paraId="2FC63265" w14:textId="77777777" w:rsidR="00EA7763" w:rsidRPr="00CC3CA4" w:rsidRDefault="00EA7763" w:rsidP="00EA7763">
      <w:pPr>
        <w:pStyle w:val="Corpodetexto"/>
        <w:rPr>
          <w:rStyle w:val="Hiperligao"/>
          <w:color w:val="auto"/>
          <w:lang w:val="en"/>
        </w:rPr>
      </w:pPr>
      <w:r>
        <w:rPr>
          <w:noProof/>
          <w:u w:val="single"/>
          <w:lang w:val="en"/>
        </w:rPr>
        <w:drawing>
          <wp:anchor distT="0" distB="0" distL="114300" distR="114300" simplePos="0" relativeHeight="251870208" behindDoc="0" locked="0" layoutInCell="1" allowOverlap="1" wp14:anchorId="43F7A27D" wp14:editId="342D9C92">
            <wp:simplePos x="0" y="0"/>
            <wp:positionH relativeFrom="page">
              <wp:align>center</wp:align>
            </wp:positionH>
            <wp:positionV relativeFrom="paragraph">
              <wp:posOffset>253365</wp:posOffset>
            </wp:positionV>
            <wp:extent cx="5227320" cy="2125980"/>
            <wp:effectExtent l="0" t="0" r="0" b="7620"/>
            <wp:wrapSquare wrapText="bothSides"/>
            <wp:docPr id="33" name="Picture 3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able&#10;&#10;Description automatically generated"/>
                    <pic:cNvPicPr/>
                  </pic:nvPicPr>
                  <pic:blipFill rotWithShape="1">
                    <a:blip r:embed="rId119">
                      <a:extLst>
                        <a:ext uri="{28A0092B-C50C-407E-A947-70E740481C1C}">
                          <a14:useLocalDpi xmlns:a14="http://schemas.microsoft.com/office/drawing/2010/main" val="0"/>
                        </a:ext>
                      </a:extLst>
                    </a:blip>
                    <a:srcRect l="5714" t="8128" r="7176" b="28880"/>
                    <a:stretch/>
                  </pic:blipFill>
                  <pic:spPr bwMode="auto">
                    <a:xfrm>
                      <a:off x="0" y="0"/>
                      <a:ext cx="5227320" cy="21259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188160B" w14:textId="77777777" w:rsidR="00EA7763" w:rsidRPr="009A30EC" w:rsidRDefault="00EA7763" w:rsidP="00EA7763">
      <w:pPr>
        <w:pStyle w:val="Corpodetexto"/>
        <w:keepNext/>
        <w:rPr>
          <w:lang w:val="en"/>
        </w:rPr>
      </w:pPr>
    </w:p>
    <w:p w14:paraId="3CC29D88" w14:textId="57E5EFF4" w:rsidR="00EA7763" w:rsidRPr="00CC3CA4" w:rsidRDefault="00EA7763" w:rsidP="00EA7763">
      <w:pPr>
        <w:pStyle w:val="Legenda"/>
        <w:rPr>
          <w:lang w:val="en-GB"/>
        </w:rPr>
      </w:pPr>
      <w:bookmarkStart w:id="283" w:name="_Ref113458196"/>
      <w:bookmarkStart w:id="284" w:name="_Toc117467245"/>
      <w:r w:rsidRPr="00CC3CA4">
        <w:rPr>
          <w:lang w:val="en-GB"/>
        </w:rPr>
        <w:t xml:space="preserve">Figure </w:t>
      </w:r>
      <w:r>
        <w:fldChar w:fldCharType="begin"/>
      </w:r>
      <w:r w:rsidRPr="00CC3CA4">
        <w:rPr>
          <w:lang w:val="en-GB"/>
        </w:rPr>
        <w:instrText xml:space="preserve"> SEQ Figure \* ARABIC </w:instrText>
      </w:r>
      <w:r>
        <w:fldChar w:fldCharType="separate"/>
      </w:r>
      <w:r w:rsidR="008F0E85">
        <w:rPr>
          <w:noProof/>
          <w:lang w:val="en-GB"/>
        </w:rPr>
        <w:t>42</w:t>
      </w:r>
      <w:r>
        <w:fldChar w:fldCharType="end"/>
      </w:r>
      <w:bookmarkEnd w:id="283"/>
      <w:r w:rsidRPr="00CC3CA4">
        <w:rPr>
          <w:lang w:val="en-GB"/>
        </w:rPr>
        <w:t xml:space="preserve"> - Scan data stored in the ILS server</w:t>
      </w:r>
      <w:r>
        <w:rPr>
          <w:lang w:val="en-GB"/>
        </w:rPr>
        <w:t>.</w:t>
      </w:r>
      <w:bookmarkEnd w:id="284"/>
    </w:p>
    <w:p w14:paraId="112235B6" w14:textId="77777777" w:rsidR="00EA7763" w:rsidRDefault="00EA7763" w:rsidP="00EA7763">
      <w:pPr>
        <w:pStyle w:val="Corpodetexto"/>
        <w:rPr>
          <w:lang w:val="en"/>
        </w:rPr>
      </w:pPr>
      <w:r w:rsidRPr="00130CCC">
        <w:rPr>
          <w:lang w:val="en"/>
        </w:rPr>
        <w:t>The system only displays the last 30 records</w:t>
      </w:r>
      <w:r>
        <w:rPr>
          <w:lang w:val="en"/>
        </w:rPr>
        <w:t>.</w:t>
      </w:r>
    </w:p>
    <w:p w14:paraId="44FA4DE9" w14:textId="518BC6EC" w:rsidR="00EA7763" w:rsidRDefault="00EA7763" w:rsidP="00836FA1">
      <w:pPr>
        <w:rPr>
          <w:lang w:val="en-GB"/>
        </w:rPr>
      </w:pPr>
    </w:p>
    <w:p w14:paraId="28769664" w14:textId="77777777" w:rsidR="00E219CB" w:rsidRPr="00F14CAD" w:rsidRDefault="00E219CB" w:rsidP="004669E4">
      <w:pPr>
        <w:pStyle w:val="Ttulo4"/>
        <w:numPr>
          <w:ilvl w:val="0"/>
          <w:numId w:val="0"/>
        </w:numPr>
        <w:rPr>
          <w:lang w:val="en-GB"/>
        </w:rPr>
      </w:pPr>
      <w:bookmarkStart w:id="285" w:name="_Toc117467188"/>
      <w:r w:rsidRPr="00F14CAD">
        <w:rPr>
          <w:lang w:val="en-GB"/>
        </w:rPr>
        <w:lastRenderedPageBreak/>
        <w:t>Apache Server Implementation</w:t>
      </w:r>
      <w:bookmarkEnd w:id="285"/>
    </w:p>
    <w:p w14:paraId="687455AA" w14:textId="77777777" w:rsidR="00E219CB" w:rsidRDefault="00E219CB" w:rsidP="00E219CB">
      <w:pPr>
        <w:pStyle w:val="Corpodetexto"/>
        <w:rPr>
          <w:lang w:val="en-GB"/>
        </w:rPr>
      </w:pPr>
      <w:r w:rsidRPr="00E17EA3">
        <w:rPr>
          <w:lang w:val="en-GB"/>
        </w:rPr>
        <w:t xml:space="preserve">The web server is necessary so that instead of having the information for the scans and posts hard coded, it is possible to change it and obtain the data from an external source. This way, the ESP32 connects to it, retrieves its information and proceeds with the scans. </w:t>
      </w:r>
    </w:p>
    <w:p w14:paraId="520744B5" w14:textId="3E5C9C94" w:rsidR="00E219CB" w:rsidRPr="00197406" w:rsidRDefault="00000000" w:rsidP="00E219CB">
      <w:pPr>
        <w:pStyle w:val="Corpodetexto"/>
        <w:rPr>
          <w:lang w:val="en-GB"/>
        </w:rPr>
      </w:pPr>
      <w:hyperlink r:id="rId120" w:history="1">
        <w:r w:rsidR="00E219CB" w:rsidRPr="00E17EA3">
          <w:rPr>
            <w:rStyle w:val="Hiperligao"/>
            <w:lang w:val="en-GB"/>
          </w:rPr>
          <w:t>Apache</w:t>
        </w:r>
      </w:hyperlink>
      <w:r w:rsidR="00E219CB">
        <w:rPr>
          <w:rStyle w:val="Refdenotaderodap"/>
          <w:lang w:val="en-GB"/>
        </w:rPr>
        <w:footnoteReference w:id="23"/>
      </w:r>
      <w:r w:rsidR="00E219CB" w:rsidRPr="00197406">
        <w:rPr>
          <w:lang w:val="en-GB"/>
        </w:rPr>
        <w:t xml:space="preserve"> </w:t>
      </w:r>
      <w:r w:rsidR="00E219CB">
        <w:rPr>
          <w:lang w:val="en-GB"/>
        </w:rPr>
        <w:t>(</w:t>
      </w:r>
      <w:r w:rsidR="00E219CB" w:rsidRPr="001C4426">
        <w:rPr>
          <w:lang w:val="en-GB"/>
        </w:rPr>
        <w:t>https://www.apachelounge.com/</w:t>
      </w:r>
      <w:r w:rsidR="00E219CB">
        <w:rPr>
          <w:lang w:val="en-GB"/>
        </w:rPr>
        <w:t xml:space="preserve">) </w:t>
      </w:r>
      <w:r w:rsidR="00E219CB" w:rsidRPr="00197406">
        <w:rPr>
          <w:lang w:val="en-GB"/>
        </w:rPr>
        <w:t>is the most widely used Web Server application. It can be used on almost all platforms</w:t>
      </w:r>
      <w:r w:rsidR="00E219CB">
        <w:rPr>
          <w:lang w:val="en-GB"/>
        </w:rPr>
        <w:t>,</w:t>
      </w:r>
      <w:r w:rsidR="00E219CB" w:rsidRPr="00197406">
        <w:rPr>
          <w:lang w:val="en-GB"/>
        </w:rPr>
        <w:t xml:space="preserve"> such as Windows, </w:t>
      </w:r>
      <w:r w:rsidR="00E219CB">
        <w:rPr>
          <w:lang w:val="en-GB"/>
        </w:rPr>
        <w:t xml:space="preserve">macOS, Linux and Raspberry. </w:t>
      </w:r>
      <w:r w:rsidR="00E219CB" w:rsidRPr="00197406">
        <w:rPr>
          <w:lang w:val="en-GB"/>
        </w:rPr>
        <w:t>It is a modular, process-based web server application that creates a new thread with each simultaneous connection. It supports several features; many of them are compiled as separate modules</w:t>
      </w:r>
      <w:r w:rsidR="00E219CB">
        <w:rPr>
          <w:lang w:val="en-GB"/>
        </w:rPr>
        <w:t>, extend its core functionality, and</w:t>
      </w:r>
      <w:r w:rsidR="00E219CB" w:rsidRPr="00197406">
        <w:rPr>
          <w:lang w:val="en-GB"/>
        </w:rPr>
        <w:t xml:space="preserve"> provide everything from server-side programming language support to authentication mechanism</w:t>
      </w:r>
      <w:r w:rsidR="00E219CB">
        <w:rPr>
          <w:lang w:val="en-GB"/>
        </w:rPr>
        <w:t>s (</w:t>
      </w:r>
      <w:r w:rsidR="00E219CB">
        <w:rPr>
          <w:lang w:val="en-GB"/>
        </w:rPr>
        <w:fldChar w:fldCharType="begin"/>
      </w:r>
      <w:r w:rsidR="00E219CB">
        <w:rPr>
          <w:lang w:val="en-GB"/>
        </w:rPr>
        <w:instrText xml:space="preserve"> REF _Ref113390015 \h </w:instrText>
      </w:r>
      <w:r w:rsidR="00E219CB">
        <w:rPr>
          <w:lang w:val="en-GB"/>
        </w:rPr>
      </w:r>
      <w:r w:rsidR="00E219CB">
        <w:rPr>
          <w:lang w:val="en-GB"/>
        </w:rPr>
        <w:fldChar w:fldCharType="separate"/>
      </w:r>
      <w:r w:rsidR="008F0E85" w:rsidRPr="00D71E29">
        <w:rPr>
          <w:lang w:val="en-GB"/>
        </w:rPr>
        <w:t xml:space="preserve">Figure </w:t>
      </w:r>
      <w:r w:rsidR="008F0E85" w:rsidRPr="00D71E29">
        <w:rPr>
          <w:noProof/>
          <w:lang w:val="en-GB"/>
        </w:rPr>
        <w:t>43</w:t>
      </w:r>
      <w:r w:rsidR="00E219CB">
        <w:rPr>
          <w:lang w:val="en-GB"/>
        </w:rPr>
        <w:fldChar w:fldCharType="end"/>
      </w:r>
      <w:r w:rsidR="00E219CB">
        <w:rPr>
          <w:lang w:val="en-GB"/>
        </w:rPr>
        <w:t>)</w:t>
      </w:r>
      <w:r w:rsidR="00E219CB" w:rsidRPr="00197406">
        <w:rPr>
          <w:lang w:val="en-GB"/>
        </w:rPr>
        <w:t>.</w:t>
      </w:r>
    </w:p>
    <w:p w14:paraId="7BE3A772" w14:textId="77777777" w:rsidR="00E219CB" w:rsidRPr="00197406" w:rsidRDefault="00E219CB" w:rsidP="00E219CB">
      <w:pPr>
        <w:rPr>
          <w:lang w:val="en-GB"/>
        </w:rPr>
      </w:pPr>
      <w:r>
        <w:rPr>
          <w:noProof/>
          <w:lang w:val="en-GB"/>
        </w:rPr>
        <mc:AlternateContent>
          <mc:Choice Requires="wpg">
            <w:drawing>
              <wp:anchor distT="0" distB="0" distL="114300" distR="114300" simplePos="0" relativeHeight="251908096" behindDoc="0" locked="0" layoutInCell="1" allowOverlap="1" wp14:anchorId="6273C4E0" wp14:editId="0E54A48A">
                <wp:simplePos x="0" y="0"/>
                <wp:positionH relativeFrom="column">
                  <wp:posOffset>469900</wp:posOffset>
                </wp:positionH>
                <wp:positionV relativeFrom="paragraph">
                  <wp:posOffset>154074</wp:posOffset>
                </wp:positionV>
                <wp:extent cx="4976495" cy="2148205"/>
                <wp:effectExtent l="0" t="0" r="0" b="4445"/>
                <wp:wrapSquare wrapText="bothSides"/>
                <wp:docPr id="74" name="Group 74"/>
                <wp:cNvGraphicFramePr/>
                <a:graphic xmlns:a="http://schemas.openxmlformats.org/drawingml/2006/main">
                  <a:graphicData uri="http://schemas.microsoft.com/office/word/2010/wordprocessingGroup">
                    <wpg:wgp>
                      <wpg:cNvGrpSpPr/>
                      <wpg:grpSpPr>
                        <a:xfrm>
                          <a:off x="0" y="0"/>
                          <a:ext cx="4976495" cy="2148205"/>
                          <a:chOff x="0" y="0"/>
                          <a:chExt cx="4976495" cy="2148205"/>
                        </a:xfrm>
                      </wpg:grpSpPr>
                      <pic:pic xmlns:pic="http://schemas.openxmlformats.org/drawingml/2006/picture">
                        <pic:nvPicPr>
                          <pic:cNvPr id="65" name="Picture 65"/>
                          <pic:cNvPicPr>
                            <a:picLocks noChangeAspect="1"/>
                          </pic:cNvPicPr>
                        </pic:nvPicPr>
                        <pic:blipFill rotWithShape="1">
                          <a:blip r:embed="rId121" cstate="print">
                            <a:extLst>
                              <a:ext uri="{28A0092B-C50C-407E-A947-70E740481C1C}">
                                <a14:useLocalDpi xmlns:a14="http://schemas.microsoft.com/office/drawing/2010/main" val="0"/>
                              </a:ext>
                            </a:extLst>
                          </a:blip>
                          <a:srcRect l="1000" t="10059" r="11980" b="33284"/>
                          <a:stretch/>
                        </pic:blipFill>
                        <pic:spPr bwMode="auto">
                          <a:xfrm>
                            <a:off x="0" y="0"/>
                            <a:ext cx="4976495" cy="1823085"/>
                          </a:xfrm>
                          <a:prstGeom prst="rect">
                            <a:avLst/>
                          </a:prstGeom>
                          <a:noFill/>
                          <a:ln>
                            <a:noFill/>
                          </a:ln>
                          <a:extLst>
                            <a:ext uri="{53640926-AAD7-44D8-BBD7-CCE9431645EC}">
                              <a14:shadowObscured xmlns:a14="http://schemas.microsoft.com/office/drawing/2010/main"/>
                            </a:ext>
                          </a:extLst>
                        </pic:spPr>
                      </pic:pic>
                      <wps:wsp>
                        <wps:cNvPr id="73" name="Text Box 73"/>
                        <wps:cNvSpPr txBox="1"/>
                        <wps:spPr>
                          <a:xfrm>
                            <a:off x="0" y="1884045"/>
                            <a:ext cx="4976495" cy="264160"/>
                          </a:xfrm>
                          <a:prstGeom prst="rect">
                            <a:avLst/>
                          </a:prstGeom>
                          <a:solidFill>
                            <a:prstClr val="white"/>
                          </a:solidFill>
                          <a:ln>
                            <a:noFill/>
                          </a:ln>
                        </wps:spPr>
                        <wps:txbx>
                          <w:txbxContent>
                            <w:p w14:paraId="3F8FC571" w14:textId="464BCFC4" w:rsidR="00E219CB" w:rsidRPr="00B31851" w:rsidRDefault="00E219CB" w:rsidP="00E219CB">
                              <w:pPr>
                                <w:pStyle w:val="Legenda"/>
                                <w:rPr>
                                  <w:rFonts w:eastAsia="Verdana" w:cs="Verdana"/>
                                  <w:sz w:val="24"/>
                                </w:rPr>
                              </w:pPr>
                              <w:bookmarkStart w:id="286" w:name="_Ref113390015"/>
                              <w:bookmarkStart w:id="287" w:name="_Toc117467246"/>
                              <w:r>
                                <w:t xml:space="preserve">Figure </w:t>
                              </w:r>
                              <w:r>
                                <w:fldChar w:fldCharType="begin"/>
                              </w:r>
                              <w:r>
                                <w:instrText xml:space="preserve"> SEQ Figure \* ARABIC </w:instrText>
                              </w:r>
                              <w:r>
                                <w:fldChar w:fldCharType="separate"/>
                              </w:r>
                              <w:r w:rsidR="003F6946">
                                <w:rPr>
                                  <w:noProof/>
                                </w:rPr>
                                <w:t>43</w:t>
                              </w:r>
                              <w:r>
                                <w:fldChar w:fldCharType="end"/>
                              </w:r>
                              <w:bookmarkEnd w:id="286"/>
                              <w:r>
                                <w:t xml:space="preserve"> - Apache Lounge.</w:t>
                              </w:r>
                              <w:bookmarkEnd w:id="2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273C4E0" id="Group 74" o:spid="_x0000_s1082" style="position:absolute;left:0;text-align:left;margin-left:37pt;margin-top:12.15pt;width:391.85pt;height:169.15pt;z-index:251908096" coordsize="49764,2148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">
                <v:shape id="Picture 65" o:spid="_x0000_s1083" type="#_x0000_t75" style="position:absolute;width:49764;height:1823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">
                  <v:imagedata r:id="rId122" o:title="" croptop="6592f" cropbottom="21813f" cropleft="655f" cropright="7851f"/>
                </v:shape>
                <v:shape id="Text Box 73" o:spid="_x0000_s1084" type="#_x0000_t202" style="position:absolute;top:18840;width:49764;height:264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" stroked="f">
                  <v:textbox style="mso-fit-shape-to-text:t" inset="0,0,0,0">
                    <w:txbxContent>
                      <w:p w14:paraId="3F8FC571" w14:textId="464BCFC4" w:rsidR="00E219CB" w:rsidRPr="00B31851" w:rsidRDefault="00E219CB" w:rsidP="00E219CB">
                        <w:pPr>
                          <w:pStyle w:val="Legenda"/>
                          <w:rPr>
                            <w:rFonts w:eastAsia="Verdana" w:cs="Verdana"/>
                            <w:sz w:val="24"/>
                          </w:rPr>
                        </w:pPr>
                        <w:bookmarkStart w:id="288" w:name="_Ref113390015"/>
                        <w:bookmarkStart w:id="289" w:name="_Toc117467246"/>
                        <w:r>
                          <w:t xml:space="preserve">Figure </w:t>
                        </w:r>
                        <w:r>
                          <w:fldChar w:fldCharType="begin"/>
                        </w:r>
                        <w:r>
                          <w:instrText xml:space="preserve"> SEQ Figure \* ARABIC </w:instrText>
                        </w:r>
                        <w:r>
                          <w:fldChar w:fldCharType="separate"/>
                        </w:r>
                        <w:r w:rsidR="003F6946">
                          <w:rPr>
                            <w:noProof/>
                          </w:rPr>
                          <w:t>43</w:t>
                        </w:r>
                        <w:r>
                          <w:fldChar w:fldCharType="end"/>
                        </w:r>
                        <w:bookmarkEnd w:id="288"/>
                        <w:r>
                          <w:t xml:space="preserve"> - Apache Lounge.</w:t>
                        </w:r>
                        <w:bookmarkEnd w:id="289"/>
                      </w:p>
                    </w:txbxContent>
                  </v:textbox>
                </v:shape>
                <w10:wrap type="square"/>
              </v:group>
            </w:pict>
          </mc:Fallback>
        </mc:AlternateContent>
      </w:r>
    </w:p>
    <w:p w14:paraId="679BBC7E" w14:textId="77777777" w:rsidR="00E219CB" w:rsidRPr="00197406" w:rsidRDefault="00E219CB" w:rsidP="00E219CB">
      <w:pPr>
        <w:rPr>
          <w:lang w:val="en-GB"/>
        </w:rPr>
      </w:pPr>
    </w:p>
    <w:p w14:paraId="5C9B262F" w14:textId="77777777" w:rsidR="00E219CB" w:rsidRDefault="00E219CB" w:rsidP="00E219CB">
      <w:pPr>
        <w:rPr>
          <w:lang w:val="en-GB"/>
        </w:rPr>
      </w:pPr>
    </w:p>
    <w:p w14:paraId="4714AEF1" w14:textId="77777777" w:rsidR="00E219CB" w:rsidRDefault="00E219CB" w:rsidP="00E219CB">
      <w:pPr>
        <w:rPr>
          <w:lang w:val="en-GB"/>
        </w:rPr>
      </w:pPr>
    </w:p>
    <w:p w14:paraId="7F883388" w14:textId="77777777" w:rsidR="00E219CB" w:rsidRDefault="00E219CB" w:rsidP="00E219CB">
      <w:pPr>
        <w:rPr>
          <w:lang w:val="en-GB"/>
        </w:rPr>
      </w:pPr>
    </w:p>
    <w:p w14:paraId="272DDC66" w14:textId="77777777" w:rsidR="00E219CB" w:rsidRDefault="00E219CB" w:rsidP="00E219CB">
      <w:pPr>
        <w:rPr>
          <w:lang w:val="en-GB"/>
        </w:rPr>
      </w:pPr>
    </w:p>
    <w:p w14:paraId="256CEF6D" w14:textId="77777777" w:rsidR="00E219CB" w:rsidRDefault="00E219CB" w:rsidP="00E219CB">
      <w:pPr>
        <w:rPr>
          <w:lang w:val="en-GB"/>
        </w:rPr>
      </w:pPr>
    </w:p>
    <w:p w14:paraId="5F29EF2E" w14:textId="77777777" w:rsidR="00E219CB" w:rsidRDefault="00E219CB" w:rsidP="00E219CB">
      <w:pPr>
        <w:rPr>
          <w:lang w:val="en-GB"/>
        </w:rPr>
      </w:pPr>
    </w:p>
    <w:p w14:paraId="66C99598" w14:textId="77777777" w:rsidR="00E219CB" w:rsidRPr="00197406" w:rsidRDefault="00E219CB" w:rsidP="00E219CB">
      <w:pPr>
        <w:rPr>
          <w:lang w:val="en-GB"/>
        </w:rPr>
      </w:pPr>
    </w:p>
    <w:p w14:paraId="5E7CD8E9" w14:textId="77777777" w:rsidR="00E219CB" w:rsidRPr="00197406" w:rsidRDefault="00E219CB" w:rsidP="00E219CB">
      <w:pPr>
        <w:pStyle w:val="Corpodetexto"/>
        <w:numPr>
          <w:ilvl w:val="0"/>
          <w:numId w:val="20"/>
        </w:numPr>
        <w:rPr>
          <w:b/>
          <w:bCs/>
          <w:lang w:val="en-GB"/>
        </w:rPr>
      </w:pPr>
      <w:r w:rsidRPr="00FF2708">
        <w:rPr>
          <w:b/>
          <w:bCs/>
          <w:lang w:val="en-GB"/>
        </w:rPr>
        <w:t xml:space="preserve">Extract the download files and move </w:t>
      </w:r>
      <w:r>
        <w:rPr>
          <w:b/>
          <w:bCs/>
          <w:lang w:val="en-GB"/>
        </w:rPr>
        <w:t>them</w:t>
      </w:r>
      <w:r w:rsidRPr="00FF2708">
        <w:rPr>
          <w:b/>
          <w:bCs/>
          <w:lang w:val="en-GB"/>
        </w:rPr>
        <w:t xml:space="preserve"> to (C:)</w:t>
      </w:r>
      <w:r>
        <w:rPr>
          <w:rStyle w:val="Refdenotaderodap"/>
          <w:b/>
          <w:bCs/>
          <w:lang w:val="en-GB"/>
        </w:rPr>
        <w:footnoteReference w:id="24"/>
      </w:r>
      <w:r w:rsidRPr="00FF2708">
        <w:rPr>
          <w:b/>
          <w:bCs/>
          <w:lang w:val="en-GB"/>
        </w:rPr>
        <w:t xml:space="preserve"> </w:t>
      </w:r>
    </w:p>
    <w:p w14:paraId="769A43AC" w14:textId="558FE91E" w:rsidR="00E219CB" w:rsidRPr="006974DF" w:rsidRDefault="00E219CB" w:rsidP="00E219CB">
      <w:pPr>
        <w:pStyle w:val="Corpodetexto"/>
        <w:numPr>
          <w:ilvl w:val="0"/>
          <w:numId w:val="20"/>
        </w:numPr>
        <w:rPr>
          <w:b/>
          <w:bCs/>
          <w:lang w:val="en-GB"/>
        </w:rPr>
      </w:pPr>
      <w:r w:rsidRPr="00197406">
        <w:rPr>
          <w:b/>
          <w:bCs/>
          <w:lang w:val="en-GB"/>
        </w:rPr>
        <w:t xml:space="preserve">Install Apache using Command </w:t>
      </w:r>
      <w:r w:rsidRPr="00FF2708">
        <w:rPr>
          <w:b/>
          <w:bCs/>
          <w:lang w:val="en-GB"/>
        </w:rPr>
        <w:t>Prompt (</w:t>
      </w:r>
      <w:r w:rsidRPr="00FF2708">
        <w:rPr>
          <w:b/>
          <w:bCs/>
          <w:lang w:val="en-GB"/>
        </w:rPr>
        <w:fldChar w:fldCharType="begin"/>
      </w:r>
      <w:r w:rsidRPr="00FF2708">
        <w:rPr>
          <w:b/>
          <w:bCs/>
          <w:lang w:val="en-GB"/>
        </w:rPr>
        <w:instrText xml:space="preserve"> REF _Ref113390236 \h  \* MERGEFORMAT </w:instrText>
      </w:r>
      <w:r w:rsidRPr="00FF2708">
        <w:rPr>
          <w:b/>
          <w:bCs/>
          <w:lang w:val="en-GB"/>
        </w:rPr>
      </w:r>
      <w:r w:rsidRPr="00FF2708">
        <w:rPr>
          <w:b/>
          <w:bCs/>
          <w:lang w:val="en-GB"/>
        </w:rPr>
        <w:fldChar w:fldCharType="separate"/>
      </w:r>
      <w:r w:rsidR="008F0E85" w:rsidRPr="008F0E85">
        <w:rPr>
          <w:b/>
          <w:bCs/>
          <w:lang w:val="en-GB"/>
        </w:rPr>
        <w:t xml:space="preserve">Figure </w:t>
      </w:r>
      <w:r w:rsidR="008F0E85" w:rsidRPr="008F0E85">
        <w:rPr>
          <w:b/>
          <w:bCs/>
          <w:noProof/>
          <w:lang w:val="en-GB"/>
        </w:rPr>
        <w:t>44</w:t>
      </w:r>
      <w:r w:rsidRPr="00FF2708">
        <w:rPr>
          <w:b/>
          <w:bCs/>
          <w:lang w:val="en-GB"/>
        </w:rPr>
        <w:fldChar w:fldCharType="end"/>
      </w:r>
      <w:r w:rsidRPr="00FF2708">
        <w:rPr>
          <w:b/>
          <w:bCs/>
          <w:lang w:val="en-GB"/>
        </w:rPr>
        <w:t>)</w:t>
      </w:r>
    </w:p>
    <w:p w14:paraId="1723264E" w14:textId="77777777" w:rsidR="00E219CB" w:rsidRDefault="00E219CB" w:rsidP="00E219CB">
      <w:pPr>
        <w:rPr>
          <w:lang w:val="en-GB"/>
        </w:rPr>
      </w:pPr>
      <w:r>
        <w:rPr>
          <w:noProof/>
          <w:lang w:val="en-GB"/>
        </w:rPr>
        <w:drawing>
          <wp:anchor distT="0" distB="0" distL="114300" distR="114300" simplePos="0" relativeHeight="251909120" behindDoc="0" locked="0" layoutInCell="1" allowOverlap="1" wp14:anchorId="6038E978" wp14:editId="0261884C">
            <wp:simplePos x="0" y="0"/>
            <wp:positionH relativeFrom="column">
              <wp:posOffset>1312545</wp:posOffset>
            </wp:positionH>
            <wp:positionV relativeFrom="paragraph">
              <wp:posOffset>247015</wp:posOffset>
            </wp:positionV>
            <wp:extent cx="3861435" cy="1518920"/>
            <wp:effectExtent l="0" t="0" r="5715" b="5080"/>
            <wp:wrapSquare wrapText="bothSides"/>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a:picLocks noChangeAspect="1"/>
                    </pic:cNvPicPr>
                  </pic:nvPicPr>
                  <pic:blipFill rotWithShape="1">
                    <a:blip r:embed="rId123" cstate="print">
                      <a:extLst>
                        <a:ext uri="{28A0092B-C50C-407E-A947-70E740481C1C}">
                          <a14:useLocalDpi xmlns:a14="http://schemas.microsoft.com/office/drawing/2010/main" val="0"/>
                        </a:ext>
                      </a:extLst>
                    </a:blip>
                    <a:srcRect l="12715" t="24082" r="19896" b="28796"/>
                    <a:stretch/>
                  </pic:blipFill>
                  <pic:spPr bwMode="auto">
                    <a:xfrm>
                      <a:off x="0" y="0"/>
                      <a:ext cx="3861435" cy="15189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A814BE3" w14:textId="77777777" w:rsidR="00E219CB" w:rsidRDefault="00E219CB" w:rsidP="00E219CB">
      <w:pPr>
        <w:rPr>
          <w:lang w:val="en-GB"/>
        </w:rPr>
      </w:pPr>
    </w:p>
    <w:p w14:paraId="0D491D3B" w14:textId="77777777" w:rsidR="00E219CB" w:rsidRDefault="00E219CB" w:rsidP="00E219CB">
      <w:pPr>
        <w:rPr>
          <w:lang w:val="en-GB"/>
        </w:rPr>
      </w:pPr>
    </w:p>
    <w:p w14:paraId="48F32B23" w14:textId="77777777" w:rsidR="00E219CB" w:rsidRDefault="00E219CB" w:rsidP="00E219CB">
      <w:pPr>
        <w:rPr>
          <w:lang w:val="en-GB"/>
        </w:rPr>
      </w:pPr>
    </w:p>
    <w:p w14:paraId="33CABB3A" w14:textId="77777777" w:rsidR="00E219CB" w:rsidRDefault="00E219CB" w:rsidP="00E219CB">
      <w:pPr>
        <w:rPr>
          <w:lang w:val="en-GB"/>
        </w:rPr>
      </w:pPr>
    </w:p>
    <w:p w14:paraId="037D6DED" w14:textId="77777777" w:rsidR="00E219CB" w:rsidRDefault="00E219CB" w:rsidP="00E219CB">
      <w:pPr>
        <w:rPr>
          <w:lang w:val="en-GB"/>
        </w:rPr>
      </w:pPr>
    </w:p>
    <w:p w14:paraId="7DEEC601" w14:textId="77777777" w:rsidR="00E219CB" w:rsidRPr="00197406" w:rsidRDefault="00E219CB" w:rsidP="00E219CB">
      <w:pPr>
        <w:rPr>
          <w:lang w:val="en-GB"/>
        </w:rPr>
      </w:pPr>
      <w:r>
        <w:rPr>
          <w:noProof/>
          <w:lang w:val="en-GB"/>
        </w:rPr>
        <mc:AlternateContent>
          <mc:Choice Requires="wps">
            <w:drawing>
              <wp:anchor distT="0" distB="0" distL="114300" distR="114300" simplePos="0" relativeHeight="251910144" behindDoc="0" locked="0" layoutInCell="1" allowOverlap="1" wp14:anchorId="72B68E11" wp14:editId="607526CD">
                <wp:simplePos x="0" y="0"/>
                <wp:positionH relativeFrom="column">
                  <wp:posOffset>731838</wp:posOffset>
                </wp:positionH>
                <wp:positionV relativeFrom="paragraph">
                  <wp:posOffset>173990</wp:posOffset>
                </wp:positionV>
                <wp:extent cx="4443095" cy="264160"/>
                <wp:effectExtent l="0" t="0" r="0" b="2540"/>
                <wp:wrapSquare wrapText="bothSides"/>
                <wp:docPr id="76" name="Text Box 76"/>
                <wp:cNvGraphicFramePr/>
                <a:graphic xmlns:a="http://schemas.openxmlformats.org/drawingml/2006/main">
                  <a:graphicData uri="http://schemas.microsoft.com/office/word/2010/wordprocessingShape">
                    <wps:wsp>
                      <wps:cNvSpPr txBox="1"/>
                      <wps:spPr>
                        <a:xfrm>
                          <a:off x="0" y="0"/>
                          <a:ext cx="4443095" cy="264160"/>
                        </a:xfrm>
                        <a:prstGeom prst="rect">
                          <a:avLst/>
                        </a:prstGeom>
                        <a:solidFill>
                          <a:prstClr val="white"/>
                        </a:solidFill>
                        <a:ln>
                          <a:noFill/>
                        </a:ln>
                      </wps:spPr>
                      <wps:txbx>
                        <w:txbxContent>
                          <w:p w14:paraId="09965ED7" w14:textId="5EE04343" w:rsidR="00E219CB" w:rsidRPr="00280AFD" w:rsidRDefault="00E219CB" w:rsidP="00E219CB">
                            <w:pPr>
                              <w:pStyle w:val="Legenda"/>
                              <w:rPr>
                                <w:rFonts w:eastAsia="Verdana" w:cs="Verdana"/>
                                <w:sz w:val="24"/>
                              </w:rPr>
                            </w:pPr>
                            <w:bookmarkStart w:id="290" w:name="_Ref113390236"/>
                            <w:bookmarkStart w:id="291" w:name="_Toc117467247"/>
                            <w:r>
                              <w:t xml:space="preserve">Figure </w:t>
                            </w:r>
                            <w:r>
                              <w:fldChar w:fldCharType="begin"/>
                            </w:r>
                            <w:r>
                              <w:instrText xml:space="preserve"> SEQ Figure \* ARABIC </w:instrText>
                            </w:r>
                            <w:r>
                              <w:fldChar w:fldCharType="separate"/>
                            </w:r>
                            <w:r w:rsidR="003F6946">
                              <w:rPr>
                                <w:noProof/>
                              </w:rPr>
                              <w:t>44</w:t>
                            </w:r>
                            <w:r>
                              <w:fldChar w:fldCharType="end"/>
                            </w:r>
                            <w:bookmarkEnd w:id="290"/>
                            <w:r>
                              <w:t xml:space="preserve"> - Apache </w:t>
                            </w:r>
                            <w:proofErr w:type="spellStart"/>
                            <w:r>
                              <w:t>Command</w:t>
                            </w:r>
                            <w:proofErr w:type="spellEnd"/>
                            <w:r>
                              <w:t xml:space="preserve"> </w:t>
                            </w:r>
                            <w:proofErr w:type="spellStart"/>
                            <w:r>
                              <w:t>Prompt</w:t>
                            </w:r>
                            <w:proofErr w:type="spellEnd"/>
                            <w:r>
                              <w:t>.</w:t>
                            </w:r>
                            <w:bookmarkEnd w:id="2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B68E11" id="Text Box 76" o:spid="_x0000_s1085" type="#_x0000_t202" style="position:absolute;left:0;text-align:left;margin-left:57.65pt;margin-top:13.7pt;width:349.85pt;height:20.8pt;z-index:251910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" stroked="f">
                <v:textbox style="mso-fit-shape-to-text:t" inset="0,0,0,0">
                  <w:txbxContent>
                    <w:p w14:paraId="09965ED7" w14:textId="5EE04343" w:rsidR="00E219CB" w:rsidRPr="00280AFD" w:rsidRDefault="00E219CB" w:rsidP="00E219CB">
                      <w:pPr>
                        <w:pStyle w:val="Legenda"/>
                        <w:rPr>
                          <w:rFonts w:eastAsia="Verdana" w:cs="Verdana"/>
                          <w:sz w:val="24"/>
                        </w:rPr>
                      </w:pPr>
                      <w:bookmarkStart w:id="292" w:name="_Ref113390236"/>
                      <w:bookmarkStart w:id="293" w:name="_Toc117467247"/>
                      <w:r>
                        <w:t xml:space="preserve">Figure </w:t>
                      </w:r>
                      <w:r>
                        <w:fldChar w:fldCharType="begin"/>
                      </w:r>
                      <w:r>
                        <w:instrText xml:space="preserve"> SEQ Figure \* ARABIC </w:instrText>
                      </w:r>
                      <w:r>
                        <w:fldChar w:fldCharType="separate"/>
                      </w:r>
                      <w:r w:rsidR="003F6946">
                        <w:rPr>
                          <w:noProof/>
                        </w:rPr>
                        <w:t>44</w:t>
                      </w:r>
                      <w:r>
                        <w:fldChar w:fldCharType="end"/>
                      </w:r>
                      <w:bookmarkEnd w:id="292"/>
                      <w:r>
                        <w:t xml:space="preserve"> - Apache </w:t>
                      </w:r>
                      <w:proofErr w:type="spellStart"/>
                      <w:r>
                        <w:t>Command</w:t>
                      </w:r>
                      <w:proofErr w:type="spellEnd"/>
                      <w:r>
                        <w:t xml:space="preserve"> </w:t>
                      </w:r>
                      <w:proofErr w:type="spellStart"/>
                      <w:r>
                        <w:t>Prompt</w:t>
                      </w:r>
                      <w:proofErr w:type="spellEnd"/>
                      <w:r>
                        <w:t>.</w:t>
                      </w:r>
                      <w:bookmarkEnd w:id="293"/>
                    </w:p>
                  </w:txbxContent>
                </v:textbox>
                <w10:wrap type="square"/>
              </v:shape>
            </w:pict>
          </mc:Fallback>
        </mc:AlternateContent>
      </w:r>
    </w:p>
    <w:p w14:paraId="4C2F1B4F" w14:textId="77777777" w:rsidR="00E219CB" w:rsidRDefault="00E219CB" w:rsidP="00E219CB">
      <w:pPr>
        <w:rPr>
          <w:lang w:val="en-GB"/>
        </w:rPr>
      </w:pPr>
    </w:p>
    <w:p w14:paraId="463784C8" w14:textId="77777777" w:rsidR="00E219CB" w:rsidRPr="00197406" w:rsidRDefault="00E219CB" w:rsidP="00E219CB">
      <w:pPr>
        <w:rPr>
          <w:lang w:val="en-GB"/>
        </w:rPr>
      </w:pPr>
    </w:p>
    <w:p w14:paraId="5AEDD9C0" w14:textId="67E9285E" w:rsidR="00E219CB" w:rsidRPr="00197406" w:rsidRDefault="00E219CB" w:rsidP="00E219CB">
      <w:pPr>
        <w:pStyle w:val="Corpodetexto"/>
        <w:numPr>
          <w:ilvl w:val="0"/>
          <w:numId w:val="20"/>
        </w:numPr>
        <w:rPr>
          <w:b/>
          <w:bCs/>
          <w:lang w:val="en-GB"/>
        </w:rPr>
      </w:pPr>
      <w:r w:rsidRPr="00197406">
        <w:rPr>
          <w:b/>
          <w:bCs/>
          <w:lang w:val="en-GB"/>
        </w:rPr>
        <w:lastRenderedPageBreak/>
        <w:t>Run the APACHE service</w:t>
      </w:r>
      <w:r>
        <w:rPr>
          <w:b/>
          <w:bCs/>
          <w:lang w:val="en-GB"/>
        </w:rPr>
        <w:t xml:space="preserve"> </w:t>
      </w:r>
      <w:r w:rsidRPr="00FF2708">
        <w:rPr>
          <w:b/>
          <w:bCs/>
          <w:lang w:val="en-GB"/>
        </w:rPr>
        <w:t>(</w:t>
      </w:r>
      <w:r w:rsidRPr="00FF2708">
        <w:rPr>
          <w:b/>
          <w:bCs/>
          <w:lang w:val="en-GB"/>
        </w:rPr>
        <w:fldChar w:fldCharType="begin"/>
      </w:r>
      <w:r w:rsidRPr="00FF2708">
        <w:rPr>
          <w:b/>
          <w:bCs/>
          <w:lang w:val="en-GB"/>
        </w:rPr>
        <w:instrText xml:space="preserve"> REF _Ref113390282 \h  \* MERGEFORMAT </w:instrText>
      </w:r>
      <w:r w:rsidRPr="00FF2708">
        <w:rPr>
          <w:b/>
          <w:bCs/>
          <w:lang w:val="en-GB"/>
        </w:rPr>
      </w:r>
      <w:r w:rsidRPr="00FF2708">
        <w:rPr>
          <w:b/>
          <w:bCs/>
          <w:lang w:val="en-GB"/>
        </w:rPr>
        <w:fldChar w:fldCharType="separate"/>
      </w:r>
      <w:r w:rsidR="008F0E85" w:rsidRPr="008F0E85">
        <w:rPr>
          <w:b/>
          <w:bCs/>
          <w:lang w:val="en-GB"/>
        </w:rPr>
        <w:t xml:space="preserve">Figure </w:t>
      </w:r>
      <w:r w:rsidR="008F0E85" w:rsidRPr="008F0E85">
        <w:rPr>
          <w:b/>
          <w:bCs/>
          <w:noProof/>
          <w:lang w:val="en-GB"/>
        </w:rPr>
        <w:t>45</w:t>
      </w:r>
      <w:r w:rsidRPr="00FF2708">
        <w:rPr>
          <w:b/>
          <w:bCs/>
          <w:lang w:val="en-GB"/>
        </w:rPr>
        <w:fldChar w:fldCharType="end"/>
      </w:r>
      <w:r w:rsidRPr="00FF2708">
        <w:rPr>
          <w:b/>
          <w:bCs/>
          <w:lang w:val="en-GB"/>
        </w:rPr>
        <w:t>)</w:t>
      </w:r>
    </w:p>
    <w:p w14:paraId="71C78692" w14:textId="77777777" w:rsidR="00E219CB" w:rsidRPr="00197406" w:rsidRDefault="00E219CB" w:rsidP="00E219CB">
      <w:pPr>
        <w:rPr>
          <w:lang w:val="en-GB"/>
        </w:rPr>
      </w:pPr>
      <w:r>
        <w:rPr>
          <w:noProof/>
          <w:lang w:val="en-GB"/>
        </w:rPr>
        <mc:AlternateContent>
          <mc:Choice Requires="wpg">
            <w:drawing>
              <wp:anchor distT="0" distB="0" distL="114300" distR="114300" simplePos="0" relativeHeight="251911168" behindDoc="0" locked="0" layoutInCell="1" allowOverlap="1" wp14:anchorId="095E645D" wp14:editId="053CE7C1">
                <wp:simplePos x="0" y="0"/>
                <wp:positionH relativeFrom="margin">
                  <wp:align>center</wp:align>
                </wp:positionH>
                <wp:positionV relativeFrom="paragraph">
                  <wp:posOffset>38850</wp:posOffset>
                </wp:positionV>
                <wp:extent cx="5003223" cy="1275080"/>
                <wp:effectExtent l="0" t="0" r="6985" b="1270"/>
                <wp:wrapSquare wrapText="bothSides"/>
                <wp:docPr id="79" name="Group 79"/>
                <wp:cNvGraphicFramePr/>
                <a:graphic xmlns:a="http://schemas.openxmlformats.org/drawingml/2006/main">
                  <a:graphicData uri="http://schemas.microsoft.com/office/word/2010/wordprocessingGroup">
                    <wpg:wgp>
                      <wpg:cNvGrpSpPr/>
                      <wpg:grpSpPr>
                        <a:xfrm>
                          <a:off x="0" y="0"/>
                          <a:ext cx="5003223" cy="1275080"/>
                          <a:chOff x="0" y="0"/>
                          <a:chExt cx="5003223" cy="1275080"/>
                        </a:xfrm>
                      </wpg:grpSpPr>
                      <wpg:grpSp>
                        <wpg:cNvPr id="75" name="Group 75"/>
                        <wpg:cNvGrpSpPr/>
                        <wpg:grpSpPr>
                          <a:xfrm>
                            <a:off x="0" y="0"/>
                            <a:ext cx="5003223" cy="956945"/>
                            <a:chOff x="0" y="0"/>
                            <a:chExt cx="5003223" cy="956945"/>
                          </a:xfrm>
                        </wpg:grpSpPr>
                        <pic:pic xmlns:pic="http://schemas.openxmlformats.org/drawingml/2006/picture">
                          <pic:nvPicPr>
                            <pic:cNvPr id="67" name="Picture 67"/>
                            <pic:cNvPicPr>
                              <a:picLocks noChangeAspect="1"/>
                            </pic:cNvPicPr>
                          </pic:nvPicPr>
                          <pic:blipFill rotWithShape="1">
                            <a:blip r:embed="rId124" cstate="print">
                              <a:extLst>
                                <a:ext uri="{28A0092B-C50C-407E-A947-70E740481C1C}">
                                  <a14:useLocalDpi xmlns:a14="http://schemas.microsoft.com/office/drawing/2010/main" val="0"/>
                                </a:ext>
                              </a:extLst>
                            </a:blip>
                            <a:srcRect r="52886" b="70304"/>
                            <a:stretch/>
                          </pic:blipFill>
                          <pic:spPr bwMode="auto">
                            <a:xfrm>
                              <a:off x="0" y="0"/>
                              <a:ext cx="2700020" cy="95694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68" name="Picture 68"/>
                            <pic:cNvPicPr>
                              <a:picLocks noChangeAspect="1"/>
                            </pic:cNvPicPr>
                          </pic:nvPicPr>
                          <pic:blipFill rotWithShape="1">
                            <a:blip r:embed="rId125" cstate="print">
                              <a:extLst>
                                <a:ext uri="{28A0092B-C50C-407E-A947-70E740481C1C}">
                                  <a14:useLocalDpi xmlns:a14="http://schemas.microsoft.com/office/drawing/2010/main" val="0"/>
                                </a:ext>
                              </a:extLst>
                            </a:blip>
                            <a:srcRect r="64436" b="82568"/>
                            <a:stretch/>
                          </pic:blipFill>
                          <pic:spPr bwMode="auto">
                            <a:xfrm>
                              <a:off x="2964873" y="311727"/>
                              <a:ext cx="2038350" cy="561975"/>
                            </a:xfrm>
                            <a:prstGeom prst="rect">
                              <a:avLst/>
                            </a:prstGeom>
                            <a:ln>
                              <a:noFill/>
                            </a:ln>
                            <a:extLst>
                              <a:ext uri="{53640926-AAD7-44D8-BBD7-CCE9431645EC}">
                                <a14:shadowObscured xmlns:a14="http://schemas.microsoft.com/office/drawing/2010/main"/>
                              </a:ext>
                            </a:extLst>
                          </pic:spPr>
                        </pic:pic>
                      </wpg:grpSp>
                      <wps:wsp>
                        <wps:cNvPr id="78" name="Text Box 78"/>
                        <wps:cNvSpPr txBox="1"/>
                        <wps:spPr>
                          <a:xfrm>
                            <a:off x="0" y="1010920"/>
                            <a:ext cx="5003165" cy="264160"/>
                          </a:xfrm>
                          <a:prstGeom prst="rect">
                            <a:avLst/>
                          </a:prstGeom>
                          <a:solidFill>
                            <a:prstClr val="white"/>
                          </a:solidFill>
                          <a:ln>
                            <a:noFill/>
                          </a:ln>
                        </wps:spPr>
                        <wps:txbx>
                          <w:txbxContent>
                            <w:p w14:paraId="68C1146D" w14:textId="03E0EB01" w:rsidR="00E219CB" w:rsidRPr="00C952D6" w:rsidRDefault="00E219CB" w:rsidP="00E219CB">
                              <w:pPr>
                                <w:pStyle w:val="Legenda"/>
                                <w:rPr>
                                  <w:rFonts w:eastAsia="Verdana" w:cs="Verdana"/>
                                  <w:noProof/>
                                  <w:sz w:val="24"/>
                                </w:rPr>
                              </w:pPr>
                              <w:bookmarkStart w:id="294" w:name="_Ref113390282"/>
                              <w:bookmarkStart w:id="295" w:name="_Toc117467248"/>
                              <w:r>
                                <w:t xml:space="preserve">Figure </w:t>
                              </w:r>
                              <w:r>
                                <w:fldChar w:fldCharType="begin"/>
                              </w:r>
                              <w:r>
                                <w:instrText xml:space="preserve"> SEQ Figure \* ARABIC </w:instrText>
                              </w:r>
                              <w:r>
                                <w:fldChar w:fldCharType="separate"/>
                              </w:r>
                              <w:r w:rsidR="003F6946">
                                <w:rPr>
                                  <w:noProof/>
                                </w:rPr>
                                <w:t>45</w:t>
                              </w:r>
                              <w:r>
                                <w:fldChar w:fldCharType="end"/>
                              </w:r>
                              <w:bookmarkEnd w:id="294"/>
                              <w:r>
                                <w:t xml:space="preserve"> - Apache </w:t>
                              </w:r>
                              <w:proofErr w:type="spellStart"/>
                              <w:r>
                                <w:t>Service</w:t>
                              </w:r>
                              <w:proofErr w:type="spellEnd"/>
                              <w:r>
                                <w:t>.</w:t>
                              </w:r>
                              <w:bookmarkEnd w:id="2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95E645D" id="Group 79" o:spid="_x0000_s1086" style="position:absolute;left:0;text-align:left;margin-left:0;margin-top:3.05pt;width:393.95pt;height:100.4pt;z-index:251911168;mso-position-horizontal:center;mso-position-horizontal-relative:margin" coordsize="50032,1275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">
                <v:group id="Group 75" o:spid="_x0000_s1087" style="position:absolute;width:50032;height:9569" coordsize="50032,956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">
                  <v:shape id="Picture 67" o:spid="_x0000_s1088" type="#_x0000_t75" style="position:absolute;width:27000;height:956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">
                    <v:imagedata r:id="rId126" o:title="" cropbottom="46074f" cropright="34659f"/>
                  </v:shape>
                  <v:shape id="Picture 68" o:spid="_x0000_s1089" type="#_x0000_t75" style="position:absolute;left:29648;top:3117;width:20384;height:562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">
                    <v:imagedata r:id="rId127" o:title="" cropbottom="54112f" cropright="42229f"/>
                  </v:shape>
                </v:group>
                <v:shape id="Text Box 78" o:spid="_x0000_s1090" type="#_x0000_t202" style="position:absolute;top:10109;width:50031;height:264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" stroked="f">
                  <v:textbox style="mso-fit-shape-to-text:t" inset="0,0,0,0">
                    <w:txbxContent>
                      <w:p w14:paraId="68C1146D" w14:textId="03E0EB01" w:rsidR="00E219CB" w:rsidRPr="00C952D6" w:rsidRDefault="00E219CB" w:rsidP="00E219CB">
                        <w:pPr>
                          <w:pStyle w:val="Legenda"/>
                          <w:rPr>
                            <w:rFonts w:eastAsia="Verdana" w:cs="Verdana"/>
                            <w:noProof/>
                            <w:sz w:val="24"/>
                          </w:rPr>
                        </w:pPr>
                        <w:bookmarkStart w:id="296" w:name="_Ref113390282"/>
                        <w:bookmarkStart w:id="297" w:name="_Toc117467248"/>
                        <w:r>
                          <w:t xml:space="preserve">Figure </w:t>
                        </w:r>
                        <w:r>
                          <w:fldChar w:fldCharType="begin"/>
                        </w:r>
                        <w:r>
                          <w:instrText xml:space="preserve"> SEQ Figure \* ARABIC </w:instrText>
                        </w:r>
                        <w:r>
                          <w:fldChar w:fldCharType="separate"/>
                        </w:r>
                        <w:r w:rsidR="003F6946">
                          <w:rPr>
                            <w:noProof/>
                          </w:rPr>
                          <w:t>45</w:t>
                        </w:r>
                        <w:r>
                          <w:fldChar w:fldCharType="end"/>
                        </w:r>
                        <w:bookmarkEnd w:id="296"/>
                        <w:r>
                          <w:t xml:space="preserve"> - Apache </w:t>
                        </w:r>
                        <w:proofErr w:type="spellStart"/>
                        <w:r>
                          <w:t>Service</w:t>
                        </w:r>
                        <w:proofErr w:type="spellEnd"/>
                        <w:r>
                          <w:t>.</w:t>
                        </w:r>
                        <w:bookmarkEnd w:id="297"/>
                      </w:p>
                    </w:txbxContent>
                  </v:textbox>
                </v:shape>
                <w10:wrap type="square" anchorx="margin"/>
              </v:group>
            </w:pict>
          </mc:Fallback>
        </mc:AlternateContent>
      </w:r>
    </w:p>
    <w:p w14:paraId="0E82777E" w14:textId="77777777" w:rsidR="00E219CB" w:rsidRPr="00197406" w:rsidRDefault="00E219CB" w:rsidP="00E219CB">
      <w:pPr>
        <w:rPr>
          <w:lang w:val="en-GB"/>
        </w:rPr>
      </w:pPr>
    </w:p>
    <w:p w14:paraId="3E2ED858" w14:textId="77777777" w:rsidR="00E219CB" w:rsidRPr="00197406" w:rsidRDefault="00E219CB" w:rsidP="00E219CB">
      <w:pPr>
        <w:rPr>
          <w:lang w:val="en-GB"/>
        </w:rPr>
      </w:pPr>
    </w:p>
    <w:p w14:paraId="262E6AF5" w14:textId="77777777" w:rsidR="00E219CB" w:rsidRPr="00197406" w:rsidRDefault="00E219CB" w:rsidP="00E219CB">
      <w:pPr>
        <w:rPr>
          <w:lang w:val="en-GB"/>
        </w:rPr>
      </w:pPr>
    </w:p>
    <w:p w14:paraId="5DC9FB50" w14:textId="77777777" w:rsidR="00E219CB" w:rsidRDefault="00E219CB" w:rsidP="00E219CB">
      <w:pPr>
        <w:pStyle w:val="Corpodetexto"/>
        <w:rPr>
          <w:b/>
          <w:bCs/>
          <w:lang w:val="en-GB"/>
        </w:rPr>
      </w:pPr>
    </w:p>
    <w:p w14:paraId="28BB22C0" w14:textId="77777777" w:rsidR="00E219CB" w:rsidRPr="00197406" w:rsidRDefault="00E219CB" w:rsidP="00E219CB">
      <w:pPr>
        <w:pStyle w:val="Corpodetexto"/>
        <w:rPr>
          <w:b/>
          <w:bCs/>
          <w:lang w:val="en-GB"/>
        </w:rPr>
      </w:pPr>
    </w:p>
    <w:p w14:paraId="2E30EECD" w14:textId="00BD1743" w:rsidR="00E219CB" w:rsidRPr="00197406" w:rsidRDefault="00E219CB" w:rsidP="00E219CB">
      <w:pPr>
        <w:pStyle w:val="Corpodetexto"/>
        <w:numPr>
          <w:ilvl w:val="0"/>
          <w:numId w:val="20"/>
        </w:numPr>
        <w:rPr>
          <w:b/>
          <w:bCs/>
          <w:lang w:val="en-GB"/>
        </w:rPr>
      </w:pPr>
      <w:r w:rsidRPr="00197406">
        <w:rPr>
          <w:b/>
          <w:bCs/>
          <w:lang w:val="en-GB"/>
        </w:rPr>
        <w:t>Find out the local server’s IPv4 to a</w:t>
      </w:r>
      <w:r>
        <w:rPr>
          <w:b/>
          <w:bCs/>
          <w:lang w:val="en-GB"/>
        </w:rPr>
        <w:t>c</w:t>
      </w:r>
      <w:r w:rsidRPr="00197406">
        <w:rPr>
          <w:b/>
          <w:bCs/>
          <w:lang w:val="en-GB"/>
        </w:rPr>
        <w:t xml:space="preserve">cess with other </w:t>
      </w:r>
      <w:r w:rsidRPr="00FF2708">
        <w:rPr>
          <w:b/>
          <w:bCs/>
          <w:lang w:val="en-GB"/>
        </w:rPr>
        <w:t>devices (</w:t>
      </w:r>
      <w:r w:rsidRPr="00FF2708">
        <w:rPr>
          <w:b/>
          <w:bCs/>
          <w:lang w:val="en-GB"/>
        </w:rPr>
        <w:fldChar w:fldCharType="begin"/>
      </w:r>
      <w:r w:rsidRPr="00FF2708">
        <w:rPr>
          <w:b/>
          <w:bCs/>
          <w:lang w:val="en-GB"/>
        </w:rPr>
        <w:instrText xml:space="preserve"> REF _Ref113390374 \h  \* MERGEFORMAT </w:instrText>
      </w:r>
      <w:r w:rsidRPr="00FF2708">
        <w:rPr>
          <w:b/>
          <w:bCs/>
          <w:lang w:val="en-GB"/>
        </w:rPr>
      </w:r>
      <w:r w:rsidRPr="00FF2708">
        <w:rPr>
          <w:b/>
          <w:bCs/>
          <w:lang w:val="en-GB"/>
        </w:rPr>
        <w:fldChar w:fldCharType="separate"/>
      </w:r>
      <w:r w:rsidR="008F0E85" w:rsidRPr="008F0E85">
        <w:rPr>
          <w:b/>
          <w:bCs/>
          <w:lang w:val="en-GB"/>
        </w:rPr>
        <w:t xml:space="preserve">Figure </w:t>
      </w:r>
      <w:r w:rsidR="008F0E85" w:rsidRPr="008F0E85">
        <w:rPr>
          <w:b/>
          <w:bCs/>
          <w:noProof/>
          <w:lang w:val="en-GB"/>
        </w:rPr>
        <w:t>46</w:t>
      </w:r>
      <w:r w:rsidRPr="00FF2708">
        <w:rPr>
          <w:b/>
          <w:bCs/>
          <w:lang w:val="en-GB"/>
        </w:rPr>
        <w:fldChar w:fldCharType="end"/>
      </w:r>
      <w:r w:rsidRPr="00FF2708">
        <w:rPr>
          <w:b/>
          <w:bCs/>
          <w:lang w:val="en-GB"/>
        </w:rPr>
        <w:t>)</w:t>
      </w:r>
    </w:p>
    <w:p w14:paraId="2645FA27" w14:textId="77777777" w:rsidR="00E219CB" w:rsidRPr="00197406" w:rsidRDefault="00E219CB" w:rsidP="00E219CB">
      <w:pPr>
        <w:rPr>
          <w:lang w:val="en-GB"/>
        </w:rPr>
      </w:pPr>
      <w:r>
        <w:rPr>
          <w:noProof/>
          <w:lang w:val="en-GB"/>
        </w:rPr>
        <mc:AlternateContent>
          <mc:Choice Requires="wpg">
            <w:drawing>
              <wp:anchor distT="0" distB="0" distL="114300" distR="114300" simplePos="0" relativeHeight="251912192" behindDoc="0" locked="0" layoutInCell="1" allowOverlap="1" wp14:anchorId="0C9391C9" wp14:editId="144C881D">
                <wp:simplePos x="0" y="0"/>
                <wp:positionH relativeFrom="column">
                  <wp:posOffset>1827645</wp:posOffset>
                </wp:positionH>
                <wp:positionV relativeFrom="paragraph">
                  <wp:posOffset>90170</wp:posOffset>
                </wp:positionV>
                <wp:extent cx="2160905" cy="2224405"/>
                <wp:effectExtent l="0" t="0" r="0" b="4445"/>
                <wp:wrapSquare wrapText="bothSides"/>
                <wp:docPr id="81" name="Group 81"/>
                <wp:cNvGraphicFramePr/>
                <a:graphic xmlns:a="http://schemas.openxmlformats.org/drawingml/2006/main">
                  <a:graphicData uri="http://schemas.microsoft.com/office/word/2010/wordprocessingGroup">
                    <wpg:wgp>
                      <wpg:cNvGrpSpPr/>
                      <wpg:grpSpPr>
                        <a:xfrm>
                          <a:off x="0" y="0"/>
                          <a:ext cx="2160905" cy="2224405"/>
                          <a:chOff x="-249382" y="0"/>
                          <a:chExt cx="2160905" cy="2224405"/>
                        </a:xfrm>
                      </wpg:grpSpPr>
                      <pic:pic xmlns:pic="http://schemas.openxmlformats.org/drawingml/2006/picture">
                        <pic:nvPicPr>
                          <pic:cNvPr id="69" name="Picture 69"/>
                          <pic:cNvPicPr>
                            <a:picLocks noChangeAspect="1"/>
                          </pic:cNvPicPr>
                        </pic:nvPicPr>
                        <pic:blipFill rotWithShape="1">
                          <a:blip r:embed="rId128" cstate="print">
                            <a:extLst>
                              <a:ext uri="{28A0092B-C50C-407E-A947-70E740481C1C}">
                                <a14:useLocalDpi xmlns:a14="http://schemas.microsoft.com/office/drawing/2010/main" val="0"/>
                              </a:ext>
                            </a:extLst>
                          </a:blip>
                          <a:srcRect r="67760" b="40910"/>
                          <a:stretch/>
                        </pic:blipFill>
                        <pic:spPr bwMode="auto">
                          <a:xfrm>
                            <a:off x="0" y="0"/>
                            <a:ext cx="1847850" cy="1905000"/>
                          </a:xfrm>
                          <a:prstGeom prst="rect">
                            <a:avLst/>
                          </a:prstGeom>
                          <a:ln>
                            <a:noFill/>
                          </a:ln>
                          <a:extLst>
                            <a:ext uri="{53640926-AAD7-44D8-BBD7-CCE9431645EC}">
                              <a14:shadowObscured xmlns:a14="http://schemas.microsoft.com/office/drawing/2010/main"/>
                            </a:ext>
                          </a:extLst>
                        </pic:spPr>
                      </pic:pic>
                      <wps:wsp>
                        <wps:cNvPr id="80" name="Text Box 80"/>
                        <wps:cNvSpPr txBox="1"/>
                        <wps:spPr>
                          <a:xfrm>
                            <a:off x="-249382" y="1960245"/>
                            <a:ext cx="2160905" cy="264160"/>
                          </a:xfrm>
                          <a:prstGeom prst="rect">
                            <a:avLst/>
                          </a:prstGeom>
                          <a:solidFill>
                            <a:prstClr val="white"/>
                          </a:solidFill>
                          <a:ln>
                            <a:noFill/>
                          </a:ln>
                        </wps:spPr>
                        <wps:txbx>
                          <w:txbxContent>
                            <w:p w14:paraId="52398DE3" w14:textId="20113856" w:rsidR="00E219CB" w:rsidRPr="00777C43" w:rsidRDefault="00E219CB" w:rsidP="00E219CB">
                              <w:pPr>
                                <w:pStyle w:val="Legenda"/>
                                <w:rPr>
                                  <w:rFonts w:eastAsia="Verdana" w:cs="Verdana"/>
                                  <w:sz w:val="24"/>
                                </w:rPr>
                              </w:pPr>
                              <w:bookmarkStart w:id="298" w:name="_Ref113390374"/>
                              <w:bookmarkStart w:id="299" w:name="_Toc117467249"/>
                              <w:r>
                                <w:t xml:space="preserve">Figure </w:t>
                              </w:r>
                              <w:r>
                                <w:fldChar w:fldCharType="begin"/>
                              </w:r>
                              <w:r>
                                <w:instrText xml:space="preserve"> SEQ Figure \* ARABIC </w:instrText>
                              </w:r>
                              <w:r>
                                <w:fldChar w:fldCharType="separate"/>
                              </w:r>
                              <w:r w:rsidR="003F6946">
                                <w:rPr>
                                  <w:noProof/>
                                </w:rPr>
                                <w:t>46</w:t>
                              </w:r>
                              <w:r>
                                <w:fldChar w:fldCharType="end"/>
                              </w:r>
                              <w:bookmarkEnd w:id="298"/>
                              <w:r>
                                <w:t xml:space="preserve"> - Local server IPv4.</w:t>
                              </w:r>
                              <w:bookmarkEnd w:id="2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C9391C9" id="Group 81" o:spid="_x0000_s1091" style="position:absolute;left:0;text-align:left;margin-left:143.9pt;margin-top:7.1pt;width:170.15pt;height:175.15pt;z-index:251912192" coordorigin="-2493" coordsize="21609,2224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">
                <v:shape id="Picture 69" o:spid="_x0000_s1092" type="#_x0000_t75" style="position:absolute;width:18478;height:1905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">
                  <v:imagedata r:id="rId129" o:title="" cropbottom="26811f" cropright="44407f"/>
                </v:shape>
                <v:shape id="Text Box 80" o:spid="_x0000_s1093" type="#_x0000_t202" style="position:absolute;left:-2493;top:19602;width:21608;height:264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" stroked="f">
                  <v:textbox style="mso-fit-shape-to-text:t" inset="0,0,0,0">
                    <w:txbxContent>
                      <w:p w14:paraId="52398DE3" w14:textId="20113856" w:rsidR="00E219CB" w:rsidRPr="00777C43" w:rsidRDefault="00E219CB" w:rsidP="00E219CB">
                        <w:pPr>
                          <w:pStyle w:val="Legenda"/>
                          <w:rPr>
                            <w:rFonts w:eastAsia="Verdana" w:cs="Verdana"/>
                            <w:sz w:val="24"/>
                          </w:rPr>
                        </w:pPr>
                        <w:bookmarkStart w:id="300" w:name="_Ref113390374"/>
                        <w:bookmarkStart w:id="301" w:name="_Toc117467249"/>
                        <w:r>
                          <w:t xml:space="preserve">Figure </w:t>
                        </w:r>
                        <w:r>
                          <w:fldChar w:fldCharType="begin"/>
                        </w:r>
                        <w:r>
                          <w:instrText xml:space="preserve"> SEQ Figure \* ARABIC </w:instrText>
                        </w:r>
                        <w:r>
                          <w:fldChar w:fldCharType="separate"/>
                        </w:r>
                        <w:r w:rsidR="003F6946">
                          <w:rPr>
                            <w:noProof/>
                          </w:rPr>
                          <w:t>46</w:t>
                        </w:r>
                        <w:r>
                          <w:fldChar w:fldCharType="end"/>
                        </w:r>
                        <w:bookmarkEnd w:id="300"/>
                        <w:r>
                          <w:t xml:space="preserve"> - Local server IPv4.</w:t>
                        </w:r>
                        <w:bookmarkEnd w:id="301"/>
                      </w:p>
                    </w:txbxContent>
                  </v:textbox>
                </v:shape>
                <w10:wrap type="square"/>
              </v:group>
            </w:pict>
          </mc:Fallback>
        </mc:AlternateContent>
      </w:r>
    </w:p>
    <w:p w14:paraId="659A6F2D" w14:textId="77777777" w:rsidR="00E219CB" w:rsidRPr="00197406" w:rsidRDefault="00E219CB" w:rsidP="00E219CB">
      <w:pPr>
        <w:rPr>
          <w:lang w:val="en-GB"/>
        </w:rPr>
      </w:pPr>
    </w:p>
    <w:p w14:paraId="70A7F659" w14:textId="77777777" w:rsidR="00E219CB" w:rsidRDefault="00E219CB" w:rsidP="00E219CB">
      <w:pPr>
        <w:rPr>
          <w:lang w:val="en-GB"/>
        </w:rPr>
      </w:pPr>
    </w:p>
    <w:p w14:paraId="76A2AED6" w14:textId="77777777" w:rsidR="00E219CB" w:rsidRDefault="00E219CB" w:rsidP="00E219CB">
      <w:pPr>
        <w:rPr>
          <w:lang w:val="en-GB"/>
        </w:rPr>
      </w:pPr>
    </w:p>
    <w:p w14:paraId="5A1A4758" w14:textId="77777777" w:rsidR="00E219CB" w:rsidRDefault="00E219CB" w:rsidP="00E219CB">
      <w:pPr>
        <w:rPr>
          <w:lang w:val="en-GB"/>
        </w:rPr>
      </w:pPr>
    </w:p>
    <w:p w14:paraId="3D2FE1B2" w14:textId="77777777" w:rsidR="00E219CB" w:rsidRDefault="00E219CB" w:rsidP="00E219CB">
      <w:pPr>
        <w:rPr>
          <w:lang w:val="en-GB"/>
        </w:rPr>
      </w:pPr>
    </w:p>
    <w:p w14:paraId="70F244A0" w14:textId="77777777" w:rsidR="00E219CB" w:rsidRDefault="00E219CB" w:rsidP="00E219CB">
      <w:pPr>
        <w:rPr>
          <w:lang w:val="en-GB"/>
        </w:rPr>
      </w:pPr>
    </w:p>
    <w:p w14:paraId="193F9B99" w14:textId="77777777" w:rsidR="00E219CB" w:rsidRDefault="00E219CB" w:rsidP="00E219CB">
      <w:pPr>
        <w:rPr>
          <w:lang w:val="en-GB"/>
        </w:rPr>
      </w:pPr>
    </w:p>
    <w:p w14:paraId="3840FE98" w14:textId="77777777" w:rsidR="00E219CB" w:rsidRDefault="00E219CB" w:rsidP="00E219CB">
      <w:pPr>
        <w:rPr>
          <w:lang w:val="en-GB"/>
        </w:rPr>
      </w:pPr>
    </w:p>
    <w:p w14:paraId="3073E808" w14:textId="77777777" w:rsidR="00E219CB" w:rsidRPr="00197406" w:rsidRDefault="00E219CB" w:rsidP="00E219CB">
      <w:pPr>
        <w:rPr>
          <w:lang w:val="en-GB"/>
        </w:rPr>
      </w:pPr>
    </w:p>
    <w:p w14:paraId="69995A70" w14:textId="3937B5D0" w:rsidR="00E219CB" w:rsidRPr="00197406" w:rsidRDefault="00E219CB" w:rsidP="00E219CB">
      <w:pPr>
        <w:pStyle w:val="Corpodetexto"/>
        <w:numPr>
          <w:ilvl w:val="0"/>
          <w:numId w:val="20"/>
        </w:numPr>
        <w:rPr>
          <w:b/>
          <w:bCs/>
          <w:lang w:val="en-GB"/>
        </w:rPr>
      </w:pPr>
      <w:r w:rsidRPr="00197406">
        <w:rPr>
          <w:b/>
          <w:bCs/>
          <w:lang w:val="en-GB"/>
        </w:rPr>
        <w:t xml:space="preserve">Edit the INDEX.html </w:t>
      </w:r>
      <w:r w:rsidRPr="00FF2708">
        <w:rPr>
          <w:b/>
          <w:bCs/>
          <w:lang w:val="en-GB"/>
        </w:rPr>
        <w:t>File</w:t>
      </w:r>
      <w:r>
        <w:rPr>
          <w:b/>
          <w:bCs/>
          <w:lang w:val="en-GB"/>
        </w:rPr>
        <w:t xml:space="preserve">, which is in </w:t>
      </w:r>
      <w:r w:rsidRPr="001C4426">
        <w:rPr>
          <w:b/>
          <w:bCs/>
          <w:lang w:val="en-GB"/>
        </w:rPr>
        <w:t>C:\Apache24\htdocs</w:t>
      </w:r>
      <w:r w:rsidRPr="00FF2708">
        <w:rPr>
          <w:b/>
          <w:bCs/>
          <w:lang w:val="en-GB"/>
        </w:rPr>
        <w:t xml:space="preserve"> (</w:t>
      </w:r>
      <w:r w:rsidRPr="00FF2708">
        <w:rPr>
          <w:b/>
          <w:bCs/>
          <w:lang w:val="en-GB"/>
        </w:rPr>
        <w:fldChar w:fldCharType="begin"/>
      </w:r>
      <w:r w:rsidRPr="00FF2708">
        <w:rPr>
          <w:b/>
          <w:bCs/>
          <w:lang w:val="en-GB"/>
        </w:rPr>
        <w:instrText xml:space="preserve"> REF _Ref113390502 \h  \* MERGEFORMAT </w:instrText>
      </w:r>
      <w:r w:rsidRPr="00FF2708">
        <w:rPr>
          <w:b/>
          <w:bCs/>
          <w:lang w:val="en-GB"/>
        </w:rPr>
      </w:r>
      <w:r w:rsidRPr="00FF2708">
        <w:rPr>
          <w:b/>
          <w:bCs/>
          <w:lang w:val="en-GB"/>
        </w:rPr>
        <w:fldChar w:fldCharType="separate"/>
      </w:r>
      <w:r w:rsidR="008F0E85" w:rsidRPr="008F0E85">
        <w:rPr>
          <w:b/>
          <w:bCs/>
          <w:lang w:val="en-GB"/>
        </w:rPr>
        <w:t xml:space="preserve">Figure </w:t>
      </w:r>
      <w:r w:rsidR="008F0E85" w:rsidRPr="008F0E85">
        <w:rPr>
          <w:b/>
          <w:bCs/>
          <w:noProof/>
          <w:lang w:val="en-GB"/>
        </w:rPr>
        <w:t>47</w:t>
      </w:r>
      <w:r w:rsidRPr="00FF2708">
        <w:rPr>
          <w:b/>
          <w:bCs/>
          <w:lang w:val="en-GB"/>
        </w:rPr>
        <w:fldChar w:fldCharType="end"/>
      </w:r>
      <w:r w:rsidRPr="00FF2708">
        <w:rPr>
          <w:b/>
          <w:bCs/>
          <w:lang w:val="en-GB"/>
        </w:rPr>
        <w:t>)</w:t>
      </w:r>
    </w:p>
    <w:p w14:paraId="3B2F6B3B" w14:textId="77777777" w:rsidR="00E219CB" w:rsidRPr="00197406" w:rsidRDefault="00E219CB" w:rsidP="00E219CB">
      <w:pPr>
        <w:rPr>
          <w:lang w:val="en-GB"/>
        </w:rPr>
      </w:pPr>
      <w:r>
        <w:rPr>
          <w:noProof/>
          <w:lang w:val="en-GB"/>
        </w:rPr>
        <mc:AlternateContent>
          <mc:Choice Requires="wpg">
            <w:drawing>
              <wp:anchor distT="0" distB="0" distL="114300" distR="114300" simplePos="0" relativeHeight="251913216" behindDoc="0" locked="0" layoutInCell="1" allowOverlap="1" wp14:anchorId="570E8DEF" wp14:editId="6467FC03">
                <wp:simplePos x="0" y="0"/>
                <wp:positionH relativeFrom="column">
                  <wp:posOffset>1785677</wp:posOffset>
                </wp:positionH>
                <wp:positionV relativeFrom="paragraph">
                  <wp:posOffset>115223</wp:posOffset>
                </wp:positionV>
                <wp:extent cx="2237105" cy="1108075"/>
                <wp:effectExtent l="0" t="0" r="0" b="0"/>
                <wp:wrapSquare wrapText="bothSides"/>
                <wp:docPr id="83" name="Group 83"/>
                <wp:cNvGraphicFramePr/>
                <a:graphic xmlns:a="http://schemas.openxmlformats.org/drawingml/2006/main">
                  <a:graphicData uri="http://schemas.microsoft.com/office/word/2010/wordprocessingGroup">
                    <wpg:wgp>
                      <wpg:cNvGrpSpPr/>
                      <wpg:grpSpPr>
                        <a:xfrm>
                          <a:off x="0" y="0"/>
                          <a:ext cx="2237105" cy="1108075"/>
                          <a:chOff x="-394855" y="0"/>
                          <a:chExt cx="1927860" cy="1019175"/>
                        </a:xfrm>
                      </wpg:grpSpPr>
                      <pic:pic xmlns:pic="http://schemas.openxmlformats.org/drawingml/2006/picture">
                        <pic:nvPicPr>
                          <pic:cNvPr id="70" name="Picture 70"/>
                          <pic:cNvPicPr>
                            <a:picLocks noChangeAspect="1"/>
                          </pic:cNvPicPr>
                        </pic:nvPicPr>
                        <pic:blipFill rotWithShape="1">
                          <a:blip r:embed="rId130" cstate="print">
                            <a:extLst>
                              <a:ext uri="{28A0092B-C50C-407E-A947-70E740481C1C}">
                                <a14:useLocalDpi xmlns:a14="http://schemas.microsoft.com/office/drawing/2010/main" val="0"/>
                              </a:ext>
                            </a:extLst>
                          </a:blip>
                          <a:srcRect r="74324" b="78427"/>
                          <a:stretch/>
                        </pic:blipFill>
                        <pic:spPr bwMode="auto">
                          <a:xfrm>
                            <a:off x="0" y="0"/>
                            <a:ext cx="1471295" cy="695325"/>
                          </a:xfrm>
                          <a:prstGeom prst="rect">
                            <a:avLst/>
                          </a:prstGeom>
                          <a:ln>
                            <a:noFill/>
                          </a:ln>
                          <a:extLst>
                            <a:ext uri="{53640926-AAD7-44D8-BBD7-CCE9431645EC}">
                              <a14:shadowObscured xmlns:a14="http://schemas.microsoft.com/office/drawing/2010/main"/>
                            </a:ext>
                          </a:extLst>
                        </pic:spPr>
                      </pic:pic>
                      <wps:wsp>
                        <wps:cNvPr id="82" name="Text Box 82"/>
                        <wps:cNvSpPr txBox="1"/>
                        <wps:spPr>
                          <a:xfrm>
                            <a:off x="-394855" y="755015"/>
                            <a:ext cx="1927860" cy="264160"/>
                          </a:xfrm>
                          <a:prstGeom prst="rect">
                            <a:avLst/>
                          </a:prstGeom>
                          <a:solidFill>
                            <a:prstClr val="white"/>
                          </a:solidFill>
                          <a:ln>
                            <a:noFill/>
                          </a:ln>
                        </wps:spPr>
                        <wps:txbx>
                          <w:txbxContent>
                            <w:p w14:paraId="050513B6" w14:textId="47DBEBE3" w:rsidR="00E219CB" w:rsidRPr="003F087C" w:rsidRDefault="00E219CB" w:rsidP="00E219CB">
                              <w:pPr>
                                <w:pStyle w:val="Legenda"/>
                                <w:rPr>
                                  <w:rFonts w:eastAsia="Verdana" w:cs="Verdana"/>
                                  <w:sz w:val="24"/>
                                </w:rPr>
                              </w:pPr>
                              <w:bookmarkStart w:id="302" w:name="_Ref113390502"/>
                              <w:bookmarkStart w:id="303" w:name="_Toc117467250"/>
                              <w:r>
                                <w:t xml:space="preserve">Figure </w:t>
                              </w:r>
                              <w:r>
                                <w:fldChar w:fldCharType="begin"/>
                              </w:r>
                              <w:r>
                                <w:instrText xml:space="preserve"> SEQ Figure \* ARABIC </w:instrText>
                              </w:r>
                              <w:r>
                                <w:fldChar w:fldCharType="separate"/>
                              </w:r>
                              <w:r w:rsidR="003F6946">
                                <w:rPr>
                                  <w:noProof/>
                                </w:rPr>
                                <w:t>47</w:t>
                              </w:r>
                              <w:r>
                                <w:fldChar w:fldCharType="end"/>
                              </w:r>
                              <w:bookmarkEnd w:id="302"/>
                              <w:r>
                                <w:t xml:space="preserve"> - </w:t>
                              </w:r>
                              <w:r w:rsidRPr="001C6374">
                                <w:t>INDEX.html File</w:t>
                              </w:r>
                              <w:r>
                                <w:t>.</w:t>
                              </w:r>
                              <w:bookmarkEnd w:id="30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70E8DEF" id="Group 83" o:spid="_x0000_s1094" style="position:absolute;left:0;text-align:left;margin-left:140.6pt;margin-top:9.05pt;width:176.15pt;height:87.25pt;z-index:251913216;mso-width-relative:margin;mso-height-relative:margin" coordorigin="-3948" coordsize="19278,1019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">
                <v:shape id="Picture 70" o:spid="_x0000_s1095" type="#_x0000_t75" style="position:absolute;width:14712;height:695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">
                  <v:imagedata r:id="rId131" o:title="" cropbottom="51398f" cropright="48709f"/>
                </v:shape>
                <v:shape id="Text Box 82" o:spid="_x0000_s1096" type="#_x0000_t202" style="position:absolute;left:-3948;top:7550;width:19278;height:264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" stroked="f">
                  <v:textbox inset="0,0,0,0">
                    <w:txbxContent>
                      <w:p w14:paraId="050513B6" w14:textId="47DBEBE3" w:rsidR="00E219CB" w:rsidRPr="003F087C" w:rsidRDefault="00E219CB" w:rsidP="00E219CB">
                        <w:pPr>
                          <w:pStyle w:val="Legenda"/>
                          <w:rPr>
                            <w:rFonts w:eastAsia="Verdana" w:cs="Verdana"/>
                            <w:sz w:val="24"/>
                          </w:rPr>
                        </w:pPr>
                        <w:bookmarkStart w:id="304" w:name="_Ref113390502"/>
                        <w:bookmarkStart w:id="305" w:name="_Toc117467250"/>
                        <w:r>
                          <w:t xml:space="preserve">Figure </w:t>
                        </w:r>
                        <w:r>
                          <w:fldChar w:fldCharType="begin"/>
                        </w:r>
                        <w:r>
                          <w:instrText xml:space="preserve"> SEQ Figure \* ARABIC </w:instrText>
                        </w:r>
                        <w:r>
                          <w:fldChar w:fldCharType="separate"/>
                        </w:r>
                        <w:r w:rsidR="003F6946">
                          <w:rPr>
                            <w:noProof/>
                          </w:rPr>
                          <w:t>47</w:t>
                        </w:r>
                        <w:r>
                          <w:fldChar w:fldCharType="end"/>
                        </w:r>
                        <w:bookmarkEnd w:id="304"/>
                        <w:r>
                          <w:t xml:space="preserve"> - </w:t>
                        </w:r>
                        <w:r w:rsidRPr="001C6374">
                          <w:t>INDEX.html File</w:t>
                        </w:r>
                        <w:r>
                          <w:t>.</w:t>
                        </w:r>
                        <w:bookmarkEnd w:id="305"/>
                      </w:p>
                    </w:txbxContent>
                  </v:textbox>
                </v:shape>
                <w10:wrap type="square"/>
              </v:group>
            </w:pict>
          </mc:Fallback>
        </mc:AlternateContent>
      </w:r>
    </w:p>
    <w:p w14:paraId="25318988" w14:textId="77777777" w:rsidR="00E219CB" w:rsidRDefault="00E219CB" w:rsidP="00E219CB">
      <w:pPr>
        <w:rPr>
          <w:lang w:val="en-GB"/>
        </w:rPr>
      </w:pPr>
    </w:p>
    <w:p w14:paraId="7875EABD" w14:textId="77777777" w:rsidR="00E219CB" w:rsidRDefault="00E219CB" w:rsidP="00E219CB">
      <w:pPr>
        <w:rPr>
          <w:lang w:val="en-GB"/>
        </w:rPr>
      </w:pPr>
    </w:p>
    <w:p w14:paraId="5EBB47AC" w14:textId="77777777" w:rsidR="00E219CB" w:rsidRDefault="00E219CB" w:rsidP="00E219CB">
      <w:pPr>
        <w:rPr>
          <w:lang w:val="en-GB"/>
        </w:rPr>
      </w:pPr>
    </w:p>
    <w:p w14:paraId="51B98ACB" w14:textId="77777777" w:rsidR="00E219CB" w:rsidRDefault="00E219CB" w:rsidP="00E219CB">
      <w:pPr>
        <w:rPr>
          <w:lang w:val="en-GB"/>
        </w:rPr>
      </w:pPr>
    </w:p>
    <w:p w14:paraId="560E6A82" w14:textId="77777777" w:rsidR="00E219CB" w:rsidRDefault="00E219CB" w:rsidP="00E219CB">
      <w:pPr>
        <w:rPr>
          <w:lang w:val="en-GB"/>
        </w:rPr>
      </w:pPr>
    </w:p>
    <w:p w14:paraId="0218D220" w14:textId="77777777" w:rsidR="00E219CB" w:rsidRDefault="00E219CB" w:rsidP="00E219CB">
      <w:pPr>
        <w:rPr>
          <w:lang w:val="en-GB"/>
        </w:rPr>
      </w:pPr>
    </w:p>
    <w:p w14:paraId="0D41C163" w14:textId="77777777" w:rsidR="00E219CB" w:rsidRDefault="00E219CB" w:rsidP="00E219CB">
      <w:pPr>
        <w:rPr>
          <w:lang w:val="en-GB"/>
        </w:rPr>
      </w:pPr>
    </w:p>
    <w:p w14:paraId="2EA4A971" w14:textId="77777777" w:rsidR="00E219CB" w:rsidRDefault="00E219CB" w:rsidP="00E219CB">
      <w:pPr>
        <w:rPr>
          <w:lang w:val="en-GB"/>
        </w:rPr>
      </w:pPr>
    </w:p>
    <w:p w14:paraId="7E05208A" w14:textId="1AE9D51B" w:rsidR="00E219CB" w:rsidRDefault="00E219CB" w:rsidP="00E219CB">
      <w:pPr>
        <w:rPr>
          <w:lang w:val="en-GB"/>
        </w:rPr>
      </w:pPr>
    </w:p>
    <w:p w14:paraId="17A121A3" w14:textId="1B941FDE" w:rsidR="00344F83" w:rsidRDefault="00344F83" w:rsidP="00E219CB">
      <w:pPr>
        <w:rPr>
          <w:lang w:val="en-GB"/>
        </w:rPr>
      </w:pPr>
    </w:p>
    <w:p w14:paraId="1C973D3A" w14:textId="77777777" w:rsidR="00344F83" w:rsidRPr="00197406" w:rsidRDefault="00344F83" w:rsidP="00E219CB">
      <w:pPr>
        <w:rPr>
          <w:lang w:val="en-GB"/>
        </w:rPr>
      </w:pPr>
    </w:p>
    <w:p w14:paraId="25BE508C" w14:textId="26B03B47" w:rsidR="00E219CB" w:rsidRPr="00197406" w:rsidRDefault="00E219CB" w:rsidP="00E219CB">
      <w:pPr>
        <w:pStyle w:val="Corpodetexto"/>
        <w:numPr>
          <w:ilvl w:val="0"/>
          <w:numId w:val="20"/>
        </w:numPr>
        <w:rPr>
          <w:b/>
          <w:bCs/>
          <w:lang w:val="en-GB"/>
        </w:rPr>
      </w:pPr>
      <w:r w:rsidRPr="00197406">
        <w:rPr>
          <w:b/>
          <w:bCs/>
          <w:lang w:val="en-GB"/>
        </w:rPr>
        <w:lastRenderedPageBreak/>
        <w:t xml:space="preserve">Insert the </w:t>
      </w:r>
      <w:r>
        <w:rPr>
          <w:b/>
          <w:bCs/>
          <w:lang w:val="en-GB"/>
        </w:rPr>
        <w:t>web</w:t>
      </w:r>
      <w:r w:rsidR="00892EE6">
        <w:rPr>
          <w:b/>
          <w:bCs/>
          <w:lang w:val="en-GB"/>
        </w:rPr>
        <w:t xml:space="preserve"> server'</w:t>
      </w:r>
      <w:r w:rsidRPr="00197406">
        <w:rPr>
          <w:b/>
          <w:bCs/>
          <w:lang w:val="en-GB"/>
        </w:rPr>
        <w:t>s IPv4 in the Arduino</w:t>
      </w:r>
      <w:r>
        <w:rPr>
          <w:b/>
          <w:bCs/>
          <w:lang w:val="en-GB"/>
        </w:rPr>
        <w:t xml:space="preserve"> program</w:t>
      </w:r>
      <w:r w:rsidRPr="00197406">
        <w:rPr>
          <w:b/>
          <w:bCs/>
          <w:lang w:val="en-GB"/>
        </w:rPr>
        <w:t xml:space="preserve"> file</w:t>
      </w:r>
      <w:r>
        <w:rPr>
          <w:b/>
          <w:bCs/>
          <w:lang w:val="en-GB"/>
        </w:rPr>
        <w:t xml:space="preserve"> (</w:t>
      </w:r>
      <w:r w:rsidRPr="00FF2708">
        <w:rPr>
          <w:b/>
          <w:bCs/>
          <w:lang w:val="en-GB"/>
        </w:rPr>
        <w:fldChar w:fldCharType="begin"/>
      </w:r>
      <w:r w:rsidRPr="00FF2708">
        <w:rPr>
          <w:b/>
          <w:bCs/>
          <w:lang w:val="en-GB"/>
        </w:rPr>
        <w:instrText xml:space="preserve"> REF _Ref113390569 \h  \* MERGEFORMAT </w:instrText>
      </w:r>
      <w:r w:rsidRPr="00FF2708">
        <w:rPr>
          <w:b/>
          <w:bCs/>
          <w:lang w:val="en-GB"/>
        </w:rPr>
      </w:r>
      <w:r w:rsidRPr="00FF2708">
        <w:rPr>
          <w:b/>
          <w:bCs/>
          <w:lang w:val="en-GB"/>
        </w:rPr>
        <w:fldChar w:fldCharType="separate"/>
      </w:r>
      <w:r w:rsidR="008F0E85" w:rsidRPr="008F0E85">
        <w:rPr>
          <w:b/>
          <w:bCs/>
          <w:lang w:val="en-GB"/>
        </w:rPr>
        <w:t xml:space="preserve">Figure </w:t>
      </w:r>
      <w:r w:rsidR="008F0E85" w:rsidRPr="008F0E85">
        <w:rPr>
          <w:b/>
          <w:bCs/>
          <w:noProof/>
          <w:lang w:val="en-GB"/>
        </w:rPr>
        <w:t>48</w:t>
      </w:r>
      <w:r w:rsidRPr="00FF2708">
        <w:rPr>
          <w:b/>
          <w:bCs/>
          <w:lang w:val="en-GB"/>
        </w:rPr>
        <w:fldChar w:fldCharType="end"/>
      </w:r>
      <w:r>
        <w:rPr>
          <w:b/>
          <w:bCs/>
          <w:lang w:val="en-GB"/>
        </w:rPr>
        <w:t>)</w:t>
      </w:r>
    </w:p>
    <w:p w14:paraId="1124D737" w14:textId="77777777" w:rsidR="00E219CB" w:rsidRPr="003272E6" w:rsidRDefault="00E219CB" w:rsidP="00E219CB">
      <w:pPr>
        <w:rPr>
          <w:lang w:val="en-GB"/>
        </w:rPr>
      </w:pPr>
      <w:r>
        <w:rPr>
          <w:noProof/>
        </w:rPr>
        <mc:AlternateContent>
          <mc:Choice Requires="wps">
            <w:drawing>
              <wp:anchor distT="0" distB="0" distL="114300" distR="114300" simplePos="0" relativeHeight="251915264" behindDoc="0" locked="0" layoutInCell="1" allowOverlap="1" wp14:anchorId="043BF867" wp14:editId="0BB53DD2">
                <wp:simplePos x="0" y="0"/>
                <wp:positionH relativeFrom="column">
                  <wp:posOffset>-635</wp:posOffset>
                </wp:positionH>
                <wp:positionV relativeFrom="paragraph">
                  <wp:posOffset>4620260</wp:posOffset>
                </wp:positionV>
                <wp:extent cx="5731510" cy="635"/>
                <wp:effectExtent l="0" t="0" r="0" b="0"/>
                <wp:wrapSquare wrapText="bothSides"/>
                <wp:docPr id="85" name="Text Box 85"/>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2ED1E337" w14:textId="635AED8D" w:rsidR="00E219CB" w:rsidRPr="007B1EEC" w:rsidRDefault="00E219CB" w:rsidP="00E219CB">
                            <w:pPr>
                              <w:pStyle w:val="Legenda"/>
                              <w:rPr>
                                <w:rFonts w:eastAsia="Verdana" w:cs="Verdana"/>
                                <w:noProof/>
                                <w:sz w:val="24"/>
                                <w:lang w:val="en-GB"/>
                              </w:rPr>
                            </w:pPr>
                            <w:bookmarkStart w:id="306" w:name="_Ref113390569"/>
                            <w:bookmarkStart w:id="307" w:name="_Toc117467251"/>
                            <w:r w:rsidRPr="007B1EEC">
                              <w:rPr>
                                <w:lang w:val="en-GB"/>
                              </w:rPr>
                              <w:t xml:space="preserve">Figure </w:t>
                            </w:r>
                            <w:r>
                              <w:fldChar w:fldCharType="begin"/>
                            </w:r>
                            <w:r w:rsidRPr="007B1EEC">
                              <w:rPr>
                                <w:lang w:val="en-GB"/>
                              </w:rPr>
                              <w:instrText xml:space="preserve"> SEQ Figure \* ARABIC </w:instrText>
                            </w:r>
                            <w:r>
                              <w:fldChar w:fldCharType="separate"/>
                            </w:r>
                            <w:r w:rsidR="003F6946">
                              <w:rPr>
                                <w:noProof/>
                                <w:lang w:val="en-GB"/>
                              </w:rPr>
                              <w:t>48</w:t>
                            </w:r>
                            <w:r>
                              <w:fldChar w:fldCharType="end"/>
                            </w:r>
                            <w:bookmarkEnd w:id="306"/>
                            <w:r w:rsidRPr="007B1EEC">
                              <w:rPr>
                                <w:lang w:val="en-GB"/>
                              </w:rPr>
                              <w:t xml:space="preserve"> - Inserting the server's IPv4.</w:t>
                            </w:r>
                            <w:bookmarkEnd w:id="3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3BF867" id="Text Box 85" o:spid="_x0000_s1097" type="#_x0000_t202" style="position:absolute;left:0;text-align:left;margin-left:-.05pt;margin-top:363.8pt;width:451.3pt;height:.05pt;z-index:251915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" stroked="f">
                <v:textbox style="mso-fit-shape-to-text:t" inset="0,0,0,0">
                  <w:txbxContent>
                    <w:p w14:paraId="2ED1E337" w14:textId="635AED8D" w:rsidR="00E219CB" w:rsidRPr="007B1EEC" w:rsidRDefault="00E219CB" w:rsidP="00E219CB">
                      <w:pPr>
                        <w:pStyle w:val="Legenda"/>
                        <w:rPr>
                          <w:rFonts w:eastAsia="Verdana" w:cs="Verdana"/>
                          <w:noProof/>
                          <w:sz w:val="24"/>
                          <w:lang w:val="en-GB"/>
                        </w:rPr>
                      </w:pPr>
                      <w:bookmarkStart w:id="308" w:name="_Ref113390569"/>
                      <w:bookmarkStart w:id="309" w:name="_Toc117467251"/>
                      <w:r w:rsidRPr="007B1EEC">
                        <w:rPr>
                          <w:lang w:val="en-GB"/>
                        </w:rPr>
                        <w:t xml:space="preserve">Figure </w:t>
                      </w:r>
                      <w:r>
                        <w:fldChar w:fldCharType="begin"/>
                      </w:r>
                      <w:r w:rsidRPr="007B1EEC">
                        <w:rPr>
                          <w:lang w:val="en-GB"/>
                        </w:rPr>
                        <w:instrText xml:space="preserve"> SEQ Figure \* ARABIC </w:instrText>
                      </w:r>
                      <w:r>
                        <w:fldChar w:fldCharType="separate"/>
                      </w:r>
                      <w:r w:rsidR="003F6946">
                        <w:rPr>
                          <w:noProof/>
                          <w:lang w:val="en-GB"/>
                        </w:rPr>
                        <w:t>48</w:t>
                      </w:r>
                      <w:r>
                        <w:fldChar w:fldCharType="end"/>
                      </w:r>
                      <w:bookmarkEnd w:id="308"/>
                      <w:r w:rsidRPr="007B1EEC">
                        <w:rPr>
                          <w:lang w:val="en-GB"/>
                        </w:rPr>
                        <w:t xml:space="preserve"> - Inserting the server's IPv4.</w:t>
                      </w:r>
                      <w:bookmarkEnd w:id="309"/>
                    </w:p>
                  </w:txbxContent>
                </v:textbox>
                <w10:wrap type="square"/>
              </v:shape>
            </w:pict>
          </mc:Fallback>
        </mc:AlternateContent>
      </w:r>
      <w:r>
        <w:rPr>
          <w:noProof/>
          <w:lang w:val="en-GB"/>
        </w:rPr>
        <mc:AlternateContent>
          <mc:Choice Requires="wpg">
            <w:drawing>
              <wp:anchor distT="0" distB="0" distL="114300" distR="114300" simplePos="0" relativeHeight="251914240" behindDoc="0" locked="0" layoutInCell="1" allowOverlap="1" wp14:anchorId="43114FD2" wp14:editId="0A2FFD6A">
                <wp:simplePos x="0" y="0"/>
                <wp:positionH relativeFrom="column">
                  <wp:posOffset>-1155</wp:posOffset>
                </wp:positionH>
                <wp:positionV relativeFrom="paragraph">
                  <wp:posOffset>272935</wp:posOffset>
                </wp:positionV>
                <wp:extent cx="5731510" cy="4290695"/>
                <wp:effectExtent l="0" t="0" r="2540" b="0"/>
                <wp:wrapSquare wrapText="bothSides"/>
                <wp:docPr id="84" name="Group 84"/>
                <wp:cNvGraphicFramePr/>
                <a:graphic xmlns:a="http://schemas.openxmlformats.org/drawingml/2006/main">
                  <a:graphicData uri="http://schemas.microsoft.com/office/word/2010/wordprocessingGroup">
                    <wpg:wgp>
                      <wpg:cNvGrpSpPr/>
                      <wpg:grpSpPr>
                        <a:xfrm>
                          <a:off x="0" y="0"/>
                          <a:ext cx="5731510" cy="4290695"/>
                          <a:chOff x="0" y="0"/>
                          <a:chExt cx="5731510" cy="4290695"/>
                        </a:xfrm>
                      </wpg:grpSpPr>
                      <pic:pic xmlns:pic="http://schemas.openxmlformats.org/drawingml/2006/picture">
                        <pic:nvPicPr>
                          <pic:cNvPr id="71" name="Picture 71"/>
                          <pic:cNvPicPr>
                            <a:picLocks noChangeAspect="1"/>
                          </pic:cNvPicPr>
                        </pic:nvPicPr>
                        <pic:blipFill rotWithShape="1">
                          <a:blip r:embed="rId132" cstate="print">
                            <a:extLst>
                              <a:ext uri="{28A0092B-C50C-407E-A947-70E740481C1C}">
                                <a14:useLocalDpi xmlns:a14="http://schemas.microsoft.com/office/drawing/2010/main" val="0"/>
                              </a:ext>
                            </a:extLst>
                          </a:blip>
                          <a:srcRect t="29545" b="38546"/>
                          <a:stretch/>
                        </pic:blipFill>
                        <pic:spPr bwMode="auto">
                          <a:xfrm>
                            <a:off x="0" y="0"/>
                            <a:ext cx="5731510" cy="10287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72" name="Picture 72"/>
                          <pic:cNvPicPr>
                            <a:picLocks noChangeAspect="1"/>
                          </pic:cNvPicPr>
                        </pic:nvPicPr>
                        <pic:blipFill>
                          <a:blip r:embed="rId133" cstate="print">
                            <a:extLst>
                              <a:ext uri="{28A0092B-C50C-407E-A947-70E740481C1C}">
                                <a14:useLocalDpi xmlns:a14="http://schemas.microsoft.com/office/drawing/2010/main" val="0"/>
                              </a:ext>
                            </a:extLst>
                          </a:blip>
                          <a:stretch>
                            <a:fillRect/>
                          </a:stretch>
                        </pic:blipFill>
                        <pic:spPr>
                          <a:xfrm>
                            <a:off x="0" y="1066800"/>
                            <a:ext cx="5731510" cy="3223895"/>
                          </a:xfrm>
                          <a:prstGeom prst="rect">
                            <a:avLst/>
                          </a:prstGeom>
                        </pic:spPr>
                      </pic:pic>
                    </wpg:wgp>
                  </a:graphicData>
                </a:graphic>
              </wp:anchor>
            </w:drawing>
          </mc:Choice>
          <mc:Fallback>
            <w:pict>
              <v:group w14:anchorId="72F42D52" id="Group 84" o:spid="_x0000_s1026" style="position:absolute;margin-left:-.1pt;margin-top:21.5pt;width:451.3pt;height:337.85pt;z-index:251914240" coordsize="57315,429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">
                <v:shape id="Picture 71" o:spid="_x0000_s1027" type="#_x0000_t75" style="position:absolute;width:57315;height:10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">
                  <v:imagedata r:id="rId140" o:title="" croptop="19363f" cropbottom="25262f"/>
                </v:shape>
                <v:shape id="Picture 72" o:spid="_x0000_s1028" type="#_x0000_t75" style="position:absolute;top:10668;width:57315;height:322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">
                  <v:imagedata r:id="rId141" o:title=""/>
                </v:shape>
                <w10:wrap type="square"/>
              </v:group>
            </w:pict>
          </mc:Fallback>
        </mc:AlternateContent>
      </w:r>
    </w:p>
    <w:p w14:paraId="1FAED01A" w14:textId="77777777" w:rsidR="00E219CB" w:rsidRDefault="00E219CB" w:rsidP="00E219CB">
      <w:pPr>
        <w:rPr>
          <w:lang w:val="en-GB"/>
        </w:rPr>
      </w:pPr>
    </w:p>
    <w:p w14:paraId="1072269A" w14:textId="77777777" w:rsidR="00E219CB" w:rsidRPr="00F14CAD" w:rsidRDefault="00E219CB" w:rsidP="004669E4">
      <w:pPr>
        <w:pStyle w:val="Ttulo4"/>
        <w:numPr>
          <w:ilvl w:val="0"/>
          <w:numId w:val="0"/>
        </w:numPr>
        <w:rPr>
          <w:lang w:val="en-GB"/>
        </w:rPr>
      </w:pPr>
      <w:bookmarkStart w:id="310" w:name="_Toc117467189"/>
      <w:r w:rsidRPr="00F14CAD">
        <w:rPr>
          <w:lang w:val="en-GB"/>
        </w:rPr>
        <w:t xml:space="preserve">Flash </w:t>
      </w:r>
      <w:proofErr w:type="spellStart"/>
      <w:r w:rsidRPr="00F14CAD">
        <w:rPr>
          <w:lang w:val="en-GB"/>
        </w:rPr>
        <w:t>Powerbank</w:t>
      </w:r>
      <w:proofErr w:type="spellEnd"/>
      <w:r w:rsidRPr="00F14CAD">
        <w:rPr>
          <w:lang w:val="en-GB"/>
        </w:rPr>
        <w:t xml:space="preserve"> 2200mAh</w:t>
      </w:r>
      <w:bookmarkEnd w:id="310"/>
    </w:p>
    <w:p w14:paraId="063F9B6B" w14:textId="77777777" w:rsidR="00E219CB" w:rsidRPr="007C5327" w:rsidRDefault="00E219CB" w:rsidP="00E219CB">
      <w:pPr>
        <w:pStyle w:val="Corpodetexto"/>
        <w:rPr>
          <w:lang w:val="en-GB"/>
        </w:rPr>
      </w:pPr>
      <w:r w:rsidRPr="007C5327">
        <w:rPr>
          <w:lang w:val="en-GB"/>
        </w:rPr>
        <w:t>ESP32 battery operation is described in this section.</w:t>
      </w:r>
      <w:r>
        <w:rPr>
          <w:lang w:val="en-GB"/>
        </w:rPr>
        <w:t xml:space="preserve"> </w:t>
      </w:r>
      <w:r w:rsidRPr="007C5327">
        <w:rPr>
          <w:lang w:val="en-GB"/>
        </w:rPr>
        <w:t xml:space="preserve">To </w:t>
      </w:r>
      <w:r>
        <w:rPr>
          <w:lang w:val="en-GB"/>
        </w:rPr>
        <w:t>run the module,</w:t>
      </w:r>
      <w:r w:rsidRPr="007C5327">
        <w:rPr>
          <w:lang w:val="en-GB"/>
        </w:rPr>
        <w:t xml:space="preserve"> it is necessary to program the ESP32 with an adapter. Then connecting the module to the battery so that the operation begins.</w:t>
      </w:r>
    </w:p>
    <w:p w14:paraId="513A178F" w14:textId="77777777" w:rsidR="00E219CB" w:rsidRPr="007C5327" w:rsidRDefault="00E219CB" w:rsidP="00E219CB">
      <w:pPr>
        <w:pStyle w:val="Corpodetexto"/>
        <w:rPr>
          <w:lang w:val="en-GB"/>
        </w:rPr>
      </w:pPr>
      <w:r w:rsidRPr="007C5327">
        <w:rPr>
          <w:lang w:val="en-GB"/>
        </w:rPr>
        <w:t>It is estimated that the ESP32 WROOM module consumes around 20 mA of power. Furthermore, extra circuits on the board</w:t>
      </w:r>
      <w:r>
        <w:rPr>
          <w:lang w:val="en-GB"/>
        </w:rPr>
        <w:t xml:space="preserve"> and the</w:t>
      </w:r>
      <w:r w:rsidRPr="007C5327">
        <w:rPr>
          <w:lang w:val="en-GB"/>
        </w:rPr>
        <w:t xml:space="preserve"> implementation of USB power supply and battery operation are </w:t>
      </w:r>
      <w:r>
        <w:rPr>
          <w:lang w:val="en-GB"/>
        </w:rPr>
        <w:t>essential</w:t>
      </w:r>
      <w:r w:rsidRPr="007C5327">
        <w:rPr>
          <w:lang w:val="en-GB"/>
        </w:rPr>
        <w:t xml:space="preserve"> factors affecting power consumption.</w:t>
      </w:r>
      <w:r>
        <w:rPr>
          <w:lang w:val="en-GB"/>
        </w:rPr>
        <w:t xml:space="preserve"> </w:t>
      </w:r>
      <w:r w:rsidRPr="007C5327">
        <w:rPr>
          <w:lang w:val="en-GB"/>
        </w:rPr>
        <w:t xml:space="preserve">A good battery choice is </w:t>
      </w:r>
      <w:r>
        <w:rPr>
          <w:lang w:val="en-GB"/>
        </w:rPr>
        <w:t>vital</w:t>
      </w:r>
      <w:r w:rsidRPr="007C5327">
        <w:rPr>
          <w:lang w:val="en-GB"/>
        </w:rPr>
        <w:t xml:space="preserve"> because ESP32 WROOM runs from approximately 2.55 to 3.6, while external extensions often require at least 3.3 volts.</w:t>
      </w:r>
    </w:p>
    <w:p w14:paraId="3CA6B1ED" w14:textId="77777777" w:rsidR="00E219CB" w:rsidRDefault="00E219CB" w:rsidP="00E219CB">
      <w:pPr>
        <w:pStyle w:val="Corpodetexto"/>
        <w:rPr>
          <w:lang w:val="en-GB"/>
        </w:rPr>
      </w:pPr>
      <w:r w:rsidRPr="007C5327">
        <w:rPr>
          <w:lang w:val="en-GB"/>
        </w:rPr>
        <w:t xml:space="preserve">ESP32 operation was performed by using a </w:t>
      </w:r>
      <w:proofErr w:type="spellStart"/>
      <w:r w:rsidRPr="007C5327">
        <w:rPr>
          <w:lang w:val="en-GB"/>
        </w:rPr>
        <w:t>powerbank</w:t>
      </w:r>
      <w:proofErr w:type="spellEnd"/>
      <w:r w:rsidRPr="007C5327">
        <w:rPr>
          <w:lang w:val="en-GB"/>
        </w:rPr>
        <w:t xml:space="preserve">. The </w:t>
      </w:r>
      <w:proofErr w:type="spellStart"/>
      <w:r w:rsidRPr="007C5327">
        <w:rPr>
          <w:lang w:val="en-GB"/>
        </w:rPr>
        <w:t>powerbank</w:t>
      </w:r>
      <w:proofErr w:type="spellEnd"/>
      <w:r w:rsidRPr="007C5327">
        <w:rPr>
          <w:lang w:val="en-GB"/>
        </w:rPr>
        <w:t xml:space="preserve"> uses a 3.7V lithium battery and converts the voltage to 5 volts, which is then reduced to 3.3 volts by an LDO (low drop-out voltage regulator)</w:t>
      </w:r>
      <w:r>
        <w:rPr>
          <w:lang w:val="en-GB"/>
        </w:rPr>
        <w:t xml:space="preserve"> </w:t>
      </w:r>
      <w:r>
        <w:rPr>
          <w:lang w:val="en-GB"/>
        </w:rPr>
        <w:fldChar w:fldCharType="begin"/>
      </w:r>
      <w:r>
        <w:rPr>
          <w:lang w:val="en-GB"/>
        </w:rPr>
        <w:instrText xml:space="preserve"> ADDIN ZOTERO_ITEM CSL_CITATION {"citationID":"TaSM7mKr","properties":{"formattedCitation":"(RadioShuttle, 2022)","plainCitation":"(RadioShuttle, 2022)","noteIndex":0},"citationItems":[{"id":79,"uris":["http://zotero.org/users/local/xwgav5Ui/items/YDQN2U3N"],"itemData":{"id":79,"type":"post-weblog","language":"en-US","title":"Battery-Powered ESP32","URL":"https://www.radioshuttle.de/en/media-en/tech-infos-en/battery-powered-esp32/","author":[{"family":"RadioShuttle","given":""}],"accessed":{"date-parts":[["2022",10,12]]},"issued":{"date-parts":[["2022"]]}}}],"schema":"https://github.com/citation-style-language/schema/raw/master/csl-citation.json"} </w:instrText>
      </w:r>
      <w:r>
        <w:rPr>
          <w:lang w:val="en-GB"/>
        </w:rPr>
        <w:fldChar w:fldCharType="separate"/>
      </w:r>
      <w:r w:rsidRPr="00F10CC7">
        <w:rPr>
          <w:lang w:val="en-GB"/>
        </w:rPr>
        <w:t>(RadioShuttle, 2022)</w:t>
      </w:r>
      <w:r>
        <w:rPr>
          <w:lang w:val="en-GB"/>
        </w:rPr>
        <w:fldChar w:fldCharType="end"/>
      </w:r>
      <w:r w:rsidRPr="007C5327">
        <w:rPr>
          <w:lang w:val="en-GB"/>
        </w:rPr>
        <w:t>.</w:t>
      </w:r>
    </w:p>
    <w:p w14:paraId="620496EE" w14:textId="77F4283A" w:rsidR="00E219CB" w:rsidRDefault="00E219CB" w:rsidP="00E219CB">
      <w:pPr>
        <w:pStyle w:val="Corpodetexto"/>
        <w:rPr>
          <w:lang w:val="en-GB"/>
        </w:rPr>
      </w:pPr>
      <w:r>
        <w:rPr>
          <w:lang w:val="en-GB"/>
        </w:rPr>
        <w:t xml:space="preserve">A battery with 2200 </w:t>
      </w:r>
      <w:proofErr w:type="spellStart"/>
      <w:r>
        <w:rPr>
          <w:lang w:val="en-GB"/>
        </w:rPr>
        <w:t>mAh</w:t>
      </w:r>
      <w:proofErr w:type="spellEnd"/>
      <w:r w:rsidRPr="00F0078B">
        <w:rPr>
          <w:lang w:val="en-GB"/>
        </w:rPr>
        <w:t xml:space="preserve"> provides enough power to charge a mobile device</w:t>
      </w:r>
      <w:r>
        <w:rPr>
          <w:lang w:val="en-GB"/>
        </w:rPr>
        <w:t xml:space="preserve"> (</w:t>
      </w:r>
      <w:r>
        <w:rPr>
          <w:lang w:val="en-GB"/>
        </w:rPr>
        <w:fldChar w:fldCharType="begin"/>
      </w:r>
      <w:r>
        <w:rPr>
          <w:lang w:val="en-GB"/>
        </w:rPr>
        <w:instrText xml:space="preserve"> REF _Ref114138812 \h </w:instrText>
      </w:r>
      <w:r>
        <w:rPr>
          <w:lang w:val="en-GB"/>
        </w:rPr>
      </w:r>
      <w:r>
        <w:rPr>
          <w:lang w:val="en-GB"/>
        </w:rPr>
        <w:fldChar w:fldCharType="separate"/>
      </w:r>
      <w:r w:rsidR="008F0E85" w:rsidRPr="00D71E29">
        <w:rPr>
          <w:lang w:val="en-GB"/>
        </w:rPr>
        <w:t xml:space="preserve">Figure </w:t>
      </w:r>
      <w:r w:rsidR="008F0E85" w:rsidRPr="00D71E29">
        <w:rPr>
          <w:noProof/>
          <w:lang w:val="en-GB"/>
        </w:rPr>
        <w:t>49</w:t>
      </w:r>
      <w:r>
        <w:rPr>
          <w:lang w:val="en-GB"/>
        </w:rPr>
        <w:fldChar w:fldCharType="end"/>
      </w:r>
      <w:r>
        <w:rPr>
          <w:lang w:val="en-GB"/>
        </w:rPr>
        <w:t>)</w:t>
      </w:r>
      <w:r w:rsidRPr="00F0078B">
        <w:rPr>
          <w:lang w:val="en-GB"/>
        </w:rPr>
        <w:t xml:space="preserve">. </w:t>
      </w:r>
      <w:r>
        <w:rPr>
          <w:lang w:val="en-GB"/>
        </w:rPr>
        <w:t xml:space="preserve">The </w:t>
      </w:r>
      <w:proofErr w:type="spellStart"/>
      <w:r w:rsidRPr="00F0078B">
        <w:rPr>
          <w:lang w:val="en-GB"/>
        </w:rPr>
        <w:t>Powerbank</w:t>
      </w:r>
      <w:proofErr w:type="spellEnd"/>
      <w:r w:rsidRPr="00F0078B">
        <w:rPr>
          <w:lang w:val="en-GB"/>
        </w:rPr>
        <w:t xml:space="preserve"> charges in 3-5 hours with a USB cable and turns red when charging, off when charged or blue when used. </w:t>
      </w:r>
      <w:r w:rsidRPr="00F0078B">
        <w:rPr>
          <w:lang w:val="en-GB"/>
        </w:rPr>
        <w:lastRenderedPageBreak/>
        <w:t xml:space="preserve">The instructions suggest fully charging up the </w:t>
      </w:r>
      <w:proofErr w:type="spellStart"/>
      <w:r w:rsidRPr="00F0078B">
        <w:rPr>
          <w:lang w:val="en-GB"/>
        </w:rPr>
        <w:t>powerbank</w:t>
      </w:r>
      <w:proofErr w:type="spellEnd"/>
      <w:r w:rsidRPr="00F0078B">
        <w:rPr>
          <w:lang w:val="en-GB"/>
        </w:rPr>
        <w:t xml:space="preserve"> </w:t>
      </w:r>
      <w:r>
        <w:rPr>
          <w:lang w:val="en-GB"/>
        </w:rPr>
        <w:t>before</w:t>
      </w:r>
      <w:r w:rsidRPr="00F0078B">
        <w:rPr>
          <w:lang w:val="en-GB"/>
        </w:rPr>
        <w:t xml:space="preserve"> using it</w:t>
      </w:r>
      <w:r>
        <w:rPr>
          <w:lang w:val="en-GB"/>
        </w:rPr>
        <w:t xml:space="preserve"> </w:t>
      </w:r>
      <w:r w:rsidRPr="00D33450">
        <w:rPr>
          <w:lang w:val="en-GB"/>
        </w:rPr>
        <w:fldChar w:fldCharType="begin"/>
      </w:r>
      <w:r w:rsidRPr="00D33450">
        <w:rPr>
          <w:lang w:val="en-GB"/>
        </w:rPr>
        <w:instrText xml:space="preserve"> ADDIN ZOTERO_ITEM CSL_CITATION {"citationID":"4jLcd9Ww","properties":{"formattedCitation":"(Planetpromo, 2022)","plainCitation":"(Planetpromo, 2022)","noteIndex":0},"citationItems":[{"id":57,"uris":["http://zotero.org/users/local/xwgav5Ui/items/ZCM96ZY6"],"itemData":{"id":57,"type":"webpage","abstract":"Flash power bank 2200mAh. The 2200 mAh battery capacity provides enough power to charge a mobile device. Power bank charges in 2 hours with included USB cable and turns red when charging, off when charged or blue when fully discharged. Includes white carton box. ABS and PC Plastic.","container-title":"Promotional items and Corporate Gifts  - Planetpromo.eu","language":"en-gb","title":"Flash power bank 2200mAh","URL":"https://www.planetpromo.eu/en/12357101.html","author":[{"family":"Planetpromo","given":""}],"accessed":{"date-parts":[["2022",9,8]]},"issued":{"date-parts":[["2022"]]}}}],"schema":"https://github.com/citation-style-language/schema/raw/master/csl-citation.json"} </w:instrText>
      </w:r>
      <w:r w:rsidRPr="00D33450">
        <w:rPr>
          <w:lang w:val="en-GB"/>
        </w:rPr>
        <w:fldChar w:fldCharType="separate"/>
      </w:r>
      <w:r w:rsidRPr="003B6A63">
        <w:rPr>
          <w:lang w:val="en-GB"/>
        </w:rPr>
        <w:t>(Planetpromo, 2022)</w:t>
      </w:r>
      <w:r w:rsidRPr="00D33450">
        <w:rPr>
          <w:lang w:val="en-GB"/>
        </w:rPr>
        <w:fldChar w:fldCharType="end"/>
      </w:r>
      <w:r>
        <w:rPr>
          <w:lang w:val="en-GB"/>
        </w:rPr>
        <w:t>.</w:t>
      </w:r>
    </w:p>
    <w:p w14:paraId="651F0D63" w14:textId="77777777" w:rsidR="00E219CB" w:rsidRDefault="00E219CB" w:rsidP="00E219CB">
      <w:pPr>
        <w:pStyle w:val="Corpodetexto"/>
        <w:rPr>
          <w:lang w:val="en-GB"/>
        </w:rPr>
      </w:pPr>
      <w:r>
        <w:rPr>
          <w:noProof/>
          <w:lang w:val="en-GB"/>
        </w:rPr>
        <mc:AlternateContent>
          <mc:Choice Requires="wpg">
            <w:drawing>
              <wp:anchor distT="0" distB="0" distL="114300" distR="114300" simplePos="0" relativeHeight="251916288" behindDoc="0" locked="0" layoutInCell="1" allowOverlap="1" wp14:anchorId="6E1981FA" wp14:editId="639C560B">
                <wp:simplePos x="0" y="0"/>
                <wp:positionH relativeFrom="column">
                  <wp:posOffset>584200</wp:posOffset>
                </wp:positionH>
                <wp:positionV relativeFrom="paragraph">
                  <wp:posOffset>71120</wp:posOffset>
                </wp:positionV>
                <wp:extent cx="4834255" cy="2606040"/>
                <wp:effectExtent l="0" t="0" r="4445" b="3810"/>
                <wp:wrapTight wrapText="bothSides">
                  <wp:wrapPolygon edited="0">
                    <wp:start x="8597" y="0"/>
                    <wp:lineTo x="0" y="0"/>
                    <wp:lineTo x="0" y="21474"/>
                    <wp:lineTo x="8597" y="21474"/>
                    <wp:lineTo x="21535" y="21474"/>
                    <wp:lineTo x="21535" y="0"/>
                    <wp:lineTo x="8597" y="0"/>
                  </wp:wrapPolygon>
                </wp:wrapTight>
                <wp:docPr id="98" name="Group 98"/>
                <wp:cNvGraphicFramePr/>
                <a:graphic xmlns:a="http://schemas.openxmlformats.org/drawingml/2006/main">
                  <a:graphicData uri="http://schemas.microsoft.com/office/word/2010/wordprocessingGroup">
                    <wpg:wgp>
                      <wpg:cNvGrpSpPr/>
                      <wpg:grpSpPr>
                        <a:xfrm>
                          <a:off x="0" y="0"/>
                          <a:ext cx="4834255" cy="2606040"/>
                          <a:chOff x="231" y="6351"/>
                          <a:chExt cx="4834659" cy="2606040"/>
                        </a:xfrm>
                      </wpg:grpSpPr>
                      <pic:pic xmlns:pic="http://schemas.openxmlformats.org/drawingml/2006/picture">
                        <pic:nvPicPr>
                          <pic:cNvPr id="92" name="Picture 92" descr="A close-up of a pen&#10;&#10;Description automatically generated with low confidence"/>
                          <pic:cNvPicPr>
                            <a:picLocks noChangeAspect="1"/>
                          </pic:cNvPicPr>
                        </pic:nvPicPr>
                        <pic:blipFill rotWithShape="1">
                          <a:blip r:embed="rId142" cstate="print">
                            <a:extLst>
                              <a:ext uri="{28A0092B-C50C-407E-A947-70E740481C1C}">
                                <a14:useLocalDpi xmlns:a14="http://schemas.microsoft.com/office/drawing/2010/main" val="0"/>
                              </a:ext>
                            </a:extLst>
                          </a:blip>
                          <a:srcRect l="30703" t="14715" r="12608" b="2080"/>
                          <a:stretch/>
                        </pic:blipFill>
                        <pic:spPr bwMode="auto">
                          <a:xfrm rot="16200000">
                            <a:off x="2097723" y="-124777"/>
                            <a:ext cx="2606040" cy="286829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93" name="Picture 93" descr="Text, whiteboard&#10;&#10;Description automatically generated"/>
                          <pic:cNvPicPr>
                            <a:picLocks noChangeAspect="1"/>
                          </pic:cNvPicPr>
                        </pic:nvPicPr>
                        <pic:blipFill rotWithShape="1">
                          <a:blip r:embed="rId143" cstate="print">
                            <a:extLst>
                              <a:ext uri="{28A0092B-C50C-407E-A947-70E740481C1C}">
                                <a14:useLocalDpi xmlns:a14="http://schemas.microsoft.com/office/drawing/2010/main" val="0"/>
                              </a:ext>
                            </a:extLst>
                          </a:blip>
                          <a:srcRect l="30312" t="33929" r="19473" b="16815"/>
                          <a:stretch/>
                        </pic:blipFill>
                        <pic:spPr bwMode="auto">
                          <a:xfrm rot="16200000">
                            <a:off x="-340520" y="359482"/>
                            <a:ext cx="2578421" cy="1896919"/>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272EEDE0" id="Group 98" o:spid="_x0000_s1026" style="position:absolute;margin-left:46pt;margin-top:5.6pt;width:380.65pt;height:205.2pt;z-index:251916288;mso-width-relative:margin;mso-height-relative:margin" coordorigin="2,63" coordsize="48346,2606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">
                <v:shape id="Picture 92" o:spid="_x0000_s1027" type="#_x0000_t75" alt="A close-up of a pen&#10;&#10;Description automatically generated with low confidence" style="position:absolute;left:20977;top:-1249;width:26060;height:28683;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">
                  <v:imagedata r:id="rId144" o:title="A close-up of a pen&#10;&#10;Description automatically generated with low confidence" croptop="9644f" cropbottom="1363f" cropleft="20122f" cropright="8263f"/>
                </v:shape>
                <v:shape id="Picture 93" o:spid="_x0000_s1028" type="#_x0000_t75" alt="Text, whiteboard&#10;&#10;Description automatically generated" style="position:absolute;left:-3405;top:3594;width:25784;height:18969;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">
                  <v:imagedata r:id="rId145" o:title="Text, whiteboard&#10;&#10;Description automatically generated" croptop="22236f" cropbottom="11020f" cropleft="19865f" cropright="12762f"/>
                </v:shape>
                <w10:wrap type="tight"/>
              </v:group>
            </w:pict>
          </mc:Fallback>
        </mc:AlternateContent>
      </w:r>
      <w:r>
        <w:rPr>
          <w:noProof/>
        </w:rPr>
        <mc:AlternateContent>
          <mc:Choice Requires="wps">
            <w:drawing>
              <wp:anchor distT="0" distB="0" distL="114300" distR="114300" simplePos="0" relativeHeight="251917312" behindDoc="1" locked="0" layoutInCell="1" allowOverlap="1" wp14:anchorId="7F9DD882" wp14:editId="6587DE5F">
                <wp:simplePos x="0" y="0"/>
                <wp:positionH relativeFrom="column">
                  <wp:posOffset>582930</wp:posOffset>
                </wp:positionH>
                <wp:positionV relativeFrom="paragraph">
                  <wp:posOffset>2731135</wp:posOffset>
                </wp:positionV>
                <wp:extent cx="4719955" cy="635"/>
                <wp:effectExtent l="0" t="0" r="0" b="0"/>
                <wp:wrapTight wrapText="bothSides">
                  <wp:wrapPolygon edited="0">
                    <wp:start x="0" y="0"/>
                    <wp:lineTo x="0" y="21600"/>
                    <wp:lineTo x="21600" y="21600"/>
                    <wp:lineTo x="21600" y="0"/>
                  </wp:wrapPolygon>
                </wp:wrapTight>
                <wp:docPr id="99" name="Text Box 99"/>
                <wp:cNvGraphicFramePr/>
                <a:graphic xmlns:a="http://schemas.openxmlformats.org/drawingml/2006/main">
                  <a:graphicData uri="http://schemas.microsoft.com/office/word/2010/wordprocessingShape">
                    <wps:wsp>
                      <wps:cNvSpPr txBox="1"/>
                      <wps:spPr>
                        <a:xfrm>
                          <a:off x="0" y="0"/>
                          <a:ext cx="4719955" cy="635"/>
                        </a:xfrm>
                        <a:prstGeom prst="rect">
                          <a:avLst/>
                        </a:prstGeom>
                        <a:solidFill>
                          <a:prstClr val="white"/>
                        </a:solidFill>
                        <a:ln>
                          <a:noFill/>
                        </a:ln>
                      </wps:spPr>
                      <wps:txbx>
                        <w:txbxContent>
                          <w:p w14:paraId="4506945D" w14:textId="1576F9E3" w:rsidR="00E219CB" w:rsidRPr="00B52564" w:rsidRDefault="00E219CB" w:rsidP="00E219CB">
                            <w:pPr>
                              <w:pStyle w:val="Legenda"/>
                              <w:rPr>
                                <w:rFonts w:ascii="NewsGotT" w:eastAsia="Verdana" w:hAnsi="NewsGotT" w:cs="Verdana"/>
                                <w:noProof/>
                                <w:sz w:val="24"/>
                                <w:szCs w:val="24"/>
                              </w:rPr>
                            </w:pPr>
                            <w:bookmarkStart w:id="311" w:name="_Ref114138812"/>
                            <w:bookmarkStart w:id="312" w:name="_Toc117467252"/>
                            <w:r>
                              <w:t xml:space="preserve">Figure </w:t>
                            </w:r>
                            <w:r>
                              <w:fldChar w:fldCharType="begin"/>
                            </w:r>
                            <w:r>
                              <w:instrText xml:space="preserve"> SEQ Figure \* ARABIC </w:instrText>
                            </w:r>
                            <w:r>
                              <w:fldChar w:fldCharType="separate"/>
                            </w:r>
                            <w:r w:rsidR="003F6946">
                              <w:rPr>
                                <w:noProof/>
                              </w:rPr>
                              <w:t>49</w:t>
                            </w:r>
                            <w:r>
                              <w:fldChar w:fldCharType="end"/>
                            </w:r>
                            <w:bookmarkEnd w:id="311"/>
                            <w:r>
                              <w:t xml:space="preserve"> - 2200mAh </w:t>
                            </w:r>
                            <w:proofErr w:type="spellStart"/>
                            <w:r>
                              <w:t>Powerbank</w:t>
                            </w:r>
                            <w:proofErr w:type="spellEnd"/>
                            <w:r>
                              <w:t>.</w:t>
                            </w:r>
                            <w:bookmarkEnd w:id="3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9DD882" id="Text Box 99" o:spid="_x0000_s1098" type="#_x0000_t202" style="position:absolute;left:0;text-align:left;margin-left:45.9pt;margin-top:215.05pt;width:371.65pt;height:.05pt;z-index:-251399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" stroked="f">
                <v:textbox style="mso-fit-shape-to-text:t" inset="0,0,0,0">
                  <w:txbxContent>
                    <w:p w14:paraId="4506945D" w14:textId="1576F9E3" w:rsidR="00E219CB" w:rsidRPr="00B52564" w:rsidRDefault="00E219CB" w:rsidP="00E219CB">
                      <w:pPr>
                        <w:pStyle w:val="Legenda"/>
                        <w:rPr>
                          <w:rFonts w:ascii="NewsGotT" w:eastAsia="Verdana" w:hAnsi="NewsGotT" w:cs="Verdana"/>
                          <w:noProof/>
                          <w:sz w:val="24"/>
                          <w:szCs w:val="24"/>
                        </w:rPr>
                      </w:pPr>
                      <w:bookmarkStart w:id="313" w:name="_Ref114138812"/>
                      <w:bookmarkStart w:id="314" w:name="_Toc117467252"/>
                      <w:r>
                        <w:t xml:space="preserve">Figure </w:t>
                      </w:r>
                      <w:r>
                        <w:fldChar w:fldCharType="begin"/>
                      </w:r>
                      <w:r>
                        <w:instrText xml:space="preserve"> SEQ Figure \* ARABIC </w:instrText>
                      </w:r>
                      <w:r>
                        <w:fldChar w:fldCharType="separate"/>
                      </w:r>
                      <w:r w:rsidR="003F6946">
                        <w:rPr>
                          <w:noProof/>
                        </w:rPr>
                        <w:t>49</w:t>
                      </w:r>
                      <w:r>
                        <w:fldChar w:fldCharType="end"/>
                      </w:r>
                      <w:bookmarkEnd w:id="313"/>
                      <w:r>
                        <w:t xml:space="preserve"> - 2200mAh </w:t>
                      </w:r>
                      <w:proofErr w:type="spellStart"/>
                      <w:r>
                        <w:t>Powerbank</w:t>
                      </w:r>
                      <w:proofErr w:type="spellEnd"/>
                      <w:r>
                        <w:t>.</w:t>
                      </w:r>
                      <w:bookmarkEnd w:id="314"/>
                    </w:p>
                  </w:txbxContent>
                </v:textbox>
                <w10:wrap type="tight"/>
              </v:shape>
            </w:pict>
          </mc:Fallback>
        </mc:AlternateContent>
      </w:r>
    </w:p>
    <w:p w14:paraId="73518280" w14:textId="77777777" w:rsidR="00E219CB" w:rsidRDefault="00E219CB" w:rsidP="00E219CB">
      <w:pPr>
        <w:pStyle w:val="Corpodetexto"/>
        <w:rPr>
          <w:lang w:val="en-GB"/>
        </w:rPr>
      </w:pPr>
    </w:p>
    <w:p w14:paraId="19086C27" w14:textId="77777777" w:rsidR="00E219CB" w:rsidRDefault="00E219CB" w:rsidP="00E219CB">
      <w:pPr>
        <w:pStyle w:val="Corpodetexto"/>
        <w:rPr>
          <w:lang w:val="en-GB"/>
        </w:rPr>
      </w:pPr>
    </w:p>
    <w:p w14:paraId="7329CD30" w14:textId="77777777" w:rsidR="00E219CB" w:rsidRDefault="00E219CB" w:rsidP="00E219CB">
      <w:pPr>
        <w:pStyle w:val="Corpodetexto"/>
        <w:rPr>
          <w:lang w:val="en-GB"/>
        </w:rPr>
      </w:pPr>
    </w:p>
    <w:p w14:paraId="25B18D0C" w14:textId="77777777" w:rsidR="00E219CB" w:rsidRDefault="00E219CB" w:rsidP="00E219CB">
      <w:pPr>
        <w:pStyle w:val="Corpodetexto"/>
        <w:rPr>
          <w:lang w:val="en-GB"/>
        </w:rPr>
      </w:pPr>
    </w:p>
    <w:p w14:paraId="277CBA56" w14:textId="77777777" w:rsidR="00E219CB" w:rsidRDefault="00E219CB" w:rsidP="00E219CB">
      <w:pPr>
        <w:pStyle w:val="Corpodetexto"/>
        <w:rPr>
          <w:lang w:val="en-GB"/>
        </w:rPr>
      </w:pPr>
    </w:p>
    <w:p w14:paraId="770538D3" w14:textId="77777777" w:rsidR="00E219CB" w:rsidRDefault="00E219CB" w:rsidP="00E219CB">
      <w:pPr>
        <w:pStyle w:val="Corpodetexto"/>
        <w:rPr>
          <w:lang w:val="en-GB"/>
        </w:rPr>
      </w:pPr>
    </w:p>
    <w:p w14:paraId="1E61F0B7" w14:textId="77777777" w:rsidR="00E219CB" w:rsidRDefault="00E219CB" w:rsidP="00E219CB">
      <w:pPr>
        <w:pStyle w:val="Corpodetexto"/>
        <w:rPr>
          <w:lang w:val="en-GB"/>
        </w:rPr>
      </w:pPr>
    </w:p>
    <w:p w14:paraId="2E5C4BE9" w14:textId="77777777" w:rsidR="00E219CB" w:rsidRDefault="00E219CB" w:rsidP="00E219CB">
      <w:pPr>
        <w:pStyle w:val="Corpodetexto"/>
        <w:rPr>
          <w:lang w:val="en-GB"/>
        </w:rPr>
      </w:pPr>
    </w:p>
    <w:p w14:paraId="25D902A9" w14:textId="77777777" w:rsidR="00E219CB" w:rsidRDefault="00E219CB" w:rsidP="00E219CB">
      <w:pPr>
        <w:pStyle w:val="Corpodetexto"/>
        <w:rPr>
          <w:lang w:val="en-GB"/>
        </w:rPr>
      </w:pPr>
    </w:p>
    <w:p w14:paraId="1147DF25" w14:textId="5A86D54E" w:rsidR="00E219CB" w:rsidRDefault="00E219CB" w:rsidP="00E219CB">
      <w:pPr>
        <w:pStyle w:val="Corpodetexto"/>
        <w:rPr>
          <w:lang w:val="en-GB"/>
        </w:rPr>
      </w:pPr>
      <w:r>
        <w:rPr>
          <w:lang w:val="en-GB"/>
        </w:rPr>
        <w:t>In the following table (</w:t>
      </w:r>
      <w:r>
        <w:rPr>
          <w:lang w:val="en-GB"/>
        </w:rPr>
        <w:fldChar w:fldCharType="begin"/>
      </w:r>
      <w:r>
        <w:rPr>
          <w:lang w:val="en-GB"/>
        </w:rPr>
        <w:instrText xml:space="preserve"> REF _Ref114606803 \h </w:instrText>
      </w:r>
      <w:r>
        <w:rPr>
          <w:lang w:val="en-GB"/>
        </w:rPr>
      </w:r>
      <w:r>
        <w:rPr>
          <w:lang w:val="en-GB"/>
        </w:rPr>
        <w:fldChar w:fldCharType="separate"/>
      </w:r>
      <w:r w:rsidR="008F0E85" w:rsidRPr="00D71E29">
        <w:rPr>
          <w:lang w:val="en-GB"/>
        </w:rPr>
        <w:t xml:space="preserve">Table </w:t>
      </w:r>
      <w:r w:rsidR="008F0E85" w:rsidRPr="00D71E29">
        <w:rPr>
          <w:noProof/>
          <w:lang w:val="en-GB"/>
        </w:rPr>
        <w:t>7</w:t>
      </w:r>
      <w:r>
        <w:rPr>
          <w:lang w:val="en-GB"/>
        </w:rPr>
        <w:fldChar w:fldCharType="end"/>
      </w:r>
      <w:r>
        <w:rPr>
          <w:lang w:val="en-GB"/>
        </w:rPr>
        <w:t xml:space="preserve">), the specifications of the </w:t>
      </w:r>
      <w:proofErr w:type="spellStart"/>
      <w:r>
        <w:rPr>
          <w:lang w:val="en-GB"/>
        </w:rPr>
        <w:t>powerbank</w:t>
      </w:r>
      <w:proofErr w:type="spellEnd"/>
      <w:r>
        <w:rPr>
          <w:lang w:val="en-GB"/>
        </w:rPr>
        <w:t xml:space="preserve"> are listed.</w:t>
      </w:r>
    </w:p>
    <w:p w14:paraId="0D484870" w14:textId="77777777" w:rsidR="00E219CB" w:rsidRDefault="00E219CB" w:rsidP="00E219CB">
      <w:pPr>
        <w:pStyle w:val="Corpodetexto"/>
        <w:rPr>
          <w:lang w:val="en-GB"/>
        </w:rPr>
      </w:pPr>
    </w:p>
    <w:p w14:paraId="290FBACB" w14:textId="5E451F85" w:rsidR="00E219CB" w:rsidRDefault="00E219CB" w:rsidP="00E219CB">
      <w:pPr>
        <w:pStyle w:val="Legenda"/>
        <w:keepNext/>
      </w:pPr>
      <w:bookmarkStart w:id="315" w:name="_Ref114606803"/>
      <w:bookmarkStart w:id="316" w:name="_Toc117467261"/>
      <w:proofErr w:type="spellStart"/>
      <w:r>
        <w:t>Table</w:t>
      </w:r>
      <w:proofErr w:type="spellEnd"/>
      <w:r>
        <w:t xml:space="preserve"> </w:t>
      </w:r>
      <w:r w:rsidR="000F60F6">
        <w:fldChar w:fldCharType="begin"/>
      </w:r>
      <w:r w:rsidR="000F60F6">
        <w:instrText xml:space="preserve"> SEQ Table \* ARABIC </w:instrText>
      </w:r>
      <w:r w:rsidR="000F60F6">
        <w:fldChar w:fldCharType="separate"/>
      </w:r>
      <w:r w:rsidR="000F60F6">
        <w:rPr>
          <w:noProof/>
        </w:rPr>
        <w:t>7</w:t>
      </w:r>
      <w:r w:rsidR="000F60F6">
        <w:fldChar w:fldCharType="end"/>
      </w:r>
      <w:bookmarkEnd w:id="315"/>
      <w:r>
        <w:t xml:space="preserve"> - </w:t>
      </w:r>
      <w:proofErr w:type="spellStart"/>
      <w:r w:rsidRPr="00446EA2">
        <w:t>Powerbank</w:t>
      </w:r>
      <w:proofErr w:type="spellEnd"/>
      <w:r w:rsidRPr="00446EA2">
        <w:t xml:space="preserve"> </w:t>
      </w:r>
      <w:proofErr w:type="spellStart"/>
      <w:r w:rsidRPr="00446EA2">
        <w:t>Specifications</w:t>
      </w:r>
      <w:bookmarkEnd w:id="316"/>
      <w:proofErr w:type="spellEnd"/>
    </w:p>
    <w:tbl>
      <w:tblPr>
        <w:tblStyle w:val="TabelacomGrelha"/>
        <w:tblW w:w="0" w:type="auto"/>
        <w:tblLook w:val="04A0" w:firstRow="1" w:lastRow="0" w:firstColumn="1" w:lastColumn="0" w:noHBand="0" w:noVBand="1"/>
      </w:tblPr>
      <w:tblGrid>
        <w:gridCol w:w="4720"/>
        <w:gridCol w:w="4720"/>
      </w:tblGrid>
      <w:tr w:rsidR="00E219CB" w14:paraId="0660DDA9" w14:textId="77777777" w:rsidTr="00A76968">
        <w:tc>
          <w:tcPr>
            <w:tcW w:w="4720" w:type="dxa"/>
            <w:vAlign w:val="center"/>
          </w:tcPr>
          <w:p w14:paraId="5B7DC9DF" w14:textId="77777777" w:rsidR="00E219CB" w:rsidRDefault="00E219CB" w:rsidP="00454EE2">
            <w:pPr>
              <w:pStyle w:val="Corpodetexto"/>
              <w:jc w:val="center"/>
              <w:rPr>
                <w:lang w:val="en-GB"/>
              </w:rPr>
            </w:pPr>
            <w:proofErr w:type="spellStart"/>
            <w:r w:rsidRPr="000F45A5">
              <w:rPr>
                <w:rFonts w:cstheme="minorHAnsi"/>
                <w:b/>
                <w:bCs/>
              </w:rPr>
              <w:t>Specification</w:t>
            </w:r>
            <w:proofErr w:type="spellEnd"/>
          </w:p>
        </w:tc>
        <w:tc>
          <w:tcPr>
            <w:tcW w:w="4720" w:type="dxa"/>
            <w:vAlign w:val="center"/>
          </w:tcPr>
          <w:p w14:paraId="03B65ED6" w14:textId="77777777" w:rsidR="00E219CB" w:rsidRDefault="00E219CB" w:rsidP="00454EE2">
            <w:pPr>
              <w:pStyle w:val="Corpodetexto"/>
              <w:jc w:val="center"/>
              <w:rPr>
                <w:lang w:val="en-GB"/>
              </w:rPr>
            </w:pPr>
            <w:proofErr w:type="spellStart"/>
            <w:r w:rsidRPr="000F45A5">
              <w:rPr>
                <w:rFonts w:cstheme="minorHAnsi"/>
                <w:b/>
                <w:bCs/>
              </w:rPr>
              <w:t>Details</w:t>
            </w:r>
            <w:proofErr w:type="spellEnd"/>
          </w:p>
        </w:tc>
      </w:tr>
      <w:tr w:rsidR="00E219CB" w14:paraId="5808DEFE" w14:textId="77777777" w:rsidTr="00A76968">
        <w:tc>
          <w:tcPr>
            <w:tcW w:w="4720" w:type="dxa"/>
            <w:vAlign w:val="center"/>
          </w:tcPr>
          <w:p w14:paraId="4D244C6C" w14:textId="77777777" w:rsidR="00E219CB" w:rsidRDefault="00E219CB" w:rsidP="00454EE2">
            <w:pPr>
              <w:pStyle w:val="Corpodetexto"/>
              <w:jc w:val="center"/>
              <w:rPr>
                <w:lang w:val="en-GB"/>
              </w:rPr>
            </w:pPr>
            <w:r w:rsidRPr="000F45A5">
              <w:rPr>
                <w:rFonts w:cstheme="minorHAnsi"/>
                <w:b/>
                <w:bCs/>
              </w:rPr>
              <w:t>Material</w:t>
            </w:r>
          </w:p>
        </w:tc>
        <w:tc>
          <w:tcPr>
            <w:tcW w:w="4720" w:type="dxa"/>
            <w:vAlign w:val="center"/>
          </w:tcPr>
          <w:p w14:paraId="0494B5A3" w14:textId="77777777" w:rsidR="00E219CB" w:rsidRDefault="00E219CB" w:rsidP="00454EE2">
            <w:pPr>
              <w:pStyle w:val="Corpodetexto"/>
              <w:jc w:val="center"/>
              <w:rPr>
                <w:lang w:val="en-GB"/>
              </w:rPr>
            </w:pPr>
            <w:proofErr w:type="spellStart"/>
            <w:r w:rsidRPr="000F45A5">
              <w:rPr>
                <w:rFonts w:cstheme="minorHAnsi"/>
              </w:rPr>
              <w:t>Plastic</w:t>
            </w:r>
            <w:proofErr w:type="spellEnd"/>
          </w:p>
        </w:tc>
      </w:tr>
      <w:tr w:rsidR="00E219CB" w14:paraId="58D3A4C2" w14:textId="77777777" w:rsidTr="00A76968">
        <w:tc>
          <w:tcPr>
            <w:tcW w:w="4720" w:type="dxa"/>
            <w:vAlign w:val="center"/>
          </w:tcPr>
          <w:p w14:paraId="675F99A0" w14:textId="77777777" w:rsidR="00E219CB" w:rsidRDefault="00E219CB" w:rsidP="00454EE2">
            <w:pPr>
              <w:pStyle w:val="Corpodetexto"/>
              <w:jc w:val="center"/>
              <w:rPr>
                <w:lang w:val="en-GB"/>
              </w:rPr>
            </w:pPr>
            <w:proofErr w:type="spellStart"/>
            <w:r w:rsidRPr="000F45A5">
              <w:rPr>
                <w:rFonts w:cstheme="minorHAnsi"/>
                <w:b/>
                <w:bCs/>
              </w:rPr>
              <w:t>Dimensions</w:t>
            </w:r>
            <w:proofErr w:type="spellEnd"/>
          </w:p>
        </w:tc>
        <w:tc>
          <w:tcPr>
            <w:tcW w:w="4720" w:type="dxa"/>
            <w:vAlign w:val="center"/>
          </w:tcPr>
          <w:p w14:paraId="599589C8" w14:textId="77777777" w:rsidR="00E219CB" w:rsidRDefault="00E219CB" w:rsidP="00454EE2">
            <w:pPr>
              <w:pStyle w:val="Corpodetexto"/>
              <w:jc w:val="center"/>
              <w:rPr>
                <w:lang w:val="en-GB"/>
              </w:rPr>
            </w:pPr>
            <w:r w:rsidRPr="000F45A5">
              <w:rPr>
                <w:rFonts w:cstheme="minorHAnsi"/>
              </w:rPr>
              <w:t>92 × 26 × 26 mm</w:t>
            </w:r>
          </w:p>
        </w:tc>
      </w:tr>
      <w:tr w:rsidR="00E219CB" w14:paraId="7A1ADCF8" w14:textId="77777777" w:rsidTr="00A76968">
        <w:tc>
          <w:tcPr>
            <w:tcW w:w="4720" w:type="dxa"/>
            <w:vAlign w:val="center"/>
          </w:tcPr>
          <w:p w14:paraId="4A647DEB" w14:textId="77777777" w:rsidR="00E219CB" w:rsidRDefault="00E219CB" w:rsidP="00454EE2">
            <w:pPr>
              <w:pStyle w:val="Corpodetexto"/>
              <w:jc w:val="center"/>
              <w:rPr>
                <w:lang w:val="en-GB"/>
              </w:rPr>
            </w:pPr>
            <w:proofErr w:type="spellStart"/>
            <w:r w:rsidRPr="000F45A5">
              <w:rPr>
                <w:rFonts w:cstheme="minorHAnsi"/>
                <w:b/>
                <w:bCs/>
              </w:rPr>
              <w:t>Weight</w:t>
            </w:r>
            <w:proofErr w:type="spellEnd"/>
          </w:p>
        </w:tc>
        <w:tc>
          <w:tcPr>
            <w:tcW w:w="4720" w:type="dxa"/>
            <w:vAlign w:val="center"/>
          </w:tcPr>
          <w:p w14:paraId="0C3F793D" w14:textId="77777777" w:rsidR="00E219CB" w:rsidRDefault="00E219CB" w:rsidP="00454EE2">
            <w:pPr>
              <w:pStyle w:val="Corpodetexto"/>
              <w:jc w:val="center"/>
              <w:rPr>
                <w:lang w:val="en-GB"/>
              </w:rPr>
            </w:pPr>
            <w:r w:rsidRPr="000F45A5">
              <w:rPr>
                <w:rFonts w:cstheme="minorHAnsi"/>
              </w:rPr>
              <w:t>190 g</w:t>
            </w:r>
          </w:p>
        </w:tc>
      </w:tr>
      <w:tr w:rsidR="00E219CB" w14:paraId="45E7DF10" w14:textId="77777777" w:rsidTr="00A76968">
        <w:tc>
          <w:tcPr>
            <w:tcW w:w="4720" w:type="dxa"/>
            <w:vAlign w:val="center"/>
          </w:tcPr>
          <w:p w14:paraId="739BFEB1" w14:textId="77777777" w:rsidR="00E219CB" w:rsidRDefault="00E219CB" w:rsidP="00454EE2">
            <w:pPr>
              <w:pStyle w:val="Corpodetexto"/>
              <w:jc w:val="center"/>
              <w:rPr>
                <w:lang w:val="en-GB"/>
              </w:rPr>
            </w:pPr>
            <w:proofErr w:type="spellStart"/>
            <w:r w:rsidRPr="000F45A5">
              <w:rPr>
                <w:rFonts w:cstheme="minorHAnsi"/>
                <w:b/>
                <w:bCs/>
              </w:rPr>
              <w:t>Potency</w:t>
            </w:r>
            <w:proofErr w:type="spellEnd"/>
          </w:p>
        </w:tc>
        <w:tc>
          <w:tcPr>
            <w:tcW w:w="4720" w:type="dxa"/>
            <w:vAlign w:val="center"/>
          </w:tcPr>
          <w:p w14:paraId="4286BC05" w14:textId="77777777" w:rsidR="00E219CB" w:rsidRDefault="00E219CB" w:rsidP="00454EE2">
            <w:pPr>
              <w:pStyle w:val="Corpodetexto"/>
              <w:jc w:val="center"/>
              <w:rPr>
                <w:lang w:val="en-GB"/>
              </w:rPr>
            </w:pPr>
            <w:r w:rsidRPr="000F45A5">
              <w:rPr>
                <w:rFonts w:cstheme="minorHAnsi"/>
              </w:rPr>
              <w:t xml:space="preserve">2200 </w:t>
            </w:r>
            <w:proofErr w:type="spellStart"/>
            <w:r w:rsidRPr="000F45A5">
              <w:rPr>
                <w:rFonts w:cstheme="minorHAnsi"/>
              </w:rPr>
              <w:t>mAh</w:t>
            </w:r>
            <w:proofErr w:type="spellEnd"/>
          </w:p>
        </w:tc>
      </w:tr>
      <w:tr w:rsidR="00E219CB" w14:paraId="665C661C" w14:textId="77777777" w:rsidTr="00A76968">
        <w:tc>
          <w:tcPr>
            <w:tcW w:w="4720" w:type="dxa"/>
            <w:vAlign w:val="center"/>
          </w:tcPr>
          <w:p w14:paraId="6B653B15" w14:textId="77777777" w:rsidR="00E219CB" w:rsidRDefault="00E219CB" w:rsidP="00454EE2">
            <w:pPr>
              <w:pStyle w:val="Corpodetexto"/>
              <w:jc w:val="center"/>
              <w:rPr>
                <w:lang w:val="en-GB"/>
              </w:rPr>
            </w:pPr>
            <w:r w:rsidRPr="000F45A5">
              <w:rPr>
                <w:rFonts w:cstheme="minorHAnsi"/>
                <w:b/>
                <w:bCs/>
              </w:rPr>
              <w:t>Interface</w:t>
            </w:r>
          </w:p>
        </w:tc>
        <w:tc>
          <w:tcPr>
            <w:tcW w:w="4720" w:type="dxa"/>
            <w:vAlign w:val="center"/>
          </w:tcPr>
          <w:p w14:paraId="25987F67" w14:textId="77777777" w:rsidR="00E219CB" w:rsidRDefault="00E219CB" w:rsidP="00454EE2">
            <w:pPr>
              <w:pStyle w:val="Corpodetexto"/>
              <w:jc w:val="center"/>
              <w:rPr>
                <w:lang w:val="en-GB"/>
              </w:rPr>
            </w:pPr>
            <w:r w:rsidRPr="000F45A5">
              <w:rPr>
                <w:rFonts w:cstheme="minorHAnsi"/>
              </w:rPr>
              <w:t>2.0</w:t>
            </w:r>
          </w:p>
        </w:tc>
      </w:tr>
      <w:tr w:rsidR="00E219CB" w:rsidRPr="00454C63" w14:paraId="4E833844" w14:textId="77777777" w:rsidTr="00A76968">
        <w:tc>
          <w:tcPr>
            <w:tcW w:w="4720" w:type="dxa"/>
            <w:vAlign w:val="center"/>
          </w:tcPr>
          <w:p w14:paraId="01C63C42" w14:textId="77777777" w:rsidR="00E219CB" w:rsidRDefault="00E219CB" w:rsidP="00454EE2">
            <w:pPr>
              <w:pStyle w:val="Corpodetexto"/>
              <w:jc w:val="center"/>
              <w:rPr>
                <w:lang w:val="en-GB"/>
              </w:rPr>
            </w:pPr>
            <w:proofErr w:type="spellStart"/>
            <w:r w:rsidRPr="000F45A5">
              <w:rPr>
                <w:rFonts w:cstheme="minorHAnsi"/>
                <w:b/>
                <w:bCs/>
              </w:rPr>
              <w:t>Certificates</w:t>
            </w:r>
            <w:proofErr w:type="spellEnd"/>
          </w:p>
        </w:tc>
        <w:tc>
          <w:tcPr>
            <w:tcW w:w="4720" w:type="dxa"/>
            <w:vAlign w:val="center"/>
          </w:tcPr>
          <w:p w14:paraId="2D025BA9" w14:textId="77777777" w:rsidR="00E219CB" w:rsidRDefault="00E219CB" w:rsidP="00454EE2">
            <w:pPr>
              <w:pStyle w:val="Corpodetexto"/>
              <w:jc w:val="center"/>
              <w:rPr>
                <w:lang w:val="en-GB"/>
              </w:rPr>
            </w:pPr>
            <w:r w:rsidRPr="00B75AF3">
              <w:rPr>
                <w:rFonts w:cstheme="minorHAnsi"/>
                <w:lang w:val="en-GB"/>
              </w:rPr>
              <w:t xml:space="preserve">FCC, RoHS, CE, UL </w:t>
            </w:r>
            <w:r>
              <w:rPr>
                <w:rFonts w:cstheme="minorHAnsi"/>
              </w:rPr>
              <w:fldChar w:fldCharType="begin"/>
            </w:r>
            <w:r>
              <w:rPr>
                <w:rFonts w:cstheme="minorHAnsi"/>
                <w:lang w:val="en-GB"/>
              </w:rPr>
              <w:instrText xml:space="preserve"> ADDIN ZOTERO_ITEM CSL_CITATION {"citationID":"Q7vl22PF","properties":{"formattedCitation":"(qualitylogoproducts, 2022)","plainCitation":"(qualitylogoproducts, 2022)","noteIndex":0},"citationItems":[{"id":60,"uris":["http://zotero.org/users/local/xwgav5Ui/items/W8Z3UAT8"],"itemData":{"id":60,"type":"webpage","abstract":"Enjoy the guaranteed lowest price on Charge-It-Up Power Bank Chargers (2200 mAh, UL Listed) - sale ends 09/30/22. Click here for a free, no obligation virtual mock-up. Send us YOUR logo today!","container-title":"www.qualitylogoproducts.com","language":"en","title":"Customized Charge-It-Up Power Bank Chargers (2200 mAh, UL Listed)","URL":"https://www.qualitylogoproducts.com/tradeshow-promotions/charge-it-up-power-bankcharger.htm","author":[{"family":"qualitylogoproducts","given":""}],"accessed":{"date-parts":[["2022",9,8]]},"issued":{"date-parts":[["2022"]]}}}],"schema":"https://github.com/citation-style-language/schema/raw/master/csl-citation.json"} </w:instrText>
            </w:r>
            <w:r>
              <w:rPr>
                <w:rFonts w:cstheme="minorHAnsi"/>
              </w:rPr>
              <w:fldChar w:fldCharType="separate"/>
            </w:r>
            <w:r w:rsidRPr="003B6A63">
              <w:rPr>
                <w:lang w:val="en-GB"/>
              </w:rPr>
              <w:t>(qualitylogoproducts, 2022)</w:t>
            </w:r>
            <w:r>
              <w:rPr>
                <w:rFonts w:cstheme="minorHAnsi"/>
              </w:rPr>
              <w:fldChar w:fldCharType="end"/>
            </w:r>
          </w:p>
        </w:tc>
      </w:tr>
      <w:tr w:rsidR="00E219CB" w14:paraId="6AE4AA75" w14:textId="77777777" w:rsidTr="00A76968">
        <w:tc>
          <w:tcPr>
            <w:tcW w:w="4720" w:type="dxa"/>
            <w:vAlign w:val="center"/>
          </w:tcPr>
          <w:p w14:paraId="1B125954" w14:textId="77777777" w:rsidR="00E219CB" w:rsidRDefault="00E219CB" w:rsidP="00454EE2">
            <w:pPr>
              <w:pStyle w:val="Corpodetexto"/>
              <w:jc w:val="center"/>
              <w:rPr>
                <w:lang w:val="en-GB"/>
              </w:rPr>
            </w:pPr>
            <w:r w:rsidRPr="000F45A5">
              <w:rPr>
                <w:rFonts w:cstheme="minorHAnsi"/>
                <w:b/>
                <w:bCs/>
              </w:rPr>
              <w:t>Input</w:t>
            </w:r>
          </w:p>
        </w:tc>
        <w:tc>
          <w:tcPr>
            <w:tcW w:w="4720" w:type="dxa"/>
            <w:vAlign w:val="center"/>
          </w:tcPr>
          <w:p w14:paraId="29F9B014" w14:textId="77777777" w:rsidR="00E219CB" w:rsidRDefault="00E219CB" w:rsidP="00454EE2">
            <w:pPr>
              <w:pStyle w:val="Corpodetexto"/>
              <w:jc w:val="center"/>
              <w:rPr>
                <w:lang w:val="en-GB"/>
              </w:rPr>
            </w:pPr>
            <w:r w:rsidRPr="000F45A5">
              <w:rPr>
                <w:rFonts w:cstheme="minorHAnsi"/>
              </w:rPr>
              <w:t>25V/800mA, Output: 5V/1A</w:t>
            </w:r>
          </w:p>
        </w:tc>
      </w:tr>
      <w:tr w:rsidR="00E219CB" w:rsidRPr="00454C63" w14:paraId="6A19FE10" w14:textId="77777777" w:rsidTr="00A76968">
        <w:tc>
          <w:tcPr>
            <w:tcW w:w="4720" w:type="dxa"/>
            <w:vAlign w:val="center"/>
          </w:tcPr>
          <w:p w14:paraId="616C375F" w14:textId="77777777" w:rsidR="00E219CB" w:rsidRPr="000F45A5" w:rsidRDefault="00E219CB" w:rsidP="00454EE2">
            <w:pPr>
              <w:pStyle w:val="Corpodetexto"/>
              <w:jc w:val="center"/>
              <w:rPr>
                <w:rFonts w:cstheme="minorHAnsi"/>
                <w:b/>
                <w:bCs/>
              </w:rPr>
            </w:pPr>
            <w:proofErr w:type="spellStart"/>
            <w:r w:rsidRPr="000F45A5">
              <w:rPr>
                <w:rFonts w:cstheme="minorHAnsi"/>
                <w:b/>
                <w:bCs/>
              </w:rPr>
              <w:t>Battery</w:t>
            </w:r>
            <w:proofErr w:type="spellEnd"/>
            <w:r w:rsidRPr="000F45A5">
              <w:rPr>
                <w:rFonts w:cstheme="minorHAnsi"/>
                <w:b/>
                <w:bCs/>
              </w:rPr>
              <w:t xml:space="preserve"> </w:t>
            </w:r>
            <w:proofErr w:type="spellStart"/>
            <w:r w:rsidRPr="000F45A5">
              <w:rPr>
                <w:rFonts w:cstheme="minorHAnsi"/>
                <w:b/>
                <w:bCs/>
              </w:rPr>
              <w:t>cell</w:t>
            </w:r>
            <w:proofErr w:type="spellEnd"/>
            <w:r w:rsidRPr="000F45A5">
              <w:rPr>
                <w:rFonts w:cstheme="minorHAnsi"/>
                <w:b/>
                <w:bCs/>
              </w:rPr>
              <w:t xml:space="preserve"> </w:t>
            </w:r>
            <w:proofErr w:type="spellStart"/>
            <w:r w:rsidRPr="000F45A5">
              <w:rPr>
                <w:rFonts w:cstheme="minorHAnsi"/>
                <w:b/>
                <w:bCs/>
              </w:rPr>
              <w:t>Type</w:t>
            </w:r>
            <w:proofErr w:type="spellEnd"/>
          </w:p>
        </w:tc>
        <w:tc>
          <w:tcPr>
            <w:tcW w:w="4720" w:type="dxa"/>
            <w:vAlign w:val="center"/>
          </w:tcPr>
          <w:p w14:paraId="0F9534DF" w14:textId="77777777" w:rsidR="00E219CB" w:rsidRPr="00656487" w:rsidRDefault="00E219CB" w:rsidP="00454EE2">
            <w:pPr>
              <w:pStyle w:val="Corpodetexto"/>
              <w:jc w:val="center"/>
              <w:rPr>
                <w:rFonts w:cstheme="minorHAnsi"/>
                <w:lang w:val="en-GB"/>
              </w:rPr>
            </w:pPr>
            <w:r w:rsidRPr="002F42A3">
              <w:rPr>
                <w:rFonts w:cstheme="minorHAnsi"/>
                <w:lang w:val="en-GB"/>
              </w:rPr>
              <w:t xml:space="preserve">Battery cell type: Lithium-ion Grade </w:t>
            </w:r>
            <w:proofErr w:type="gramStart"/>
            <w:r w:rsidRPr="002F42A3">
              <w:rPr>
                <w:rFonts w:cstheme="minorHAnsi"/>
                <w:lang w:val="en-GB"/>
              </w:rPr>
              <w:t>A</w:t>
            </w:r>
            <w:proofErr w:type="gramEnd"/>
            <w:r w:rsidRPr="002F42A3">
              <w:rPr>
                <w:rFonts w:cstheme="minorHAnsi"/>
                <w:lang w:val="en-GB"/>
              </w:rPr>
              <w:t xml:space="preserve"> Non-Recycled</w:t>
            </w:r>
          </w:p>
        </w:tc>
      </w:tr>
      <w:tr w:rsidR="00E219CB" w:rsidRPr="00454C63" w14:paraId="61117414" w14:textId="77777777" w:rsidTr="00A76968">
        <w:tc>
          <w:tcPr>
            <w:tcW w:w="4720" w:type="dxa"/>
            <w:vAlign w:val="center"/>
          </w:tcPr>
          <w:p w14:paraId="0234AEB7" w14:textId="77777777" w:rsidR="00E219CB" w:rsidRPr="000F45A5" w:rsidRDefault="00E219CB" w:rsidP="00454EE2">
            <w:pPr>
              <w:pStyle w:val="Corpodetexto"/>
              <w:jc w:val="center"/>
              <w:rPr>
                <w:rFonts w:cstheme="minorHAnsi"/>
                <w:b/>
                <w:bCs/>
              </w:rPr>
            </w:pPr>
            <w:r w:rsidRPr="000F45A5">
              <w:rPr>
                <w:rFonts w:cstheme="minorHAnsi"/>
                <w:b/>
                <w:bCs/>
              </w:rPr>
              <w:t xml:space="preserve">Input </w:t>
            </w:r>
            <w:proofErr w:type="spellStart"/>
            <w:r w:rsidRPr="000F45A5">
              <w:rPr>
                <w:rFonts w:cstheme="minorHAnsi"/>
                <w:b/>
                <w:bCs/>
              </w:rPr>
              <w:t>port</w:t>
            </w:r>
            <w:proofErr w:type="spellEnd"/>
          </w:p>
        </w:tc>
        <w:tc>
          <w:tcPr>
            <w:tcW w:w="4720" w:type="dxa"/>
            <w:vAlign w:val="center"/>
          </w:tcPr>
          <w:p w14:paraId="3A1F6278" w14:textId="77777777" w:rsidR="00E219CB" w:rsidRPr="002F42A3" w:rsidRDefault="00E219CB" w:rsidP="00454EE2">
            <w:pPr>
              <w:pStyle w:val="Corpodetexto"/>
              <w:jc w:val="center"/>
              <w:rPr>
                <w:rFonts w:cstheme="minorHAnsi"/>
                <w:lang w:val="en-GB"/>
              </w:rPr>
            </w:pPr>
            <w:r w:rsidRPr="002F42A3">
              <w:rPr>
                <w:rFonts w:cstheme="minorHAnsi"/>
                <w:lang w:val="en-GB"/>
              </w:rPr>
              <w:t>Micro USB (A), Output port: USB Type (B)</w:t>
            </w:r>
          </w:p>
        </w:tc>
      </w:tr>
      <w:tr w:rsidR="00E219CB" w14:paraId="71FC89EC" w14:textId="77777777" w:rsidTr="00A76968">
        <w:tc>
          <w:tcPr>
            <w:tcW w:w="4720" w:type="dxa"/>
            <w:vAlign w:val="center"/>
          </w:tcPr>
          <w:p w14:paraId="759F15FA" w14:textId="77777777" w:rsidR="00E219CB" w:rsidRPr="000F45A5" w:rsidRDefault="00E219CB" w:rsidP="00454EE2">
            <w:pPr>
              <w:pStyle w:val="Corpodetexto"/>
              <w:jc w:val="center"/>
              <w:rPr>
                <w:rFonts w:cstheme="minorHAnsi"/>
                <w:b/>
                <w:bCs/>
              </w:rPr>
            </w:pPr>
            <w:proofErr w:type="spellStart"/>
            <w:r w:rsidRPr="000F45A5">
              <w:rPr>
                <w:rFonts w:cstheme="minorHAnsi"/>
                <w:b/>
                <w:bCs/>
              </w:rPr>
              <w:t>Charging</w:t>
            </w:r>
            <w:proofErr w:type="spellEnd"/>
            <w:r w:rsidRPr="000F45A5">
              <w:rPr>
                <w:rFonts w:cstheme="minorHAnsi"/>
                <w:b/>
                <w:bCs/>
              </w:rPr>
              <w:t xml:space="preserve"> time</w:t>
            </w:r>
          </w:p>
        </w:tc>
        <w:tc>
          <w:tcPr>
            <w:tcW w:w="4720" w:type="dxa"/>
            <w:vAlign w:val="center"/>
          </w:tcPr>
          <w:p w14:paraId="731B1B8B" w14:textId="77777777" w:rsidR="00E219CB" w:rsidRPr="002F42A3" w:rsidRDefault="00E219CB" w:rsidP="00454EE2">
            <w:pPr>
              <w:pStyle w:val="Corpodetexto"/>
              <w:jc w:val="center"/>
              <w:rPr>
                <w:rFonts w:cstheme="minorHAnsi"/>
                <w:lang w:val="en-GB"/>
              </w:rPr>
            </w:pPr>
            <w:r w:rsidRPr="000F45A5">
              <w:rPr>
                <w:rFonts w:cstheme="minorHAnsi"/>
              </w:rPr>
              <w:t xml:space="preserve">3-5 </w:t>
            </w:r>
            <w:proofErr w:type="spellStart"/>
            <w:r w:rsidRPr="000F45A5">
              <w:rPr>
                <w:rFonts w:cstheme="minorHAnsi"/>
              </w:rPr>
              <w:t>hours</w:t>
            </w:r>
            <w:proofErr w:type="spellEnd"/>
          </w:p>
        </w:tc>
      </w:tr>
      <w:tr w:rsidR="00E219CB" w:rsidRPr="00454C63" w14:paraId="4046CA1C" w14:textId="77777777" w:rsidTr="00A76968">
        <w:tc>
          <w:tcPr>
            <w:tcW w:w="4720" w:type="dxa"/>
            <w:vAlign w:val="center"/>
          </w:tcPr>
          <w:p w14:paraId="00440844" w14:textId="77777777" w:rsidR="00E219CB" w:rsidRPr="000F45A5" w:rsidRDefault="00E219CB" w:rsidP="00454EE2">
            <w:pPr>
              <w:pStyle w:val="Corpodetexto"/>
              <w:jc w:val="center"/>
              <w:rPr>
                <w:rFonts w:cstheme="minorHAnsi"/>
                <w:b/>
                <w:bCs/>
              </w:rPr>
            </w:pPr>
            <w:proofErr w:type="spellStart"/>
            <w:r w:rsidRPr="000F45A5">
              <w:rPr>
                <w:rFonts w:cstheme="minorHAnsi"/>
                <w:b/>
                <w:bCs/>
              </w:rPr>
              <w:t>Safety</w:t>
            </w:r>
            <w:proofErr w:type="spellEnd"/>
            <w:r w:rsidRPr="000F45A5">
              <w:rPr>
                <w:rFonts w:cstheme="minorHAnsi"/>
                <w:b/>
                <w:bCs/>
              </w:rPr>
              <w:t xml:space="preserve"> </w:t>
            </w:r>
            <w:proofErr w:type="spellStart"/>
            <w:r w:rsidRPr="000F45A5">
              <w:rPr>
                <w:rFonts w:cstheme="minorHAnsi"/>
                <w:b/>
                <w:bCs/>
              </w:rPr>
              <w:t>protection</w:t>
            </w:r>
            <w:proofErr w:type="spellEnd"/>
          </w:p>
        </w:tc>
        <w:tc>
          <w:tcPr>
            <w:tcW w:w="4720" w:type="dxa"/>
            <w:vAlign w:val="center"/>
          </w:tcPr>
          <w:p w14:paraId="4CFDD0F9" w14:textId="77777777" w:rsidR="00E219CB" w:rsidRPr="00656487" w:rsidRDefault="00E219CB" w:rsidP="00454EE2">
            <w:pPr>
              <w:pStyle w:val="Corpodetexto"/>
              <w:jc w:val="center"/>
              <w:rPr>
                <w:rFonts w:cstheme="minorHAnsi"/>
                <w:lang w:val="en-GB"/>
              </w:rPr>
            </w:pPr>
            <w:r w:rsidRPr="002F42A3">
              <w:rPr>
                <w:rFonts w:cstheme="minorHAnsi"/>
                <w:lang w:val="en-GB"/>
              </w:rPr>
              <w:t>Over-charge, over-voltage, short-circuit</w:t>
            </w:r>
            <w:r>
              <w:rPr>
                <w:rFonts w:cstheme="minorHAnsi"/>
                <w:lang w:val="en-GB"/>
              </w:rPr>
              <w:t xml:space="preserve"> </w:t>
            </w:r>
            <w:r>
              <w:rPr>
                <w:rFonts w:cstheme="minorHAnsi"/>
                <w:lang w:val="en-GB"/>
              </w:rPr>
              <w:fldChar w:fldCharType="begin"/>
            </w:r>
            <w:r>
              <w:rPr>
                <w:rFonts w:cstheme="minorHAnsi"/>
                <w:lang w:val="en-GB"/>
              </w:rPr>
              <w:instrText xml:space="preserve"> ADDIN ZOTERO_ITEM CSL_CITATION {"citationID":"FuEsefN5","properties":{"formattedCitation":"(eSpares, 2021)","plainCitation":"(eSpares, 2021)","noteIndex":0},"citationItems":[{"id":61,"uris":["http://zotero.org/users/local/xwgav5Ui/items/93B8YUH8"],"itemData":{"id":61,"type":"webpage","title":"Portable Power Bank 2200mAh","URL":"https://www.espares.co.uk/product/es1742456/portable-power-bank-2200mah","author":[{"family":"eSpares","given":""}],"accessed":{"date-parts":[["2022",9,8]]},"issued":{"date-parts":[["2021"]]}}}],"schema":"https://github.com/citation-style-language/schema/raw/master/csl-citation.json"} </w:instrText>
            </w:r>
            <w:r>
              <w:rPr>
                <w:rFonts w:cstheme="minorHAnsi"/>
                <w:lang w:val="en-GB"/>
              </w:rPr>
              <w:fldChar w:fldCharType="separate"/>
            </w:r>
            <w:r w:rsidRPr="003B6A63">
              <w:rPr>
                <w:lang w:val="en-GB"/>
              </w:rPr>
              <w:t>(eSpares, 2021)</w:t>
            </w:r>
            <w:r>
              <w:rPr>
                <w:rFonts w:cstheme="minorHAnsi"/>
                <w:lang w:val="en-GB"/>
              </w:rPr>
              <w:fldChar w:fldCharType="end"/>
            </w:r>
          </w:p>
        </w:tc>
      </w:tr>
    </w:tbl>
    <w:p w14:paraId="666EBDF8" w14:textId="11420266" w:rsidR="00EA7763" w:rsidRPr="00F14CAD" w:rsidRDefault="00EA7763" w:rsidP="00CF0A1D">
      <w:pPr>
        <w:pStyle w:val="Ttulo3"/>
        <w:numPr>
          <w:ilvl w:val="2"/>
          <w:numId w:val="48"/>
        </w:numPr>
        <w:rPr>
          <w:lang w:val="en-GB"/>
        </w:rPr>
      </w:pPr>
      <w:bookmarkStart w:id="317" w:name="_Toc117467190"/>
      <w:r w:rsidRPr="00F14CAD">
        <w:rPr>
          <w:lang w:val="en-GB"/>
        </w:rPr>
        <w:lastRenderedPageBreak/>
        <w:t>Test Case</w:t>
      </w:r>
      <w:bookmarkEnd w:id="317"/>
    </w:p>
    <w:p w14:paraId="417AC403" w14:textId="77777777" w:rsidR="00EA7763" w:rsidRPr="003F5817" w:rsidRDefault="00EA7763" w:rsidP="00EA7763">
      <w:pPr>
        <w:pStyle w:val="Corpodetexto"/>
        <w:rPr>
          <w:lang w:val="en-GB"/>
        </w:rPr>
      </w:pPr>
      <w:r w:rsidRPr="003F5817">
        <w:rPr>
          <w:lang w:val="en-GB"/>
        </w:rPr>
        <w:t xml:space="preserve">A Test Case is a well-designed document </w:t>
      </w:r>
      <w:r>
        <w:rPr>
          <w:lang w:val="en-GB"/>
        </w:rPr>
        <w:t>to develop and better understand</w:t>
      </w:r>
      <w:r w:rsidRPr="003F5817">
        <w:rPr>
          <w:lang w:val="en-GB"/>
        </w:rPr>
        <w:t xml:space="preserve"> the test case data for a particular scenario</w:t>
      </w:r>
      <w:r>
        <w:rPr>
          <w:lang w:val="en-GB"/>
        </w:rPr>
        <w:t xml:space="preserve"> </w:t>
      </w:r>
      <w:r>
        <w:rPr>
          <w:lang w:val="en-GB"/>
        </w:rPr>
        <w:fldChar w:fldCharType="begin"/>
      </w:r>
      <w:r>
        <w:rPr>
          <w:lang w:val="en-GB"/>
        </w:rPr>
        <w:instrText xml:space="preserve"> ADDIN ZOTERO_ITEM CSL_CITATION {"citationID":"FmXfoBSw","properties":{"unsorted":true,"formattedCitation":"(Vijay, 2012)","plainCitation":"(Vijay, 2012)","noteIndex":0},"citationItems":[{"id":67,"uris":["http://zotero.org/users/local/xwgav5Ui/items/3GW4TCTI"],"itemData":{"id":67,"type":"webpage","abstract":"I get many requests to share a good test case template or test case example format. Managing test cases without any template is quite difficult. Here is how to make this manual test case management process easier with the help of simple templates.","container-title":"Software Testing Help","language":"en-US","title":"Sample Test Case Template","URL":"https://www.softwaretestinghelp.com/test-case-template-examples/","author":[{"family":"Vijay","given":""}],"accessed":{"date-parts":[["2022",9,8]]},"issued":{"date-parts":[["2012",12,12]]}}}],"schema":"https://github.com/citation-style-language/schema/raw/master/csl-citation.json"} </w:instrText>
      </w:r>
      <w:r>
        <w:rPr>
          <w:lang w:val="en-GB"/>
        </w:rPr>
        <w:fldChar w:fldCharType="separate"/>
      </w:r>
      <w:r w:rsidRPr="003B6A63">
        <w:rPr>
          <w:lang w:val="en-GB"/>
        </w:rPr>
        <w:t>(Vijay, 2012)</w:t>
      </w:r>
      <w:r>
        <w:rPr>
          <w:lang w:val="en-GB"/>
        </w:rPr>
        <w:fldChar w:fldCharType="end"/>
      </w:r>
      <w:r w:rsidRPr="003F5817">
        <w:rPr>
          <w:lang w:val="en-GB"/>
        </w:rPr>
        <w:t>.</w:t>
      </w:r>
      <w:r>
        <w:rPr>
          <w:lang w:val="en-GB"/>
        </w:rPr>
        <w:t xml:space="preserve"> When written in a standard format, all stakeholders can easily understand test cases, lessening the test effort and error rate.</w:t>
      </w:r>
      <w:r w:rsidRPr="003F5817">
        <w:rPr>
          <w:lang w:val="en-GB"/>
        </w:rPr>
        <w:t xml:space="preserve"> </w:t>
      </w:r>
      <w:r>
        <w:rPr>
          <w:lang w:val="en-GB"/>
        </w:rPr>
        <w:fldChar w:fldCharType="begin"/>
      </w:r>
      <w:r>
        <w:rPr>
          <w:lang w:val="en-GB"/>
        </w:rPr>
        <w:instrText xml:space="preserve"> ADDIN ZOTERO_ITEM CSL_CITATION {"citationID":"NWk13wQ2","properties":{"formattedCitation":"(Rajkumar, 2016)","plainCitation":"(Rajkumar, 2016)","noteIndex":0},"citationItems":[{"id":68,"uris":["http://zotero.org/users/local/xwgav5Ui/items/GURJBTRH"],"itemData":{"id":68,"type":"webpage","abstract":"A test case template is a document, which allows testers to develop the test cases for a particular test scenario","container-title":"Software Testing Material","language":"en-us","title":"How to Write Test Cases","title-short":"How to Write Test Cases","URL":"https://www.softwaretestingmaterial.com/test-case-template-with-explanation/","author":[{"family":"Rajkumar","given":""}],"accessed":{"date-parts":[["2022",9,8]]},"issued":{"date-parts":[["2016",2,10]]}}}],"schema":"https://github.com/citation-style-language/schema/raw/master/csl-citation.json"} </w:instrText>
      </w:r>
      <w:r>
        <w:rPr>
          <w:lang w:val="en-GB"/>
        </w:rPr>
        <w:fldChar w:fldCharType="separate"/>
      </w:r>
      <w:r w:rsidRPr="003B6A63">
        <w:rPr>
          <w:lang w:val="en-GB"/>
        </w:rPr>
        <w:t>(Rajkumar, 2016)</w:t>
      </w:r>
      <w:r>
        <w:rPr>
          <w:lang w:val="en-GB"/>
        </w:rPr>
        <w:fldChar w:fldCharType="end"/>
      </w:r>
      <w:r w:rsidRPr="003F5817">
        <w:rPr>
          <w:lang w:val="en-GB"/>
        </w:rPr>
        <w:t xml:space="preserve">. </w:t>
      </w:r>
    </w:p>
    <w:p w14:paraId="1DBE76AB" w14:textId="56B22FAC" w:rsidR="00EA7763" w:rsidRDefault="00EA7763" w:rsidP="00EA7763">
      <w:pPr>
        <w:pStyle w:val="Corpodetexto"/>
        <w:rPr>
          <w:lang w:val="en-GB"/>
        </w:rPr>
      </w:pPr>
      <w:r>
        <w:rPr>
          <w:lang w:val="en-GB"/>
        </w:rPr>
        <w:t>In whichever method of documenting test cases is used, there are specific fields that must be included in any good test case (</w:t>
      </w:r>
      <w:r>
        <w:rPr>
          <w:lang w:val="en-GB"/>
        </w:rPr>
        <w:fldChar w:fldCharType="begin"/>
      </w:r>
      <w:r>
        <w:rPr>
          <w:lang w:val="en-GB"/>
        </w:rPr>
        <w:instrText xml:space="preserve"> REF _Ref113493010 \h </w:instrText>
      </w:r>
      <w:r>
        <w:rPr>
          <w:lang w:val="en-GB"/>
        </w:rPr>
      </w:r>
      <w:r>
        <w:rPr>
          <w:lang w:val="en-GB"/>
        </w:rPr>
        <w:fldChar w:fldCharType="separate"/>
      </w:r>
      <w:r w:rsidR="008F0E85" w:rsidRPr="00CE28F0">
        <w:rPr>
          <w:lang w:val="en-GB"/>
        </w:rPr>
        <w:t xml:space="preserve">Table </w:t>
      </w:r>
      <w:r w:rsidR="008F0E85">
        <w:rPr>
          <w:noProof/>
          <w:lang w:val="en-GB"/>
        </w:rPr>
        <w:t>8</w:t>
      </w:r>
      <w:r>
        <w:rPr>
          <w:lang w:val="en-GB"/>
        </w:rPr>
        <w:fldChar w:fldCharType="end"/>
      </w:r>
      <w:r>
        <w:rPr>
          <w:lang w:val="en-GB"/>
        </w:rPr>
        <w:t>):</w:t>
      </w:r>
    </w:p>
    <w:p w14:paraId="2EDB2DDA" w14:textId="468FFFF4" w:rsidR="00EA7763" w:rsidRPr="00CE28F0" w:rsidRDefault="00EA7763" w:rsidP="00EA7763">
      <w:pPr>
        <w:pStyle w:val="Legenda"/>
        <w:framePr w:hSpace="180" w:wrap="around" w:vAnchor="text" w:hAnchor="page" w:x="2851" w:y="220"/>
        <w:rPr>
          <w:lang w:val="en-GB"/>
        </w:rPr>
      </w:pPr>
      <w:bookmarkStart w:id="318" w:name="_Ref113493010"/>
      <w:bookmarkStart w:id="319" w:name="_Ref113493006"/>
      <w:bookmarkStart w:id="320" w:name="_Toc117467262"/>
      <w:r w:rsidRPr="00CE28F0">
        <w:rPr>
          <w:lang w:val="en-GB"/>
        </w:rPr>
        <w:t xml:space="preserve">Table </w:t>
      </w:r>
      <w:r w:rsidR="000F60F6">
        <w:rPr>
          <w:lang w:val="en-GB"/>
        </w:rPr>
        <w:fldChar w:fldCharType="begin"/>
      </w:r>
      <w:r w:rsidR="000F60F6">
        <w:rPr>
          <w:lang w:val="en-GB"/>
        </w:rPr>
        <w:instrText xml:space="preserve"> SEQ Table \* ARABIC </w:instrText>
      </w:r>
      <w:r w:rsidR="000F60F6">
        <w:rPr>
          <w:lang w:val="en-GB"/>
        </w:rPr>
        <w:fldChar w:fldCharType="separate"/>
      </w:r>
      <w:r w:rsidR="000F60F6">
        <w:rPr>
          <w:noProof/>
          <w:lang w:val="en-GB"/>
        </w:rPr>
        <w:t>8</w:t>
      </w:r>
      <w:r w:rsidR="000F60F6">
        <w:rPr>
          <w:lang w:val="en-GB"/>
        </w:rPr>
        <w:fldChar w:fldCharType="end"/>
      </w:r>
      <w:bookmarkEnd w:id="318"/>
      <w:r w:rsidRPr="00CE28F0">
        <w:rPr>
          <w:lang w:val="en-GB"/>
        </w:rPr>
        <w:t xml:space="preserve"> - Test Case Specifications</w:t>
      </w:r>
      <w:bookmarkEnd w:id="319"/>
      <w:r>
        <w:rPr>
          <w:rStyle w:val="Refdenotaderodap"/>
          <w:lang w:val="en-GB"/>
        </w:rPr>
        <w:footnoteReference w:id="25"/>
      </w:r>
      <w:bookmarkEnd w:id="320"/>
    </w:p>
    <w:p w14:paraId="297AD2B9" w14:textId="77777777" w:rsidR="00EA7763" w:rsidRPr="003F5817" w:rsidRDefault="00EA7763" w:rsidP="00EA7763">
      <w:pPr>
        <w:pStyle w:val="Corpodetexto"/>
        <w:rPr>
          <w:lang w:val="en-GB"/>
        </w:rPr>
      </w:pPr>
    </w:p>
    <w:tbl>
      <w:tblPr>
        <w:tblStyle w:val="TabelacomGrelha"/>
        <w:tblpPr w:leftFromText="180" w:rightFromText="180" w:vertAnchor="text" w:tblpXSpec="center" w:tblpY="1"/>
        <w:tblW w:w="8917" w:type="dxa"/>
        <w:tblLook w:val="04A0" w:firstRow="1" w:lastRow="0" w:firstColumn="1" w:lastColumn="0" w:noHBand="0" w:noVBand="1"/>
      </w:tblPr>
      <w:tblGrid>
        <w:gridCol w:w="2972"/>
        <w:gridCol w:w="5945"/>
      </w:tblGrid>
      <w:tr w:rsidR="00EA7763" w:rsidRPr="003023A8" w14:paraId="1E724B29" w14:textId="77777777" w:rsidTr="00A76968">
        <w:trPr>
          <w:trHeight w:val="482"/>
          <w:tblHeader/>
        </w:trPr>
        <w:tc>
          <w:tcPr>
            <w:tcW w:w="2972" w:type="dxa"/>
            <w:vAlign w:val="center"/>
          </w:tcPr>
          <w:p w14:paraId="67F2C478" w14:textId="77777777" w:rsidR="00EA7763" w:rsidRPr="003F5817" w:rsidRDefault="00EA7763" w:rsidP="00A76968">
            <w:pPr>
              <w:pStyle w:val="Corpodetexto"/>
              <w:jc w:val="center"/>
              <w:rPr>
                <w:b/>
                <w:bCs/>
              </w:rPr>
            </w:pPr>
            <w:proofErr w:type="spellStart"/>
            <w:r w:rsidRPr="003F5817">
              <w:rPr>
                <w:b/>
                <w:bCs/>
              </w:rPr>
              <w:t>Test</w:t>
            </w:r>
            <w:proofErr w:type="spellEnd"/>
            <w:r w:rsidRPr="003F5817">
              <w:rPr>
                <w:b/>
                <w:bCs/>
              </w:rPr>
              <w:t xml:space="preserve"> Case Field</w:t>
            </w:r>
          </w:p>
        </w:tc>
        <w:tc>
          <w:tcPr>
            <w:tcW w:w="5945" w:type="dxa"/>
            <w:vAlign w:val="center"/>
          </w:tcPr>
          <w:p w14:paraId="67681173" w14:textId="77777777" w:rsidR="00EA7763" w:rsidRPr="003F5817" w:rsidRDefault="00EA7763" w:rsidP="00A76968">
            <w:pPr>
              <w:pStyle w:val="Corpodetexto"/>
              <w:jc w:val="center"/>
              <w:rPr>
                <w:b/>
                <w:bCs/>
              </w:rPr>
            </w:pPr>
            <w:proofErr w:type="spellStart"/>
            <w:r w:rsidRPr="003F5817">
              <w:rPr>
                <w:b/>
                <w:bCs/>
              </w:rPr>
              <w:t>Description</w:t>
            </w:r>
            <w:proofErr w:type="spellEnd"/>
          </w:p>
        </w:tc>
      </w:tr>
      <w:tr w:rsidR="00EA7763" w:rsidRPr="00454C63" w14:paraId="7AA9AFCC" w14:textId="77777777" w:rsidTr="00A76968">
        <w:trPr>
          <w:trHeight w:val="831"/>
        </w:trPr>
        <w:tc>
          <w:tcPr>
            <w:tcW w:w="2972" w:type="dxa"/>
            <w:vAlign w:val="center"/>
          </w:tcPr>
          <w:p w14:paraId="21BA2A54" w14:textId="77777777" w:rsidR="00EA7763" w:rsidRPr="003F5817" w:rsidRDefault="00EA7763" w:rsidP="00A76968">
            <w:pPr>
              <w:pStyle w:val="Corpodetexto"/>
              <w:jc w:val="center"/>
              <w:rPr>
                <w:b/>
                <w:bCs/>
              </w:rPr>
            </w:pPr>
            <w:proofErr w:type="spellStart"/>
            <w:r w:rsidRPr="003F5817">
              <w:rPr>
                <w:b/>
                <w:bCs/>
              </w:rPr>
              <w:t>Test</w:t>
            </w:r>
            <w:proofErr w:type="spellEnd"/>
            <w:r w:rsidRPr="003F5817">
              <w:rPr>
                <w:b/>
                <w:bCs/>
              </w:rPr>
              <w:t xml:space="preserve"> case ID</w:t>
            </w:r>
          </w:p>
        </w:tc>
        <w:tc>
          <w:tcPr>
            <w:tcW w:w="5945" w:type="dxa"/>
            <w:vAlign w:val="center"/>
          </w:tcPr>
          <w:p w14:paraId="7DF6A876" w14:textId="77777777" w:rsidR="00EA7763" w:rsidRPr="003F5817" w:rsidRDefault="00EA7763" w:rsidP="00A76968">
            <w:pPr>
              <w:pStyle w:val="Corpodetexto"/>
              <w:jc w:val="center"/>
              <w:rPr>
                <w:lang w:val="en-GB"/>
              </w:rPr>
            </w:pPr>
            <w:r>
              <w:rPr>
                <w:lang w:val="en-GB"/>
              </w:rPr>
              <w:t>A u</w:t>
            </w:r>
            <w:r w:rsidRPr="003F5817">
              <w:rPr>
                <w:lang w:val="en-GB"/>
              </w:rPr>
              <w:t>nique ID is required for each test case.</w:t>
            </w:r>
          </w:p>
        </w:tc>
      </w:tr>
      <w:tr w:rsidR="00EA7763" w:rsidRPr="00454C63" w14:paraId="2AFF2EF0" w14:textId="77777777" w:rsidTr="00A76968">
        <w:trPr>
          <w:trHeight w:val="471"/>
        </w:trPr>
        <w:tc>
          <w:tcPr>
            <w:tcW w:w="2972" w:type="dxa"/>
            <w:vAlign w:val="center"/>
          </w:tcPr>
          <w:p w14:paraId="5ACA2BE7" w14:textId="77777777" w:rsidR="00EA7763" w:rsidRPr="003F5817" w:rsidRDefault="00EA7763" w:rsidP="00A76968">
            <w:pPr>
              <w:pStyle w:val="Corpodetexto"/>
              <w:jc w:val="center"/>
              <w:rPr>
                <w:b/>
                <w:bCs/>
              </w:rPr>
            </w:pPr>
            <w:proofErr w:type="spellStart"/>
            <w:r w:rsidRPr="003F5817">
              <w:rPr>
                <w:b/>
                <w:bCs/>
              </w:rPr>
              <w:t>Test</w:t>
            </w:r>
            <w:proofErr w:type="spellEnd"/>
            <w:r w:rsidRPr="003F5817">
              <w:rPr>
                <w:b/>
                <w:bCs/>
              </w:rPr>
              <w:t xml:space="preserve"> </w:t>
            </w:r>
            <w:proofErr w:type="spellStart"/>
            <w:r w:rsidRPr="003F5817">
              <w:rPr>
                <w:b/>
                <w:bCs/>
              </w:rPr>
              <w:t>Created</w:t>
            </w:r>
            <w:proofErr w:type="spellEnd"/>
            <w:r w:rsidRPr="003F5817">
              <w:rPr>
                <w:b/>
                <w:bCs/>
              </w:rPr>
              <w:t xml:space="preserve"> </w:t>
            </w:r>
            <w:proofErr w:type="spellStart"/>
            <w:r w:rsidRPr="003F5817">
              <w:rPr>
                <w:b/>
                <w:bCs/>
              </w:rPr>
              <w:t>By</w:t>
            </w:r>
            <w:proofErr w:type="spellEnd"/>
          </w:p>
        </w:tc>
        <w:tc>
          <w:tcPr>
            <w:tcW w:w="5945" w:type="dxa"/>
            <w:vAlign w:val="center"/>
          </w:tcPr>
          <w:p w14:paraId="1903346E" w14:textId="77777777" w:rsidR="00EA7763" w:rsidRPr="003F5817" w:rsidRDefault="00EA7763" w:rsidP="00A76968">
            <w:pPr>
              <w:pStyle w:val="Corpodetexto"/>
              <w:jc w:val="center"/>
              <w:rPr>
                <w:lang w:val="en-GB"/>
              </w:rPr>
            </w:pPr>
            <w:r w:rsidRPr="003F5817">
              <w:rPr>
                <w:lang w:val="en-GB"/>
              </w:rPr>
              <w:t>Name of the Tester who executed the test</w:t>
            </w:r>
          </w:p>
        </w:tc>
      </w:tr>
      <w:tr w:rsidR="00EA7763" w:rsidRPr="00454C63" w14:paraId="740F1733" w14:textId="77777777" w:rsidTr="00A76968">
        <w:trPr>
          <w:trHeight w:val="820"/>
        </w:trPr>
        <w:tc>
          <w:tcPr>
            <w:tcW w:w="2972" w:type="dxa"/>
            <w:vAlign w:val="center"/>
          </w:tcPr>
          <w:p w14:paraId="1AB871E6" w14:textId="77777777" w:rsidR="00EA7763" w:rsidRPr="003F5817" w:rsidRDefault="00EA7763" w:rsidP="00A76968">
            <w:pPr>
              <w:pStyle w:val="Corpodetexto"/>
              <w:jc w:val="center"/>
              <w:rPr>
                <w:b/>
                <w:bCs/>
              </w:rPr>
            </w:pPr>
            <w:proofErr w:type="spellStart"/>
            <w:r w:rsidRPr="003F5817">
              <w:rPr>
                <w:b/>
                <w:bCs/>
              </w:rPr>
              <w:t>Test</w:t>
            </w:r>
            <w:proofErr w:type="spellEnd"/>
            <w:r w:rsidRPr="003F5817">
              <w:rPr>
                <w:b/>
                <w:bCs/>
              </w:rPr>
              <w:t xml:space="preserve"> </w:t>
            </w:r>
            <w:proofErr w:type="spellStart"/>
            <w:r w:rsidRPr="003F5817">
              <w:rPr>
                <w:b/>
                <w:bCs/>
              </w:rPr>
              <w:t>Execution</w:t>
            </w:r>
            <w:proofErr w:type="spellEnd"/>
            <w:r w:rsidRPr="003F5817">
              <w:rPr>
                <w:b/>
                <w:bCs/>
              </w:rPr>
              <w:t xml:space="preserve"> Date</w:t>
            </w:r>
          </w:p>
        </w:tc>
        <w:tc>
          <w:tcPr>
            <w:tcW w:w="5945" w:type="dxa"/>
            <w:vAlign w:val="center"/>
          </w:tcPr>
          <w:p w14:paraId="30F64DB0" w14:textId="77777777" w:rsidR="00EA7763" w:rsidRPr="003F5817" w:rsidRDefault="00EA7763" w:rsidP="00A76968">
            <w:pPr>
              <w:pStyle w:val="Corpodetexto"/>
              <w:jc w:val="center"/>
              <w:rPr>
                <w:lang w:val="en-GB"/>
              </w:rPr>
            </w:pPr>
            <w:r w:rsidRPr="003F5817">
              <w:rPr>
                <w:lang w:val="en-GB"/>
              </w:rPr>
              <w:t>Date when the test was executed</w:t>
            </w:r>
          </w:p>
        </w:tc>
      </w:tr>
      <w:tr w:rsidR="00EA7763" w:rsidRPr="00454C63" w14:paraId="6A7C269C" w14:textId="77777777" w:rsidTr="00A76968">
        <w:trPr>
          <w:trHeight w:val="471"/>
        </w:trPr>
        <w:tc>
          <w:tcPr>
            <w:tcW w:w="2972" w:type="dxa"/>
            <w:vAlign w:val="center"/>
          </w:tcPr>
          <w:p w14:paraId="01F9FD90" w14:textId="77777777" w:rsidR="00EA7763" w:rsidRPr="003F5817" w:rsidRDefault="00EA7763" w:rsidP="00A76968">
            <w:pPr>
              <w:pStyle w:val="Corpodetexto"/>
              <w:jc w:val="center"/>
              <w:rPr>
                <w:b/>
                <w:bCs/>
              </w:rPr>
            </w:pPr>
            <w:proofErr w:type="spellStart"/>
            <w:r w:rsidRPr="003F5817">
              <w:rPr>
                <w:b/>
                <w:bCs/>
              </w:rPr>
              <w:t>Description</w:t>
            </w:r>
            <w:proofErr w:type="spellEnd"/>
          </w:p>
        </w:tc>
        <w:tc>
          <w:tcPr>
            <w:tcW w:w="5945" w:type="dxa"/>
            <w:vAlign w:val="center"/>
          </w:tcPr>
          <w:p w14:paraId="6E811E81" w14:textId="77777777" w:rsidR="00EA7763" w:rsidRPr="003F5817" w:rsidRDefault="00EA7763" w:rsidP="00A76968">
            <w:pPr>
              <w:pStyle w:val="Corpodetexto"/>
              <w:jc w:val="center"/>
              <w:rPr>
                <w:lang w:val="en-GB"/>
              </w:rPr>
            </w:pPr>
            <w:r w:rsidRPr="003F5817">
              <w:rPr>
                <w:lang w:val="en-GB"/>
              </w:rPr>
              <w:t>Describes the test objective in brief</w:t>
            </w:r>
          </w:p>
        </w:tc>
      </w:tr>
      <w:tr w:rsidR="00EA7763" w:rsidRPr="00295DF1" w14:paraId="1C1889E7" w14:textId="77777777" w:rsidTr="00A76968">
        <w:trPr>
          <w:trHeight w:val="471"/>
        </w:trPr>
        <w:tc>
          <w:tcPr>
            <w:tcW w:w="2972" w:type="dxa"/>
            <w:vAlign w:val="center"/>
          </w:tcPr>
          <w:p w14:paraId="37E2273B" w14:textId="77777777" w:rsidR="00EA7763" w:rsidRPr="003F5817" w:rsidRDefault="00EA7763" w:rsidP="00A76968">
            <w:pPr>
              <w:pStyle w:val="Corpodetexto"/>
              <w:jc w:val="center"/>
              <w:rPr>
                <w:b/>
                <w:bCs/>
              </w:rPr>
            </w:pPr>
            <w:proofErr w:type="spellStart"/>
            <w:r w:rsidRPr="003F5817">
              <w:rPr>
                <w:b/>
                <w:bCs/>
              </w:rPr>
              <w:t>Pre-conditions</w:t>
            </w:r>
            <w:proofErr w:type="spellEnd"/>
          </w:p>
        </w:tc>
        <w:tc>
          <w:tcPr>
            <w:tcW w:w="5945" w:type="dxa"/>
            <w:vAlign w:val="center"/>
          </w:tcPr>
          <w:p w14:paraId="7A07E63C" w14:textId="77777777" w:rsidR="00EA7763" w:rsidRPr="003F5817" w:rsidRDefault="00EA7763" w:rsidP="00A76968">
            <w:pPr>
              <w:pStyle w:val="Corpodetexto"/>
              <w:jc w:val="center"/>
              <w:rPr>
                <w:lang w:val="en-GB"/>
              </w:rPr>
            </w:pPr>
            <w:r>
              <w:rPr>
                <w:lang w:val="en-GB"/>
              </w:rPr>
              <w:t>Test</w:t>
            </w:r>
            <w:r w:rsidRPr="003F5817">
              <w:rPr>
                <w:lang w:val="en-GB"/>
              </w:rPr>
              <w:t xml:space="preserve"> case</w:t>
            </w:r>
            <w:r>
              <w:rPr>
                <w:lang w:val="en-GB"/>
              </w:rPr>
              <w:t xml:space="preserve"> execution conditions</w:t>
            </w:r>
          </w:p>
        </w:tc>
      </w:tr>
      <w:tr w:rsidR="00EA7763" w:rsidRPr="00454C63" w14:paraId="05F59BF8" w14:textId="77777777" w:rsidTr="00A76968">
        <w:trPr>
          <w:trHeight w:val="482"/>
        </w:trPr>
        <w:tc>
          <w:tcPr>
            <w:tcW w:w="2972" w:type="dxa"/>
            <w:vAlign w:val="center"/>
          </w:tcPr>
          <w:p w14:paraId="746F315D" w14:textId="77777777" w:rsidR="00EA7763" w:rsidRPr="003F5817" w:rsidRDefault="00EA7763" w:rsidP="00A76968">
            <w:pPr>
              <w:pStyle w:val="Corpodetexto"/>
              <w:jc w:val="center"/>
              <w:rPr>
                <w:b/>
                <w:bCs/>
              </w:rPr>
            </w:pPr>
            <w:proofErr w:type="spellStart"/>
            <w:r w:rsidRPr="003F5817">
              <w:rPr>
                <w:b/>
                <w:bCs/>
              </w:rPr>
              <w:t>Test</w:t>
            </w:r>
            <w:proofErr w:type="spellEnd"/>
            <w:r w:rsidRPr="003F5817">
              <w:rPr>
                <w:b/>
                <w:bCs/>
              </w:rPr>
              <w:t xml:space="preserve"> Steps</w:t>
            </w:r>
          </w:p>
        </w:tc>
        <w:tc>
          <w:tcPr>
            <w:tcW w:w="5945" w:type="dxa"/>
            <w:vAlign w:val="center"/>
          </w:tcPr>
          <w:p w14:paraId="68C5C3CE" w14:textId="77777777" w:rsidR="00EA7763" w:rsidRPr="003F5817" w:rsidRDefault="00EA7763" w:rsidP="00A76968">
            <w:pPr>
              <w:pStyle w:val="Corpodetexto"/>
              <w:jc w:val="center"/>
              <w:rPr>
                <w:lang w:val="en-GB"/>
              </w:rPr>
            </w:pPr>
            <w:r w:rsidRPr="003F5817">
              <w:rPr>
                <w:lang w:val="en-GB"/>
              </w:rPr>
              <w:t xml:space="preserve">Mentions all the test steps in detail and the order </w:t>
            </w:r>
            <w:r>
              <w:rPr>
                <w:lang w:val="en-GB"/>
              </w:rPr>
              <w:t xml:space="preserve">in </w:t>
            </w:r>
            <w:r w:rsidRPr="003F5817">
              <w:rPr>
                <w:lang w:val="en-GB"/>
              </w:rPr>
              <w:t xml:space="preserve">how </w:t>
            </w:r>
            <w:r>
              <w:rPr>
                <w:lang w:val="en-GB"/>
              </w:rPr>
              <w:t>they</w:t>
            </w:r>
            <w:r w:rsidRPr="003F5817">
              <w:rPr>
                <w:lang w:val="en-GB"/>
              </w:rPr>
              <w:t xml:space="preserve"> could be executed from the</w:t>
            </w:r>
            <w:r>
              <w:rPr>
                <w:lang w:val="en-GB"/>
              </w:rPr>
              <w:t xml:space="preserve"> </w:t>
            </w:r>
            <w:r w:rsidRPr="003F5817">
              <w:rPr>
                <w:lang w:val="en-GB"/>
              </w:rPr>
              <w:t>user’s perspective</w:t>
            </w:r>
          </w:p>
        </w:tc>
      </w:tr>
      <w:tr w:rsidR="00EA7763" w:rsidRPr="00454C63" w14:paraId="70B2933B" w14:textId="77777777" w:rsidTr="00A76968">
        <w:trPr>
          <w:trHeight w:val="471"/>
        </w:trPr>
        <w:tc>
          <w:tcPr>
            <w:tcW w:w="2972" w:type="dxa"/>
            <w:vAlign w:val="center"/>
          </w:tcPr>
          <w:p w14:paraId="3A6D1C50" w14:textId="77777777" w:rsidR="00EA7763" w:rsidRPr="003F5817" w:rsidRDefault="00EA7763" w:rsidP="00A76968">
            <w:pPr>
              <w:pStyle w:val="Corpodetexto"/>
              <w:jc w:val="center"/>
              <w:rPr>
                <w:b/>
                <w:bCs/>
              </w:rPr>
            </w:pPr>
            <w:proofErr w:type="spellStart"/>
            <w:r w:rsidRPr="003F5817">
              <w:rPr>
                <w:b/>
                <w:bCs/>
              </w:rPr>
              <w:t>Test</w:t>
            </w:r>
            <w:proofErr w:type="spellEnd"/>
            <w:r w:rsidRPr="003F5817">
              <w:rPr>
                <w:b/>
                <w:bCs/>
              </w:rPr>
              <w:t xml:space="preserve"> Data</w:t>
            </w:r>
          </w:p>
        </w:tc>
        <w:tc>
          <w:tcPr>
            <w:tcW w:w="5945" w:type="dxa"/>
            <w:vAlign w:val="center"/>
          </w:tcPr>
          <w:p w14:paraId="06E3EAC7" w14:textId="77777777" w:rsidR="00EA7763" w:rsidRPr="003F5817" w:rsidRDefault="00EA7763" w:rsidP="00A76968">
            <w:pPr>
              <w:pStyle w:val="Corpodetexto"/>
              <w:jc w:val="center"/>
              <w:rPr>
                <w:lang w:val="en-GB"/>
              </w:rPr>
            </w:pPr>
            <w:r>
              <w:rPr>
                <w:lang w:val="en-GB"/>
              </w:rPr>
              <w:t>Input data used for testing.</w:t>
            </w:r>
            <w:r w:rsidRPr="003F5817">
              <w:rPr>
                <w:lang w:val="en-GB"/>
              </w:rPr>
              <w:t xml:space="preserve"> Different data sets are delivered with precise values to be used as an input</w:t>
            </w:r>
          </w:p>
        </w:tc>
      </w:tr>
      <w:tr w:rsidR="00EA7763" w:rsidRPr="00454C63" w14:paraId="1FB99958" w14:textId="77777777" w:rsidTr="00A76968">
        <w:trPr>
          <w:trHeight w:val="471"/>
        </w:trPr>
        <w:tc>
          <w:tcPr>
            <w:tcW w:w="2972" w:type="dxa"/>
            <w:vAlign w:val="center"/>
          </w:tcPr>
          <w:p w14:paraId="0DC72E74" w14:textId="77777777" w:rsidR="00EA7763" w:rsidRPr="003F5817" w:rsidRDefault="00EA7763" w:rsidP="00A76968">
            <w:pPr>
              <w:pStyle w:val="Corpodetexto"/>
              <w:jc w:val="center"/>
              <w:rPr>
                <w:b/>
                <w:bCs/>
              </w:rPr>
            </w:pPr>
            <w:proofErr w:type="spellStart"/>
            <w:r w:rsidRPr="003F5817">
              <w:rPr>
                <w:b/>
                <w:bCs/>
              </w:rPr>
              <w:t>Expected</w:t>
            </w:r>
            <w:proofErr w:type="spellEnd"/>
            <w:r w:rsidRPr="003F5817">
              <w:rPr>
                <w:b/>
                <w:bCs/>
              </w:rPr>
              <w:t xml:space="preserve"> </w:t>
            </w:r>
            <w:proofErr w:type="spellStart"/>
            <w:r w:rsidRPr="003F5817">
              <w:rPr>
                <w:b/>
                <w:bCs/>
              </w:rPr>
              <w:t>Result</w:t>
            </w:r>
            <w:proofErr w:type="spellEnd"/>
          </w:p>
        </w:tc>
        <w:tc>
          <w:tcPr>
            <w:tcW w:w="5945" w:type="dxa"/>
            <w:vAlign w:val="center"/>
          </w:tcPr>
          <w:p w14:paraId="2D4DE0E6" w14:textId="77777777" w:rsidR="00EA7763" w:rsidRPr="003F5817" w:rsidRDefault="00EA7763" w:rsidP="00A76968">
            <w:pPr>
              <w:pStyle w:val="Corpodetexto"/>
              <w:jc w:val="center"/>
              <w:rPr>
                <w:lang w:val="en-GB"/>
              </w:rPr>
            </w:pPr>
            <w:r w:rsidRPr="003F5817">
              <w:rPr>
                <w:lang w:val="en-GB"/>
              </w:rPr>
              <w:t>The result</w:t>
            </w:r>
            <w:r>
              <w:rPr>
                <w:lang w:val="en-GB"/>
              </w:rPr>
              <w:t xml:space="preserve"> that</w:t>
            </w:r>
            <w:r w:rsidRPr="003F5817">
              <w:rPr>
                <w:lang w:val="en-GB"/>
              </w:rPr>
              <w:t xml:space="preserve"> is expected once the test cases are executed</w:t>
            </w:r>
          </w:p>
        </w:tc>
      </w:tr>
      <w:tr w:rsidR="00EA7763" w:rsidRPr="00B71A7D" w14:paraId="56F3097C" w14:textId="77777777" w:rsidTr="00A76968">
        <w:trPr>
          <w:trHeight w:val="471"/>
        </w:trPr>
        <w:tc>
          <w:tcPr>
            <w:tcW w:w="2972" w:type="dxa"/>
            <w:vAlign w:val="center"/>
          </w:tcPr>
          <w:p w14:paraId="2E3C8AE1" w14:textId="77777777" w:rsidR="00EA7763" w:rsidRPr="003F5817" w:rsidRDefault="00EA7763" w:rsidP="00A76968">
            <w:pPr>
              <w:pStyle w:val="Corpodetexto"/>
              <w:jc w:val="center"/>
              <w:rPr>
                <w:b/>
                <w:bCs/>
              </w:rPr>
            </w:pPr>
            <w:proofErr w:type="spellStart"/>
            <w:r w:rsidRPr="003F5817">
              <w:rPr>
                <w:b/>
                <w:bCs/>
              </w:rPr>
              <w:t>Actual</w:t>
            </w:r>
            <w:proofErr w:type="spellEnd"/>
            <w:r w:rsidRPr="003F5817">
              <w:rPr>
                <w:b/>
                <w:bCs/>
              </w:rPr>
              <w:t xml:space="preserve"> </w:t>
            </w:r>
            <w:proofErr w:type="spellStart"/>
            <w:r w:rsidRPr="003F5817">
              <w:rPr>
                <w:b/>
                <w:bCs/>
              </w:rPr>
              <w:t>result</w:t>
            </w:r>
            <w:proofErr w:type="spellEnd"/>
          </w:p>
        </w:tc>
        <w:tc>
          <w:tcPr>
            <w:tcW w:w="5945" w:type="dxa"/>
            <w:vAlign w:val="center"/>
          </w:tcPr>
          <w:p w14:paraId="63A89F45" w14:textId="77777777" w:rsidR="00EA7763" w:rsidRPr="00B71A7D" w:rsidRDefault="00EA7763" w:rsidP="00A76968">
            <w:pPr>
              <w:pStyle w:val="Corpodetexto"/>
              <w:jc w:val="center"/>
              <w:rPr>
                <w:lang w:val="en-GB"/>
              </w:rPr>
            </w:pPr>
            <w:r w:rsidRPr="003F5817">
              <w:rPr>
                <w:lang w:val="en-GB"/>
              </w:rPr>
              <w:t xml:space="preserve">The result </w:t>
            </w:r>
            <w:r>
              <w:rPr>
                <w:lang w:val="en-GB"/>
              </w:rPr>
              <w:t>that</w:t>
            </w:r>
            <w:r w:rsidRPr="003F5817">
              <w:rPr>
                <w:lang w:val="en-GB"/>
              </w:rPr>
              <w:t xml:space="preserve"> the system shows once the test case is executed. </w:t>
            </w:r>
            <w:r w:rsidRPr="00B71A7D">
              <w:rPr>
                <w:lang w:val="en-GB"/>
              </w:rPr>
              <w:t>The result is captured after the execution.</w:t>
            </w:r>
          </w:p>
        </w:tc>
      </w:tr>
      <w:tr w:rsidR="00EA7763" w:rsidRPr="003023A8" w14:paraId="02C21161" w14:textId="77777777" w:rsidTr="00A76968">
        <w:trPr>
          <w:trHeight w:val="471"/>
        </w:trPr>
        <w:tc>
          <w:tcPr>
            <w:tcW w:w="2972" w:type="dxa"/>
            <w:vAlign w:val="center"/>
          </w:tcPr>
          <w:p w14:paraId="44BFB7B5" w14:textId="77777777" w:rsidR="00EA7763" w:rsidRPr="003F5817" w:rsidRDefault="00EA7763" w:rsidP="00A76968">
            <w:pPr>
              <w:pStyle w:val="Corpodetexto"/>
              <w:jc w:val="center"/>
              <w:rPr>
                <w:b/>
                <w:bCs/>
              </w:rPr>
            </w:pPr>
            <w:r w:rsidRPr="003F5817">
              <w:rPr>
                <w:b/>
                <w:bCs/>
              </w:rPr>
              <w:t>Status</w:t>
            </w:r>
          </w:p>
        </w:tc>
        <w:tc>
          <w:tcPr>
            <w:tcW w:w="5945" w:type="dxa"/>
            <w:vAlign w:val="center"/>
          </w:tcPr>
          <w:p w14:paraId="09F7768B" w14:textId="77777777" w:rsidR="00EA7763" w:rsidRPr="003F5817" w:rsidRDefault="00EA7763" w:rsidP="00A76968">
            <w:pPr>
              <w:pStyle w:val="Corpodetexto"/>
              <w:jc w:val="center"/>
              <w:rPr>
                <w:lang w:val="en-GB"/>
              </w:rPr>
            </w:pPr>
            <w:r w:rsidRPr="003F5817">
              <w:rPr>
                <w:lang w:val="en-GB"/>
              </w:rPr>
              <w:t>Based on the result and the expected result, the status of the test case is set.</w:t>
            </w:r>
          </w:p>
          <w:p w14:paraId="758B7986" w14:textId="77777777" w:rsidR="00EA7763" w:rsidRPr="003023A8" w:rsidRDefault="00EA7763" w:rsidP="00A76968">
            <w:pPr>
              <w:pStyle w:val="Corpodetexto"/>
              <w:keepNext/>
              <w:jc w:val="center"/>
            </w:pPr>
            <w:r>
              <w:rPr>
                <w:lang w:val="en-GB"/>
              </w:rPr>
              <w:t>An actual result that differs from the expected is marked as failed. Otherwise, it is marked as passed</w:t>
            </w:r>
          </w:p>
        </w:tc>
      </w:tr>
    </w:tbl>
    <w:p w14:paraId="6A2167EA" w14:textId="023850BC" w:rsidR="00EA7763" w:rsidRDefault="00EA7763" w:rsidP="004669E4">
      <w:pPr>
        <w:pStyle w:val="Corpodetexto"/>
      </w:pPr>
    </w:p>
    <w:p w14:paraId="457DDAB8" w14:textId="4AED6F1C" w:rsidR="004669E4" w:rsidRPr="004669E4" w:rsidRDefault="004669E4" w:rsidP="004669E4">
      <w:pPr>
        <w:pStyle w:val="Corpodetexto"/>
        <w:rPr>
          <w:lang w:val="en-GB"/>
        </w:rPr>
      </w:pPr>
      <w:r w:rsidRPr="004669E4">
        <w:rPr>
          <w:lang w:val="en-GB"/>
        </w:rPr>
        <w:lastRenderedPageBreak/>
        <w:t xml:space="preserve">In section </w:t>
      </w:r>
      <w:r w:rsidR="00BD706D">
        <w:rPr>
          <w:lang w:val="en-GB"/>
        </w:rPr>
        <w:fldChar w:fldCharType="begin"/>
      </w:r>
      <w:r w:rsidR="00BD706D">
        <w:rPr>
          <w:lang w:val="en-GB"/>
        </w:rPr>
        <w:instrText xml:space="preserve"> REF _Ref117457137 \w \h </w:instrText>
      </w:r>
      <w:r w:rsidR="00BD706D">
        <w:rPr>
          <w:lang w:val="en-GB"/>
        </w:rPr>
      </w:r>
      <w:r w:rsidR="00BD706D">
        <w:rPr>
          <w:lang w:val="en-GB"/>
        </w:rPr>
        <w:fldChar w:fldCharType="separate"/>
      </w:r>
      <w:r w:rsidR="008F0E85">
        <w:rPr>
          <w:lang w:val="en-GB"/>
        </w:rPr>
        <w:t>A.4</w:t>
      </w:r>
      <w:r w:rsidR="00BD706D">
        <w:rPr>
          <w:lang w:val="en-GB"/>
        </w:rPr>
        <w:fldChar w:fldCharType="end"/>
      </w:r>
      <w:r w:rsidR="00BD706D">
        <w:rPr>
          <w:lang w:val="en-GB"/>
        </w:rPr>
        <w:t xml:space="preserve"> </w:t>
      </w:r>
      <w:r w:rsidR="00BD706D">
        <w:rPr>
          <w:lang w:val="en-GB"/>
        </w:rPr>
        <w:fldChar w:fldCharType="begin"/>
      </w:r>
      <w:r w:rsidR="00BD706D">
        <w:rPr>
          <w:lang w:val="en-GB"/>
        </w:rPr>
        <w:instrText xml:space="preserve"> REF _Ref117457137 \h </w:instrText>
      </w:r>
      <w:r w:rsidR="00BD706D">
        <w:rPr>
          <w:lang w:val="en-GB"/>
        </w:rPr>
      </w:r>
      <w:r w:rsidR="00BD706D">
        <w:rPr>
          <w:lang w:val="en-GB"/>
        </w:rPr>
        <w:fldChar w:fldCharType="separate"/>
      </w:r>
      <w:r w:rsidR="008F0E85" w:rsidRPr="00CF0A1D">
        <w:rPr>
          <w:lang w:val="en-GB"/>
        </w:rPr>
        <w:t>Test Cases</w:t>
      </w:r>
      <w:r w:rsidR="00BD706D">
        <w:rPr>
          <w:lang w:val="en-GB"/>
        </w:rPr>
        <w:fldChar w:fldCharType="end"/>
      </w:r>
      <w:r>
        <w:rPr>
          <w:lang w:val="en-GB"/>
        </w:rPr>
        <w:t>, all Test Case files are present</w:t>
      </w:r>
    </w:p>
    <w:p w14:paraId="172AD910" w14:textId="77777777" w:rsidR="004669E4" w:rsidRPr="004669E4" w:rsidRDefault="004669E4" w:rsidP="00EA7763">
      <w:pPr>
        <w:rPr>
          <w:lang w:val="en-GB"/>
        </w:rPr>
      </w:pPr>
    </w:p>
    <w:p w14:paraId="1E9C6643" w14:textId="53F545F4" w:rsidR="00EA7763" w:rsidRPr="00AF599E" w:rsidRDefault="00D00D5C" w:rsidP="00CF0A1D">
      <w:pPr>
        <w:pStyle w:val="Ttulo3"/>
        <w:numPr>
          <w:ilvl w:val="2"/>
          <w:numId w:val="48"/>
        </w:numPr>
        <w:rPr>
          <w:lang w:val="en"/>
        </w:rPr>
      </w:pPr>
      <w:bookmarkStart w:id="321" w:name="_Toc117467191"/>
      <w:r>
        <w:rPr>
          <w:lang w:val="en"/>
        </w:rPr>
        <w:t>Testing Results</w:t>
      </w:r>
      <w:bookmarkEnd w:id="321"/>
    </w:p>
    <w:p w14:paraId="21F245DC" w14:textId="29628891" w:rsidR="00EA7763" w:rsidRDefault="004669E4" w:rsidP="004669E4">
      <w:pPr>
        <w:pStyle w:val="Corpodetexto"/>
        <w:rPr>
          <w:lang w:val="en-GB"/>
        </w:rPr>
      </w:pPr>
      <w:r>
        <w:rPr>
          <w:lang w:val="en-GB"/>
        </w:rPr>
        <w:t xml:space="preserve">After testing, it was concluded that the tag would have an average duration of </w:t>
      </w:r>
      <w:r w:rsidR="00B03DD9">
        <w:rPr>
          <w:lang w:val="en-GB"/>
        </w:rPr>
        <w:t xml:space="preserve">approximately </w:t>
      </w:r>
      <w:r>
        <w:rPr>
          <w:lang w:val="en-GB"/>
        </w:rPr>
        <w:t>10 hours</w:t>
      </w:r>
      <w:r w:rsidR="00B03DD9">
        <w:rPr>
          <w:lang w:val="en-GB"/>
        </w:rPr>
        <w:t xml:space="preserve"> and </w:t>
      </w:r>
      <w:r w:rsidR="00627AB5">
        <w:rPr>
          <w:lang w:val="en-GB"/>
        </w:rPr>
        <w:t>10</w:t>
      </w:r>
      <w:r w:rsidR="00B03DD9">
        <w:rPr>
          <w:lang w:val="en-GB"/>
        </w:rPr>
        <w:t xml:space="preserve"> minutes</w:t>
      </w:r>
      <w:r>
        <w:rPr>
          <w:lang w:val="en-GB"/>
        </w:rPr>
        <w:t xml:space="preserve"> which is considered satisfactory. It was also noted that </w:t>
      </w:r>
      <w:r w:rsidR="00892EE6">
        <w:rPr>
          <w:lang w:val="en-GB"/>
        </w:rPr>
        <w:t xml:space="preserve">the </w:t>
      </w:r>
      <w:proofErr w:type="spellStart"/>
      <w:r w:rsidR="00892EE6">
        <w:rPr>
          <w:lang w:val="en-GB"/>
        </w:rPr>
        <w:t>powerbank</w:t>
      </w:r>
      <w:proofErr w:type="spellEnd"/>
      <w:r w:rsidR="00892EE6">
        <w:rPr>
          <w:lang w:val="en-GB"/>
        </w:rPr>
        <w:t xml:space="preserve"> would significantly lose its autonomy as more tests were done</w:t>
      </w:r>
      <w:r>
        <w:rPr>
          <w:lang w:val="en-GB"/>
        </w:rPr>
        <w:t xml:space="preserve">. This is due to the lack of quality of the </w:t>
      </w:r>
      <w:proofErr w:type="spellStart"/>
      <w:r>
        <w:rPr>
          <w:lang w:val="en-GB"/>
        </w:rPr>
        <w:t>powerbank</w:t>
      </w:r>
      <w:proofErr w:type="spellEnd"/>
      <w:r>
        <w:rPr>
          <w:lang w:val="en-GB"/>
        </w:rPr>
        <w:t xml:space="preserve"> and significant wear and tear.</w:t>
      </w:r>
    </w:p>
    <w:p w14:paraId="50DD513B" w14:textId="193EF2BD" w:rsidR="004669E4" w:rsidRDefault="004669E4" w:rsidP="004669E4">
      <w:pPr>
        <w:pStyle w:val="Corpodetexto"/>
        <w:rPr>
          <w:lang w:val="en-GB"/>
        </w:rPr>
      </w:pPr>
      <w:r>
        <w:rPr>
          <w:lang w:val="en-GB"/>
        </w:rPr>
        <w:t xml:space="preserve">The following </w:t>
      </w:r>
      <w:r w:rsidR="000F60F6">
        <w:rPr>
          <w:lang w:val="en-GB"/>
        </w:rPr>
        <w:fldChar w:fldCharType="begin"/>
      </w:r>
      <w:r w:rsidR="000F60F6">
        <w:rPr>
          <w:lang w:val="en-GB"/>
        </w:rPr>
        <w:instrText xml:space="preserve"> REF _Ref117466053 \h </w:instrText>
      </w:r>
      <w:r w:rsidR="000F60F6">
        <w:rPr>
          <w:lang w:val="en-GB"/>
        </w:rPr>
      </w:r>
      <w:r w:rsidR="000F60F6">
        <w:rPr>
          <w:lang w:val="en-GB"/>
        </w:rPr>
        <w:fldChar w:fldCharType="separate"/>
      </w:r>
      <w:r w:rsidR="000F60F6" w:rsidRPr="000F60F6">
        <w:rPr>
          <w:lang w:val="en-GB"/>
        </w:rPr>
        <w:t xml:space="preserve">Table </w:t>
      </w:r>
      <w:r w:rsidR="000F60F6" w:rsidRPr="000F60F6">
        <w:rPr>
          <w:noProof/>
          <w:lang w:val="en-GB"/>
        </w:rPr>
        <w:t>9</w:t>
      </w:r>
      <w:r w:rsidR="000F60F6">
        <w:rPr>
          <w:lang w:val="en-GB"/>
        </w:rPr>
        <w:fldChar w:fldCharType="end"/>
      </w:r>
      <w:r w:rsidR="000F60F6">
        <w:rPr>
          <w:lang w:val="en-GB"/>
        </w:rPr>
        <w:t xml:space="preserve"> </w:t>
      </w:r>
      <w:r>
        <w:rPr>
          <w:lang w:val="en-GB"/>
        </w:rPr>
        <w:t xml:space="preserve">displays </w:t>
      </w:r>
      <w:del w:id="322" w:author="Filipe Meneses" w:date="2022-10-27T16:08:00Z">
        <w:r w:rsidR="00B03DD9" w:rsidDel="00F211FD">
          <w:rPr>
            <w:lang w:val="en-GB"/>
          </w:rPr>
          <w:delText xml:space="preserve">information regarding </w:delText>
        </w:r>
      </w:del>
      <w:r w:rsidR="00B03DD9">
        <w:rPr>
          <w:lang w:val="en-GB"/>
        </w:rPr>
        <w:t xml:space="preserve">the duration of tests, </w:t>
      </w:r>
      <w:r w:rsidR="00892EE6">
        <w:rPr>
          <w:lang w:val="en-GB"/>
        </w:rPr>
        <w:t xml:space="preserve">the </w:t>
      </w:r>
      <w:r w:rsidR="00B03DD9">
        <w:rPr>
          <w:lang w:val="en-GB"/>
        </w:rPr>
        <w:t>number of Wi-Fi and BLE records</w:t>
      </w:r>
      <w:r w:rsidR="00892EE6">
        <w:rPr>
          <w:lang w:val="en-GB"/>
        </w:rPr>
        <w:t>, and the intervals</w:t>
      </w:r>
      <w:r w:rsidR="00B03DD9">
        <w:rPr>
          <w:lang w:val="en-GB"/>
        </w:rPr>
        <w:t xml:space="preserve"> used. The intervals are in milliseconds.</w:t>
      </w:r>
    </w:p>
    <w:p w14:paraId="7C5F9245" w14:textId="40CD1591" w:rsidR="0053710C" w:rsidRDefault="00DC4533" w:rsidP="004669E4">
      <w:pPr>
        <w:pStyle w:val="Corpodetexto"/>
        <w:rPr>
          <w:lang w:val="en-GB"/>
        </w:rPr>
      </w:pPr>
      <w:r w:rsidRPr="00F14CAD">
        <w:rPr>
          <w:lang w:val="en-GB"/>
        </w:rPr>
        <w:t>Test Case 2 was a failure</w:t>
      </w:r>
      <w:r w:rsidR="00BD706D" w:rsidRPr="00F14CAD">
        <w:rPr>
          <w:lang w:val="en-GB"/>
        </w:rPr>
        <w:t xml:space="preserve"> because it would stop scanning automatically. The author and the advisors could not understand why this occurred</w:t>
      </w:r>
      <w:r w:rsidR="00F14CAD" w:rsidRPr="00F14CAD">
        <w:rPr>
          <w:lang w:val="en-GB"/>
        </w:rPr>
        <w:t>.</w:t>
      </w:r>
    </w:p>
    <w:p w14:paraId="4ABA5DE5" w14:textId="77777777" w:rsidR="000F60F6" w:rsidRDefault="000F60F6" w:rsidP="004669E4">
      <w:pPr>
        <w:pStyle w:val="Corpodetexto"/>
        <w:rPr>
          <w:lang w:val="en-GB"/>
        </w:rPr>
      </w:pPr>
    </w:p>
    <w:p w14:paraId="357126C6" w14:textId="5B5820BD" w:rsidR="000F60F6" w:rsidRDefault="000F60F6" w:rsidP="000F60F6">
      <w:pPr>
        <w:pStyle w:val="Legenda"/>
        <w:keepNext/>
      </w:pPr>
      <w:bookmarkStart w:id="323" w:name="_Ref117466053"/>
      <w:bookmarkStart w:id="324" w:name="_Toc117467263"/>
      <w:proofErr w:type="spellStart"/>
      <w:r>
        <w:t>Table</w:t>
      </w:r>
      <w:proofErr w:type="spellEnd"/>
      <w:r>
        <w:t xml:space="preserve"> </w:t>
      </w:r>
      <w:r>
        <w:fldChar w:fldCharType="begin"/>
      </w:r>
      <w:r>
        <w:instrText xml:space="preserve"> SEQ Table \* ARABIC </w:instrText>
      </w:r>
      <w:r>
        <w:fldChar w:fldCharType="separate"/>
      </w:r>
      <w:r>
        <w:rPr>
          <w:noProof/>
        </w:rPr>
        <w:t>9</w:t>
      </w:r>
      <w:r>
        <w:fldChar w:fldCharType="end"/>
      </w:r>
      <w:bookmarkEnd w:id="323"/>
      <w:r>
        <w:t xml:space="preserve"> - </w:t>
      </w:r>
      <w:proofErr w:type="spellStart"/>
      <w:r w:rsidRPr="00B01FF9">
        <w:t>Testing</w:t>
      </w:r>
      <w:proofErr w:type="spellEnd"/>
      <w:r w:rsidRPr="00B01FF9">
        <w:t xml:space="preserve"> </w:t>
      </w:r>
      <w:proofErr w:type="spellStart"/>
      <w:r w:rsidRPr="00B01FF9">
        <w:t>Information</w:t>
      </w:r>
      <w:bookmarkEnd w:id="324"/>
      <w:proofErr w:type="spellEnd"/>
    </w:p>
    <w:tbl>
      <w:tblPr>
        <w:tblStyle w:val="TabelacomGrelha"/>
        <w:tblW w:w="9443" w:type="dxa"/>
        <w:jc w:val="center"/>
        <w:tblLook w:val="04A0" w:firstRow="1" w:lastRow="0" w:firstColumn="1" w:lastColumn="0" w:noHBand="0" w:noVBand="1"/>
      </w:tblPr>
      <w:tblGrid>
        <w:gridCol w:w="1349"/>
        <w:gridCol w:w="1349"/>
        <w:gridCol w:w="1349"/>
        <w:gridCol w:w="1349"/>
        <w:gridCol w:w="1349"/>
        <w:gridCol w:w="1349"/>
        <w:gridCol w:w="1349"/>
      </w:tblGrid>
      <w:tr w:rsidR="0053710C" w14:paraId="09C5E7EE" w14:textId="2FECA14E" w:rsidTr="0053710C">
        <w:trPr>
          <w:tblHeader/>
          <w:jc w:val="center"/>
        </w:trPr>
        <w:tc>
          <w:tcPr>
            <w:tcW w:w="1349" w:type="dxa"/>
            <w:vAlign w:val="center"/>
          </w:tcPr>
          <w:p w14:paraId="35305134" w14:textId="0B977D18" w:rsidR="0053710C" w:rsidRDefault="0053710C" w:rsidP="0053710C">
            <w:pPr>
              <w:pStyle w:val="Corpodetexto"/>
              <w:jc w:val="center"/>
              <w:rPr>
                <w:lang w:val="en-GB"/>
              </w:rPr>
            </w:pPr>
            <w:r w:rsidRPr="004669E4">
              <w:rPr>
                <w:rFonts w:ascii="Calibri" w:eastAsia="Times New Roman" w:hAnsi="Calibri" w:cs="Calibri"/>
                <w:b/>
                <w:bCs/>
                <w:color w:val="000000"/>
                <w:sz w:val="22"/>
                <w:lang w:val="en-GB" w:eastAsia="en-GB"/>
              </w:rPr>
              <w:t>Test Case ID</w:t>
            </w:r>
          </w:p>
        </w:tc>
        <w:tc>
          <w:tcPr>
            <w:tcW w:w="1349" w:type="dxa"/>
            <w:vAlign w:val="center"/>
          </w:tcPr>
          <w:p w14:paraId="19A7FC87" w14:textId="4DA6BE7C" w:rsidR="0053710C" w:rsidRDefault="0053710C" w:rsidP="0053710C">
            <w:pPr>
              <w:pStyle w:val="Corpodetexto"/>
              <w:jc w:val="center"/>
              <w:rPr>
                <w:lang w:val="en-GB"/>
              </w:rPr>
            </w:pPr>
            <w:r w:rsidRPr="004669E4">
              <w:rPr>
                <w:rFonts w:ascii="Calibri" w:eastAsia="Times New Roman" w:hAnsi="Calibri" w:cs="Calibri"/>
                <w:b/>
                <w:bCs/>
                <w:color w:val="000000"/>
                <w:sz w:val="22"/>
                <w:lang w:val="en-GB" w:eastAsia="en-GB"/>
              </w:rPr>
              <w:t>Version</w:t>
            </w:r>
          </w:p>
        </w:tc>
        <w:tc>
          <w:tcPr>
            <w:tcW w:w="1349" w:type="dxa"/>
            <w:vAlign w:val="center"/>
          </w:tcPr>
          <w:p w14:paraId="5C8F8934" w14:textId="10E680CD" w:rsidR="0053710C" w:rsidRDefault="0053710C" w:rsidP="0053710C">
            <w:pPr>
              <w:pStyle w:val="Corpodetexto"/>
              <w:jc w:val="center"/>
              <w:rPr>
                <w:lang w:val="en-GB"/>
              </w:rPr>
            </w:pPr>
            <w:proofErr w:type="spellStart"/>
            <w:r w:rsidRPr="004669E4">
              <w:rPr>
                <w:rFonts w:ascii="Calibri" w:eastAsia="Times New Roman" w:hAnsi="Calibri" w:cs="Calibri"/>
                <w:b/>
                <w:bCs/>
                <w:color w:val="000000"/>
                <w:sz w:val="22"/>
                <w:lang w:val="en-GB" w:eastAsia="en-GB"/>
              </w:rPr>
              <w:t>WIFIinterval</w:t>
            </w:r>
            <w:proofErr w:type="spellEnd"/>
          </w:p>
        </w:tc>
        <w:tc>
          <w:tcPr>
            <w:tcW w:w="1349" w:type="dxa"/>
            <w:vAlign w:val="center"/>
          </w:tcPr>
          <w:p w14:paraId="098F78A5" w14:textId="75E80592" w:rsidR="0053710C" w:rsidRDefault="0053710C" w:rsidP="0053710C">
            <w:pPr>
              <w:pStyle w:val="Corpodetexto"/>
              <w:jc w:val="center"/>
              <w:rPr>
                <w:lang w:val="en-GB"/>
              </w:rPr>
            </w:pPr>
            <w:proofErr w:type="spellStart"/>
            <w:r w:rsidRPr="004669E4">
              <w:rPr>
                <w:rFonts w:ascii="Calibri" w:eastAsia="Times New Roman" w:hAnsi="Calibri" w:cs="Calibri"/>
                <w:b/>
                <w:bCs/>
                <w:color w:val="000000"/>
                <w:sz w:val="22"/>
                <w:lang w:val="en-GB" w:eastAsia="en-GB"/>
              </w:rPr>
              <w:t>BLEinterval</w:t>
            </w:r>
            <w:proofErr w:type="spellEnd"/>
          </w:p>
        </w:tc>
        <w:tc>
          <w:tcPr>
            <w:tcW w:w="1349" w:type="dxa"/>
            <w:vAlign w:val="center"/>
          </w:tcPr>
          <w:p w14:paraId="601402DE" w14:textId="612AAEB8" w:rsidR="0053710C" w:rsidRDefault="0053710C" w:rsidP="0053710C">
            <w:pPr>
              <w:pStyle w:val="Corpodetexto"/>
              <w:jc w:val="center"/>
              <w:rPr>
                <w:lang w:val="en-GB"/>
              </w:rPr>
            </w:pPr>
            <w:r w:rsidRPr="004669E4">
              <w:rPr>
                <w:rFonts w:ascii="Calibri" w:eastAsia="Times New Roman" w:hAnsi="Calibri" w:cs="Calibri"/>
                <w:b/>
                <w:bCs/>
                <w:color w:val="000000"/>
                <w:sz w:val="22"/>
                <w:lang w:val="en-GB" w:eastAsia="en-GB"/>
              </w:rPr>
              <w:t>Duration</w:t>
            </w:r>
          </w:p>
        </w:tc>
        <w:tc>
          <w:tcPr>
            <w:tcW w:w="1349" w:type="dxa"/>
            <w:vAlign w:val="center"/>
          </w:tcPr>
          <w:p w14:paraId="7ABEEFF0" w14:textId="3D7DAC46" w:rsidR="0053710C" w:rsidRDefault="0053710C" w:rsidP="0053710C">
            <w:pPr>
              <w:pStyle w:val="Corpodetexto"/>
              <w:jc w:val="center"/>
              <w:rPr>
                <w:lang w:val="en-GB"/>
              </w:rPr>
            </w:pPr>
            <w:r w:rsidRPr="004669E4">
              <w:rPr>
                <w:rFonts w:ascii="Calibri" w:eastAsia="Times New Roman" w:hAnsi="Calibri" w:cs="Calibri"/>
                <w:b/>
                <w:bCs/>
                <w:color w:val="000000"/>
                <w:sz w:val="22"/>
                <w:lang w:val="en-GB" w:eastAsia="en-GB"/>
              </w:rPr>
              <w:t>Wi-Fi Records</w:t>
            </w:r>
          </w:p>
        </w:tc>
        <w:tc>
          <w:tcPr>
            <w:tcW w:w="1349" w:type="dxa"/>
            <w:vAlign w:val="center"/>
          </w:tcPr>
          <w:p w14:paraId="0A07BC9B" w14:textId="1946D4B2" w:rsidR="0053710C" w:rsidRDefault="0053710C" w:rsidP="0053710C">
            <w:pPr>
              <w:pStyle w:val="Corpodetexto"/>
              <w:jc w:val="center"/>
              <w:rPr>
                <w:lang w:val="en-GB"/>
              </w:rPr>
            </w:pPr>
            <w:r w:rsidRPr="004669E4">
              <w:rPr>
                <w:rFonts w:ascii="Calibri" w:eastAsia="Times New Roman" w:hAnsi="Calibri" w:cs="Calibri"/>
                <w:b/>
                <w:bCs/>
                <w:color w:val="000000"/>
                <w:sz w:val="22"/>
                <w:lang w:val="en-GB" w:eastAsia="en-GB"/>
              </w:rPr>
              <w:t>BLE Records</w:t>
            </w:r>
          </w:p>
        </w:tc>
      </w:tr>
      <w:tr w:rsidR="0053710C" w14:paraId="7DE46F15" w14:textId="05BD2D97" w:rsidTr="0053710C">
        <w:trPr>
          <w:jc w:val="center"/>
        </w:trPr>
        <w:tc>
          <w:tcPr>
            <w:tcW w:w="1349" w:type="dxa"/>
            <w:vMerge w:val="restart"/>
            <w:vAlign w:val="center"/>
          </w:tcPr>
          <w:p w14:paraId="28610D61" w14:textId="4D5A6D48" w:rsidR="0053710C" w:rsidRDefault="0053710C" w:rsidP="0053710C">
            <w:pPr>
              <w:pStyle w:val="Corpodetexto"/>
              <w:jc w:val="center"/>
              <w:rPr>
                <w:lang w:val="en-GB"/>
              </w:rPr>
            </w:pPr>
            <w:r w:rsidRPr="004669E4">
              <w:rPr>
                <w:rFonts w:ascii="Calibri" w:eastAsia="Times New Roman" w:hAnsi="Calibri" w:cs="Calibri"/>
                <w:b/>
                <w:bCs/>
                <w:color w:val="000000"/>
                <w:sz w:val="22"/>
                <w:lang w:val="en-GB" w:eastAsia="en-GB"/>
              </w:rPr>
              <w:t>tagT1</w:t>
            </w:r>
          </w:p>
        </w:tc>
        <w:tc>
          <w:tcPr>
            <w:tcW w:w="1349" w:type="dxa"/>
            <w:vAlign w:val="center"/>
          </w:tcPr>
          <w:p w14:paraId="2E4B1423" w14:textId="211F3AF9" w:rsidR="0053710C" w:rsidRDefault="0053710C" w:rsidP="0053710C">
            <w:pPr>
              <w:pStyle w:val="Corpodetexto"/>
              <w:jc w:val="center"/>
              <w:rPr>
                <w:lang w:val="en-GB"/>
              </w:rPr>
            </w:pPr>
            <w:r w:rsidRPr="004669E4">
              <w:rPr>
                <w:rFonts w:ascii="Calibri" w:eastAsia="Times New Roman" w:hAnsi="Calibri" w:cs="Calibri"/>
                <w:color w:val="000000"/>
                <w:sz w:val="22"/>
                <w:lang w:val="en-GB" w:eastAsia="en-GB"/>
              </w:rPr>
              <w:t>1</w:t>
            </w:r>
          </w:p>
        </w:tc>
        <w:tc>
          <w:tcPr>
            <w:tcW w:w="1349" w:type="dxa"/>
            <w:vMerge w:val="restart"/>
            <w:vAlign w:val="center"/>
          </w:tcPr>
          <w:p w14:paraId="11504AA6" w14:textId="462637CD" w:rsidR="0053710C" w:rsidRDefault="0053710C" w:rsidP="0053710C">
            <w:pPr>
              <w:pStyle w:val="Corpodetexto"/>
              <w:jc w:val="center"/>
              <w:rPr>
                <w:lang w:val="en-GB"/>
              </w:rPr>
            </w:pPr>
            <w:r w:rsidRPr="004669E4">
              <w:rPr>
                <w:rFonts w:ascii="Calibri" w:eastAsia="Times New Roman" w:hAnsi="Calibri" w:cs="Calibri"/>
                <w:color w:val="000000"/>
                <w:sz w:val="22"/>
                <w:lang w:val="en-GB" w:eastAsia="en-GB"/>
              </w:rPr>
              <w:t>10000</w:t>
            </w:r>
          </w:p>
        </w:tc>
        <w:tc>
          <w:tcPr>
            <w:tcW w:w="1349" w:type="dxa"/>
            <w:vMerge w:val="restart"/>
            <w:vAlign w:val="center"/>
          </w:tcPr>
          <w:p w14:paraId="504C842A" w14:textId="4337890A" w:rsidR="0053710C" w:rsidRDefault="0053710C" w:rsidP="0053710C">
            <w:pPr>
              <w:pStyle w:val="Corpodetexto"/>
              <w:jc w:val="center"/>
              <w:rPr>
                <w:lang w:val="en-GB"/>
              </w:rPr>
            </w:pPr>
            <w:r w:rsidRPr="004669E4">
              <w:rPr>
                <w:rFonts w:ascii="Calibri" w:eastAsia="Times New Roman" w:hAnsi="Calibri" w:cs="Calibri"/>
                <w:color w:val="000000"/>
                <w:sz w:val="22"/>
                <w:lang w:val="en-GB" w:eastAsia="en-GB"/>
              </w:rPr>
              <w:t>5000</w:t>
            </w:r>
          </w:p>
        </w:tc>
        <w:tc>
          <w:tcPr>
            <w:tcW w:w="1349" w:type="dxa"/>
            <w:vAlign w:val="center"/>
          </w:tcPr>
          <w:p w14:paraId="22773280" w14:textId="44912F1B" w:rsidR="0053710C" w:rsidRDefault="0053710C" w:rsidP="0053710C">
            <w:pPr>
              <w:pStyle w:val="Corpodetexto"/>
              <w:jc w:val="center"/>
              <w:rPr>
                <w:lang w:val="en-GB"/>
              </w:rPr>
            </w:pPr>
            <w:r w:rsidRPr="004669E4">
              <w:rPr>
                <w:rFonts w:ascii="Calibri" w:eastAsia="Times New Roman" w:hAnsi="Calibri" w:cs="Calibri"/>
                <w:color w:val="000000"/>
                <w:sz w:val="22"/>
                <w:lang w:val="en-GB" w:eastAsia="en-GB"/>
              </w:rPr>
              <w:t>12:35:01</w:t>
            </w:r>
          </w:p>
        </w:tc>
        <w:tc>
          <w:tcPr>
            <w:tcW w:w="1349" w:type="dxa"/>
            <w:vAlign w:val="center"/>
          </w:tcPr>
          <w:p w14:paraId="51D919E9" w14:textId="10C8FCEC" w:rsidR="0053710C" w:rsidRDefault="0053710C" w:rsidP="0053710C">
            <w:pPr>
              <w:pStyle w:val="Corpodetexto"/>
              <w:jc w:val="center"/>
              <w:rPr>
                <w:lang w:val="en-GB"/>
              </w:rPr>
            </w:pPr>
            <w:r w:rsidRPr="004669E4">
              <w:rPr>
                <w:rFonts w:ascii="Calibri" w:eastAsia="Times New Roman" w:hAnsi="Calibri" w:cs="Calibri"/>
                <w:color w:val="000000"/>
                <w:sz w:val="22"/>
                <w:lang w:val="en-GB" w:eastAsia="en-GB"/>
              </w:rPr>
              <w:t>4499</w:t>
            </w:r>
          </w:p>
        </w:tc>
        <w:tc>
          <w:tcPr>
            <w:tcW w:w="1349" w:type="dxa"/>
            <w:vAlign w:val="center"/>
          </w:tcPr>
          <w:p w14:paraId="10C3EF71" w14:textId="099BA29C" w:rsidR="0053710C" w:rsidRDefault="0053710C" w:rsidP="0053710C">
            <w:pPr>
              <w:pStyle w:val="Corpodetexto"/>
              <w:jc w:val="center"/>
              <w:rPr>
                <w:lang w:val="en-GB"/>
              </w:rPr>
            </w:pPr>
            <w:r w:rsidRPr="004669E4">
              <w:rPr>
                <w:rFonts w:ascii="Calibri" w:eastAsia="Times New Roman" w:hAnsi="Calibri" w:cs="Calibri"/>
                <w:color w:val="000000"/>
                <w:sz w:val="22"/>
                <w:lang w:val="en-GB" w:eastAsia="en-GB"/>
              </w:rPr>
              <w:t>8896</w:t>
            </w:r>
          </w:p>
        </w:tc>
      </w:tr>
      <w:tr w:rsidR="0053710C" w14:paraId="5025F33B" w14:textId="741A0832" w:rsidTr="0053710C">
        <w:trPr>
          <w:jc w:val="center"/>
        </w:trPr>
        <w:tc>
          <w:tcPr>
            <w:tcW w:w="1349" w:type="dxa"/>
            <w:vMerge/>
            <w:vAlign w:val="center"/>
          </w:tcPr>
          <w:p w14:paraId="7D460D32" w14:textId="77777777" w:rsidR="0053710C" w:rsidRDefault="0053710C" w:rsidP="0053710C">
            <w:pPr>
              <w:pStyle w:val="Corpodetexto"/>
              <w:jc w:val="center"/>
              <w:rPr>
                <w:lang w:val="en-GB"/>
              </w:rPr>
            </w:pPr>
          </w:p>
        </w:tc>
        <w:tc>
          <w:tcPr>
            <w:tcW w:w="1349" w:type="dxa"/>
            <w:vAlign w:val="center"/>
          </w:tcPr>
          <w:p w14:paraId="03752670" w14:textId="32B9E8FB" w:rsidR="0053710C" w:rsidRDefault="0053710C" w:rsidP="0053710C">
            <w:pPr>
              <w:pStyle w:val="Corpodetexto"/>
              <w:jc w:val="center"/>
              <w:rPr>
                <w:lang w:val="en-GB"/>
              </w:rPr>
            </w:pPr>
            <w:r w:rsidRPr="004669E4">
              <w:rPr>
                <w:rFonts w:ascii="Calibri" w:eastAsia="Times New Roman" w:hAnsi="Calibri" w:cs="Calibri"/>
                <w:color w:val="000000"/>
                <w:sz w:val="22"/>
                <w:lang w:val="en-GB" w:eastAsia="en-GB"/>
              </w:rPr>
              <w:t>2</w:t>
            </w:r>
          </w:p>
        </w:tc>
        <w:tc>
          <w:tcPr>
            <w:tcW w:w="1349" w:type="dxa"/>
            <w:vMerge/>
            <w:vAlign w:val="center"/>
          </w:tcPr>
          <w:p w14:paraId="40504020" w14:textId="77777777" w:rsidR="0053710C" w:rsidRDefault="0053710C" w:rsidP="0053710C">
            <w:pPr>
              <w:pStyle w:val="Corpodetexto"/>
              <w:jc w:val="center"/>
              <w:rPr>
                <w:lang w:val="en-GB"/>
              </w:rPr>
            </w:pPr>
          </w:p>
        </w:tc>
        <w:tc>
          <w:tcPr>
            <w:tcW w:w="1349" w:type="dxa"/>
            <w:vMerge/>
            <w:vAlign w:val="center"/>
          </w:tcPr>
          <w:p w14:paraId="61B8D042" w14:textId="77777777" w:rsidR="0053710C" w:rsidRDefault="0053710C" w:rsidP="0053710C">
            <w:pPr>
              <w:pStyle w:val="Corpodetexto"/>
              <w:jc w:val="center"/>
              <w:rPr>
                <w:lang w:val="en-GB"/>
              </w:rPr>
            </w:pPr>
          </w:p>
        </w:tc>
        <w:tc>
          <w:tcPr>
            <w:tcW w:w="1349" w:type="dxa"/>
            <w:vAlign w:val="center"/>
          </w:tcPr>
          <w:p w14:paraId="0A1A5C81" w14:textId="212BA267" w:rsidR="0053710C" w:rsidRDefault="0053710C" w:rsidP="0053710C">
            <w:pPr>
              <w:pStyle w:val="Corpodetexto"/>
              <w:jc w:val="center"/>
              <w:rPr>
                <w:lang w:val="en-GB"/>
              </w:rPr>
            </w:pPr>
            <w:r w:rsidRPr="004669E4">
              <w:rPr>
                <w:rFonts w:ascii="Calibri" w:eastAsia="Times New Roman" w:hAnsi="Calibri" w:cs="Calibri"/>
                <w:color w:val="000000"/>
                <w:sz w:val="22"/>
                <w:lang w:val="en-GB" w:eastAsia="en-GB"/>
              </w:rPr>
              <w:t>10:37:38</w:t>
            </w:r>
          </w:p>
        </w:tc>
        <w:tc>
          <w:tcPr>
            <w:tcW w:w="1349" w:type="dxa"/>
            <w:vAlign w:val="center"/>
          </w:tcPr>
          <w:p w14:paraId="305B8340" w14:textId="22020C42" w:rsidR="0053710C" w:rsidRDefault="0053710C" w:rsidP="0053710C">
            <w:pPr>
              <w:pStyle w:val="Corpodetexto"/>
              <w:jc w:val="center"/>
              <w:rPr>
                <w:lang w:val="en-GB"/>
              </w:rPr>
            </w:pPr>
            <w:r w:rsidRPr="004669E4">
              <w:rPr>
                <w:rFonts w:ascii="Calibri" w:eastAsia="Times New Roman" w:hAnsi="Calibri" w:cs="Calibri"/>
                <w:color w:val="000000"/>
                <w:sz w:val="22"/>
                <w:lang w:val="en-GB" w:eastAsia="en-GB"/>
              </w:rPr>
              <w:t>3785</w:t>
            </w:r>
          </w:p>
        </w:tc>
        <w:tc>
          <w:tcPr>
            <w:tcW w:w="1349" w:type="dxa"/>
            <w:vAlign w:val="center"/>
          </w:tcPr>
          <w:p w14:paraId="41C7058B" w14:textId="439CF45A" w:rsidR="0053710C" w:rsidRDefault="0053710C" w:rsidP="0053710C">
            <w:pPr>
              <w:pStyle w:val="Corpodetexto"/>
              <w:jc w:val="center"/>
              <w:rPr>
                <w:lang w:val="en-GB"/>
              </w:rPr>
            </w:pPr>
            <w:r w:rsidRPr="004669E4">
              <w:rPr>
                <w:rFonts w:ascii="Calibri" w:eastAsia="Times New Roman" w:hAnsi="Calibri" w:cs="Calibri"/>
                <w:color w:val="000000"/>
                <w:sz w:val="22"/>
                <w:lang w:val="en-GB" w:eastAsia="en-GB"/>
              </w:rPr>
              <w:t>7439</w:t>
            </w:r>
          </w:p>
        </w:tc>
      </w:tr>
      <w:tr w:rsidR="0053710C" w14:paraId="2F1F269D" w14:textId="51DE753F" w:rsidTr="0053710C">
        <w:trPr>
          <w:jc w:val="center"/>
        </w:trPr>
        <w:tc>
          <w:tcPr>
            <w:tcW w:w="1349" w:type="dxa"/>
            <w:vMerge/>
            <w:vAlign w:val="center"/>
          </w:tcPr>
          <w:p w14:paraId="42E1D1A6" w14:textId="77777777" w:rsidR="0053710C" w:rsidRDefault="0053710C" w:rsidP="0053710C">
            <w:pPr>
              <w:pStyle w:val="Corpodetexto"/>
              <w:jc w:val="center"/>
              <w:rPr>
                <w:lang w:val="en-GB"/>
              </w:rPr>
            </w:pPr>
          </w:p>
        </w:tc>
        <w:tc>
          <w:tcPr>
            <w:tcW w:w="1349" w:type="dxa"/>
            <w:vAlign w:val="center"/>
          </w:tcPr>
          <w:p w14:paraId="6C34B527" w14:textId="7756F942" w:rsidR="0053710C" w:rsidRDefault="0053710C" w:rsidP="0053710C">
            <w:pPr>
              <w:pStyle w:val="Corpodetexto"/>
              <w:jc w:val="center"/>
              <w:rPr>
                <w:lang w:val="en-GB"/>
              </w:rPr>
            </w:pPr>
            <w:r w:rsidRPr="004669E4">
              <w:rPr>
                <w:rFonts w:ascii="Calibri" w:eastAsia="Times New Roman" w:hAnsi="Calibri" w:cs="Calibri"/>
                <w:color w:val="000000"/>
                <w:sz w:val="22"/>
                <w:lang w:val="en-GB" w:eastAsia="en-GB"/>
              </w:rPr>
              <w:t>3</w:t>
            </w:r>
          </w:p>
        </w:tc>
        <w:tc>
          <w:tcPr>
            <w:tcW w:w="1349" w:type="dxa"/>
            <w:vMerge/>
            <w:vAlign w:val="center"/>
          </w:tcPr>
          <w:p w14:paraId="3D168FEE" w14:textId="77777777" w:rsidR="0053710C" w:rsidRDefault="0053710C" w:rsidP="0053710C">
            <w:pPr>
              <w:pStyle w:val="Corpodetexto"/>
              <w:jc w:val="center"/>
              <w:rPr>
                <w:lang w:val="en-GB"/>
              </w:rPr>
            </w:pPr>
          </w:p>
        </w:tc>
        <w:tc>
          <w:tcPr>
            <w:tcW w:w="1349" w:type="dxa"/>
            <w:vMerge/>
            <w:vAlign w:val="center"/>
          </w:tcPr>
          <w:p w14:paraId="259C738E" w14:textId="77777777" w:rsidR="0053710C" w:rsidRDefault="0053710C" w:rsidP="0053710C">
            <w:pPr>
              <w:pStyle w:val="Corpodetexto"/>
              <w:jc w:val="center"/>
              <w:rPr>
                <w:lang w:val="en-GB"/>
              </w:rPr>
            </w:pPr>
          </w:p>
        </w:tc>
        <w:tc>
          <w:tcPr>
            <w:tcW w:w="1349" w:type="dxa"/>
            <w:vAlign w:val="center"/>
          </w:tcPr>
          <w:p w14:paraId="7E09DD1B" w14:textId="5EA54DA3" w:rsidR="0053710C" w:rsidRDefault="0053710C" w:rsidP="0053710C">
            <w:pPr>
              <w:pStyle w:val="Corpodetexto"/>
              <w:jc w:val="center"/>
              <w:rPr>
                <w:lang w:val="en-GB"/>
              </w:rPr>
            </w:pPr>
            <w:r w:rsidRPr="004669E4">
              <w:rPr>
                <w:rFonts w:ascii="Calibri" w:eastAsia="Times New Roman" w:hAnsi="Calibri" w:cs="Calibri"/>
                <w:color w:val="000000"/>
                <w:sz w:val="22"/>
                <w:lang w:val="en-GB" w:eastAsia="en-GB"/>
              </w:rPr>
              <w:t>10:18:40</w:t>
            </w:r>
          </w:p>
        </w:tc>
        <w:tc>
          <w:tcPr>
            <w:tcW w:w="1349" w:type="dxa"/>
            <w:vAlign w:val="center"/>
          </w:tcPr>
          <w:p w14:paraId="5B7462CC" w14:textId="06A05F61" w:rsidR="0053710C" w:rsidRDefault="0053710C" w:rsidP="0053710C">
            <w:pPr>
              <w:pStyle w:val="Corpodetexto"/>
              <w:jc w:val="center"/>
              <w:rPr>
                <w:lang w:val="en-GB"/>
              </w:rPr>
            </w:pPr>
            <w:r w:rsidRPr="004669E4">
              <w:rPr>
                <w:rFonts w:ascii="Calibri" w:eastAsia="Times New Roman" w:hAnsi="Calibri" w:cs="Calibri"/>
                <w:color w:val="000000"/>
                <w:sz w:val="22"/>
                <w:lang w:val="en-GB" w:eastAsia="en-GB"/>
              </w:rPr>
              <w:t>3658</w:t>
            </w:r>
          </w:p>
        </w:tc>
        <w:tc>
          <w:tcPr>
            <w:tcW w:w="1349" w:type="dxa"/>
            <w:vAlign w:val="center"/>
          </w:tcPr>
          <w:p w14:paraId="1AFF0E0B" w14:textId="5177B4B3" w:rsidR="0053710C" w:rsidRDefault="0053710C" w:rsidP="0053710C">
            <w:pPr>
              <w:pStyle w:val="Corpodetexto"/>
              <w:jc w:val="center"/>
              <w:rPr>
                <w:lang w:val="en-GB"/>
              </w:rPr>
            </w:pPr>
            <w:r w:rsidRPr="004669E4">
              <w:rPr>
                <w:rFonts w:ascii="Calibri" w:eastAsia="Times New Roman" w:hAnsi="Calibri" w:cs="Calibri"/>
                <w:color w:val="000000"/>
                <w:sz w:val="22"/>
                <w:lang w:val="en-GB" w:eastAsia="en-GB"/>
              </w:rPr>
              <w:t>7183</w:t>
            </w:r>
          </w:p>
        </w:tc>
      </w:tr>
      <w:tr w:rsidR="0053710C" w14:paraId="1741E0E9" w14:textId="10CF8A2B" w:rsidTr="000F60F6">
        <w:trPr>
          <w:jc w:val="center"/>
        </w:trPr>
        <w:tc>
          <w:tcPr>
            <w:tcW w:w="1349" w:type="dxa"/>
            <w:shd w:val="clear" w:color="auto" w:fill="BFBFBF" w:themeFill="background1" w:themeFillShade="BF"/>
            <w:vAlign w:val="center"/>
          </w:tcPr>
          <w:p w14:paraId="04764BDD" w14:textId="785C1429" w:rsidR="0053710C" w:rsidRDefault="0053710C" w:rsidP="0053710C">
            <w:pPr>
              <w:pStyle w:val="Corpodetexto"/>
              <w:jc w:val="center"/>
              <w:rPr>
                <w:lang w:val="en-GB"/>
              </w:rPr>
            </w:pPr>
            <w:r w:rsidRPr="004669E4">
              <w:rPr>
                <w:rFonts w:ascii="Calibri" w:eastAsia="Times New Roman" w:hAnsi="Calibri" w:cs="Calibri"/>
                <w:b/>
                <w:bCs/>
                <w:color w:val="000000"/>
                <w:sz w:val="22"/>
                <w:lang w:val="en-GB" w:eastAsia="en-GB"/>
              </w:rPr>
              <w:t>tagT2</w:t>
            </w:r>
          </w:p>
        </w:tc>
        <w:tc>
          <w:tcPr>
            <w:tcW w:w="1349" w:type="dxa"/>
            <w:shd w:val="clear" w:color="auto" w:fill="BFBFBF" w:themeFill="background1" w:themeFillShade="BF"/>
            <w:vAlign w:val="center"/>
          </w:tcPr>
          <w:p w14:paraId="4949073F" w14:textId="7F7E60A0" w:rsidR="0053710C" w:rsidRDefault="0053710C" w:rsidP="0053710C">
            <w:pPr>
              <w:pStyle w:val="Corpodetexto"/>
              <w:jc w:val="center"/>
              <w:rPr>
                <w:lang w:val="en-GB"/>
              </w:rPr>
            </w:pPr>
            <w:r w:rsidRPr="004669E4">
              <w:rPr>
                <w:rFonts w:ascii="Calibri" w:eastAsia="Times New Roman" w:hAnsi="Calibri" w:cs="Calibri"/>
                <w:color w:val="000000"/>
                <w:sz w:val="22"/>
                <w:lang w:val="en-GB" w:eastAsia="en-GB"/>
              </w:rPr>
              <w:t>2</w:t>
            </w:r>
          </w:p>
        </w:tc>
        <w:tc>
          <w:tcPr>
            <w:tcW w:w="1349" w:type="dxa"/>
            <w:shd w:val="clear" w:color="auto" w:fill="BFBFBF" w:themeFill="background1" w:themeFillShade="BF"/>
            <w:vAlign w:val="center"/>
          </w:tcPr>
          <w:p w14:paraId="11A7CAF0" w14:textId="2E4DE485" w:rsidR="0053710C" w:rsidRDefault="0053710C" w:rsidP="0053710C">
            <w:pPr>
              <w:pStyle w:val="Corpodetexto"/>
              <w:jc w:val="center"/>
              <w:rPr>
                <w:lang w:val="en-GB"/>
              </w:rPr>
            </w:pPr>
            <w:r w:rsidRPr="004669E4">
              <w:rPr>
                <w:rFonts w:ascii="Calibri" w:eastAsia="Times New Roman" w:hAnsi="Calibri" w:cs="Calibri"/>
                <w:color w:val="000000"/>
                <w:sz w:val="22"/>
                <w:lang w:val="en-GB" w:eastAsia="en-GB"/>
              </w:rPr>
              <w:t>2000</w:t>
            </w:r>
          </w:p>
        </w:tc>
        <w:tc>
          <w:tcPr>
            <w:tcW w:w="1349" w:type="dxa"/>
            <w:shd w:val="clear" w:color="auto" w:fill="BFBFBF" w:themeFill="background1" w:themeFillShade="BF"/>
            <w:vAlign w:val="center"/>
          </w:tcPr>
          <w:p w14:paraId="6D2124DD" w14:textId="7D4488AC" w:rsidR="0053710C" w:rsidRDefault="0053710C" w:rsidP="0053710C">
            <w:pPr>
              <w:pStyle w:val="Corpodetexto"/>
              <w:jc w:val="center"/>
              <w:rPr>
                <w:lang w:val="en-GB"/>
              </w:rPr>
            </w:pPr>
            <w:r w:rsidRPr="004669E4">
              <w:rPr>
                <w:rFonts w:ascii="Calibri" w:eastAsia="Times New Roman" w:hAnsi="Calibri" w:cs="Calibri"/>
                <w:color w:val="000000"/>
                <w:sz w:val="22"/>
                <w:lang w:val="en-GB" w:eastAsia="en-GB"/>
              </w:rPr>
              <w:t>1000</w:t>
            </w:r>
          </w:p>
        </w:tc>
        <w:tc>
          <w:tcPr>
            <w:tcW w:w="1349" w:type="dxa"/>
            <w:shd w:val="clear" w:color="auto" w:fill="BFBFBF" w:themeFill="background1" w:themeFillShade="BF"/>
            <w:vAlign w:val="center"/>
          </w:tcPr>
          <w:p w14:paraId="2B901DA9" w14:textId="493C1DD4" w:rsidR="0053710C" w:rsidRDefault="0053710C" w:rsidP="0053710C">
            <w:pPr>
              <w:pStyle w:val="Corpodetexto"/>
              <w:jc w:val="center"/>
              <w:rPr>
                <w:lang w:val="en-GB"/>
              </w:rPr>
            </w:pPr>
            <w:r w:rsidRPr="004669E4">
              <w:rPr>
                <w:rFonts w:ascii="Calibri" w:eastAsia="Times New Roman" w:hAnsi="Calibri" w:cs="Calibri"/>
                <w:color w:val="000000"/>
                <w:sz w:val="22"/>
                <w:lang w:val="en-GB" w:eastAsia="en-GB"/>
              </w:rPr>
              <w:t>06:43:28</w:t>
            </w:r>
          </w:p>
        </w:tc>
        <w:tc>
          <w:tcPr>
            <w:tcW w:w="1349" w:type="dxa"/>
            <w:shd w:val="clear" w:color="auto" w:fill="BFBFBF" w:themeFill="background1" w:themeFillShade="BF"/>
            <w:vAlign w:val="center"/>
          </w:tcPr>
          <w:p w14:paraId="52CE9B1C" w14:textId="225124DC" w:rsidR="0053710C" w:rsidRDefault="0053710C" w:rsidP="0053710C">
            <w:pPr>
              <w:pStyle w:val="Corpodetexto"/>
              <w:jc w:val="center"/>
              <w:rPr>
                <w:lang w:val="en-GB"/>
              </w:rPr>
            </w:pPr>
            <w:r w:rsidRPr="004669E4">
              <w:rPr>
                <w:rFonts w:ascii="Calibri" w:eastAsia="Times New Roman" w:hAnsi="Calibri" w:cs="Calibri"/>
                <w:color w:val="000000"/>
                <w:sz w:val="22"/>
                <w:lang w:val="en-GB" w:eastAsia="en-GB"/>
              </w:rPr>
              <w:t>2242</w:t>
            </w:r>
          </w:p>
        </w:tc>
        <w:tc>
          <w:tcPr>
            <w:tcW w:w="1349" w:type="dxa"/>
            <w:shd w:val="clear" w:color="auto" w:fill="BFBFBF" w:themeFill="background1" w:themeFillShade="BF"/>
            <w:vAlign w:val="center"/>
          </w:tcPr>
          <w:p w14:paraId="5B215C49" w14:textId="1DFFD368" w:rsidR="0053710C" w:rsidRDefault="0053710C" w:rsidP="0053710C">
            <w:pPr>
              <w:pStyle w:val="Corpodetexto"/>
              <w:jc w:val="center"/>
              <w:rPr>
                <w:lang w:val="en-GB"/>
              </w:rPr>
            </w:pPr>
            <w:r w:rsidRPr="004669E4">
              <w:rPr>
                <w:rFonts w:ascii="Calibri" w:eastAsia="Times New Roman" w:hAnsi="Calibri" w:cs="Calibri"/>
                <w:color w:val="000000"/>
                <w:sz w:val="22"/>
                <w:lang w:val="en-GB" w:eastAsia="en-GB"/>
              </w:rPr>
              <w:t>2232</w:t>
            </w:r>
          </w:p>
        </w:tc>
      </w:tr>
      <w:tr w:rsidR="0053710C" w14:paraId="60D83B51" w14:textId="29FF3FC4" w:rsidTr="0053710C">
        <w:trPr>
          <w:jc w:val="center"/>
        </w:trPr>
        <w:tc>
          <w:tcPr>
            <w:tcW w:w="1349" w:type="dxa"/>
            <w:vMerge w:val="restart"/>
            <w:vAlign w:val="center"/>
          </w:tcPr>
          <w:p w14:paraId="4C20415F" w14:textId="7A5DFB31" w:rsidR="0053710C" w:rsidRDefault="0053710C" w:rsidP="0053710C">
            <w:pPr>
              <w:pStyle w:val="Corpodetexto"/>
              <w:jc w:val="center"/>
              <w:rPr>
                <w:lang w:val="en-GB"/>
              </w:rPr>
            </w:pPr>
            <w:r w:rsidRPr="004669E4">
              <w:rPr>
                <w:rFonts w:ascii="Calibri" w:eastAsia="Times New Roman" w:hAnsi="Calibri" w:cs="Calibri"/>
                <w:b/>
                <w:bCs/>
                <w:color w:val="000000"/>
                <w:sz w:val="22"/>
                <w:lang w:val="en-GB" w:eastAsia="en-GB"/>
              </w:rPr>
              <w:t>tagT6</w:t>
            </w:r>
          </w:p>
        </w:tc>
        <w:tc>
          <w:tcPr>
            <w:tcW w:w="1349" w:type="dxa"/>
            <w:vAlign w:val="center"/>
          </w:tcPr>
          <w:p w14:paraId="0C78AE1C" w14:textId="027A92C5" w:rsidR="0053710C" w:rsidRDefault="0053710C" w:rsidP="0053710C">
            <w:pPr>
              <w:pStyle w:val="Corpodetexto"/>
              <w:jc w:val="center"/>
              <w:rPr>
                <w:lang w:val="en-GB"/>
              </w:rPr>
            </w:pPr>
            <w:r w:rsidRPr="004669E4">
              <w:rPr>
                <w:rFonts w:ascii="Calibri" w:eastAsia="Times New Roman" w:hAnsi="Calibri" w:cs="Calibri"/>
                <w:color w:val="000000"/>
                <w:sz w:val="22"/>
                <w:lang w:val="en-GB" w:eastAsia="en-GB"/>
              </w:rPr>
              <w:t>1</w:t>
            </w:r>
          </w:p>
        </w:tc>
        <w:tc>
          <w:tcPr>
            <w:tcW w:w="1349" w:type="dxa"/>
            <w:vMerge w:val="restart"/>
            <w:vAlign w:val="center"/>
          </w:tcPr>
          <w:p w14:paraId="0CBC1E6C" w14:textId="335D4EBB" w:rsidR="0053710C" w:rsidRDefault="0053710C" w:rsidP="0053710C">
            <w:pPr>
              <w:pStyle w:val="Corpodetexto"/>
              <w:jc w:val="center"/>
              <w:rPr>
                <w:lang w:val="en-GB"/>
              </w:rPr>
            </w:pPr>
            <w:r w:rsidRPr="004669E4">
              <w:rPr>
                <w:rFonts w:ascii="Calibri" w:eastAsia="Times New Roman" w:hAnsi="Calibri" w:cs="Calibri"/>
                <w:color w:val="000000"/>
                <w:sz w:val="22"/>
                <w:lang w:val="en-GB" w:eastAsia="en-GB"/>
              </w:rPr>
              <w:t>10000</w:t>
            </w:r>
          </w:p>
        </w:tc>
        <w:tc>
          <w:tcPr>
            <w:tcW w:w="1349" w:type="dxa"/>
            <w:vMerge w:val="restart"/>
            <w:vAlign w:val="center"/>
          </w:tcPr>
          <w:p w14:paraId="27E7DC31" w14:textId="1DA23A7F" w:rsidR="0053710C" w:rsidRDefault="0053710C" w:rsidP="0053710C">
            <w:pPr>
              <w:pStyle w:val="Corpodetexto"/>
              <w:jc w:val="center"/>
              <w:rPr>
                <w:lang w:val="en-GB"/>
              </w:rPr>
            </w:pPr>
            <w:r w:rsidRPr="004669E4">
              <w:rPr>
                <w:rFonts w:ascii="Calibri" w:eastAsia="Times New Roman" w:hAnsi="Calibri" w:cs="Calibri"/>
                <w:color w:val="000000"/>
                <w:sz w:val="22"/>
                <w:lang w:val="en-GB" w:eastAsia="en-GB"/>
              </w:rPr>
              <w:t>8000</w:t>
            </w:r>
          </w:p>
        </w:tc>
        <w:tc>
          <w:tcPr>
            <w:tcW w:w="1349" w:type="dxa"/>
            <w:vAlign w:val="center"/>
          </w:tcPr>
          <w:p w14:paraId="04F71E2B" w14:textId="73AAED74" w:rsidR="0053710C" w:rsidRDefault="0053710C" w:rsidP="0053710C">
            <w:pPr>
              <w:pStyle w:val="Corpodetexto"/>
              <w:jc w:val="center"/>
              <w:rPr>
                <w:lang w:val="en-GB"/>
              </w:rPr>
            </w:pPr>
            <w:r w:rsidRPr="004669E4">
              <w:rPr>
                <w:rFonts w:ascii="Calibri" w:eastAsia="Times New Roman" w:hAnsi="Calibri" w:cs="Calibri"/>
                <w:color w:val="000000"/>
                <w:sz w:val="22"/>
                <w:lang w:val="en-GB" w:eastAsia="en-GB"/>
              </w:rPr>
              <w:t>15:46:37</w:t>
            </w:r>
          </w:p>
        </w:tc>
        <w:tc>
          <w:tcPr>
            <w:tcW w:w="1349" w:type="dxa"/>
            <w:vAlign w:val="center"/>
          </w:tcPr>
          <w:p w14:paraId="174D0D59" w14:textId="7F647ABD" w:rsidR="0053710C" w:rsidRDefault="0053710C" w:rsidP="0053710C">
            <w:pPr>
              <w:pStyle w:val="Corpodetexto"/>
              <w:jc w:val="center"/>
              <w:rPr>
                <w:lang w:val="en-GB"/>
              </w:rPr>
            </w:pPr>
            <w:r w:rsidRPr="004669E4">
              <w:rPr>
                <w:rFonts w:ascii="Calibri" w:eastAsia="Times New Roman" w:hAnsi="Calibri" w:cs="Calibri"/>
                <w:color w:val="000000"/>
                <w:sz w:val="22"/>
                <w:lang w:val="en-GB" w:eastAsia="en-GB"/>
              </w:rPr>
              <w:t>5666</w:t>
            </w:r>
          </w:p>
        </w:tc>
        <w:tc>
          <w:tcPr>
            <w:tcW w:w="1349" w:type="dxa"/>
            <w:vAlign w:val="center"/>
          </w:tcPr>
          <w:p w14:paraId="0205CBE1" w14:textId="4CC5B1C0" w:rsidR="0053710C" w:rsidRDefault="0053710C" w:rsidP="0053710C">
            <w:pPr>
              <w:pStyle w:val="Corpodetexto"/>
              <w:jc w:val="center"/>
              <w:rPr>
                <w:lang w:val="en-GB"/>
              </w:rPr>
            </w:pPr>
            <w:r w:rsidRPr="004669E4">
              <w:rPr>
                <w:rFonts w:ascii="Calibri" w:eastAsia="Times New Roman" w:hAnsi="Calibri" w:cs="Calibri"/>
                <w:color w:val="000000"/>
                <w:sz w:val="22"/>
                <w:lang w:val="en-GB" w:eastAsia="en-GB"/>
              </w:rPr>
              <w:t>7080</w:t>
            </w:r>
          </w:p>
        </w:tc>
      </w:tr>
      <w:tr w:rsidR="0053710C" w14:paraId="02D510AD" w14:textId="25DB70CE" w:rsidTr="0053710C">
        <w:trPr>
          <w:jc w:val="center"/>
        </w:trPr>
        <w:tc>
          <w:tcPr>
            <w:tcW w:w="1349" w:type="dxa"/>
            <w:vMerge/>
            <w:vAlign w:val="center"/>
          </w:tcPr>
          <w:p w14:paraId="2FE6612D" w14:textId="77777777" w:rsidR="0053710C" w:rsidRDefault="0053710C" w:rsidP="0053710C">
            <w:pPr>
              <w:pStyle w:val="Corpodetexto"/>
              <w:jc w:val="center"/>
              <w:rPr>
                <w:lang w:val="en-GB"/>
              </w:rPr>
            </w:pPr>
          </w:p>
        </w:tc>
        <w:tc>
          <w:tcPr>
            <w:tcW w:w="1349" w:type="dxa"/>
            <w:vAlign w:val="center"/>
          </w:tcPr>
          <w:p w14:paraId="342AC12F" w14:textId="5740EDC9" w:rsidR="0053710C" w:rsidRDefault="0053710C" w:rsidP="0053710C">
            <w:pPr>
              <w:pStyle w:val="Corpodetexto"/>
              <w:jc w:val="center"/>
              <w:rPr>
                <w:lang w:val="en-GB"/>
              </w:rPr>
            </w:pPr>
            <w:r w:rsidRPr="004669E4">
              <w:rPr>
                <w:rFonts w:ascii="Calibri" w:eastAsia="Times New Roman" w:hAnsi="Calibri" w:cs="Calibri"/>
                <w:color w:val="000000"/>
                <w:sz w:val="22"/>
                <w:lang w:val="en-GB" w:eastAsia="en-GB"/>
              </w:rPr>
              <w:t>2</w:t>
            </w:r>
          </w:p>
        </w:tc>
        <w:tc>
          <w:tcPr>
            <w:tcW w:w="1349" w:type="dxa"/>
            <w:vMerge/>
            <w:vAlign w:val="center"/>
          </w:tcPr>
          <w:p w14:paraId="6741E6A3" w14:textId="77777777" w:rsidR="0053710C" w:rsidRDefault="0053710C" w:rsidP="0053710C">
            <w:pPr>
              <w:pStyle w:val="Corpodetexto"/>
              <w:jc w:val="center"/>
              <w:rPr>
                <w:lang w:val="en-GB"/>
              </w:rPr>
            </w:pPr>
          </w:p>
        </w:tc>
        <w:tc>
          <w:tcPr>
            <w:tcW w:w="1349" w:type="dxa"/>
            <w:vMerge/>
            <w:vAlign w:val="center"/>
          </w:tcPr>
          <w:p w14:paraId="6639EEC1" w14:textId="77777777" w:rsidR="0053710C" w:rsidRDefault="0053710C" w:rsidP="0053710C">
            <w:pPr>
              <w:pStyle w:val="Corpodetexto"/>
              <w:jc w:val="center"/>
              <w:rPr>
                <w:lang w:val="en-GB"/>
              </w:rPr>
            </w:pPr>
          </w:p>
        </w:tc>
        <w:tc>
          <w:tcPr>
            <w:tcW w:w="1349" w:type="dxa"/>
            <w:vAlign w:val="center"/>
          </w:tcPr>
          <w:p w14:paraId="57893F66" w14:textId="70EF2C75" w:rsidR="0053710C" w:rsidRDefault="0053710C" w:rsidP="0053710C">
            <w:pPr>
              <w:pStyle w:val="Corpodetexto"/>
              <w:jc w:val="center"/>
              <w:rPr>
                <w:lang w:val="en-GB"/>
              </w:rPr>
            </w:pPr>
            <w:r w:rsidRPr="004669E4">
              <w:rPr>
                <w:rFonts w:ascii="Calibri" w:eastAsia="Times New Roman" w:hAnsi="Calibri" w:cs="Calibri"/>
                <w:color w:val="000000"/>
                <w:sz w:val="22"/>
                <w:lang w:val="en-GB" w:eastAsia="en-GB"/>
              </w:rPr>
              <w:t>14:21:35</w:t>
            </w:r>
          </w:p>
        </w:tc>
        <w:tc>
          <w:tcPr>
            <w:tcW w:w="1349" w:type="dxa"/>
            <w:vAlign w:val="center"/>
          </w:tcPr>
          <w:p w14:paraId="47520B5D" w14:textId="228968AF" w:rsidR="0053710C" w:rsidRDefault="0053710C" w:rsidP="0053710C">
            <w:pPr>
              <w:pStyle w:val="Corpodetexto"/>
              <w:jc w:val="center"/>
              <w:rPr>
                <w:lang w:val="en-GB"/>
              </w:rPr>
            </w:pPr>
            <w:r w:rsidRPr="004669E4">
              <w:rPr>
                <w:rFonts w:ascii="Calibri" w:eastAsia="Times New Roman" w:hAnsi="Calibri" w:cs="Calibri"/>
                <w:color w:val="000000"/>
                <w:sz w:val="22"/>
                <w:lang w:val="en-GB" w:eastAsia="en-GB"/>
              </w:rPr>
              <w:t>5143</w:t>
            </w:r>
          </w:p>
        </w:tc>
        <w:tc>
          <w:tcPr>
            <w:tcW w:w="1349" w:type="dxa"/>
            <w:vAlign w:val="center"/>
          </w:tcPr>
          <w:p w14:paraId="318ACA6C" w14:textId="0C81D5DF" w:rsidR="0053710C" w:rsidRDefault="0053710C" w:rsidP="0053710C">
            <w:pPr>
              <w:pStyle w:val="Corpodetexto"/>
              <w:jc w:val="center"/>
              <w:rPr>
                <w:lang w:val="en-GB"/>
              </w:rPr>
            </w:pPr>
            <w:r w:rsidRPr="004669E4">
              <w:rPr>
                <w:rFonts w:ascii="Calibri" w:eastAsia="Times New Roman" w:hAnsi="Calibri" w:cs="Calibri"/>
                <w:color w:val="000000"/>
                <w:sz w:val="22"/>
                <w:lang w:val="en-GB" w:eastAsia="en-GB"/>
              </w:rPr>
              <w:t>6404</w:t>
            </w:r>
          </w:p>
        </w:tc>
      </w:tr>
      <w:tr w:rsidR="0053710C" w14:paraId="33BED169" w14:textId="3F54090D" w:rsidTr="0053710C">
        <w:trPr>
          <w:jc w:val="center"/>
        </w:trPr>
        <w:tc>
          <w:tcPr>
            <w:tcW w:w="1349" w:type="dxa"/>
            <w:vMerge/>
            <w:vAlign w:val="center"/>
          </w:tcPr>
          <w:p w14:paraId="57E41FE0" w14:textId="77777777" w:rsidR="0053710C" w:rsidRDefault="0053710C" w:rsidP="0053710C">
            <w:pPr>
              <w:pStyle w:val="Corpodetexto"/>
              <w:jc w:val="center"/>
              <w:rPr>
                <w:lang w:val="en-GB"/>
              </w:rPr>
            </w:pPr>
          </w:p>
        </w:tc>
        <w:tc>
          <w:tcPr>
            <w:tcW w:w="1349" w:type="dxa"/>
            <w:vAlign w:val="center"/>
          </w:tcPr>
          <w:p w14:paraId="65A7AB97" w14:textId="6BF68CBF" w:rsidR="0053710C" w:rsidRDefault="0053710C" w:rsidP="0053710C">
            <w:pPr>
              <w:pStyle w:val="Corpodetexto"/>
              <w:jc w:val="center"/>
              <w:rPr>
                <w:lang w:val="en-GB"/>
              </w:rPr>
            </w:pPr>
            <w:r w:rsidRPr="004669E4">
              <w:rPr>
                <w:rFonts w:ascii="Calibri" w:eastAsia="Times New Roman" w:hAnsi="Calibri" w:cs="Calibri"/>
                <w:color w:val="000000"/>
                <w:sz w:val="22"/>
                <w:lang w:val="en-GB" w:eastAsia="en-GB"/>
              </w:rPr>
              <w:t>3</w:t>
            </w:r>
          </w:p>
        </w:tc>
        <w:tc>
          <w:tcPr>
            <w:tcW w:w="1349" w:type="dxa"/>
            <w:vMerge/>
            <w:vAlign w:val="center"/>
          </w:tcPr>
          <w:p w14:paraId="6C6EAA2D" w14:textId="77777777" w:rsidR="0053710C" w:rsidRDefault="0053710C" w:rsidP="0053710C">
            <w:pPr>
              <w:pStyle w:val="Corpodetexto"/>
              <w:jc w:val="center"/>
              <w:rPr>
                <w:lang w:val="en-GB"/>
              </w:rPr>
            </w:pPr>
          </w:p>
        </w:tc>
        <w:tc>
          <w:tcPr>
            <w:tcW w:w="1349" w:type="dxa"/>
            <w:vMerge/>
            <w:vAlign w:val="center"/>
          </w:tcPr>
          <w:p w14:paraId="6C8376E2" w14:textId="77777777" w:rsidR="0053710C" w:rsidRDefault="0053710C" w:rsidP="0053710C">
            <w:pPr>
              <w:pStyle w:val="Corpodetexto"/>
              <w:jc w:val="center"/>
              <w:rPr>
                <w:lang w:val="en-GB"/>
              </w:rPr>
            </w:pPr>
          </w:p>
        </w:tc>
        <w:tc>
          <w:tcPr>
            <w:tcW w:w="1349" w:type="dxa"/>
            <w:vAlign w:val="center"/>
          </w:tcPr>
          <w:p w14:paraId="0A74A3BB" w14:textId="6C827930" w:rsidR="0053710C" w:rsidRDefault="0053710C" w:rsidP="0053710C">
            <w:pPr>
              <w:pStyle w:val="Corpodetexto"/>
              <w:jc w:val="center"/>
              <w:rPr>
                <w:lang w:val="en-GB"/>
              </w:rPr>
            </w:pPr>
            <w:r w:rsidRPr="004669E4">
              <w:rPr>
                <w:rFonts w:ascii="Calibri" w:eastAsia="Times New Roman" w:hAnsi="Calibri" w:cs="Calibri"/>
                <w:color w:val="000000"/>
                <w:sz w:val="22"/>
                <w:lang w:val="en-GB" w:eastAsia="en-GB"/>
              </w:rPr>
              <w:t>13:52:50</w:t>
            </w:r>
          </w:p>
        </w:tc>
        <w:tc>
          <w:tcPr>
            <w:tcW w:w="1349" w:type="dxa"/>
            <w:vAlign w:val="center"/>
          </w:tcPr>
          <w:p w14:paraId="37B9F881" w14:textId="647025BD" w:rsidR="0053710C" w:rsidRDefault="0053710C" w:rsidP="0053710C">
            <w:pPr>
              <w:pStyle w:val="Corpodetexto"/>
              <w:jc w:val="center"/>
              <w:rPr>
                <w:lang w:val="en-GB"/>
              </w:rPr>
            </w:pPr>
            <w:r w:rsidRPr="004669E4">
              <w:rPr>
                <w:rFonts w:ascii="Calibri" w:eastAsia="Times New Roman" w:hAnsi="Calibri" w:cs="Calibri"/>
                <w:color w:val="000000"/>
                <w:sz w:val="22"/>
                <w:lang w:val="en-GB" w:eastAsia="en-GB"/>
              </w:rPr>
              <w:t>4982</w:t>
            </w:r>
          </w:p>
        </w:tc>
        <w:tc>
          <w:tcPr>
            <w:tcW w:w="1349" w:type="dxa"/>
            <w:vAlign w:val="center"/>
          </w:tcPr>
          <w:p w14:paraId="747F2FD9" w14:textId="3D64B4E1" w:rsidR="0053710C" w:rsidRDefault="0053710C" w:rsidP="0053710C">
            <w:pPr>
              <w:pStyle w:val="Corpodetexto"/>
              <w:jc w:val="center"/>
              <w:rPr>
                <w:lang w:val="en-GB"/>
              </w:rPr>
            </w:pPr>
            <w:r w:rsidRPr="004669E4">
              <w:rPr>
                <w:rFonts w:ascii="Calibri" w:eastAsia="Times New Roman" w:hAnsi="Calibri" w:cs="Calibri"/>
                <w:color w:val="000000"/>
                <w:sz w:val="22"/>
                <w:lang w:val="en-GB" w:eastAsia="en-GB"/>
              </w:rPr>
              <w:t>6198</w:t>
            </w:r>
          </w:p>
        </w:tc>
      </w:tr>
      <w:tr w:rsidR="0053710C" w14:paraId="155BB5F8" w14:textId="77777777" w:rsidTr="0053710C">
        <w:trPr>
          <w:jc w:val="center"/>
        </w:trPr>
        <w:tc>
          <w:tcPr>
            <w:tcW w:w="1349" w:type="dxa"/>
            <w:vMerge w:val="restart"/>
            <w:vAlign w:val="center"/>
          </w:tcPr>
          <w:p w14:paraId="275DCBA0" w14:textId="5B7BE0D2" w:rsidR="0053710C" w:rsidRDefault="0053710C" w:rsidP="0053710C">
            <w:pPr>
              <w:pStyle w:val="Corpodetexto"/>
              <w:jc w:val="center"/>
              <w:rPr>
                <w:lang w:val="en-GB"/>
              </w:rPr>
            </w:pPr>
            <w:r w:rsidRPr="004669E4">
              <w:rPr>
                <w:rFonts w:ascii="Calibri" w:eastAsia="Times New Roman" w:hAnsi="Calibri" w:cs="Calibri"/>
                <w:b/>
                <w:bCs/>
                <w:color w:val="000000"/>
                <w:sz w:val="22"/>
                <w:lang w:val="en-GB" w:eastAsia="en-GB"/>
              </w:rPr>
              <w:t>tagT7</w:t>
            </w:r>
          </w:p>
        </w:tc>
        <w:tc>
          <w:tcPr>
            <w:tcW w:w="1349" w:type="dxa"/>
            <w:vAlign w:val="center"/>
          </w:tcPr>
          <w:p w14:paraId="54598F24" w14:textId="3A6CC443" w:rsidR="0053710C" w:rsidRDefault="0053710C" w:rsidP="0053710C">
            <w:pPr>
              <w:pStyle w:val="Corpodetexto"/>
              <w:jc w:val="center"/>
              <w:rPr>
                <w:lang w:val="en-GB"/>
              </w:rPr>
            </w:pPr>
            <w:r w:rsidRPr="004669E4">
              <w:rPr>
                <w:rFonts w:ascii="Calibri" w:eastAsia="Times New Roman" w:hAnsi="Calibri" w:cs="Calibri"/>
                <w:color w:val="000000"/>
                <w:sz w:val="22"/>
                <w:lang w:val="en-GB" w:eastAsia="en-GB"/>
              </w:rPr>
              <w:t>1</w:t>
            </w:r>
          </w:p>
        </w:tc>
        <w:tc>
          <w:tcPr>
            <w:tcW w:w="1349" w:type="dxa"/>
            <w:vMerge w:val="restart"/>
            <w:vAlign w:val="center"/>
          </w:tcPr>
          <w:p w14:paraId="0AD54600" w14:textId="79B20E5C" w:rsidR="0053710C" w:rsidRDefault="0053710C" w:rsidP="0053710C">
            <w:pPr>
              <w:pStyle w:val="Corpodetexto"/>
              <w:jc w:val="center"/>
              <w:rPr>
                <w:lang w:val="en-GB"/>
              </w:rPr>
            </w:pPr>
            <w:r w:rsidRPr="004669E4">
              <w:rPr>
                <w:rFonts w:ascii="Calibri" w:eastAsia="Times New Roman" w:hAnsi="Calibri" w:cs="Calibri"/>
                <w:color w:val="000000"/>
                <w:sz w:val="22"/>
                <w:lang w:val="en-GB" w:eastAsia="en-GB"/>
              </w:rPr>
              <w:t>15000</w:t>
            </w:r>
          </w:p>
        </w:tc>
        <w:tc>
          <w:tcPr>
            <w:tcW w:w="1349" w:type="dxa"/>
            <w:vMerge w:val="restart"/>
            <w:vAlign w:val="center"/>
          </w:tcPr>
          <w:p w14:paraId="32EB3362" w14:textId="3EDDDF53" w:rsidR="0053710C" w:rsidRDefault="0053710C" w:rsidP="0053710C">
            <w:pPr>
              <w:pStyle w:val="Corpodetexto"/>
              <w:jc w:val="center"/>
              <w:rPr>
                <w:lang w:val="en-GB"/>
              </w:rPr>
            </w:pPr>
            <w:r w:rsidRPr="004669E4">
              <w:rPr>
                <w:rFonts w:ascii="Calibri" w:eastAsia="Times New Roman" w:hAnsi="Calibri" w:cs="Calibri"/>
                <w:color w:val="000000"/>
                <w:sz w:val="22"/>
                <w:lang w:val="en-GB" w:eastAsia="en-GB"/>
              </w:rPr>
              <w:t>20000</w:t>
            </w:r>
          </w:p>
        </w:tc>
        <w:tc>
          <w:tcPr>
            <w:tcW w:w="1349" w:type="dxa"/>
            <w:vAlign w:val="center"/>
          </w:tcPr>
          <w:p w14:paraId="041F1816" w14:textId="60CD4F63" w:rsidR="0053710C" w:rsidRDefault="0053710C" w:rsidP="0053710C">
            <w:pPr>
              <w:pStyle w:val="Corpodetexto"/>
              <w:jc w:val="center"/>
              <w:rPr>
                <w:lang w:val="en-GB"/>
              </w:rPr>
            </w:pPr>
            <w:r w:rsidRPr="004669E4">
              <w:rPr>
                <w:rFonts w:ascii="Calibri" w:eastAsia="Times New Roman" w:hAnsi="Calibri" w:cs="Calibri"/>
                <w:color w:val="000000"/>
                <w:sz w:val="22"/>
                <w:lang w:val="en-GB" w:eastAsia="en-GB"/>
              </w:rPr>
              <w:t>18:20:41</w:t>
            </w:r>
          </w:p>
        </w:tc>
        <w:tc>
          <w:tcPr>
            <w:tcW w:w="1349" w:type="dxa"/>
            <w:vAlign w:val="center"/>
          </w:tcPr>
          <w:p w14:paraId="37EBC388" w14:textId="3F6B79CF" w:rsidR="0053710C" w:rsidRDefault="0053710C" w:rsidP="0053710C">
            <w:pPr>
              <w:pStyle w:val="Corpodetexto"/>
              <w:jc w:val="center"/>
              <w:rPr>
                <w:lang w:val="en-GB"/>
              </w:rPr>
            </w:pPr>
            <w:r w:rsidRPr="004669E4">
              <w:rPr>
                <w:rFonts w:ascii="Calibri" w:eastAsia="Times New Roman" w:hAnsi="Calibri" w:cs="Calibri"/>
                <w:color w:val="000000"/>
                <w:sz w:val="22"/>
                <w:lang w:val="en-GB" w:eastAsia="en-GB"/>
              </w:rPr>
              <w:t>4386</w:t>
            </w:r>
          </w:p>
        </w:tc>
        <w:tc>
          <w:tcPr>
            <w:tcW w:w="1349" w:type="dxa"/>
            <w:vAlign w:val="center"/>
          </w:tcPr>
          <w:p w14:paraId="6AB91371" w14:textId="192CC2CF" w:rsidR="0053710C" w:rsidRDefault="0053710C" w:rsidP="0053710C">
            <w:pPr>
              <w:pStyle w:val="Corpodetexto"/>
              <w:jc w:val="center"/>
              <w:rPr>
                <w:lang w:val="en-GB"/>
              </w:rPr>
            </w:pPr>
            <w:r w:rsidRPr="004669E4">
              <w:rPr>
                <w:rFonts w:ascii="Calibri" w:eastAsia="Times New Roman" w:hAnsi="Calibri" w:cs="Calibri"/>
                <w:color w:val="000000"/>
                <w:sz w:val="22"/>
                <w:lang w:val="en-GB" w:eastAsia="en-GB"/>
              </w:rPr>
              <w:t>3300</w:t>
            </w:r>
          </w:p>
        </w:tc>
      </w:tr>
      <w:tr w:rsidR="0053710C" w14:paraId="6224D464" w14:textId="77777777" w:rsidTr="0053710C">
        <w:trPr>
          <w:jc w:val="center"/>
        </w:trPr>
        <w:tc>
          <w:tcPr>
            <w:tcW w:w="1349" w:type="dxa"/>
            <w:vMerge/>
            <w:vAlign w:val="center"/>
          </w:tcPr>
          <w:p w14:paraId="00040198" w14:textId="77777777" w:rsidR="0053710C" w:rsidRDefault="0053710C" w:rsidP="0053710C">
            <w:pPr>
              <w:pStyle w:val="Corpodetexto"/>
              <w:jc w:val="center"/>
              <w:rPr>
                <w:lang w:val="en-GB"/>
              </w:rPr>
            </w:pPr>
          </w:p>
        </w:tc>
        <w:tc>
          <w:tcPr>
            <w:tcW w:w="1349" w:type="dxa"/>
            <w:vAlign w:val="center"/>
          </w:tcPr>
          <w:p w14:paraId="34BDD213" w14:textId="653A330C" w:rsidR="0053710C" w:rsidRDefault="0053710C" w:rsidP="0053710C">
            <w:pPr>
              <w:pStyle w:val="Corpodetexto"/>
              <w:jc w:val="center"/>
              <w:rPr>
                <w:lang w:val="en-GB"/>
              </w:rPr>
            </w:pPr>
            <w:r w:rsidRPr="004669E4">
              <w:rPr>
                <w:rFonts w:ascii="Calibri" w:eastAsia="Times New Roman" w:hAnsi="Calibri" w:cs="Calibri"/>
                <w:color w:val="000000"/>
                <w:sz w:val="22"/>
                <w:lang w:val="en-GB" w:eastAsia="en-GB"/>
              </w:rPr>
              <w:t>2</w:t>
            </w:r>
          </w:p>
        </w:tc>
        <w:tc>
          <w:tcPr>
            <w:tcW w:w="1349" w:type="dxa"/>
            <w:vMerge/>
            <w:vAlign w:val="center"/>
          </w:tcPr>
          <w:p w14:paraId="71310309" w14:textId="77777777" w:rsidR="0053710C" w:rsidRDefault="0053710C" w:rsidP="0053710C">
            <w:pPr>
              <w:pStyle w:val="Corpodetexto"/>
              <w:jc w:val="center"/>
              <w:rPr>
                <w:lang w:val="en-GB"/>
              </w:rPr>
            </w:pPr>
          </w:p>
        </w:tc>
        <w:tc>
          <w:tcPr>
            <w:tcW w:w="1349" w:type="dxa"/>
            <w:vMerge/>
            <w:vAlign w:val="center"/>
          </w:tcPr>
          <w:p w14:paraId="004E59A9" w14:textId="77777777" w:rsidR="0053710C" w:rsidRDefault="0053710C" w:rsidP="0053710C">
            <w:pPr>
              <w:pStyle w:val="Corpodetexto"/>
              <w:jc w:val="center"/>
              <w:rPr>
                <w:lang w:val="en-GB"/>
              </w:rPr>
            </w:pPr>
          </w:p>
        </w:tc>
        <w:tc>
          <w:tcPr>
            <w:tcW w:w="1349" w:type="dxa"/>
            <w:vAlign w:val="center"/>
          </w:tcPr>
          <w:p w14:paraId="58D25B1F" w14:textId="04C547E0" w:rsidR="0053710C" w:rsidRDefault="0053710C" w:rsidP="0053710C">
            <w:pPr>
              <w:pStyle w:val="Corpodetexto"/>
              <w:jc w:val="center"/>
              <w:rPr>
                <w:lang w:val="en-GB"/>
              </w:rPr>
            </w:pPr>
            <w:r w:rsidRPr="004669E4">
              <w:rPr>
                <w:rFonts w:ascii="Calibri" w:eastAsia="Times New Roman" w:hAnsi="Calibri" w:cs="Calibri"/>
                <w:color w:val="000000"/>
                <w:sz w:val="22"/>
                <w:lang w:val="en-GB" w:eastAsia="en-GB"/>
              </w:rPr>
              <w:t>16:07:42</w:t>
            </w:r>
          </w:p>
        </w:tc>
        <w:tc>
          <w:tcPr>
            <w:tcW w:w="1349" w:type="dxa"/>
            <w:vAlign w:val="center"/>
          </w:tcPr>
          <w:p w14:paraId="18FE8CFB" w14:textId="1F632129" w:rsidR="0053710C" w:rsidRDefault="0053710C" w:rsidP="0053710C">
            <w:pPr>
              <w:pStyle w:val="Corpodetexto"/>
              <w:jc w:val="center"/>
              <w:rPr>
                <w:lang w:val="en-GB"/>
              </w:rPr>
            </w:pPr>
            <w:r w:rsidRPr="004669E4">
              <w:rPr>
                <w:rFonts w:ascii="Calibri" w:eastAsia="Times New Roman" w:hAnsi="Calibri" w:cs="Calibri"/>
                <w:color w:val="000000"/>
                <w:sz w:val="22"/>
                <w:lang w:val="en-GB" w:eastAsia="en-GB"/>
              </w:rPr>
              <w:t>3865</w:t>
            </w:r>
          </w:p>
        </w:tc>
        <w:tc>
          <w:tcPr>
            <w:tcW w:w="1349" w:type="dxa"/>
            <w:vAlign w:val="center"/>
          </w:tcPr>
          <w:p w14:paraId="78733D71" w14:textId="38FBF1FE" w:rsidR="0053710C" w:rsidRDefault="0053710C" w:rsidP="0053710C">
            <w:pPr>
              <w:pStyle w:val="Corpodetexto"/>
              <w:jc w:val="center"/>
              <w:rPr>
                <w:lang w:val="en-GB"/>
              </w:rPr>
            </w:pPr>
            <w:r w:rsidRPr="004669E4">
              <w:rPr>
                <w:rFonts w:ascii="Calibri" w:eastAsia="Times New Roman" w:hAnsi="Calibri" w:cs="Calibri"/>
                <w:color w:val="000000"/>
                <w:sz w:val="22"/>
                <w:lang w:val="en-GB" w:eastAsia="en-GB"/>
              </w:rPr>
              <w:t>2895</w:t>
            </w:r>
          </w:p>
        </w:tc>
      </w:tr>
      <w:tr w:rsidR="0053710C" w14:paraId="0FAB3441" w14:textId="77777777" w:rsidTr="0053710C">
        <w:trPr>
          <w:jc w:val="center"/>
        </w:trPr>
        <w:tc>
          <w:tcPr>
            <w:tcW w:w="1349" w:type="dxa"/>
            <w:vMerge/>
            <w:vAlign w:val="center"/>
          </w:tcPr>
          <w:p w14:paraId="0CEF0A3A" w14:textId="77777777" w:rsidR="0053710C" w:rsidRDefault="0053710C" w:rsidP="0053710C">
            <w:pPr>
              <w:pStyle w:val="Corpodetexto"/>
              <w:jc w:val="center"/>
              <w:rPr>
                <w:lang w:val="en-GB"/>
              </w:rPr>
            </w:pPr>
          </w:p>
        </w:tc>
        <w:tc>
          <w:tcPr>
            <w:tcW w:w="1349" w:type="dxa"/>
            <w:vAlign w:val="center"/>
          </w:tcPr>
          <w:p w14:paraId="49681023" w14:textId="347F7DC8" w:rsidR="0053710C" w:rsidRDefault="0053710C" w:rsidP="0053710C">
            <w:pPr>
              <w:pStyle w:val="Corpodetexto"/>
              <w:jc w:val="center"/>
              <w:rPr>
                <w:lang w:val="en-GB"/>
              </w:rPr>
            </w:pPr>
            <w:r w:rsidRPr="004669E4">
              <w:rPr>
                <w:rFonts w:ascii="Calibri" w:eastAsia="Times New Roman" w:hAnsi="Calibri" w:cs="Calibri"/>
                <w:color w:val="000000"/>
                <w:sz w:val="22"/>
                <w:lang w:val="en-GB" w:eastAsia="en-GB"/>
              </w:rPr>
              <w:t>3</w:t>
            </w:r>
          </w:p>
        </w:tc>
        <w:tc>
          <w:tcPr>
            <w:tcW w:w="1349" w:type="dxa"/>
            <w:vMerge/>
            <w:vAlign w:val="center"/>
          </w:tcPr>
          <w:p w14:paraId="383FE9FA" w14:textId="77777777" w:rsidR="0053710C" w:rsidRDefault="0053710C" w:rsidP="0053710C">
            <w:pPr>
              <w:pStyle w:val="Corpodetexto"/>
              <w:jc w:val="center"/>
              <w:rPr>
                <w:lang w:val="en-GB"/>
              </w:rPr>
            </w:pPr>
          </w:p>
        </w:tc>
        <w:tc>
          <w:tcPr>
            <w:tcW w:w="1349" w:type="dxa"/>
            <w:vMerge/>
            <w:vAlign w:val="center"/>
          </w:tcPr>
          <w:p w14:paraId="06FFFECE" w14:textId="77777777" w:rsidR="0053710C" w:rsidRDefault="0053710C" w:rsidP="0053710C">
            <w:pPr>
              <w:pStyle w:val="Corpodetexto"/>
              <w:jc w:val="center"/>
              <w:rPr>
                <w:lang w:val="en-GB"/>
              </w:rPr>
            </w:pPr>
          </w:p>
        </w:tc>
        <w:tc>
          <w:tcPr>
            <w:tcW w:w="1349" w:type="dxa"/>
            <w:vAlign w:val="center"/>
          </w:tcPr>
          <w:p w14:paraId="25DED64A" w14:textId="1A0939B3" w:rsidR="0053710C" w:rsidRDefault="0053710C" w:rsidP="0053710C">
            <w:pPr>
              <w:pStyle w:val="Corpodetexto"/>
              <w:jc w:val="center"/>
              <w:rPr>
                <w:lang w:val="en-GB"/>
              </w:rPr>
            </w:pPr>
            <w:r w:rsidRPr="004669E4">
              <w:rPr>
                <w:rFonts w:ascii="Calibri" w:eastAsia="Times New Roman" w:hAnsi="Calibri" w:cs="Calibri"/>
                <w:color w:val="000000"/>
                <w:sz w:val="22"/>
                <w:lang w:val="en-GB" w:eastAsia="en-GB"/>
              </w:rPr>
              <w:t>15:51:20</w:t>
            </w:r>
          </w:p>
        </w:tc>
        <w:tc>
          <w:tcPr>
            <w:tcW w:w="1349" w:type="dxa"/>
            <w:vAlign w:val="center"/>
          </w:tcPr>
          <w:p w14:paraId="70CFAA39" w14:textId="6EF74BE9" w:rsidR="0053710C" w:rsidRDefault="0053710C" w:rsidP="0053710C">
            <w:pPr>
              <w:pStyle w:val="Corpodetexto"/>
              <w:jc w:val="center"/>
              <w:rPr>
                <w:lang w:val="en-GB"/>
              </w:rPr>
            </w:pPr>
            <w:r w:rsidRPr="004669E4">
              <w:rPr>
                <w:rFonts w:ascii="Calibri" w:eastAsia="Times New Roman" w:hAnsi="Calibri" w:cs="Calibri"/>
                <w:color w:val="000000"/>
                <w:sz w:val="22"/>
                <w:lang w:val="en-GB" w:eastAsia="en-GB"/>
              </w:rPr>
              <w:t>3794</w:t>
            </w:r>
          </w:p>
        </w:tc>
        <w:tc>
          <w:tcPr>
            <w:tcW w:w="1349" w:type="dxa"/>
            <w:vAlign w:val="center"/>
          </w:tcPr>
          <w:p w14:paraId="69C248A3" w14:textId="20281937" w:rsidR="0053710C" w:rsidRDefault="0053710C" w:rsidP="0053710C">
            <w:pPr>
              <w:pStyle w:val="Corpodetexto"/>
              <w:jc w:val="center"/>
              <w:rPr>
                <w:lang w:val="en-GB"/>
              </w:rPr>
            </w:pPr>
            <w:r w:rsidRPr="004669E4">
              <w:rPr>
                <w:rFonts w:ascii="Calibri" w:eastAsia="Times New Roman" w:hAnsi="Calibri" w:cs="Calibri"/>
                <w:color w:val="000000"/>
                <w:sz w:val="22"/>
                <w:lang w:val="en-GB" w:eastAsia="en-GB"/>
              </w:rPr>
              <w:t>2837</w:t>
            </w:r>
          </w:p>
        </w:tc>
      </w:tr>
      <w:tr w:rsidR="0053710C" w14:paraId="5E9AB272" w14:textId="77777777" w:rsidTr="0053710C">
        <w:trPr>
          <w:jc w:val="center"/>
        </w:trPr>
        <w:tc>
          <w:tcPr>
            <w:tcW w:w="1349" w:type="dxa"/>
            <w:vMerge w:val="restart"/>
            <w:vAlign w:val="center"/>
          </w:tcPr>
          <w:p w14:paraId="335A20CA" w14:textId="3D5C184A" w:rsidR="0053710C" w:rsidRDefault="0053710C" w:rsidP="0053710C">
            <w:pPr>
              <w:pStyle w:val="Corpodetexto"/>
              <w:jc w:val="center"/>
              <w:rPr>
                <w:lang w:val="en-GB"/>
              </w:rPr>
            </w:pPr>
            <w:r w:rsidRPr="004669E4">
              <w:rPr>
                <w:rFonts w:ascii="Calibri" w:eastAsia="Times New Roman" w:hAnsi="Calibri" w:cs="Calibri"/>
                <w:b/>
                <w:bCs/>
                <w:color w:val="000000"/>
                <w:sz w:val="22"/>
                <w:lang w:val="en-GB" w:eastAsia="en-GB"/>
              </w:rPr>
              <w:t>tagT8</w:t>
            </w:r>
          </w:p>
        </w:tc>
        <w:tc>
          <w:tcPr>
            <w:tcW w:w="1349" w:type="dxa"/>
            <w:vAlign w:val="center"/>
          </w:tcPr>
          <w:p w14:paraId="23A8BC60" w14:textId="111CA966" w:rsidR="0053710C" w:rsidRDefault="0053710C" w:rsidP="0053710C">
            <w:pPr>
              <w:pStyle w:val="Corpodetexto"/>
              <w:jc w:val="center"/>
              <w:rPr>
                <w:lang w:val="en-GB"/>
              </w:rPr>
            </w:pPr>
            <w:r w:rsidRPr="004669E4">
              <w:rPr>
                <w:rFonts w:ascii="Calibri" w:eastAsia="Times New Roman" w:hAnsi="Calibri" w:cs="Calibri"/>
                <w:color w:val="000000"/>
                <w:sz w:val="22"/>
                <w:lang w:val="en-GB" w:eastAsia="en-GB"/>
              </w:rPr>
              <w:t>1</w:t>
            </w:r>
          </w:p>
        </w:tc>
        <w:tc>
          <w:tcPr>
            <w:tcW w:w="1349" w:type="dxa"/>
            <w:vMerge w:val="restart"/>
            <w:vAlign w:val="center"/>
          </w:tcPr>
          <w:p w14:paraId="1B4F844C" w14:textId="139B71B8" w:rsidR="0053710C" w:rsidRDefault="0053710C" w:rsidP="0053710C">
            <w:pPr>
              <w:pStyle w:val="Corpodetexto"/>
              <w:jc w:val="center"/>
              <w:rPr>
                <w:lang w:val="en-GB"/>
              </w:rPr>
            </w:pPr>
            <w:r w:rsidRPr="004669E4">
              <w:rPr>
                <w:rFonts w:ascii="Calibri" w:eastAsia="Times New Roman" w:hAnsi="Calibri" w:cs="Calibri"/>
                <w:color w:val="000000"/>
                <w:sz w:val="22"/>
                <w:lang w:val="en-GB" w:eastAsia="en-GB"/>
              </w:rPr>
              <w:t>20000</w:t>
            </w:r>
          </w:p>
        </w:tc>
        <w:tc>
          <w:tcPr>
            <w:tcW w:w="1349" w:type="dxa"/>
            <w:vMerge w:val="restart"/>
            <w:vAlign w:val="center"/>
          </w:tcPr>
          <w:p w14:paraId="54930DC8" w14:textId="4D665425" w:rsidR="0053710C" w:rsidRDefault="0053710C" w:rsidP="0053710C">
            <w:pPr>
              <w:pStyle w:val="Corpodetexto"/>
              <w:jc w:val="center"/>
              <w:rPr>
                <w:lang w:val="en-GB"/>
              </w:rPr>
            </w:pPr>
            <w:r w:rsidRPr="004669E4">
              <w:rPr>
                <w:rFonts w:ascii="Calibri" w:eastAsia="Times New Roman" w:hAnsi="Calibri" w:cs="Calibri"/>
                <w:color w:val="000000"/>
                <w:sz w:val="22"/>
                <w:lang w:val="en-GB" w:eastAsia="en-GB"/>
              </w:rPr>
              <w:t>15000</w:t>
            </w:r>
          </w:p>
        </w:tc>
        <w:tc>
          <w:tcPr>
            <w:tcW w:w="1349" w:type="dxa"/>
            <w:vAlign w:val="center"/>
          </w:tcPr>
          <w:p w14:paraId="28849803" w14:textId="69B6E109" w:rsidR="0053710C" w:rsidRDefault="0053710C" w:rsidP="0053710C">
            <w:pPr>
              <w:pStyle w:val="Corpodetexto"/>
              <w:jc w:val="center"/>
              <w:rPr>
                <w:lang w:val="en-GB"/>
              </w:rPr>
            </w:pPr>
            <w:r w:rsidRPr="004669E4">
              <w:rPr>
                <w:rFonts w:ascii="Calibri" w:eastAsia="Times New Roman" w:hAnsi="Calibri" w:cs="Calibri"/>
                <w:color w:val="000000"/>
                <w:sz w:val="22"/>
                <w:lang w:val="en-GB" w:eastAsia="en-GB"/>
              </w:rPr>
              <w:t>15:28:34</w:t>
            </w:r>
          </w:p>
        </w:tc>
        <w:tc>
          <w:tcPr>
            <w:tcW w:w="1349" w:type="dxa"/>
            <w:vAlign w:val="center"/>
          </w:tcPr>
          <w:p w14:paraId="01C86337" w14:textId="27E40F0E" w:rsidR="0053710C" w:rsidRDefault="0053710C" w:rsidP="0053710C">
            <w:pPr>
              <w:pStyle w:val="Corpodetexto"/>
              <w:jc w:val="center"/>
              <w:rPr>
                <w:lang w:val="en-GB"/>
              </w:rPr>
            </w:pPr>
            <w:r w:rsidRPr="004669E4">
              <w:rPr>
                <w:rFonts w:ascii="Calibri" w:eastAsia="Times New Roman" w:hAnsi="Calibri" w:cs="Calibri"/>
                <w:color w:val="000000"/>
                <w:sz w:val="22"/>
                <w:lang w:val="en-GB" w:eastAsia="en-GB"/>
              </w:rPr>
              <w:t>2778</w:t>
            </w:r>
          </w:p>
        </w:tc>
        <w:tc>
          <w:tcPr>
            <w:tcW w:w="1349" w:type="dxa"/>
            <w:vAlign w:val="center"/>
          </w:tcPr>
          <w:p w14:paraId="7F92EA53" w14:textId="73225E6E" w:rsidR="0053710C" w:rsidRDefault="0053710C" w:rsidP="0053710C">
            <w:pPr>
              <w:pStyle w:val="Corpodetexto"/>
              <w:jc w:val="center"/>
              <w:rPr>
                <w:lang w:val="en-GB"/>
              </w:rPr>
            </w:pPr>
            <w:r w:rsidRPr="004669E4">
              <w:rPr>
                <w:rFonts w:ascii="Calibri" w:eastAsia="Times New Roman" w:hAnsi="Calibri" w:cs="Calibri"/>
                <w:color w:val="000000"/>
                <w:sz w:val="22"/>
                <w:lang w:val="en-GB" w:eastAsia="en-GB"/>
              </w:rPr>
              <w:t>3708</w:t>
            </w:r>
          </w:p>
        </w:tc>
      </w:tr>
      <w:tr w:rsidR="0053710C" w14:paraId="6E94C62C" w14:textId="77777777" w:rsidTr="0053710C">
        <w:trPr>
          <w:jc w:val="center"/>
        </w:trPr>
        <w:tc>
          <w:tcPr>
            <w:tcW w:w="1349" w:type="dxa"/>
            <w:vMerge/>
            <w:vAlign w:val="center"/>
          </w:tcPr>
          <w:p w14:paraId="72F6E001" w14:textId="77777777" w:rsidR="0053710C" w:rsidRDefault="0053710C" w:rsidP="0053710C">
            <w:pPr>
              <w:pStyle w:val="Corpodetexto"/>
              <w:jc w:val="center"/>
              <w:rPr>
                <w:lang w:val="en-GB"/>
              </w:rPr>
            </w:pPr>
          </w:p>
        </w:tc>
        <w:tc>
          <w:tcPr>
            <w:tcW w:w="1349" w:type="dxa"/>
            <w:vAlign w:val="center"/>
          </w:tcPr>
          <w:p w14:paraId="03FC7B41" w14:textId="088D93B5" w:rsidR="0053710C" w:rsidRDefault="0053710C" w:rsidP="0053710C">
            <w:pPr>
              <w:pStyle w:val="Corpodetexto"/>
              <w:jc w:val="center"/>
              <w:rPr>
                <w:lang w:val="en-GB"/>
              </w:rPr>
            </w:pPr>
            <w:r w:rsidRPr="004669E4">
              <w:rPr>
                <w:rFonts w:ascii="Calibri" w:eastAsia="Times New Roman" w:hAnsi="Calibri" w:cs="Calibri"/>
                <w:color w:val="000000"/>
                <w:sz w:val="22"/>
                <w:lang w:val="en-GB" w:eastAsia="en-GB"/>
              </w:rPr>
              <w:t>2</w:t>
            </w:r>
          </w:p>
        </w:tc>
        <w:tc>
          <w:tcPr>
            <w:tcW w:w="1349" w:type="dxa"/>
            <w:vMerge/>
            <w:vAlign w:val="center"/>
          </w:tcPr>
          <w:p w14:paraId="08112DE1" w14:textId="77777777" w:rsidR="0053710C" w:rsidRDefault="0053710C" w:rsidP="0053710C">
            <w:pPr>
              <w:pStyle w:val="Corpodetexto"/>
              <w:jc w:val="center"/>
              <w:rPr>
                <w:lang w:val="en-GB"/>
              </w:rPr>
            </w:pPr>
          </w:p>
        </w:tc>
        <w:tc>
          <w:tcPr>
            <w:tcW w:w="1349" w:type="dxa"/>
            <w:vMerge/>
            <w:vAlign w:val="center"/>
          </w:tcPr>
          <w:p w14:paraId="1619CC3C" w14:textId="77777777" w:rsidR="0053710C" w:rsidRDefault="0053710C" w:rsidP="0053710C">
            <w:pPr>
              <w:pStyle w:val="Corpodetexto"/>
              <w:jc w:val="center"/>
              <w:rPr>
                <w:lang w:val="en-GB"/>
              </w:rPr>
            </w:pPr>
          </w:p>
        </w:tc>
        <w:tc>
          <w:tcPr>
            <w:tcW w:w="1349" w:type="dxa"/>
            <w:vAlign w:val="center"/>
          </w:tcPr>
          <w:p w14:paraId="76BCD5D0" w14:textId="3A68300A" w:rsidR="0053710C" w:rsidRDefault="0053710C" w:rsidP="0053710C">
            <w:pPr>
              <w:pStyle w:val="Corpodetexto"/>
              <w:jc w:val="center"/>
              <w:rPr>
                <w:lang w:val="en-GB"/>
              </w:rPr>
            </w:pPr>
            <w:r w:rsidRPr="004669E4">
              <w:rPr>
                <w:rFonts w:ascii="Calibri" w:eastAsia="Times New Roman" w:hAnsi="Calibri" w:cs="Calibri"/>
                <w:color w:val="000000"/>
                <w:sz w:val="22"/>
                <w:lang w:val="en-GB" w:eastAsia="en-GB"/>
              </w:rPr>
              <w:t>14:48:08</w:t>
            </w:r>
          </w:p>
        </w:tc>
        <w:tc>
          <w:tcPr>
            <w:tcW w:w="1349" w:type="dxa"/>
            <w:vAlign w:val="center"/>
          </w:tcPr>
          <w:p w14:paraId="4563795C" w14:textId="4A07CCB2" w:rsidR="0053710C" w:rsidRDefault="0053710C" w:rsidP="0053710C">
            <w:pPr>
              <w:pStyle w:val="Corpodetexto"/>
              <w:jc w:val="center"/>
              <w:rPr>
                <w:lang w:val="en-GB"/>
              </w:rPr>
            </w:pPr>
            <w:r w:rsidRPr="004669E4">
              <w:rPr>
                <w:rFonts w:ascii="Calibri" w:eastAsia="Times New Roman" w:hAnsi="Calibri" w:cs="Calibri"/>
                <w:color w:val="000000"/>
                <w:sz w:val="22"/>
                <w:lang w:val="en-GB" w:eastAsia="en-GB"/>
              </w:rPr>
              <w:t>2646</w:t>
            </w:r>
          </w:p>
        </w:tc>
        <w:tc>
          <w:tcPr>
            <w:tcW w:w="1349" w:type="dxa"/>
            <w:vAlign w:val="center"/>
          </w:tcPr>
          <w:p w14:paraId="14338E60" w14:textId="28449312" w:rsidR="0053710C" w:rsidRDefault="0053710C" w:rsidP="0053710C">
            <w:pPr>
              <w:pStyle w:val="Corpodetexto"/>
              <w:jc w:val="center"/>
              <w:rPr>
                <w:lang w:val="en-GB"/>
              </w:rPr>
            </w:pPr>
            <w:r w:rsidRPr="004669E4">
              <w:rPr>
                <w:rFonts w:ascii="Calibri" w:eastAsia="Times New Roman" w:hAnsi="Calibri" w:cs="Calibri"/>
                <w:color w:val="000000"/>
                <w:sz w:val="22"/>
                <w:lang w:val="en-GB" w:eastAsia="en-GB"/>
              </w:rPr>
              <w:t>3536</w:t>
            </w:r>
          </w:p>
        </w:tc>
      </w:tr>
      <w:tr w:rsidR="0053710C" w14:paraId="7C1087D9" w14:textId="77777777" w:rsidTr="0053710C">
        <w:trPr>
          <w:jc w:val="center"/>
        </w:trPr>
        <w:tc>
          <w:tcPr>
            <w:tcW w:w="1349" w:type="dxa"/>
            <w:vMerge/>
            <w:vAlign w:val="center"/>
          </w:tcPr>
          <w:p w14:paraId="566EF6E9" w14:textId="77777777" w:rsidR="0053710C" w:rsidRDefault="0053710C" w:rsidP="0053710C">
            <w:pPr>
              <w:pStyle w:val="Corpodetexto"/>
              <w:jc w:val="center"/>
              <w:rPr>
                <w:lang w:val="en-GB"/>
              </w:rPr>
            </w:pPr>
          </w:p>
        </w:tc>
        <w:tc>
          <w:tcPr>
            <w:tcW w:w="1349" w:type="dxa"/>
            <w:vAlign w:val="center"/>
          </w:tcPr>
          <w:p w14:paraId="7A033224" w14:textId="69CADB2D" w:rsidR="0053710C" w:rsidRDefault="0053710C" w:rsidP="0053710C">
            <w:pPr>
              <w:pStyle w:val="Corpodetexto"/>
              <w:jc w:val="center"/>
              <w:rPr>
                <w:lang w:val="en-GB"/>
              </w:rPr>
            </w:pPr>
            <w:r w:rsidRPr="004669E4">
              <w:rPr>
                <w:rFonts w:ascii="Calibri" w:eastAsia="Times New Roman" w:hAnsi="Calibri" w:cs="Calibri"/>
                <w:color w:val="000000"/>
                <w:sz w:val="22"/>
                <w:lang w:val="en-GB" w:eastAsia="en-GB"/>
              </w:rPr>
              <w:t>3</w:t>
            </w:r>
          </w:p>
        </w:tc>
        <w:tc>
          <w:tcPr>
            <w:tcW w:w="1349" w:type="dxa"/>
            <w:vMerge/>
            <w:vAlign w:val="center"/>
          </w:tcPr>
          <w:p w14:paraId="67A785B0" w14:textId="77777777" w:rsidR="0053710C" w:rsidRDefault="0053710C" w:rsidP="0053710C">
            <w:pPr>
              <w:pStyle w:val="Corpodetexto"/>
              <w:jc w:val="center"/>
              <w:rPr>
                <w:lang w:val="en-GB"/>
              </w:rPr>
            </w:pPr>
          </w:p>
        </w:tc>
        <w:tc>
          <w:tcPr>
            <w:tcW w:w="1349" w:type="dxa"/>
            <w:vMerge/>
            <w:vAlign w:val="center"/>
          </w:tcPr>
          <w:p w14:paraId="20C09F75" w14:textId="77777777" w:rsidR="0053710C" w:rsidRDefault="0053710C" w:rsidP="0053710C">
            <w:pPr>
              <w:pStyle w:val="Corpodetexto"/>
              <w:jc w:val="center"/>
              <w:rPr>
                <w:lang w:val="en-GB"/>
              </w:rPr>
            </w:pPr>
          </w:p>
        </w:tc>
        <w:tc>
          <w:tcPr>
            <w:tcW w:w="1349" w:type="dxa"/>
            <w:vAlign w:val="center"/>
          </w:tcPr>
          <w:p w14:paraId="18B22246" w14:textId="26472BAF" w:rsidR="0053710C" w:rsidRDefault="0053710C" w:rsidP="0053710C">
            <w:pPr>
              <w:pStyle w:val="Corpodetexto"/>
              <w:jc w:val="center"/>
              <w:rPr>
                <w:lang w:val="en-GB"/>
              </w:rPr>
            </w:pPr>
            <w:r w:rsidRPr="004669E4">
              <w:rPr>
                <w:rFonts w:ascii="Calibri" w:eastAsia="Times New Roman" w:hAnsi="Calibri" w:cs="Calibri"/>
                <w:color w:val="000000"/>
                <w:sz w:val="22"/>
                <w:lang w:val="en-GB" w:eastAsia="en-GB"/>
              </w:rPr>
              <w:t>14:23:43</w:t>
            </w:r>
          </w:p>
        </w:tc>
        <w:tc>
          <w:tcPr>
            <w:tcW w:w="1349" w:type="dxa"/>
            <w:vAlign w:val="center"/>
          </w:tcPr>
          <w:p w14:paraId="04D997F2" w14:textId="1363A65A" w:rsidR="0053710C" w:rsidRDefault="0053710C" w:rsidP="0053710C">
            <w:pPr>
              <w:pStyle w:val="Corpodetexto"/>
              <w:jc w:val="center"/>
              <w:rPr>
                <w:lang w:val="en-GB"/>
              </w:rPr>
            </w:pPr>
            <w:r w:rsidRPr="004669E4">
              <w:rPr>
                <w:rFonts w:ascii="Calibri" w:eastAsia="Times New Roman" w:hAnsi="Calibri" w:cs="Calibri"/>
                <w:color w:val="000000"/>
                <w:sz w:val="22"/>
                <w:lang w:val="en-GB" w:eastAsia="en-GB"/>
              </w:rPr>
              <w:t>2573</w:t>
            </w:r>
          </w:p>
        </w:tc>
        <w:tc>
          <w:tcPr>
            <w:tcW w:w="1349" w:type="dxa"/>
            <w:vAlign w:val="center"/>
          </w:tcPr>
          <w:p w14:paraId="2AA6E174" w14:textId="70F19300" w:rsidR="0053710C" w:rsidRDefault="0053710C" w:rsidP="0053710C">
            <w:pPr>
              <w:pStyle w:val="Corpodetexto"/>
              <w:jc w:val="center"/>
              <w:rPr>
                <w:lang w:val="en-GB"/>
              </w:rPr>
            </w:pPr>
            <w:r w:rsidRPr="004669E4">
              <w:rPr>
                <w:rFonts w:ascii="Calibri" w:eastAsia="Times New Roman" w:hAnsi="Calibri" w:cs="Calibri"/>
                <w:color w:val="000000"/>
                <w:sz w:val="22"/>
                <w:lang w:val="en-GB" w:eastAsia="en-GB"/>
              </w:rPr>
              <w:t>3432</w:t>
            </w:r>
          </w:p>
        </w:tc>
      </w:tr>
      <w:tr w:rsidR="0053710C" w14:paraId="67616B71" w14:textId="77777777" w:rsidTr="0053710C">
        <w:trPr>
          <w:jc w:val="center"/>
        </w:trPr>
        <w:tc>
          <w:tcPr>
            <w:tcW w:w="1349" w:type="dxa"/>
            <w:vMerge w:val="restart"/>
            <w:vAlign w:val="center"/>
          </w:tcPr>
          <w:p w14:paraId="7E08B569" w14:textId="7EA14BB3" w:rsidR="0053710C" w:rsidRDefault="0053710C" w:rsidP="0053710C">
            <w:pPr>
              <w:pStyle w:val="Corpodetexto"/>
              <w:jc w:val="center"/>
              <w:rPr>
                <w:lang w:val="en-GB"/>
              </w:rPr>
            </w:pPr>
            <w:r w:rsidRPr="004669E4">
              <w:rPr>
                <w:rFonts w:ascii="Calibri" w:eastAsia="Times New Roman" w:hAnsi="Calibri" w:cs="Calibri"/>
                <w:b/>
                <w:bCs/>
                <w:color w:val="000000"/>
                <w:sz w:val="22"/>
                <w:lang w:val="en-GB" w:eastAsia="en-GB"/>
              </w:rPr>
              <w:t>tagT9</w:t>
            </w:r>
          </w:p>
        </w:tc>
        <w:tc>
          <w:tcPr>
            <w:tcW w:w="1349" w:type="dxa"/>
            <w:vAlign w:val="center"/>
          </w:tcPr>
          <w:p w14:paraId="2F247050" w14:textId="0CE21707" w:rsidR="0053710C" w:rsidRDefault="0053710C" w:rsidP="0053710C">
            <w:pPr>
              <w:pStyle w:val="Corpodetexto"/>
              <w:jc w:val="center"/>
              <w:rPr>
                <w:lang w:val="en-GB"/>
              </w:rPr>
            </w:pPr>
            <w:r w:rsidRPr="004669E4">
              <w:rPr>
                <w:rFonts w:ascii="Calibri" w:eastAsia="Times New Roman" w:hAnsi="Calibri" w:cs="Calibri"/>
                <w:color w:val="000000"/>
                <w:sz w:val="22"/>
                <w:lang w:val="en-GB" w:eastAsia="en-GB"/>
              </w:rPr>
              <w:t>1</w:t>
            </w:r>
          </w:p>
        </w:tc>
        <w:tc>
          <w:tcPr>
            <w:tcW w:w="1349" w:type="dxa"/>
            <w:vMerge w:val="restart"/>
            <w:vAlign w:val="center"/>
          </w:tcPr>
          <w:p w14:paraId="23F56795" w14:textId="589A2AE7" w:rsidR="0053710C" w:rsidRDefault="0053710C" w:rsidP="0053710C">
            <w:pPr>
              <w:pStyle w:val="Corpodetexto"/>
              <w:jc w:val="center"/>
              <w:rPr>
                <w:lang w:val="en-GB"/>
              </w:rPr>
            </w:pPr>
            <w:r w:rsidRPr="004669E4">
              <w:rPr>
                <w:rFonts w:ascii="Calibri" w:eastAsia="Times New Roman" w:hAnsi="Calibri" w:cs="Calibri"/>
                <w:color w:val="000000"/>
                <w:sz w:val="22"/>
                <w:lang w:val="en-GB" w:eastAsia="en-GB"/>
              </w:rPr>
              <w:t>0</w:t>
            </w:r>
          </w:p>
        </w:tc>
        <w:tc>
          <w:tcPr>
            <w:tcW w:w="1349" w:type="dxa"/>
            <w:vMerge w:val="restart"/>
            <w:vAlign w:val="center"/>
          </w:tcPr>
          <w:p w14:paraId="189393A7" w14:textId="2D6CC513" w:rsidR="0053710C" w:rsidRDefault="0053710C" w:rsidP="0053710C">
            <w:pPr>
              <w:pStyle w:val="Corpodetexto"/>
              <w:jc w:val="center"/>
              <w:rPr>
                <w:lang w:val="en-GB"/>
              </w:rPr>
            </w:pPr>
            <w:r w:rsidRPr="004669E4">
              <w:rPr>
                <w:rFonts w:ascii="Calibri" w:eastAsia="Times New Roman" w:hAnsi="Calibri" w:cs="Calibri"/>
                <w:color w:val="000000"/>
                <w:sz w:val="22"/>
                <w:lang w:val="en-GB" w:eastAsia="en-GB"/>
              </w:rPr>
              <w:t>20000</w:t>
            </w:r>
          </w:p>
        </w:tc>
        <w:tc>
          <w:tcPr>
            <w:tcW w:w="1349" w:type="dxa"/>
            <w:vAlign w:val="center"/>
          </w:tcPr>
          <w:p w14:paraId="70941CF2" w14:textId="40D1259F" w:rsidR="0053710C" w:rsidRDefault="0053710C" w:rsidP="0053710C">
            <w:pPr>
              <w:pStyle w:val="Corpodetexto"/>
              <w:jc w:val="center"/>
              <w:rPr>
                <w:lang w:val="en-GB"/>
              </w:rPr>
            </w:pPr>
            <w:r w:rsidRPr="004669E4">
              <w:rPr>
                <w:rFonts w:ascii="Calibri" w:eastAsia="Times New Roman" w:hAnsi="Calibri" w:cs="Calibri"/>
                <w:color w:val="000000"/>
                <w:sz w:val="22"/>
                <w:lang w:val="en-GB" w:eastAsia="en-GB"/>
              </w:rPr>
              <w:t>06:13:46</w:t>
            </w:r>
          </w:p>
        </w:tc>
        <w:tc>
          <w:tcPr>
            <w:tcW w:w="1349" w:type="dxa"/>
            <w:vAlign w:val="center"/>
          </w:tcPr>
          <w:p w14:paraId="7D27615A" w14:textId="329D15AF" w:rsidR="0053710C" w:rsidRDefault="0053710C" w:rsidP="0053710C">
            <w:pPr>
              <w:pStyle w:val="Corpodetexto"/>
              <w:jc w:val="center"/>
              <w:rPr>
                <w:lang w:val="en-GB"/>
              </w:rPr>
            </w:pPr>
            <w:r w:rsidRPr="004669E4">
              <w:rPr>
                <w:rFonts w:ascii="Calibri" w:eastAsia="Times New Roman" w:hAnsi="Calibri" w:cs="Calibri"/>
                <w:color w:val="000000"/>
                <w:sz w:val="22"/>
                <w:lang w:val="en-GB" w:eastAsia="en-GB"/>
              </w:rPr>
              <w:t>7689</w:t>
            </w:r>
          </w:p>
        </w:tc>
        <w:tc>
          <w:tcPr>
            <w:tcW w:w="1349" w:type="dxa"/>
            <w:vAlign w:val="center"/>
          </w:tcPr>
          <w:p w14:paraId="6ACEBA32" w14:textId="4F55BB02" w:rsidR="0053710C" w:rsidRDefault="0053710C" w:rsidP="0053710C">
            <w:pPr>
              <w:pStyle w:val="Corpodetexto"/>
              <w:jc w:val="center"/>
              <w:rPr>
                <w:lang w:val="en-GB"/>
              </w:rPr>
            </w:pPr>
            <w:r w:rsidRPr="004669E4">
              <w:rPr>
                <w:rFonts w:ascii="Calibri" w:eastAsia="Times New Roman" w:hAnsi="Calibri" w:cs="Calibri"/>
                <w:color w:val="000000"/>
                <w:sz w:val="22"/>
                <w:lang w:val="en-GB" w:eastAsia="en-GB"/>
              </w:rPr>
              <w:t>966</w:t>
            </w:r>
          </w:p>
        </w:tc>
      </w:tr>
      <w:tr w:rsidR="0053710C" w14:paraId="1735EE99" w14:textId="77777777" w:rsidTr="0053710C">
        <w:trPr>
          <w:jc w:val="center"/>
        </w:trPr>
        <w:tc>
          <w:tcPr>
            <w:tcW w:w="1349" w:type="dxa"/>
            <w:vMerge/>
            <w:vAlign w:val="center"/>
          </w:tcPr>
          <w:p w14:paraId="3B19D7F8" w14:textId="77777777" w:rsidR="0053710C" w:rsidRDefault="0053710C" w:rsidP="0053710C">
            <w:pPr>
              <w:pStyle w:val="Corpodetexto"/>
              <w:jc w:val="center"/>
              <w:rPr>
                <w:lang w:val="en-GB"/>
              </w:rPr>
            </w:pPr>
          </w:p>
        </w:tc>
        <w:tc>
          <w:tcPr>
            <w:tcW w:w="1349" w:type="dxa"/>
            <w:vAlign w:val="center"/>
          </w:tcPr>
          <w:p w14:paraId="697F17AA" w14:textId="26F40CCD" w:rsidR="0053710C" w:rsidRDefault="0053710C" w:rsidP="0053710C">
            <w:pPr>
              <w:pStyle w:val="Corpodetexto"/>
              <w:jc w:val="center"/>
              <w:rPr>
                <w:lang w:val="en-GB"/>
              </w:rPr>
            </w:pPr>
            <w:r w:rsidRPr="004669E4">
              <w:rPr>
                <w:rFonts w:ascii="Calibri" w:eastAsia="Times New Roman" w:hAnsi="Calibri" w:cs="Calibri"/>
                <w:color w:val="000000"/>
                <w:sz w:val="22"/>
                <w:lang w:val="en-GB" w:eastAsia="en-GB"/>
              </w:rPr>
              <w:t>2</w:t>
            </w:r>
          </w:p>
        </w:tc>
        <w:tc>
          <w:tcPr>
            <w:tcW w:w="1349" w:type="dxa"/>
            <w:vMerge/>
            <w:vAlign w:val="center"/>
          </w:tcPr>
          <w:p w14:paraId="4BBBB50A" w14:textId="77777777" w:rsidR="0053710C" w:rsidRDefault="0053710C" w:rsidP="0053710C">
            <w:pPr>
              <w:pStyle w:val="Corpodetexto"/>
              <w:jc w:val="center"/>
              <w:rPr>
                <w:lang w:val="en-GB"/>
              </w:rPr>
            </w:pPr>
          </w:p>
        </w:tc>
        <w:tc>
          <w:tcPr>
            <w:tcW w:w="1349" w:type="dxa"/>
            <w:vMerge/>
            <w:vAlign w:val="center"/>
          </w:tcPr>
          <w:p w14:paraId="7B1D2A21" w14:textId="77777777" w:rsidR="0053710C" w:rsidRDefault="0053710C" w:rsidP="0053710C">
            <w:pPr>
              <w:pStyle w:val="Corpodetexto"/>
              <w:jc w:val="center"/>
              <w:rPr>
                <w:lang w:val="en-GB"/>
              </w:rPr>
            </w:pPr>
          </w:p>
        </w:tc>
        <w:tc>
          <w:tcPr>
            <w:tcW w:w="1349" w:type="dxa"/>
            <w:vAlign w:val="center"/>
          </w:tcPr>
          <w:p w14:paraId="28E62A9A" w14:textId="7B9BDC7A" w:rsidR="0053710C" w:rsidRDefault="0053710C" w:rsidP="0053710C">
            <w:pPr>
              <w:pStyle w:val="Corpodetexto"/>
              <w:jc w:val="center"/>
              <w:rPr>
                <w:lang w:val="en-GB"/>
              </w:rPr>
            </w:pPr>
            <w:r w:rsidRPr="004669E4">
              <w:rPr>
                <w:rFonts w:ascii="Calibri" w:eastAsia="Times New Roman" w:hAnsi="Calibri" w:cs="Calibri"/>
                <w:color w:val="000000"/>
                <w:sz w:val="22"/>
                <w:lang w:val="en-GB" w:eastAsia="en-GB"/>
              </w:rPr>
              <w:t>05:06:12</w:t>
            </w:r>
          </w:p>
        </w:tc>
        <w:tc>
          <w:tcPr>
            <w:tcW w:w="1349" w:type="dxa"/>
            <w:vAlign w:val="center"/>
          </w:tcPr>
          <w:p w14:paraId="20FD1E1A" w14:textId="25662384" w:rsidR="0053710C" w:rsidRDefault="0053710C" w:rsidP="0053710C">
            <w:pPr>
              <w:pStyle w:val="Corpodetexto"/>
              <w:jc w:val="center"/>
              <w:rPr>
                <w:lang w:val="en-GB"/>
              </w:rPr>
            </w:pPr>
            <w:r w:rsidRPr="004669E4">
              <w:rPr>
                <w:rFonts w:ascii="Calibri" w:eastAsia="Times New Roman" w:hAnsi="Calibri" w:cs="Calibri"/>
                <w:color w:val="000000"/>
                <w:sz w:val="22"/>
                <w:lang w:val="en-GB" w:eastAsia="en-GB"/>
              </w:rPr>
              <w:t>4817</w:t>
            </w:r>
          </w:p>
        </w:tc>
        <w:tc>
          <w:tcPr>
            <w:tcW w:w="1349" w:type="dxa"/>
            <w:vAlign w:val="center"/>
          </w:tcPr>
          <w:p w14:paraId="2978A237" w14:textId="5A6D47B5" w:rsidR="0053710C" w:rsidRDefault="0053710C" w:rsidP="0053710C">
            <w:pPr>
              <w:pStyle w:val="Corpodetexto"/>
              <w:jc w:val="center"/>
              <w:rPr>
                <w:lang w:val="en-GB"/>
              </w:rPr>
            </w:pPr>
            <w:r w:rsidRPr="004669E4">
              <w:rPr>
                <w:rFonts w:ascii="Calibri" w:eastAsia="Times New Roman" w:hAnsi="Calibri" w:cs="Calibri"/>
                <w:color w:val="000000"/>
                <w:sz w:val="22"/>
                <w:lang w:val="en-GB" w:eastAsia="en-GB"/>
              </w:rPr>
              <w:t>759</w:t>
            </w:r>
          </w:p>
        </w:tc>
      </w:tr>
      <w:tr w:rsidR="0053710C" w14:paraId="1BED10AC" w14:textId="77777777" w:rsidTr="0053710C">
        <w:trPr>
          <w:jc w:val="center"/>
        </w:trPr>
        <w:tc>
          <w:tcPr>
            <w:tcW w:w="1349" w:type="dxa"/>
            <w:vMerge/>
            <w:vAlign w:val="center"/>
          </w:tcPr>
          <w:p w14:paraId="0CC542AD" w14:textId="77777777" w:rsidR="0053710C" w:rsidRDefault="0053710C" w:rsidP="0053710C">
            <w:pPr>
              <w:pStyle w:val="Corpodetexto"/>
              <w:jc w:val="center"/>
              <w:rPr>
                <w:lang w:val="en-GB"/>
              </w:rPr>
            </w:pPr>
          </w:p>
        </w:tc>
        <w:tc>
          <w:tcPr>
            <w:tcW w:w="1349" w:type="dxa"/>
            <w:vAlign w:val="center"/>
          </w:tcPr>
          <w:p w14:paraId="069BA5B7" w14:textId="2D64D2E8" w:rsidR="0053710C" w:rsidRDefault="0053710C" w:rsidP="0053710C">
            <w:pPr>
              <w:pStyle w:val="Corpodetexto"/>
              <w:jc w:val="center"/>
              <w:rPr>
                <w:lang w:val="en-GB"/>
              </w:rPr>
            </w:pPr>
            <w:r w:rsidRPr="004669E4">
              <w:rPr>
                <w:rFonts w:ascii="Calibri" w:eastAsia="Times New Roman" w:hAnsi="Calibri" w:cs="Calibri"/>
                <w:color w:val="000000"/>
                <w:sz w:val="22"/>
                <w:lang w:val="en-GB" w:eastAsia="en-GB"/>
              </w:rPr>
              <w:t>3</w:t>
            </w:r>
          </w:p>
        </w:tc>
        <w:tc>
          <w:tcPr>
            <w:tcW w:w="1349" w:type="dxa"/>
            <w:vMerge/>
            <w:vAlign w:val="center"/>
          </w:tcPr>
          <w:p w14:paraId="1C31202B" w14:textId="77777777" w:rsidR="0053710C" w:rsidRDefault="0053710C" w:rsidP="0053710C">
            <w:pPr>
              <w:pStyle w:val="Corpodetexto"/>
              <w:jc w:val="center"/>
              <w:rPr>
                <w:lang w:val="en-GB"/>
              </w:rPr>
            </w:pPr>
          </w:p>
        </w:tc>
        <w:tc>
          <w:tcPr>
            <w:tcW w:w="1349" w:type="dxa"/>
            <w:vMerge/>
            <w:vAlign w:val="center"/>
          </w:tcPr>
          <w:p w14:paraId="23ABDE6D" w14:textId="77777777" w:rsidR="0053710C" w:rsidRDefault="0053710C" w:rsidP="0053710C">
            <w:pPr>
              <w:pStyle w:val="Corpodetexto"/>
              <w:jc w:val="center"/>
              <w:rPr>
                <w:lang w:val="en-GB"/>
              </w:rPr>
            </w:pPr>
          </w:p>
        </w:tc>
        <w:tc>
          <w:tcPr>
            <w:tcW w:w="1349" w:type="dxa"/>
            <w:vAlign w:val="center"/>
          </w:tcPr>
          <w:p w14:paraId="1380B60B" w14:textId="0FFBD431" w:rsidR="0053710C" w:rsidRDefault="0053710C" w:rsidP="0053710C">
            <w:pPr>
              <w:pStyle w:val="Corpodetexto"/>
              <w:jc w:val="center"/>
              <w:rPr>
                <w:lang w:val="en-GB"/>
              </w:rPr>
            </w:pPr>
            <w:r w:rsidRPr="004669E4">
              <w:rPr>
                <w:rFonts w:ascii="Calibri" w:eastAsia="Times New Roman" w:hAnsi="Calibri" w:cs="Calibri"/>
                <w:color w:val="000000"/>
                <w:sz w:val="22"/>
                <w:lang w:val="en-GB" w:eastAsia="en-GB"/>
              </w:rPr>
              <w:t>03:30:04</w:t>
            </w:r>
          </w:p>
        </w:tc>
        <w:tc>
          <w:tcPr>
            <w:tcW w:w="1349" w:type="dxa"/>
            <w:vAlign w:val="center"/>
          </w:tcPr>
          <w:p w14:paraId="4BD4918C" w14:textId="4B082155" w:rsidR="0053710C" w:rsidRDefault="0053710C" w:rsidP="0053710C">
            <w:pPr>
              <w:pStyle w:val="Corpodetexto"/>
              <w:jc w:val="center"/>
              <w:rPr>
                <w:lang w:val="en-GB"/>
              </w:rPr>
            </w:pPr>
            <w:r w:rsidRPr="004669E4">
              <w:rPr>
                <w:rFonts w:ascii="Calibri" w:eastAsia="Times New Roman" w:hAnsi="Calibri" w:cs="Calibri"/>
                <w:color w:val="000000"/>
                <w:sz w:val="22"/>
                <w:lang w:val="en-GB" w:eastAsia="en-GB"/>
              </w:rPr>
              <w:t>4094</w:t>
            </w:r>
          </w:p>
        </w:tc>
        <w:tc>
          <w:tcPr>
            <w:tcW w:w="1349" w:type="dxa"/>
            <w:vAlign w:val="center"/>
          </w:tcPr>
          <w:p w14:paraId="34E081A0" w14:textId="11F3A94D" w:rsidR="0053710C" w:rsidRDefault="0053710C" w:rsidP="0053710C">
            <w:pPr>
              <w:pStyle w:val="Corpodetexto"/>
              <w:jc w:val="center"/>
              <w:rPr>
                <w:lang w:val="en-GB"/>
              </w:rPr>
            </w:pPr>
            <w:r w:rsidRPr="004669E4">
              <w:rPr>
                <w:rFonts w:ascii="Calibri" w:eastAsia="Times New Roman" w:hAnsi="Calibri" w:cs="Calibri"/>
                <w:color w:val="000000"/>
                <w:sz w:val="22"/>
                <w:lang w:val="en-GB" w:eastAsia="en-GB"/>
              </w:rPr>
              <w:t>591</w:t>
            </w:r>
          </w:p>
        </w:tc>
      </w:tr>
      <w:tr w:rsidR="0053710C" w14:paraId="24F5238C" w14:textId="77777777" w:rsidTr="0053710C">
        <w:trPr>
          <w:jc w:val="center"/>
        </w:trPr>
        <w:tc>
          <w:tcPr>
            <w:tcW w:w="1349" w:type="dxa"/>
            <w:vMerge w:val="restart"/>
            <w:vAlign w:val="center"/>
          </w:tcPr>
          <w:p w14:paraId="6F221F86" w14:textId="4BB2A645" w:rsidR="0053710C" w:rsidRDefault="0053710C" w:rsidP="0053710C">
            <w:pPr>
              <w:pStyle w:val="Corpodetexto"/>
              <w:jc w:val="center"/>
              <w:rPr>
                <w:lang w:val="en-GB"/>
              </w:rPr>
            </w:pPr>
            <w:r w:rsidRPr="004669E4">
              <w:rPr>
                <w:rFonts w:ascii="Calibri" w:eastAsia="Times New Roman" w:hAnsi="Calibri" w:cs="Calibri"/>
                <w:b/>
                <w:bCs/>
                <w:color w:val="000000"/>
                <w:sz w:val="22"/>
                <w:lang w:val="en-GB" w:eastAsia="en-GB"/>
              </w:rPr>
              <w:t>tagT10</w:t>
            </w:r>
          </w:p>
        </w:tc>
        <w:tc>
          <w:tcPr>
            <w:tcW w:w="1349" w:type="dxa"/>
            <w:vAlign w:val="center"/>
          </w:tcPr>
          <w:p w14:paraId="0B204BE6" w14:textId="1FA180DB" w:rsidR="0053710C" w:rsidRDefault="0053710C" w:rsidP="0053710C">
            <w:pPr>
              <w:pStyle w:val="Corpodetexto"/>
              <w:jc w:val="center"/>
              <w:rPr>
                <w:lang w:val="en-GB"/>
              </w:rPr>
            </w:pPr>
            <w:r w:rsidRPr="004669E4">
              <w:rPr>
                <w:rFonts w:ascii="Calibri" w:eastAsia="Times New Roman" w:hAnsi="Calibri" w:cs="Calibri"/>
                <w:color w:val="000000"/>
                <w:sz w:val="22"/>
                <w:lang w:val="en-GB" w:eastAsia="en-GB"/>
              </w:rPr>
              <w:t>1</w:t>
            </w:r>
          </w:p>
        </w:tc>
        <w:tc>
          <w:tcPr>
            <w:tcW w:w="1349" w:type="dxa"/>
            <w:vMerge w:val="restart"/>
            <w:vAlign w:val="center"/>
          </w:tcPr>
          <w:p w14:paraId="710C5F8A" w14:textId="11D91898" w:rsidR="0053710C" w:rsidRDefault="0053710C" w:rsidP="0053710C">
            <w:pPr>
              <w:pStyle w:val="Corpodetexto"/>
              <w:jc w:val="center"/>
              <w:rPr>
                <w:lang w:val="en-GB"/>
              </w:rPr>
            </w:pPr>
            <w:r w:rsidRPr="004669E4">
              <w:rPr>
                <w:rFonts w:ascii="Calibri" w:eastAsia="Times New Roman" w:hAnsi="Calibri" w:cs="Calibri"/>
                <w:color w:val="000000"/>
                <w:sz w:val="22"/>
                <w:lang w:val="en-GB" w:eastAsia="en-GB"/>
              </w:rPr>
              <w:t>20000</w:t>
            </w:r>
          </w:p>
        </w:tc>
        <w:tc>
          <w:tcPr>
            <w:tcW w:w="1349" w:type="dxa"/>
            <w:vMerge w:val="restart"/>
            <w:vAlign w:val="center"/>
          </w:tcPr>
          <w:p w14:paraId="02BA18B0" w14:textId="50913A30" w:rsidR="0053710C" w:rsidRDefault="0053710C" w:rsidP="0053710C">
            <w:pPr>
              <w:pStyle w:val="Corpodetexto"/>
              <w:jc w:val="center"/>
              <w:rPr>
                <w:lang w:val="en-GB"/>
              </w:rPr>
            </w:pPr>
            <w:r w:rsidRPr="004669E4">
              <w:rPr>
                <w:rFonts w:ascii="Calibri" w:eastAsia="Times New Roman" w:hAnsi="Calibri" w:cs="Calibri"/>
                <w:color w:val="000000"/>
                <w:sz w:val="22"/>
                <w:lang w:val="en-GB" w:eastAsia="en-GB"/>
              </w:rPr>
              <w:t>0</w:t>
            </w:r>
          </w:p>
        </w:tc>
        <w:tc>
          <w:tcPr>
            <w:tcW w:w="1349" w:type="dxa"/>
            <w:vAlign w:val="center"/>
          </w:tcPr>
          <w:p w14:paraId="3851CC9D" w14:textId="6E721B67" w:rsidR="0053710C" w:rsidRDefault="0053710C" w:rsidP="0053710C">
            <w:pPr>
              <w:pStyle w:val="Corpodetexto"/>
              <w:jc w:val="center"/>
              <w:rPr>
                <w:lang w:val="en-GB"/>
              </w:rPr>
            </w:pPr>
            <w:r w:rsidRPr="004669E4">
              <w:rPr>
                <w:rFonts w:ascii="Calibri" w:eastAsia="Times New Roman" w:hAnsi="Calibri" w:cs="Calibri"/>
                <w:color w:val="000000"/>
                <w:sz w:val="22"/>
                <w:lang w:val="en-GB" w:eastAsia="en-GB"/>
              </w:rPr>
              <w:t>10:00:02</w:t>
            </w:r>
          </w:p>
        </w:tc>
        <w:tc>
          <w:tcPr>
            <w:tcW w:w="1349" w:type="dxa"/>
            <w:vAlign w:val="center"/>
          </w:tcPr>
          <w:p w14:paraId="3523711D" w14:textId="2A9221B3" w:rsidR="0053710C" w:rsidRDefault="0053710C" w:rsidP="0053710C">
            <w:pPr>
              <w:pStyle w:val="Corpodetexto"/>
              <w:jc w:val="center"/>
              <w:rPr>
                <w:lang w:val="en-GB"/>
              </w:rPr>
            </w:pPr>
            <w:r w:rsidRPr="004669E4">
              <w:rPr>
                <w:rFonts w:ascii="Calibri" w:eastAsia="Times New Roman" w:hAnsi="Calibri" w:cs="Calibri"/>
                <w:color w:val="000000"/>
                <w:sz w:val="22"/>
                <w:lang w:val="en-GB" w:eastAsia="en-GB"/>
              </w:rPr>
              <w:t>1799</w:t>
            </w:r>
          </w:p>
        </w:tc>
        <w:tc>
          <w:tcPr>
            <w:tcW w:w="1349" w:type="dxa"/>
            <w:vAlign w:val="center"/>
          </w:tcPr>
          <w:p w14:paraId="2BB73A5B" w14:textId="43239D6E" w:rsidR="0053710C" w:rsidRDefault="0053710C" w:rsidP="0053710C">
            <w:pPr>
              <w:pStyle w:val="Corpodetexto"/>
              <w:jc w:val="center"/>
              <w:rPr>
                <w:lang w:val="en-GB"/>
              </w:rPr>
            </w:pPr>
            <w:r w:rsidRPr="004669E4">
              <w:rPr>
                <w:rFonts w:ascii="Calibri" w:eastAsia="Times New Roman" w:hAnsi="Calibri" w:cs="Calibri"/>
                <w:color w:val="000000"/>
                <w:sz w:val="22"/>
                <w:lang w:val="en-GB" w:eastAsia="en-GB"/>
              </w:rPr>
              <w:t>18551</w:t>
            </w:r>
          </w:p>
        </w:tc>
      </w:tr>
      <w:tr w:rsidR="0053710C" w14:paraId="6AD8E125" w14:textId="77777777" w:rsidTr="0053710C">
        <w:trPr>
          <w:jc w:val="center"/>
        </w:trPr>
        <w:tc>
          <w:tcPr>
            <w:tcW w:w="1349" w:type="dxa"/>
            <w:vMerge/>
            <w:vAlign w:val="center"/>
          </w:tcPr>
          <w:p w14:paraId="3EB17893" w14:textId="77777777" w:rsidR="0053710C" w:rsidRDefault="0053710C" w:rsidP="0053710C">
            <w:pPr>
              <w:pStyle w:val="Corpodetexto"/>
              <w:jc w:val="center"/>
              <w:rPr>
                <w:lang w:val="en-GB"/>
              </w:rPr>
            </w:pPr>
          </w:p>
        </w:tc>
        <w:tc>
          <w:tcPr>
            <w:tcW w:w="1349" w:type="dxa"/>
            <w:vAlign w:val="center"/>
          </w:tcPr>
          <w:p w14:paraId="396B7AE4" w14:textId="485B50CA" w:rsidR="0053710C" w:rsidRDefault="0053710C" w:rsidP="0053710C">
            <w:pPr>
              <w:pStyle w:val="Corpodetexto"/>
              <w:jc w:val="center"/>
              <w:rPr>
                <w:lang w:val="en-GB"/>
              </w:rPr>
            </w:pPr>
            <w:r w:rsidRPr="004669E4">
              <w:rPr>
                <w:rFonts w:ascii="Calibri" w:eastAsia="Times New Roman" w:hAnsi="Calibri" w:cs="Calibri"/>
                <w:color w:val="000000"/>
                <w:sz w:val="22"/>
                <w:lang w:val="en-GB" w:eastAsia="en-GB"/>
              </w:rPr>
              <w:t>2</w:t>
            </w:r>
          </w:p>
        </w:tc>
        <w:tc>
          <w:tcPr>
            <w:tcW w:w="1349" w:type="dxa"/>
            <w:vMerge/>
            <w:vAlign w:val="center"/>
          </w:tcPr>
          <w:p w14:paraId="6B564E59" w14:textId="77777777" w:rsidR="0053710C" w:rsidRDefault="0053710C" w:rsidP="0053710C">
            <w:pPr>
              <w:pStyle w:val="Corpodetexto"/>
              <w:jc w:val="center"/>
              <w:rPr>
                <w:lang w:val="en-GB"/>
              </w:rPr>
            </w:pPr>
          </w:p>
        </w:tc>
        <w:tc>
          <w:tcPr>
            <w:tcW w:w="1349" w:type="dxa"/>
            <w:vMerge/>
            <w:vAlign w:val="center"/>
          </w:tcPr>
          <w:p w14:paraId="69089E25" w14:textId="77777777" w:rsidR="0053710C" w:rsidRDefault="0053710C" w:rsidP="0053710C">
            <w:pPr>
              <w:pStyle w:val="Corpodetexto"/>
              <w:jc w:val="center"/>
              <w:rPr>
                <w:lang w:val="en-GB"/>
              </w:rPr>
            </w:pPr>
          </w:p>
        </w:tc>
        <w:tc>
          <w:tcPr>
            <w:tcW w:w="1349" w:type="dxa"/>
            <w:vAlign w:val="center"/>
          </w:tcPr>
          <w:p w14:paraId="0AA7EE5A" w14:textId="72372853" w:rsidR="0053710C" w:rsidRDefault="0053710C" w:rsidP="0053710C">
            <w:pPr>
              <w:pStyle w:val="Corpodetexto"/>
              <w:jc w:val="center"/>
              <w:rPr>
                <w:lang w:val="en-GB"/>
              </w:rPr>
            </w:pPr>
            <w:r w:rsidRPr="004669E4">
              <w:rPr>
                <w:rFonts w:ascii="Calibri" w:eastAsia="Times New Roman" w:hAnsi="Calibri" w:cs="Calibri"/>
                <w:color w:val="000000"/>
                <w:sz w:val="22"/>
                <w:lang w:val="en-GB" w:eastAsia="en-GB"/>
              </w:rPr>
              <w:t>08:55:08</w:t>
            </w:r>
          </w:p>
        </w:tc>
        <w:tc>
          <w:tcPr>
            <w:tcW w:w="1349" w:type="dxa"/>
            <w:vAlign w:val="center"/>
          </w:tcPr>
          <w:p w14:paraId="676F9E4D" w14:textId="4912FB47" w:rsidR="0053710C" w:rsidRDefault="0053710C" w:rsidP="0053710C">
            <w:pPr>
              <w:pStyle w:val="Corpodetexto"/>
              <w:jc w:val="center"/>
              <w:rPr>
                <w:lang w:val="en-GB"/>
              </w:rPr>
            </w:pPr>
            <w:r w:rsidRPr="004669E4">
              <w:rPr>
                <w:rFonts w:ascii="Calibri" w:eastAsia="Times New Roman" w:hAnsi="Calibri" w:cs="Calibri"/>
                <w:color w:val="000000"/>
                <w:sz w:val="22"/>
                <w:lang w:val="en-GB" w:eastAsia="en-GB"/>
              </w:rPr>
              <w:t>1589</w:t>
            </w:r>
          </w:p>
        </w:tc>
        <w:tc>
          <w:tcPr>
            <w:tcW w:w="1349" w:type="dxa"/>
            <w:vAlign w:val="center"/>
          </w:tcPr>
          <w:p w14:paraId="4018E53C" w14:textId="783EA7D5" w:rsidR="0053710C" w:rsidRDefault="0053710C" w:rsidP="0053710C">
            <w:pPr>
              <w:pStyle w:val="Corpodetexto"/>
              <w:jc w:val="center"/>
              <w:rPr>
                <w:lang w:val="en-GB"/>
              </w:rPr>
            </w:pPr>
            <w:r w:rsidRPr="004669E4">
              <w:rPr>
                <w:rFonts w:ascii="Calibri" w:eastAsia="Times New Roman" w:hAnsi="Calibri" w:cs="Calibri"/>
                <w:color w:val="000000"/>
                <w:sz w:val="22"/>
                <w:lang w:val="en-GB" w:eastAsia="en-GB"/>
              </w:rPr>
              <w:t>13265</w:t>
            </w:r>
          </w:p>
        </w:tc>
      </w:tr>
      <w:tr w:rsidR="0053710C" w14:paraId="2B749305" w14:textId="77777777" w:rsidTr="0053710C">
        <w:trPr>
          <w:jc w:val="center"/>
        </w:trPr>
        <w:tc>
          <w:tcPr>
            <w:tcW w:w="1349" w:type="dxa"/>
            <w:vMerge/>
            <w:vAlign w:val="center"/>
          </w:tcPr>
          <w:p w14:paraId="4124F52B" w14:textId="77777777" w:rsidR="0053710C" w:rsidRDefault="0053710C" w:rsidP="0053710C">
            <w:pPr>
              <w:pStyle w:val="Corpodetexto"/>
              <w:jc w:val="center"/>
              <w:rPr>
                <w:lang w:val="en-GB"/>
              </w:rPr>
            </w:pPr>
          </w:p>
        </w:tc>
        <w:tc>
          <w:tcPr>
            <w:tcW w:w="1349" w:type="dxa"/>
            <w:vAlign w:val="center"/>
          </w:tcPr>
          <w:p w14:paraId="41DE56E0" w14:textId="16B99CCE" w:rsidR="0053710C" w:rsidRDefault="0053710C" w:rsidP="0053710C">
            <w:pPr>
              <w:pStyle w:val="Corpodetexto"/>
              <w:jc w:val="center"/>
              <w:rPr>
                <w:lang w:val="en-GB"/>
              </w:rPr>
            </w:pPr>
            <w:r w:rsidRPr="004669E4">
              <w:rPr>
                <w:rFonts w:ascii="Calibri" w:eastAsia="Times New Roman" w:hAnsi="Calibri" w:cs="Calibri"/>
                <w:color w:val="000000"/>
                <w:sz w:val="22"/>
                <w:lang w:val="en-GB" w:eastAsia="en-GB"/>
              </w:rPr>
              <w:t>3</w:t>
            </w:r>
          </w:p>
        </w:tc>
        <w:tc>
          <w:tcPr>
            <w:tcW w:w="1349" w:type="dxa"/>
            <w:vMerge/>
            <w:vAlign w:val="center"/>
          </w:tcPr>
          <w:p w14:paraId="09B7AA91" w14:textId="77777777" w:rsidR="0053710C" w:rsidRDefault="0053710C" w:rsidP="0053710C">
            <w:pPr>
              <w:pStyle w:val="Corpodetexto"/>
              <w:jc w:val="center"/>
              <w:rPr>
                <w:lang w:val="en-GB"/>
              </w:rPr>
            </w:pPr>
          </w:p>
        </w:tc>
        <w:tc>
          <w:tcPr>
            <w:tcW w:w="1349" w:type="dxa"/>
            <w:vMerge/>
            <w:vAlign w:val="center"/>
          </w:tcPr>
          <w:p w14:paraId="66173253" w14:textId="77777777" w:rsidR="0053710C" w:rsidRDefault="0053710C" w:rsidP="0053710C">
            <w:pPr>
              <w:pStyle w:val="Corpodetexto"/>
              <w:jc w:val="center"/>
              <w:rPr>
                <w:lang w:val="en-GB"/>
              </w:rPr>
            </w:pPr>
          </w:p>
        </w:tc>
        <w:tc>
          <w:tcPr>
            <w:tcW w:w="1349" w:type="dxa"/>
            <w:vAlign w:val="center"/>
          </w:tcPr>
          <w:p w14:paraId="22F27617" w14:textId="69C13937" w:rsidR="0053710C" w:rsidRDefault="0053710C" w:rsidP="0053710C">
            <w:pPr>
              <w:pStyle w:val="Corpodetexto"/>
              <w:jc w:val="center"/>
              <w:rPr>
                <w:lang w:val="en-GB"/>
              </w:rPr>
            </w:pPr>
            <w:r w:rsidRPr="004669E4">
              <w:rPr>
                <w:rFonts w:ascii="Calibri" w:eastAsia="Times New Roman" w:hAnsi="Calibri" w:cs="Calibri"/>
                <w:color w:val="000000"/>
                <w:sz w:val="22"/>
                <w:lang w:val="en-GB" w:eastAsia="en-GB"/>
              </w:rPr>
              <w:t>08:47:57</w:t>
            </w:r>
          </w:p>
        </w:tc>
        <w:tc>
          <w:tcPr>
            <w:tcW w:w="1349" w:type="dxa"/>
            <w:vAlign w:val="center"/>
          </w:tcPr>
          <w:p w14:paraId="4AA92553" w14:textId="34BCDD88" w:rsidR="0053710C" w:rsidRDefault="0053710C" w:rsidP="0053710C">
            <w:pPr>
              <w:pStyle w:val="Corpodetexto"/>
              <w:jc w:val="center"/>
              <w:rPr>
                <w:lang w:val="en-GB"/>
              </w:rPr>
            </w:pPr>
            <w:r w:rsidRPr="004669E4">
              <w:rPr>
                <w:rFonts w:ascii="Calibri" w:eastAsia="Times New Roman" w:hAnsi="Calibri" w:cs="Calibri"/>
                <w:color w:val="000000"/>
                <w:sz w:val="22"/>
                <w:lang w:val="en-GB" w:eastAsia="en-GB"/>
              </w:rPr>
              <w:t>1573</w:t>
            </w:r>
          </w:p>
        </w:tc>
        <w:tc>
          <w:tcPr>
            <w:tcW w:w="1349" w:type="dxa"/>
            <w:vAlign w:val="center"/>
          </w:tcPr>
          <w:p w14:paraId="5609BA3E" w14:textId="4C8B691F" w:rsidR="0053710C" w:rsidRDefault="0053710C" w:rsidP="0053710C">
            <w:pPr>
              <w:pStyle w:val="Corpodetexto"/>
              <w:jc w:val="center"/>
              <w:rPr>
                <w:lang w:val="en-GB"/>
              </w:rPr>
            </w:pPr>
            <w:r w:rsidRPr="004669E4">
              <w:rPr>
                <w:rFonts w:ascii="Calibri" w:eastAsia="Times New Roman" w:hAnsi="Calibri" w:cs="Calibri"/>
                <w:color w:val="000000"/>
                <w:sz w:val="22"/>
                <w:lang w:val="en-GB" w:eastAsia="en-GB"/>
              </w:rPr>
              <w:t>12153</w:t>
            </w:r>
          </w:p>
        </w:tc>
      </w:tr>
      <w:tr w:rsidR="0053710C" w14:paraId="351447A3" w14:textId="77777777" w:rsidTr="0053710C">
        <w:trPr>
          <w:jc w:val="center"/>
        </w:trPr>
        <w:tc>
          <w:tcPr>
            <w:tcW w:w="1349" w:type="dxa"/>
            <w:vMerge w:val="restart"/>
            <w:vAlign w:val="center"/>
          </w:tcPr>
          <w:p w14:paraId="3D47C166" w14:textId="1B4CA561" w:rsidR="0053710C" w:rsidRDefault="0053710C" w:rsidP="0053710C">
            <w:pPr>
              <w:pStyle w:val="Corpodetexto"/>
              <w:jc w:val="center"/>
              <w:rPr>
                <w:lang w:val="en-GB"/>
              </w:rPr>
            </w:pPr>
            <w:r w:rsidRPr="004669E4">
              <w:rPr>
                <w:rFonts w:ascii="Calibri" w:eastAsia="Times New Roman" w:hAnsi="Calibri" w:cs="Calibri"/>
                <w:b/>
                <w:bCs/>
                <w:color w:val="000000"/>
                <w:sz w:val="22"/>
                <w:lang w:val="en-GB" w:eastAsia="en-GB"/>
              </w:rPr>
              <w:t>tagT11</w:t>
            </w:r>
          </w:p>
        </w:tc>
        <w:tc>
          <w:tcPr>
            <w:tcW w:w="1349" w:type="dxa"/>
            <w:vAlign w:val="center"/>
          </w:tcPr>
          <w:p w14:paraId="04D3308A" w14:textId="667128EB" w:rsidR="0053710C" w:rsidRDefault="0053710C" w:rsidP="0053710C">
            <w:pPr>
              <w:pStyle w:val="Corpodetexto"/>
              <w:jc w:val="center"/>
              <w:rPr>
                <w:lang w:val="en-GB"/>
              </w:rPr>
            </w:pPr>
            <w:r w:rsidRPr="004669E4">
              <w:rPr>
                <w:rFonts w:ascii="Calibri" w:eastAsia="Times New Roman" w:hAnsi="Calibri" w:cs="Calibri"/>
                <w:color w:val="000000"/>
                <w:sz w:val="22"/>
                <w:lang w:val="en-GB" w:eastAsia="en-GB"/>
              </w:rPr>
              <w:t>1</w:t>
            </w:r>
          </w:p>
        </w:tc>
        <w:tc>
          <w:tcPr>
            <w:tcW w:w="1349" w:type="dxa"/>
            <w:vMerge w:val="restart"/>
            <w:vAlign w:val="center"/>
          </w:tcPr>
          <w:p w14:paraId="34F9C060" w14:textId="1E3B9F6E" w:rsidR="0053710C" w:rsidRDefault="0053710C" w:rsidP="0053710C">
            <w:pPr>
              <w:pStyle w:val="Corpodetexto"/>
              <w:jc w:val="center"/>
              <w:rPr>
                <w:lang w:val="en-GB"/>
              </w:rPr>
            </w:pPr>
            <w:r w:rsidRPr="004669E4">
              <w:rPr>
                <w:rFonts w:ascii="Calibri" w:eastAsia="Times New Roman" w:hAnsi="Calibri" w:cs="Calibri"/>
                <w:color w:val="000000"/>
                <w:sz w:val="22"/>
                <w:lang w:val="en-GB" w:eastAsia="en-GB"/>
              </w:rPr>
              <w:t>-1</w:t>
            </w:r>
          </w:p>
        </w:tc>
        <w:tc>
          <w:tcPr>
            <w:tcW w:w="1349" w:type="dxa"/>
            <w:vMerge w:val="restart"/>
            <w:vAlign w:val="center"/>
          </w:tcPr>
          <w:p w14:paraId="6C55FD16" w14:textId="7060138D" w:rsidR="0053710C" w:rsidRDefault="0053710C" w:rsidP="0053710C">
            <w:pPr>
              <w:pStyle w:val="Corpodetexto"/>
              <w:jc w:val="center"/>
              <w:rPr>
                <w:lang w:val="en-GB"/>
              </w:rPr>
            </w:pPr>
            <w:r w:rsidRPr="004669E4">
              <w:rPr>
                <w:rFonts w:ascii="Calibri" w:eastAsia="Times New Roman" w:hAnsi="Calibri" w:cs="Calibri"/>
                <w:color w:val="000000"/>
                <w:sz w:val="22"/>
                <w:lang w:val="en-GB" w:eastAsia="en-GB"/>
              </w:rPr>
              <w:t>0</w:t>
            </w:r>
          </w:p>
        </w:tc>
        <w:tc>
          <w:tcPr>
            <w:tcW w:w="1349" w:type="dxa"/>
            <w:vAlign w:val="center"/>
          </w:tcPr>
          <w:p w14:paraId="39DB2982" w14:textId="30DB0B33" w:rsidR="0053710C" w:rsidRDefault="0053710C" w:rsidP="0053710C">
            <w:pPr>
              <w:pStyle w:val="Corpodetexto"/>
              <w:jc w:val="center"/>
              <w:rPr>
                <w:lang w:val="en-GB"/>
              </w:rPr>
            </w:pPr>
            <w:r w:rsidRPr="004669E4">
              <w:rPr>
                <w:rFonts w:ascii="Calibri" w:eastAsia="Times New Roman" w:hAnsi="Calibri" w:cs="Calibri"/>
                <w:color w:val="000000"/>
                <w:sz w:val="22"/>
                <w:lang w:val="en-GB" w:eastAsia="en-GB"/>
              </w:rPr>
              <w:t>09:55:01</w:t>
            </w:r>
          </w:p>
        </w:tc>
        <w:tc>
          <w:tcPr>
            <w:tcW w:w="1349" w:type="dxa"/>
            <w:vAlign w:val="center"/>
          </w:tcPr>
          <w:p w14:paraId="27D42516" w14:textId="5E496A7C" w:rsidR="0053710C" w:rsidRDefault="0053710C" w:rsidP="0053710C">
            <w:pPr>
              <w:pStyle w:val="Corpodetexto"/>
              <w:jc w:val="center"/>
              <w:rPr>
                <w:lang w:val="en-GB"/>
              </w:rPr>
            </w:pPr>
            <w:r w:rsidRPr="004669E4">
              <w:rPr>
                <w:rFonts w:ascii="Calibri" w:eastAsia="Times New Roman" w:hAnsi="Calibri" w:cs="Calibri"/>
                <w:color w:val="000000"/>
                <w:sz w:val="22"/>
                <w:lang w:val="en-GB" w:eastAsia="en-GB"/>
              </w:rPr>
              <w:t>0</w:t>
            </w:r>
          </w:p>
        </w:tc>
        <w:tc>
          <w:tcPr>
            <w:tcW w:w="1349" w:type="dxa"/>
            <w:vAlign w:val="center"/>
          </w:tcPr>
          <w:p w14:paraId="109F9410" w14:textId="4186F169" w:rsidR="0053710C" w:rsidRDefault="0053710C" w:rsidP="0053710C">
            <w:pPr>
              <w:pStyle w:val="Corpodetexto"/>
              <w:jc w:val="center"/>
              <w:rPr>
                <w:lang w:val="en-GB"/>
              </w:rPr>
            </w:pPr>
            <w:r w:rsidRPr="004669E4">
              <w:rPr>
                <w:rFonts w:ascii="Calibri" w:eastAsia="Times New Roman" w:hAnsi="Calibri" w:cs="Calibri"/>
                <w:color w:val="000000"/>
                <w:sz w:val="22"/>
                <w:lang w:val="en-GB" w:eastAsia="en-GB"/>
              </w:rPr>
              <w:t>21172</w:t>
            </w:r>
          </w:p>
        </w:tc>
      </w:tr>
      <w:tr w:rsidR="0053710C" w14:paraId="3AD34965" w14:textId="77777777" w:rsidTr="0053710C">
        <w:trPr>
          <w:jc w:val="center"/>
        </w:trPr>
        <w:tc>
          <w:tcPr>
            <w:tcW w:w="1349" w:type="dxa"/>
            <w:vMerge/>
            <w:vAlign w:val="center"/>
          </w:tcPr>
          <w:p w14:paraId="773AED28" w14:textId="77777777" w:rsidR="0053710C" w:rsidRDefault="0053710C" w:rsidP="0053710C">
            <w:pPr>
              <w:pStyle w:val="Corpodetexto"/>
              <w:jc w:val="center"/>
              <w:rPr>
                <w:lang w:val="en-GB"/>
              </w:rPr>
            </w:pPr>
          </w:p>
        </w:tc>
        <w:tc>
          <w:tcPr>
            <w:tcW w:w="1349" w:type="dxa"/>
            <w:vAlign w:val="center"/>
          </w:tcPr>
          <w:p w14:paraId="2AA8FE42" w14:textId="70E8253B" w:rsidR="0053710C" w:rsidRDefault="0053710C" w:rsidP="0053710C">
            <w:pPr>
              <w:pStyle w:val="Corpodetexto"/>
              <w:jc w:val="center"/>
              <w:rPr>
                <w:lang w:val="en-GB"/>
              </w:rPr>
            </w:pPr>
            <w:r w:rsidRPr="004669E4">
              <w:rPr>
                <w:rFonts w:ascii="Calibri" w:eastAsia="Times New Roman" w:hAnsi="Calibri" w:cs="Calibri"/>
                <w:color w:val="000000"/>
                <w:sz w:val="22"/>
                <w:lang w:val="en-GB" w:eastAsia="en-GB"/>
              </w:rPr>
              <w:t>2</w:t>
            </w:r>
          </w:p>
        </w:tc>
        <w:tc>
          <w:tcPr>
            <w:tcW w:w="1349" w:type="dxa"/>
            <w:vMerge/>
            <w:vAlign w:val="center"/>
          </w:tcPr>
          <w:p w14:paraId="302F0504" w14:textId="77777777" w:rsidR="0053710C" w:rsidRDefault="0053710C" w:rsidP="0053710C">
            <w:pPr>
              <w:pStyle w:val="Corpodetexto"/>
              <w:jc w:val="center"/>
              <w:rPr>
                <w:lang w:val="en-GB"/>
              </w:rPr>
            </w:pPr>
          </w:p>
        </w:tc>
        <w:tc>
          <w:tcPr>
            <w:tcW w:w="1349" w:type="dxa"/>
            <w:vMerge/>
            <w:vAlign w:val="center"/>
          </w:tcPr>
          <w:p w14:paraId="16E03888" w14:textId="77777777" w:rsidR="0053710C" w:rsidRDefault="0053710C" w:rsidP="0053710C">
            <w:pPr>
              <w:pStyle w:val="Corpodetexto"/>
              <w:jc w:val="center"/>
              <w:rPr>
                <w:lang w:val="en-GB"/>
              </w:rPr>
            </w:pPr>
          </w:p>
        </w:tc>
        <w:tc>
          <w:tcPr>
            <w:tcW w:w="1349" w:type="dxa"/>
            <w:vAlign w:val="center"/>
          </w:tcPr>
          <w:p w14:paraId="32E57739" w14:textId="14E92B58" w:rsidR="0053710C" w:rsidRDefault="0053710C" w:rsidP="0053710C">
            <w:pPr>
              <w:pStyle w:val="Corpodetexto"/>
              <w:jc w:val="center"/>
              <w:rPr>
                <w:lang w:val="en-GB"/>
              </w:rPr>
            </w:pPr>
            <w:r w:rsidRPr="004669E4">
              <w:rPr>
                <w:rFonts w:ascii="Calibri" w:eastAsia="Times New Roman" w:hAnsi="Calibri" w:cs="Calibri"/>
                <w:color w:val="000000"/>
                <w:sz w:val="22"/>
                <w:lang w:val="en-GB" w:eastAsia="en-GB"/>
              </w:rPr>
              <w:t>08:51:51</w:t>
            </w:r>
          </w:p>
        </w:tc>
        <w:tc>
          <w:tcPr>
            <w:tcW w:w="1349" w:type="dxa"/>
            <w:vAlign w:val="center"/>
          </w:tcPr>
          <w:p w14:paraId="281B99EE" w14:textId="50307974" w:rsidR="0053710C" w:rsidRDefault="0053710C" w:rsidP="0053710C">
            <w:pPr>
              <w:pStyle w:val="Corpodetexto"/>
              <w:jc w:val="center"/>
              <w:rPr>
                <w:lang w:val="en-GB"/>
              </w:rPr>
            </w:pPr>
            <w:r w:rsidRPr="004669E4">
              <w:rPr>
                <w:rFonts w:ascii="Calibri" w:eastAsia="Times New Roman" w:hAnsi="Calibri" w:cs="Calibri"/>
                <w:color w:val="000000"/>
                <w:sz w:val="22"/>
                <w:lang w:val="en-GB" w:eastAsia="en-GB"/>
              </w:rPr>
              <w:t>0</w:t>
            </w:r>
          </w:p>
        </w:tc>
        <w:tc>
          <w:tcPr>
            <w:tcW w:w="1349" w:type="dxa"/>
            <w:vAlign w:val="center"/>
          </w:tcPr>
          <w:p w14:paraId="45ECF93B" w14:textId="6EB0309A" w:rsidR="0053710C" w:rsidRDefault="0053710C" w:rsidP="0053710C">
            <w:pPr>
              <w:pStyle w:val="Corpodetexto"/>
              <w:jc w:val="center"/>
              <w:rPr>
                <w:lang w:val="en-GB"/>
              </w:rPr>
            </w:pPr>
            <w:r w:rsidRPr="004669E4">
              <w:rPr>
                <w:rFonts w:ascii="Calibri" w:eastAsia="Times New Roman" w:hAnsi="Calibri" w:cs="Calibri"/>
                <w:color w:val="000000"/>
                <w:sz w:val="22"/>
                <w:lang w:val="en-GB" w:eastAsia="en-GB"/>
              </w:rPr>
              <w:t>13471</w:t>
            </w:r>
          </w:p>
        </w:tc>
      </w:tr>
      <w:tr w:rsidR="0053710C" w14:paraId="2E7B294C" w14:textId="77777777" w:rsidTr="0053710C">
        <w:trPr>
          <w:jc w:val="center"/>
        </w:trPr>
        <w:tc>
          <w:tcPr>
            <w:tcW w:w="1349" w:type="dxa"/>
            <w:vMerge/>
            <w:vAlign w:val="center"/>
          </w:tcPr>
          <w:p w14:paraId="4C653A20" w14:textId="77777777" w:rsidR="0053710C" w:rsidRDefault="0053710C" w:rsidP="0053710C">
            <w:pPr>
              <w:pStyle w:val="Corpodetexto"/>
              <w:jc w:val="center"/>
              <w:rPr>
                <w:lang w:val="en-GB"/>
              </w:rPr>
            </w:pPr>
          </w:p>
        </w:tc>
        <w:tc>
          <w:tcPr>
            <w:tcW w:w="1349" w:type="dxa"/>
            <w:vAlign w:val="center"/>
          </w:tcPr>
          <w:p w14:paraId="6273CB51" w14:textId="78457F80" w:rsidR="0053710C" w:rsidRDefault="0053710C" w:rsidP="0053710C">
            <w:pPr>
              <w:pStyle w:val="Corpodetexto"/>
              <w:jc w:val="center"/>
              <w:rPr>
                <w:lang w:val="en-GB"/>
              </w:rPr>
            </w:pPr>
            <w:r w:rsidRPr="004669E4">
              <w:rPr>
                <w:rFonts w:ascii="Calibri" w:eastAsia="Times New Roman" w:hAnsi="Calibri" w:cs="Calibri"/>
                <w:color w:val="000000"/>
                <w:sz w:val="22"/>
                <w:lang w:val="en-GB" w:eastAsia="en-GB"/>
              </w:rPr>
              <w:t>3</w:t>
            </w:r>
          </w:p>
        </w:tc>
        <w:tc>
          <w:tcPr>
            <w:tcW w:w="1349" w:type="dxa"/>
            <w:vMerge/>
            <w:vAlign w:val="center"/>
          </w:tcPr>
          <w:p w14:paraId="0F4BDFA2" w14:textId="77777777" w:rsidR="0053710C" w:rsidRDefault="0053710C" w:rsidP="0053710C">
            <w:pPr>
              <w:pStyle w:val="Corpodetexto"/>
              <w:jc w:val="center"/>
              <w:rPr>
                <w:lang w:val="en-GB"/>
              </w:rPr>
            </w:pPr>
          </w:p>
        </w:tc>
        <w:tc>
          <w:tcPr>
            <w:tcW w:w="1349" w:type="dxa"/>
            <w:vMerge/>
            <w:vAlign w:val="center"/>
          </w:tcPr>
          <w:p w14:paraId="6CCF1155" w14:textId="77777777" w:rsidR="0053710C" w:rsidRDefault="0053710C" w:rsidP="0053710C">
            <w:pPr>
              <w:pStyle w:val="Corpodetexto"/>
              <w:jc w:val="center"/>
              <w:rPr>
                <w:lang w:val="en-GB"/>
              </w:rPr>
            </w:pPr>
          </w:p>
        </w:tc>
        <w:tc>
          <w:tcPr>
            <w:tcW w:w="1349" w:type="dxa"/>
            <w:vAlign w:val="center"/>
          </w:tcPr>
          <w:p w14:paraId="5ED8CEA8" w14:textId="1D393F92" w:rsidR="0053710C" w:rsidRDefault="0053710C" w:rsidP="0053710C">
            <w:pPr>
              <w:pStyle w:val="Corpodetexto"/>
              <w:jc w:val="center"/>
              <w:rPr>
                <w:lang w:val="en-GB"/>
              </w:rPr>
            </w:pPr>
            <w:r w:rsidRPr="004669E4">
              <w:rPr>
                <w:rFonts w:ascii="Calibri" w:eastAsia="Times New Roman" w:hAnsi="Calibri" w:cs="Calibri"/>
                <w:color w:val="000000"/>
                <w:sz w:val="22"/>
                <w:lang w:val="en-GB" w:eastAsia="en-GB"/>
              </w:rPr>
              <w:t>08:31:00</w:t>
            </w:r>
          </w:p>
        </w:tc>
        <w:tc>
          <w:tcPr>
            <w:tcW w:w="1349" w:type="dxa"/>
            <w:vAlign w:val="center"/>
          </w:tcPr>
          <w:p w14:paraId="3E7CE8B6" w14:textId="3848976F" w:rsidR="0053710C" w:rsidRDefault="0053710C" w:rsidP="0053710C">
            <w:pPr>
              <w:pStyle w:val="Corpodetexto"/>
              <w:jc w:val="center"/>
              <w:rPr>
                <w:lang w:val="en-GB"/>
              </w:rPr>
            </w:pPr>
            <w:r w:rsidRPr="004669E4">
              <w:rPr>
                <w:rFonts w:ascii="Calibri" w:eastAsia="Times New Roman" w:hAnsi="Calibri" w:cs="Calibri"/>
                <w:color w:val="000000"/>
                <w:sz w:val="22"/>
                <w:lang w:val="en-GB" w:eastAsia="en-GB"/>
              </w:rPr>
              <w:t>0</w:t>
            </w:r>
          </w:p>
        </w:tc>
        <w:tc>
          <w:tcPr>
            <w:tcW w:w="1349" w:type="dxa"/>
            <w:vAlign w:val="center"/>
          </w:tcPr>
          <w:p w14:paraId="58F85440" w14:textId="53E65D88" w:rsidR="0053710C" w:rsidRDefault="0053710C" w:rsidP="0053710C">
            <w:pPr>
              <w:pStyle w:val="Corpodetexto"/>
              <w:jc w:val="center"/>
              <w:rPr>
                <w:lang w:val="en-GB"/>
              </w:rPr>
            </w:pPr>
            <w:r w:rsidRPr="004669E4">
              <w:rPr>
                <w:rFonts w:ascii="Calibri" w:eastAsia="Times New Roman" w:hAnsi="Calibri" w:cs="Calibri"/>
                <w:color w:val="000000"/>
                <w:sz w:val="22"/>
                <w:lang w:val="en-GB" w:eastAsia="en-GB"/>
              </w:rPr>
              <w:t>14970</w:t>
            </w:r>
          </w:p>
        </w:tc>
      </w:tr>
      <w:tr w:rsidR="0053710C" w14:paraId="3C1EF8BA" w14:textId="77777777" w:rsidTr="0053710C">
        <w:trPr>
          <w:jc w:val="center"/>
        </w:trPr>
        <w:tc>
          <w:tcPr>
            <w:tcW w:w="1349" w:type="dxa"/>
            <w:vMerge w:val="restart"/>
            <w:vAlign w:val="center"/>
          </w:tcPr>
          <w:p w14:paraId="241243FF" w14:textId="479F0CF0" w:rsidR="0053710C" w:rsidRDefault="0053710C" w:rsidP="0053710C">
            <w:pPr>
              <w:pStyle w:val="Corpodetexto"/>
              <w:jc w:val="center"/>
              <w:rPr>
                <w:lang w:val="en-GB"/>
              </w:rPr>
            </w:pPr>
            <w:r w:rsidRPr="004669E4">
              <w:rPr>
                <w:rFonts w:ascii="Calibri" w:eastAsia="Times New Roman" w:hAnsi="Calibri" w:cs="Calibri"/>
                <w:b/>
                <w:bCs/>
                <w:color w:val="000000"/>
                <w:sz w:val="22"/>
                <w:lang w:val="en-GB" w:eastAsia="en-GB"/>
              </w:rPr>
              <w:t>tagT12</w:t>
            </w:r>
          </w:p>
        </w:tc>
        <w:tc>
          <w:tcPr>
            <w:tcW w:w="1349" w:type="dxa"/>
            <w:vAlign w:val="center"/>
          </w:tcPr>
          <w:p w14:paraId="6BC7460E" w14:textId="3BC0278F" w:rsidR="0053710C" w:rsidRDefault="0053710C" w:rsidP="0053710C">
            <w:pPr>
              <w:pStyle w:val="Corpodetexto"/>
              <w:jc w:val="center"/>
              <w:rPr>
                <w:lang w:val="en-GB"/>
              </w:rPr>
            </w:pPr>
            <w:r>
              <w:rPr>
                <w:rFonts w:ascii="Calibri" w:eastAsia="Times New Roman" w:hAnsi="Calibri" w:cs="Calibri"/>
                <w:color w:val="000000"/>
                <w:sz w:val="22"/>
                <w:lang w:val="en-GB" w:eastAsia="en-GB"/>
              </w:rPr>
              <w:t>1</w:t>
            </w:r>
          </w:p>
        </w:tc>
        <w:tc>
          <w:tcPr>
            <w:tcW w:w="1349" w:type="dxa"/>
            <w:vMerge w:val="restart"/>
            <w:vAlign w:val="center"/>
          </w:tcPr>
          <w:p w14:paraId="56D77EAC" w14:textId="55BA60A8" w:rsidR="0053710C" w:rsidRDefault="0053710C" w:rsidP="0053710C">
            <w:pPr>
              <w:pStyle w:val="Corpodetexto"/>
              <w:jc w:val="center"/>
              <w:rPr>
                <w:lang w:val="en-GB"/>
              </w:rPr>
            </w:pPr>
            <w:r w:rsidRPr="004669E4">
              <w:rPr>
                <w:rFonts w:ascii="Calibri" w:eastAsia="Times New Roman" w:hAnsi="Calibri" w:cs="Calibri"/>
                <w:color w:val="000000"/>
                <w:sz w:val="22"/>
                <w:lang w:val="en-GB" w:eastAsia="en-GB"/>
              </w:rPr>
              <w:t>0</w:t>
            </w:r>
          </w:p>
        </w:tc>
        <w:tc>
          <w:tcPr>
            <w:tcW w:w="1349" w:type="dxa"/>
            <w:vMerge w:val="restart"/>
            <w:vAlign w:val="center"/>
          </w:tcPr>
          <w:p w14:paraId="2423626E" w14:textId="6A1AE059" w:rsidR="0053710C" w:rsidRDefault="0053710C" w:rsidP="0053710C">
            <w:pPr>
              <w:pStyle w:val="Corpodetexto"/>
              <w:jc w:val="center"/>
              <w:rPr>
                <w:lang w:val="en-GB"/>
              </w:rPr>
            </w:pPr>
            <w:r w:rsidRPr="004669E4">
              <w:rPr>
                <w:rFonts w:ascii="Calibri" w:eastAsia="Times New Roman" w:hAnsi="Calibri" w:cs="Calibri"/>
                <w:color w:val="000000"/>
                <w:sz w:val="22"/>
                <w:lang w:val="en-GB" w:eastAsia="en-GB"/>
              </w:rPr>
              <w:t>-1</w:t>
            </w:r>
          </w:p>
        </w:tc>
        <w:tc>
          <w:tcPr>
            <w:tcW w:w="1349" w:type="dxa"/>
            <w:vAlign w:val="center"/>
          </w:tcPr>
          <w:p w14:paraId="7C83D68C" w14:textId="241DB5F0" w:rsidR="0053710C" w:rsidRDefault="0053710C" w:rsidP="0053710C">
            <w:pPr>
              <w:pStyle w:val="Corpodetexto"/>
              <w:jc w:val="center"/>
              <w:rPr>
                <w:lang w:val="en-GB"/>
              </w:rPr>
            </w:pPr>
            <w:r>
              <w:rPr>
                <w:rFonts w:ascii="Calibri" w:hAnsi="Calibri" w:cs="Calibri"/>
                <w:color w:val="000000"/>
                <w:sz w:val="22"/>
              </w:rPr>
              <w:t>06:08:20</w:t>
            </w:r>
          </w:p>
        </w:tc>
        <w:tc>
          <w:tcPr>
            <w:tcW w:w="1349" w:type="dxa"/>
            <w:vAlign w:val="center"/>
          </w:tcPr>
          <w:p w14:paraId="68CAA8BA" w14:textId="22D9787A" w:rsidR="0053710C" w:rsidRDefault="0053710C" w:rsidP="0053710C">
            <w:pPr>
              <w:pStyle w:val="Corpodetexto"/>
              <w:jc w:val="center"/>
              <w:rPr>
                <w:lang w:val="en-GB"/>
              </w:rPr>
            </w:pPr>
            <w:r>
              <w:rPr>
                <w:rFonts w:ascii="Calibri" w:hAnsi="Calibri" w:cs="Calibri"/>
                <w:color w:val="000000"/>
                <w:sz w:val="22"/>
              </w:rPr>
              <w:t>8128</w:t>
            </w:r>
          </w:p>
        </w:tc>
        <w:tc>
          <w:tcPr>
            <w:tcW w:w="1349" w:type="dxa"/>
            <w:vAlign w:val="center"/>
          </w:tcPr>
          <w:p w14:paraId="41B7C8C1" w14:textId="0BEFB452" w:rsidR="0053710C" w:rsidRDefault="0053710C" w:rsidP="0053710C">
            <w:pPr>
              <w:pStyle w:val="Corpodetexto"/>
              <w:jc w:val="center"/>
              <w:rPr>
                <w:lang w:val="en-GB"/>
              </w:rPr>
            </w:pPr>
            <w:r>
              <w:rPr>
                <w:rFonts w:ascii="Calibri" w:eastAsia="Times New Roman" w:hAnsi="Calibri" w:cs="Calibri"/>
                <w:color w:val="000000"/>
                <w:sz w:val="22"/>
                <w:lang w:val="en-GB" w:eastAsia="en-GB"/>
              </w:rPr>
              <w:t>0</w:t>
            </w:r>
          </w:p>
        </w:tc>
      </w:tr>
      <w:tr w:rsidR="0053710C" w14:paraId="41517D99" w14:textId="77777777" w:rsidTr="0053710C">
        <w:trPr>
          <w:jc w:val="center"/>
        </w:trPr>
        <w:tc>
          <w:tcPr>
            <w:tcW w:w="1349" w:type="dxa"/>
            <w:vMerge/>
            <w:vAlign w:val="center"/>
          </w:tcPr>
          <w:p w14:paraId="2A31769A" w14:textId="77777777" w:rsidR="0053710C" w:rsidRDefault="0053710C" w:rsidP="0053710C">
            <w:pPr>
              <w:pStyle w:val="Corpodetexto"/>
              <w:jc w:val="center"/>
              <w:rPr>
                <w:lang w:val="en-GB"/>
              </w:rPr>
            </w:pPr>
          </w:p>
        </w:tc>
        <w:tc>
          <w:tcPr>
            <w:tcW w:w="1349" w:type="dxa"/>
            <w:vAlign w:val="center"/>
          </w:tcPr>
          <w:p w14:paraId="469FBE86" w14:textId="05E552A8" w:rsidR="0053710C" w:rsidRDefault="0053710C" w:rsidP="0053710C">
            <w:pPr>
              <w:pStyle w:val="Corpodetexto"/>
              <w:jc w:val="center"/>
              <w:rPr>
                <w:lang w:val="en-GB"/>
              </w:rPr>
            </w:pPr>
            <w:r w:rsidRPr="004669E4">
              <w:rPr>
                <w:rFonts w:ascii="Calibri" w:eastAsia="Times New Roman" w:hAnsi="Calibri" w:cs="Calibri"/>
                <w:color w:val="000000"/>
                <w:sz w:val="22"/>
                <w:lang w:val="en-GB" w:eastAsia="en-GB"/>
              </w:rPr>
              <w:t>2</w:t>
            </w:r>
          </w:p>
        </w:tc>
        <w:tc>
          <w:tcPr>
            <w:tcW w:w="1349" w:type="dxa"/>
            <w:vMerge/>
            <w:vAlign w:val="center"/>
          </w:tcPr>
          <w:p w14:paraId="795CE694" w14:textId="77777777" w:rsidR="0053710C" w:rsidRDefault="0053710C" w:rsidP="0053710C">
            <w:pPr>
              <w:pStyle w:val="Corpodetexto"/>
              <w:jc w:val="center"/>
              <w:rPr>
                <w:lang w:val="en-GB"/>
              </w:rPr>
            </w:pPr>
          </w:p>
        </w:tc>
        <w:tc>
          <w:tcPr>
            <w:tcW w:w="1349" w:type="dxa"/>
            <w:vMerge/>
            <w:vAlign w:val="center"/>
          </w:tcPr>
          <w:p w14:paraId="7C06BC0A" w14:textId="77777777" w:rsidR="0053710C" w:rsidRDefault="0053710C" w:rsidP="0053710C">
            <w:pPr>
              <w:pStyle w:val="Corpodetexto"/>
              <w:jc w:val="center"/>
              <w:rPr>
                <w:lang w:val="en-GB"/>
              </w:rPr>
            </w:pPr>
          </w:p>
        </w:tc>
        <w:tc>
          <w:tcPr>
            <w:tcW w:w="1349" w:type="dxa"/>
            <w:vAlign w:val="center"/>
          </w:tcPr>
          <w:p w14:paraId="2968CAA3" w14:textId="49A0B898" w:rsidR="0053710C" w:rsidRDefault="0053710C" w:rsidP="0053710C">
            <w:pPr>
              <w:pStyle w:val="Corpodetexto"/>
              <w:jc w:val="center"/>
              <w:rPr>
                <w:lang w:val="en-GB"/>
              </w:rPr>
            </w:pPr>
            <w:r w:rsidRPr="004669E4">
              <w:rPr>
                <w:rFonts w:ascii="Calibri" w:eastAsia="Times New Roman" w:hAnsi="Calibri" w:cs="Calibri"/>
                <w:color w:val="000000"/>
                <w:sz w:val="22"/>
                <w:lang w:val="en-GB" w:eastAsia="en-GB"/>
              </w:rPr>
              <w:t>05:10:22</w:t>
            </w:r>
          </w:p>
        </w:tc>
        <w:tc>
          <w:tcPr>
            <w:tcW w:w="1349" w:type="dxa"/>
            <w:vAlign w:val="center"/>
          </w:tcPr>
          <w:p w14:paraId="3432A48F" w14:textId="35D67696" w:rsidR="0053710C" w:rsidRDefault="0053710C" w:rsidP="0053710C">
            <w:pPr>
              <w:pStyle w:val="Corpodetexto"/>
              <w:jc w:val="center"/>
              <w:rPr>
                <w:lang w:val="en-GB"/>
              </w:rPr>
            </w:pPr>
            <w:r w:rsidRPr="004669E4">
              <w:rPr>
                <w:rFonts w:ascii="Calibri" w:eastAsia="Times New Roman" w:hAnsi="Calibri" w:cs="Calibri"/>
                <w:color w:val="000000"/>
                <w:sz w:val="22"/>
                <w:lang w:val="en-GB" w:eastAsia="en-GB"/>
              </w:rPr>
              <w:t>5591</w:t>
            </w:r>
          </w:p>
        </w:tc>
        <w:tc>
          <w:tcPr>
            <w:tcW w:w="1349" w:type="dxa"/>
            <w:vAlign w:val="center"/>
          </w:tcPr>
          <w:p w14:paraId="15DFD785" w14:textId="7F902A63" w:rsidR="0053710C" w:rsidRDefault="0053710C" w:rsidP="0053710C">
            <w:pPr>
              <w:pStyle w:val="Corpodetexto"/>
              <w:jc w:val="center"/>
              <w:rPr>
                <w:lang w:val="en-GB"/>
              </w:rPr>
            </w:pPr>
            <w:r w:rsidRPr="004669E4">
              <w:rPr>
                <w:rFonts w:ascii="Calibri" w:eastAsia="Times New Roman" w:hAnsi="Calibri" w:cs="Calibri"/>
                <w:color w:val="000000"/>
                <w:sz w:val="22"/>
                <w:lang w:val="en-GB" w:eastAsia="en-GB"/>
              </w:rPr>
              <w:t>0</w:t>
            </w:r>
          </w:p>
        </w:tc>
      </w:tr>
      <w:tr w:rsidR="0053710C" w14:paraId="7788107B" w14:textId="77777777" w:rsidTr="0053710C">
        <w:trPr>
          <w:jc w:val="center"/>
        </w:trPr>
        <w:tc>
          <w:tcPr>
            <w:tcW w:w="1349" w:type="dxa"/>
            <w:vMerge/>
            <w:vAlign w:val="center"/>
          </w:tcPr>
          <w:p w14:paraId="27E4ACB6" w14:textId="77777777" w:rsidR="0053710C" w:rsidRDefault="0053710C" w:rsidP="0053710C">
            <w:pPr>
              <w:pStyle w:val="Corpodetexto"/>
              <w:jc w:val="center"/>
              <w:rPr>
                <w:lang w:val="en-GB"/>
              </w:rPr>
            </w:pPr>
          </w:p>
        </w:tc>
        <w:tc>
          <w:tcPr>
            <w:tcW w:w="1349" w:type="dxa"/>
            <w:vAlign w:val="center"/>
          </w:tcPr>
          <w:p w14:paraId="0AC27AFE" w14:textId="58B70642" w:rsidR="0053710C" w:rsidRDefault="0053710C" w:rsidP="0053710C">
            <w:pPr>
              <w:pStyle w:val="Corpodetexto"/>
              <w:jc w:val="center"/>
              <w:rPr>
                <w:lang w:val="en-GB"/>
              </w:rPr>
            </w:pPr>
            <w:r w:rsidRPr="004669E4">
              <w:rPr>
                <w:rFonts w:ascii="Calibri" w:eastAsia="Times New Roman" w:hAnsi="Calibri" w:cs="Calibri"/>
                <w:color w:val="000000"/>
                <w:sz w:val="22"/>
                <w:lang w:val="en-GB" w:eastAsia="en-GB"/>
              </w:rPr>
              <w:t>3</w:t>
            </w:r>
          </w:p>
        </w:tc>
        <w:tc>
          <w:tcPr>
            <w:tcW w:w="1349" w:type="dxa"/>
            <w:vMerge/>
            <w:vAlign w:val="center"/>
          </w:tcPr>
          <w:p w14:paraId="61F51094" w14:textId="77777777" w:rsidR="0053710C" w:rsidRDefault="0053710C" w:rsidP="0053710C">
            <w:pPr>
              <w:pStyle w:val="Corpodetexto"/>
              <w:jc w:val="center"/>
              <w:rPr>
                <w:lang w:val="en-GB"/>
              </w:rPr>
            </w:pPr>
          </w:p>
        </w:tc>
        <w:tc>
          <w:tcPr>
            <w:tcW w:w="1349" w:type="dxa"/>
            <w:vMerge/>
            <w:vAlign w:val="center"/>
          </w:tcPr>
          <w:p w14:paraId="1189E159" w14:textId="77777777" w:rsidR="0053710C" w:rsidRDefault="0053710C" w:rsidP="0053710C">
            <w:pPr>
              <w:pStyle w:val="Corpodetexto"/>
              <w:jc w:val="center"/>
              <w:rPr>
                <w:lang w:val="en-GB"/>
              </w:rPr>
            </w:pPr>
          </w:p>
        </w:tc>
        <w:tc>
          <w:tcPr>
            <w:tcW w:w="1349" w:type="dxa"/>
            <w:vAlign w:val="center"/>
          </w:tcPr>
          <w:p w14:paraId="7196D62A" w14:textId="0077FA35" w:rsidR="0053710C" w:rsidRDefault="0053710C" w:rsidP="0053710C">
            <w:pPr>
              <w:pStyle w:val="Corpodetexto"/>
              <w:jc w:val="center"/>
              <w:rPr>
                <w:lang w:val="en-GB"/>
              </w:rPr>
            </w:pPr>
            <w:r w:rsidRPr="004669E4">
              <w:rPr>
                <w:rFonts w:ascii="Calibri" w:eastAsia="Times New Roman" w:hAnsi="Calibri" w:cs="Calibri"/>
                <w:color w:val="000000"/>
                <w:sz w:val="22"/>
                <w:lang w:val="en-GB" w:eastAsia="en-GB"/>
              </w:rPr>
              <w:t>05:01:07</w:t>
            </w:r>
          </w:p>
        </w:tc>
        <w:tc>
          <w:tcPr>
            <w:tcW w:w="1349" w:type="dxa"/>
            <w:vAlign w:val="center"/>
          </w:tcPr>
          <w:p w14:paraId="42A30A5C" w14:textId="15C669C5" w:rsidR="0053710C" w:rsidRDefault="0053710C" w:rsidP="0053710C">
            <w:pPr>
              <w:pStyle w:val="Corpodetexto"/>
              <w:jc w:val="center"/>
              <w:rPr>
                <w:lang w:val="en-GB"/>
              </w:rPr>
            </w:pPr>
            <w:r w:rsidRPr="004669E4">
              <w:rPr>
                <w:rFonts w:ascii="Calibri" w:eastAsia="Times New Roman" w:hAnsi="Calibri" w:cs="Calibri"/>
                <w:color w:val="000000"/>
                <w:sz w:val="22"/>
                <w:lang w:val="en-GB" w:eastAsia="en-GB"/>
              </w:rPr>
              <w:t>6109</w:t>
            </w:r>
          </w:p>
        </w:tc>
        <w:tc>
          <w:tcPr>
            <w:tcW w:w="1349" w:type="dxa"/>
            <w:vAlign w:val="center"/>
          </w:tcPr>
          <w:p w14:paraId="03D14411" w14:textId="77D46BFA" w:rsidR="0053710C" w:rsidRDefault="0053710C" w:rsidP="0053710C">
            <w:pPr>
              <w:pStyle w:val="Corpodetexto"/>
              <w:jc w:val="center"/>
              <w:rPr>
                <w:lang w:val="en-GB"/>
              </w:rPr>
            </w:pPr>
            <w:r w:rsidRPr="004669E4">
              <w:rPr>
                <w:rFonts w:ascii="Calibri" w:eastAsia="Times New Roman" w:hAnsi="Calibri" w:cs="Calibri"/>
                <w:color w:val="000000"/>
                <w:sz w:val="22"/>
                <w:lang w:val="en-GB" w:eastAsia="en-GB"/>
              </w:rPr>
              <w:t>0</w:t>
            </w:r>
          </w:p>
        </w:tc>
      </w:tr>
      <w:tr w:rsidR="0053710C" w14:paraId="12FB03CC" w14:textId="77777777" w:rsidTr="0053710C">
        <w:trPr>
          <w:jc w:val="center"/>
        </w:trPr>
        <w:tc>
          <w:tcPr>
            <w:tcW w:w="1349" w:type="dxa"/>
            <w:vMerge w:val="restart"/>
            <w:vAlign w:val="center"/>
          </w:tcPr>
          <w:p w14:paraId="6CDCC73A" w14:textId="2B3F511E" w:rsidR="0053710C" w:rsidRDefault="0053710C" w:rsidP="0053710C">
            <w:pPr>
              <w:pStyle w:val="Corpodetexto"/>
              <w:jc w:val="center"/>
              <w:rPr>
                <w:lang w:val="en-GB"/>
              </w:rPr>
            </w:pPr>
            <w:r w:rsidRPr="004669E4">
              <w:rPr>
                <w:rFonts w:ascii="Calibri" w:eastAsia="Times New Roman" w:hAnsi="Calibri" w:cs="Calibri"/>
                <w:b/>
                <w:bCs/>
                <w:color w:val="000000"/>
                <w:sz w:val="22"/>
                <w:lang w:val="en-GB" w:eastAsia="en-GB"/>
              </w:rPr>
              <w:t>tagT13</w:t>
            </w:r>
          </w:p>
        </w:tc>
        <w:tc>
          <w:tcPr>
            <w:tcW w:w="1349" w:type="dxa"/>
            <w:vAlign w:val="center"/>
          </w:tcPr>
          <w:p w14:paraId="6CD3EAA9" w14:textId="3717AE5C" w:rsidR="0053710C" w:rsidRDefault="0053710C" w:rsidP="0053710C">
            <w:pPr>
              <w:pStyle w:val="Corpodetexto"/>
              <w:jc w:val="center"/>
              <w:rPr>
                <w:lang w:val="en-GB"/>
              </w:rPr>
            </w:pPr>
            <w:r>
              <w:rPr>
                <w:rFonts w:ascii="Calibri" w:eastAsia="Times New Roman" w:hAnsi="Calibri" w:cs="Calibri"/>
                <w:color w:val="000000"/>
                <w:sz w:val="22"/>
                <w:lang w:val="en-GB" w:eastAsia="en-GB"/>
              </w:rPr>
              <w:t>1</w:t>
            </w:r>
          </w:p>
        </w:tc>
        <w:tc>
          <w:tcPr>
            <w:tcW w:w="1349" w:type="dxa"/>
            <w:vMerge w:val="restart"/>
            <w:vAlign w:val="center"/>
          </w:tcPr>
          <w:p w14:paraId="18DE597F" w14:textId="2288DDAF" w:rsidR="0053710C" w:rsidRDefault="0053710C" w:rsidP="0053710C">
            <w:pPr>
              <w:pStyle w:val="Corpodetexto"/>
              <w:jc w:val="center"/>
              <w:rPr>
                <w:lang w:val="en-GB"/>
              </w:rPr>
            </w:pPr>
            <w:r w:rsidRPr="004669E4">
              <w:rPr>
                <w:rFonts w:ascii="Calibri" w:eastAsia="Times New Roman" w:hAnsi="Calibri" w:cs="Calibri"/>
                <w:color w:val="000000"/>
                <w:sz w:val="22"/>
                <w:lang w:val="en-GB" w:eastAsia="en-GB"/>
              </w:rPr>
              <w:t>0</w:t>
            </w:r>
          </w:p>
        </w:tc>
        <w:tc>
          <w:tcPr>
            <w:tcW w:w="1349" w:type="dxa"/>
            <w:vMerge w:val="restart"/>
            <w:vAlign w:val="center"/>
          </w:tcPr>
          <w:p w14:paraId="251C199B" w14:textId="77AD4961" w:rsidR="0053710C" w:rsidRDefault="0053710C" w:rsidP="0053710C">
            <w:pPr>
              <w:pStyle w:val="Corpodetexto"/>
              <w:jc w:val="center"/>
              <w:rPr>
                <w:lang w:val="en-GB"/>
              </w:rPr>
            </w:pPr>
            <w:r w:rsidRPr="004669E4">
              <w:rPr>
                <w:rFonts w:ascii="Calibri" w:eastAsia="Times New Roman" w:hAnsi="Calibri" w:cs="Calibri"/>
                <w:color w:val="000000"/>
                <w:sz w:val="22"/>
                <w:lang w:val="en-GB" w:eastAsia="en-GB"/>
              </w:rPr>
              <w:t>0</w:t>
            </w:r>
          </w:p>
        </w:tc>
        <w:tc>
          <w:tcPr>
            <w:tcW w:w="1349" w:type="dxa"/>
            <w:vAlign w:val="center"/>
          </w:tcPr>
          <w:p w14:paraId="420F1930" w14:textId="4DE50107" w:rsidR="0053710C" w:rsidRDefault="0053710C" w:rsidP="0053710C">
            <w:pPr>
              <w:pStyle w:val="Corpodetexto"/>
              <w:jc w:val="center"/>
              <w:rPr>
                <w:lang w:val="en-GB"/>
              </w:rPr>
            </w:pPr>
            <w:r>
              <w:rPr>
                <w:rFonts w:ascii="Calibri" w:hAnsi="Calibri" w:cs="Calibri"/>
                <w:color w:val="000000"/>
                <w:sz w:val="22"/>
              </w:rPr>
              <w:t>07:13:41</w:t>
            </w:r>
          </w:p>
        </w:tc>
        <w:tc>
          <w:tcPr>
            <w:tcW w:w="1349" w:type="dxa"/>
            <w:vAlign w:val="center"/>
          </w:tcPr>
          <w:p w14:paraId="58462406" w14:textId="65654DDF" w:rsidR="0053710C" w:rsidRDefault="0053710C" w:rsidP="0053710C">
            <w:pPr>
              <w:pStyle w:val="Corpodetexto"/>
              <w:jc w:val="center"/>
              <w:rPr>
                <w:lang w:val="en-GB"/>
              </w:rPr>
            </w:pPr>
            <w:r>
              <w:rPr>
                <w:rFonts w:ascii="Calibri" w:hAnsi="Calibri" w:cs="Calibri"/>
                <w:color w:val="000000"/>
                <w:sz w:val="22"/>
              </w:rPr>
              <w:t>6660</w:t>
            </w:r>
          </w:p>
        </w:tc>
        <w:tc>
          <w:tcPr>
            <w:tcW w:w="1349" w:type="dxa"/>
            <w:vAlign w:val="center"/>
          </w:tcPr>
          <w:p w14:paraId="15E0CF00" w14:textId="7A69462A" w:rsidR="0053710C" w:rsidRDefault="0053710C" w:rsidP="0053710C">
            <w:pPr>
              <w:pStyle w:val="Corpodetexto"/>
              <w:jc w:val="center"/>
              <w:rPr>
                <w:lang w:val="en-GB"/>
              </w:rPr>
            </w:pPr>
            <w:r>
              <w:rPr>
                <w:rFonts w:ascii="Calibri" w:hAnsi="Calibri" w:cs="Calibri"/>
                <w:color w:val="000000"/>
                <w:sz w:val="22"/>
              </w:rPr>
              <w:t>6736</w:t>
            </w:r>
          </w:p>
        </w:tc>
      </w:tr>
      <w:tr w:rsidR="0053710C" w14:paraId="7AF31DDE" w14:textId="77777777" w:rsidTr="0053710C">
        <w:trPr>
          <w:jc w:val="center"/>
        </w:trPr>
        <w:tc>
          <w:tcPr>
            <w:tcW w:w="1349" w:type="dxa"/>
            <w:vMerge/>
            <w:vAlign w:val="center"/>
          </w:tcPr>
          <w:p w14:paraId="6C2FFF1F" w14:textId="77777777" w:rsidR="0053710C" w:rsidRDefault="0053710C" w:rsidP="0053710C">
            <w:pPr>
              <w:pStyle w:val="Corpodetexto"/>
              <w:jc w:val="center"/>
              <w:rPr>
                <w:lang w:val="en-GB"/>
              </w:rPr>
            </w:pPr>
          </w:p>
        </w:tc>
        <w:tc>
          <w:tcPr>
            <w:tcW w:w="1349" w:type="dxa"/>
            <w:vAlign w:val="center"/>
          </w:tcPr>
          <w:p w14:paraId="085B4A44" w14:textId="33B5B783" w:rsidR="0053710C" w:rsidRDefault="0053710C" w:rsidP="0053710C">
            <w:pPr>
              <w:pStyle w:val="Corpodetexto"/>
              <w:jc w:val="center"/>
              <w:rPr>
                <w:lang w:val="en-GB"/>
              </w:rPr>
            </w:pPr>
            <w:r w:rsidRPr="004669E4">
              <w:rPr>
                <w:rFonts w:ascii="Calibri" w:eastAsia="Times New Roman" w:hAnsi="Calibri" w:cs="Calibri"/>
                <w:color w:val="000000"/>
                <w:sz w:val="22"/>
                <w:lang w:val="en-GB" w:eastAsia="en-GB"/>
              </w:rPr>
              <w:t>2</w:t>
            </w:r>
          </w:p>
        </w:tc>
        <w:tc>
          <w:tcPr>
            <w:tcW w:w="1349" w:type="dxa"/>
            <w:vMerge/>
            <w:vAlign w:val="center"/>
          </w:tcPr>
          <w:p w14:paraId="313CCBE0" w14:textId="77777777" w:rsidR="0053710C" w:rsidRDefault="0053710C" w:rsidP="0053710C">
            <w:pPr>
              <w:pStyle w:val="Corpodetexto"/>
              <w:jc w:val="center"/>
              <w:rPr>
                <w:lang w:val="en-GB"/>
              </w:rPr>
            </w:pPr>
          </w:p>
        </w:tc>
        <w:tc>
          <w:tcPr>
            <w:tcW w:w="1349" w:type="dxa"/>
            <w:vMerge/>
            <w:vAlign w:val="center"/>
          </w:tcPr>
          <w:p w14:paraId="04661A8F" w14:textId="77777777" w:rsidR="0053710C" w:rsidRDefault="0053710C" w:rsidP="0053710C">
            <w:pPr>
              <w:pStyle w:val="Corpodetexto"/>
              <w:jc w:val="center"/>
              <w:rPr>
                <w:lang w:val="en-GB"/>
              </w:rPr>
            </w:pPr>
          </w:p>
        </w:tc>
        <w:tc>
          <w:tcPr>
            <w:tcW w:w="1349" w:type="dxa"/>
            <w:vAlign w:val="center"/>
          </w:tcPr>
          <w:p w14:paraId="5C158CAE" w14:textId="5D4DF8FA" w:rsidR="0053710C" w:rsidRDefault="0053710C" w:rsidP="0053710C">
            <w:pPr>
              <w:pStyle w:val="Corpodetexto"/>
              <w:jc w:val="center"/>
              <w:rPr>
                <w:lang w:val="en-GB"/>
              </w:rPr>
            </w:pPr>
            <w:r w:rsidRPr="004669E4">
              <w:rPr>
                <w:rFonts w:ascii="Calibri" w:eastAsia="Times New Roman" w:hAnsi="Calibri" w:cs="Calibri"/>
                <w:color w:val="000000"/>
                <w:sz w:val="22"/>
                <w:lang w:val="en-GB" w:eastAsia="en-GB"/>
              </w:rPr>
              <w:t>06:04:37</w:t>
            </w:r>
          </w:p>
        </w:tc>
        <w:tc>
          <w:tcPr>
            <w:tcW w:w="1349" w:type="dxa"/>
            <w:vAlign w:val="center"/>
          </w:tcPr>
          <w:p w14:paraId="41C2D9E9" w14:textId="1355673D" w:rsidR="0053710C" w:rsidRDefault="0053710C" w:rsidP="0053710C">
            <w:pPr>
              <w:pStyle w:val="Corpodetexto"/>
              <w:jc w:val="center"/>
              <w:rPr>
                <w:lang w:val="en-GB"/>
              </w:rPr>
            </w:pPr>
            <w:r w:rsidRPr="004669E4">
              <w:rPr>
                <w:rFonts w:ascii="Calibri" w:eastAsia="Times New Roman" w:hAnsi="Calibri" w:cs="Calibri"/>
                <w:color w:val="000000"/>
                <w:sz w:val="22"/>
                <w:lang w:val="en-GB" w:eastAsia="en-GB"/>
              </w:rPr>
              <w:t>3178</w:t>
            </w:r>
          </w:p>
        </w:tc>
        <w:tc>
          <w:tcPr>
            <w:tcW w:w="1349" w:type="dxa"/>
            <w:vAlign w:val="center"/>
          </w:tcPr>
          <w:p w14:paraId="6B2E8C4B" w14:textId="4E664F86" w:rsidR="0053710C" w:rsidRDefault="0053710C" w:rsidP="0053710C">
            <w:pPr>
              <w:pStyle w:val="Corpodetexto"/>
              <w:jc w:val="center"/>
              <w:rPr>
                <w:lang w:val="en-GB"/>
              </w:rPr>
            </w:pPr>
            <w:r w:rsidRPr="004669E4">
              <w:rPr>
                <w:rFonts w:ascii="Calibri" w:eastAsia="Times New Roman" w:hAnsi="Calibri" w:cs="Calibri"/>
                <w:color w:val="000000"/>
                <w:sz w:val="22"/>
                <w:lang w:val="en-GB" w:eastAsia="en-GB"/>
              </w:rPr>
              <w:t>3119</w:t>
            </w:r>
          </w:p>
        </w:tc>
      </w:tr>
      <w:tr w:rsidR="0053710C" w14:paraId="04A86227" w14:textId="77777777" w:rsidTr="0053710C">
        <w:trPr>
          <w:jc w:val="center"/>
        </w:trPr>
        <w:tc>
          <w:tcPr>
            <w:tcW w:w="1349" w:type="dxa"/>
            <w:vMerge/>
            <w:vAlign w:val="center"/>
          </w:tcPr>
          <w:p w14:paraId="03D6CEA1" w14:textId="77777777" w:rsidR="0053710C" w:rsidRDefault="0053710C" w:rsidP="0053710C">
            <w:pPr>
              <w:pStyle w:val="Corpodetexto"/>
              <w:jc w:val="center"/>
              <w:rPr>
                <w:lang w:val="en-GB"/>
              </w:rPr>
            </w:pPr>
          </w:p>
        </w:tc>
        <w:tc>
          <w:tcPr>
            <w:tcW w:w="1349" w:type="dxa"/>
            <w:vAlign w:val="center"/>
          </w:tcPr>
          <w:p w14:paraId="62C1B726" w14:textId="4605A2A5" w:rsidR="0053710C" w:rsidRDefault="0053710C" w:rsidP="0053710C">
            <w:pPr>
              <w:pStyle w:val="Corpodetexto"/>
              <w:jc w:val="center"/>
              <w:rPr>
                <w:lang w:val="en-GB"/>
              </w:rPr>
            </w:pPr>
            <w:r w:rsidRPr="004669E4">
              <w:rPr>
                <w:rFonts w:ascii="Calibri" w:eastAsia="Times New Roman" w:hAnsi="Calibri" w:cs="Calibri"/>
                <w:color w:val="000000"/>
                <w:sz w:val="22"/>
                <w:lang w:val="en-GB" w:eastAsia="en-GB"/>
              </w:rPr>
              <w:t>3</w:t>
            </w:r>
          </w:p>
        </w:tc>
        <w:tc>
          <w:tcPr>
            <w:tcW w:w="1349" w:type="dxa"/>
            <w:vMerge/>
            <w:vAlign w:val="center"/>
          </w:tcPr>
          <w:p w14:paraId="3C9C23A4" w14:textId="77777777" w:rsidR="0053710C" w:rsidRDefault="0053710C" w:rsidP="0053710C">
            <w:pPr>
              <w:pStyle w:val="Corpodetexto"/>
              <w:jc w:val="center"/>
              <w:rPr>
                <w:lang w:val="en-GB"/>
              </w:rPr>
            </w:pPr>
          </w:p>
        </w:tc>
        <w:tc>
          <w:tcPr>
            <w:tcW w:w="1349" w:type="dxa"/>
            <w:vMerge/>
            <w:vAlign w:val="center"/>
          </w:tcPr>
          <w:p w14:paraId="4D102790" w14:textId="77777777" w:rsidR="0053710C" w:rsidRDefault="0053710C" w:rsidP="0053710C">
            <w:pPr>
              <w:pStyle w:val="Corpodetexto"/>
              <w:jc w:val="center"/>
              <w:rPr>
                <w:lang w:val="en-GB"/>
              </w:rPr>
            </w:pPr>
          </w:p>
        </w:tc>
        <w:tc>
          <w:tcPr>
            <w:tcW w:w="1349" w:type="dxa"/>
            <w:vAlign w:val="center"/>
          </w:tcPr>
          <w:p w14:paraId="7FCAA91C" w14:textId="613D5B0C" w:rsidR="0053710C" w:rsidRDefault="0053710C" w:rsidP="0053710C">
            <w:pPr>
              <w:pStyle w:val="Corpodetexto"/>
              <w:jc w:val="center"/>
              <w:rPr>
                <w:lang w:val="en-GB"/>
              </w:rPr>
            </w:pPr>
            <w:r w:rsidRPr="004669E4">
              <w:rPr>
                <w:rFonts w:ascii="Calibri" w:eastAsia="Times New Roman" w:hAnsi="Calibri" w:cs="Calibri"/>
                <w:color w:val="000000"/>
                <w:sz w:val="22"/>
                <w:lang w:val="en-GB" w:eastAsia="en-GB"/>
              </w:rPr>
              <w:t>05:39:31</w:t>
            </w:r>
          </w:p>
        </w:tc>
        <w:tc>
          <w:tcPr>
            <w:tcW w:w="1349" w:type="dxa"/>
            <w:vAlign w:val="center"/>
          </w:tcPr>
          <w:p w14:paraId="1CC6834C" w14:textId="09DAC3AA" w:rsidR="0053710C" w:rsidRDefault="0053710C" w:rsidP="0053710C">
            <w:pPr>
              <w:pStyle w:val="Corpodetexto"/>
              <w:jc w:val="center"/>
              <w:rPr>
                <w:lang w:val="en-GB"/>
              </w:rPr>
            </w:pPr>
            <w:r w:rsidRPr="004669E4">
              <w:rPr>
                <w:rFonts w:ascii="Calibri" w:eastAsia="Times New Roman" w:hAnsi="Calibri" w:cs="Calibri"/>
                <w:color w:val="000000"/>
                <w:sz w:val="22"/>
                <w:lang w:val="en-GB" w:eastAsia="en-GB"/>
              </w:rPr>
              <w:t>4222</w:t>
            </w:r>
          </w:p>
        </w:tc>
        <w:tc>
          <w:tcPr>
            <w:tcW w:w="1349" w:type="dxa"/>
            <w:vAlign w:val="center"/>
          </w:tcPr>
          <w:p w14:paraId="06A7B249" w14:textId="2890FE3E" w:rsidR="0053710C" w:rsidRDefault="0053710C" w:rsidP="0053710C">
            <w:pPr>
              <w:pStyle w:val="Corpodetexto"/>
              <w:jc w:val="center"/>
              <w:rPr>
                <w:lang w:val="en-GB"/>
              </w:rPr>
            </w:pPr>
            <w:r w:rsidRPr="004669E4">
              <w:rPr>
                <w:rFonts w:ascii="Calibri" w:eastAsia="Times New Roman" w:hAnsi="Calibri" w:cs="Calibri"/>
                <w:color w:val="000000"/>
                <w:sz w:val="22"/>
                <w:lang w:val="en-GB" w:eastAsia="en-GB"/>
              </w:rPr>
              <w:t>4161</w:t>
            </w:r>
          </w:p>
        </w:tc>
      </w:tr>
      <w:tr w:rsidR="0053710C" w14:paraId="5C908A0F" w14:textId="77777777" w:rsidTr="0053710C">
        <w:trPr>
          <w:jc w:val="center"/>
        </w:trPr>
        <w:tc>
          <w:tcPr>
            <w:tcW w:w="1349" w:type="dxa"/>
            <w:vAlign w:val="center"/>
          </w:tcPr>
          <w:p w14:paraId="4AD3A406" w14:textId="77777777" w:rsidR="0053710C" w:rsidRDefault="0053710C" w:rsidP="0053710C">
            <w:pPr>
              <w:pStyle w:val="Corpodetexto"/>
              <w:jc w:val="center"/>
              <w:rPr>
                <w:lang w:val="en-GB"/>
              </w:rPr>
            </w:pPr>
          </w:p>
        </w:tc>
        <w:tc>
          <w:tcPr>
            <w:tcW w:w="1349" w:type="dxa"/>
            <w:vAlign w:val="center"/>
          </w:tcPr>
          <w:p w14:paraId="34485D63" w14:textId="77777777" w:rsidR="0053710C" w:rsidRDefault="0053710C" w:rsidP="0053710C">
            <w:pPr>
              <w:pStyle w:val="Corpodetexto"/>
              <w:jc w:val="center"/>
              <w:rPr>
                <w:lang w:val="en-GB"/>
              </w:rPr>
            </w:pPr>
          </w:p>
        </w:tc>
        <w:tc>
          <w:tcPr>
            <w:tcW w:w="1349" w:type="dxa"/>
            <w:vAlign w:val="center"/>
          </w:tcPr>
          <w:p w14:paraId="57336552" w14:textId="77777777" w:rsidR="0053710C" w:rsidRDefault="0053710C" w:rsidP="0053710C">
            <w:pPr>
              <w:pStyle w:val="Corpodetexto"/>
              <w:jc w:val="center"/>
              <w:rPr>
                <w:lang w:val="en-GB"/>
              </w:rPr>
            </w:pPr>
          </w:p>
        </w:tc>
        <w:tc>
          <w:tcPr>
            <w:tcW w:w="1349" w:type="dxa"/>
            <w:vAlign w:val="center"/>
          </w:tcPr>
          <w:p w14:paraId="69C2EA21" w14:textId="5D764DD0" w:rsidR="0053710C" w:rsidRDefault="0053710C" w:rsidP="0053710C">
            <w:pPr>
              <w:pStyle w:val="Corpodetexto"/>
              <w:jc w:val="center"/>
              <w:rPr>
                <w:lang w:val="en-GB"/>
              </w:rPr>
            </w:pPr>
            <w:r w:rsidRPr="004669E4">
              <w:rPr>
                <w:rFonts w:ascii="Calibri" w:eastAsia="Times New Roman" w:hAnsi="Calibri" w:cs="Calibri"/>
                <w:b/>
                <w:bCs/>
                <w:color w:val="000000"/>
                <w:sz w:val="22"/>
                <w:lang w:val="en-GB" w:eastAsia="en-GB"/>
              </w:rPr>
              <w:t>Average</w:t>
            </w:r>
          </w:p>
        </w:tc>
        <w:tc>
          <w:tcPr>
            <w:tcW w:w="1349" w:type="dxa"/>
            <w:vAlign w:val="center"/>
          </w:tcPr>
          <w:p w14:paraId="759CF10A" w14:textId="1E9414BC" w:rsidR="0053710C" w:rsidRDefault="0053710C" w:rsidP="0053710C">
            <w:pPr>
              <w:pStyle w:val="Corpodetexto"/>
              <w:jc w:val="center"/>
              <w:rPr>
                <w:lang w:val="en-GB"/>
              </w:rPr>
            </w:pPr>
            <w:r>
              <w:rPr>
                <w:rFonts w:ascii="Calibri" w:hAnsi="Calibri" w:cs="Calibri"/>
                <w:color w:val="000000"/>
                <w:sz w:val="22"/>
              </w:rPr>
              <w:t>10:09:27</w:t>
            </w:r>
          </w:p>
        </w:tc>
        <w:tc>
          <w:tcPr>
            <w:tcW w:w="1349" w:type="dxa"/>
            <w:vAlign w:val="center"/>
          </w:tcPr>
          <w:p w14:paraId="20D812E8" w14:textId="31EC208D" w:rsidR="0053710C" w:rsidRDefault="0053710C" w:rsidP="0053710C">
            <w:pPr>
              <w:pStyle w:val="Corpodetexto"/>
              <w:jc w:val="center"/>
              <w:rPr>
                <w:lang w:val="en-GB"/>
              </w:rPr>
            </w:pPr>
            <w:r>
              <w:rPr>
                <w:rFonts w:ascii="Calibri" w:hAnsi="Calibri" w:cs="Calibri"/>
                <w:color w:val="000000"/>
                <w:sz w:val="22"/>
              </w:rPr>
              <w:t>3767</w:t>
            </w:r>
          </w:p>
        </w:tc>
        <w:tc>
          <w:tcPr>
            <w:tcW w:w="1349" w:type="dxa"/>
            <w:vAlign w:val="center"/>
          </w:tcPr>
          <w:p w14:paraId="1C5A14F1" w14:textId="4AA99A2A" w:rsidR="0053710C" w:rsidRDefault="0053710C" w:rsidP="0053710C">
            <w:pPr>
              <w:pStyle w:val="Corpodetexto"/>
              <w:keepNext/>
              <w:jc w:val="center"/>
              <w:rPr>
                <w:lang w:val="en-GB"/>
              </w:rPr>
            </w:pPr>
            <w:r>
              <w:rPr>
                <w:rFonts w:ascii="Calibri" w:hAnsi="Calibri" w:cs="Calibri"/>
                <w:color w:val="000000"/>
                <w:sz w:val="22"/>
              </w:rPr>
              <w:t>6252</w:t>
            </w:r>
          </w:p>
        </w:tc>
      </w:tr>
    </w:tbl>
    <w:p w14:paraId="2977C7ED" w14:textId="6D1A32E4" w:rsidR="0053710C" w:rsidRDefault="0053710C" w:rsidP="000F60F6">
      <w:pPr>
        <w:pStyle w:val="Legenda"/>
        <w:ind w:firstLine="0"/>
        <w:rPr>
          <w:lang w:val="en-GB"/>
        </w:rPr>
      </w:pPr>
    </w:p>
    <w:p w14:paraId="7273C3B0" w14:textId="77777777" w:rsidR="0053710C" w:rsidRDefault="0053710C" w:rsidP="004669E4">
      <w:pPr>
        <w:pStyle w:val="Corpodetexto"/>
        <w:rPr>
          <w:lang w:val="en-GB"/>
        </w:rPr>
      </w:pPr>
    </w:p>
    <w:p w14:paraId="4B9C0F9C" w14:textId="404C9E9E" w:rsidR="0053710C" w:rsidRDefault="0053710C" w:rsidP="0053710C">
      <w:pPr>
        <w:pStyle w:val="Corpodetexto"/>
        <w:rPr>
          <w:lang w:val="en-GB"/>
        </w:rPr>
      </w:pPr>
      <w:r w:rsidRPr="00F14CAD">
        <w:rPr>
          <w:lang w:val="en-GB"/>
        </w:rPr>
        <w:fldChar w:fldCharType="begin"/>
      </w:r>
      <w:r w:rsidRPr="00F14CAD">
        <w:rPr>
          <w:lang w:val="en-GB"/>
        </w:rPr>
        <w:instrText xml:space="preserve"> REF _Ref117457252 \h  \* MERGEFORMAT </w:instrText>
      </w:r>
      <w:r w:rsidRPr="00F14CAD">
        <w:rPr>
          <w:lang w:val="en-GB"/>
        </w:rPr>
      </w:r>
      <w:r w:rsidRPr="00F14CAD">
        <w:rPr>
          <w:lang w:val="en-GB"/>
        </w:rPr>
        <w:fldChar w:fldCharType="separate"/>
      </w:r>
      <w:r w:rsidRPr="00F14CAD">
        <w:rPr>
          <w:lang w:val="en-GB"/>
        </w:rPr>
        <w:t xml:space="preserve">Table </w:t>
      </w:r>
      <w:r w:rsidRPr="00F14CAD">
        <w:rPr>
          <w:noProof/>
          <w:lang w:val="en-GB"/>
        </w:rPr>
        <w:t>10</w:t>
      </w:r>
      <w:r w:rsidRPr="00F14CAD">
        <w:rPr>
          <w:lang w:val="en-GB"/>
        </w:rPr>
        <w:fldChar w:fldCharType="end"/>
      </w:r>
      <w:r w:rsidRPr="00F14CAD">
        <w:rPr>
          <w:lang w:val="en-GB"/>
        </w:rPr>
        <w:t xml:space="preserve"> gives a perspective on the mathematical and statistical data of the first set of tests is displayed. This data was calculated with </w:t>
      </w:r>
      <w:r w:rsidR="00F14CAD">
        <w:rPr>
          <w:lang w:val="en-GB"/>
        </w:rPr>
        <w:t>data from the first set of tests</w:t>
      </w:r>
      <w:r w:rsidRPr="00F14CAD">
        <w:rPr>
          <w:lang w:val="en-GB"/>
        </w:rPr>
        <w:t>. The interval is in seconds.</w:t>
      </w:r>
    </w:p>
    <w:p w14:paraId="1CFC1237" w14:textId="1753BD95" w:rsidR="0053710C" w:rsidRDefault="0053710C">
      <w:pPr>
        <w:spacing w:line="240" w:lineRule="auto"/>
        <w:jc w:val="left"/>
        <w:rPr>
          <w:lang w:val="en-GB"/>
        </w:rPr>
      </w:pPr>
    </w:p>
    <w:p w14:paraId="029CC8D0" w14:textId="53D07235" w:rsidR="0053710C" w:rsidRDefault="0053710C">
      <w:pPr>
        <w:spacing w:line="240" w:lineRule="auto"/>
        <w:jc w:val="left"/>
        <w:rPr>
          <w:lang w:val="en-GB"/>
        </w:rPr>
      </w:pPr>
    </w:p>
    <w:p w14:paraId="7EBA4042" w14:textId="4A400F20" w:rsidR="0053710C" w:rsidRDefault="0053710C">
      <w:pPr>
        <w:spacing w:line="240" w:lineRule="auto"/>
        <w:jc w:val="left"/>
        <w:rPr>
          <w:lang w:val="en-GB"/>
        </w:rPr>
      </w:pPr>
    </w:p>
    <w:p w14:paraId="16910EE0" w14:textId="55F46F74" w:rsidR="0053710C" w:rsidRDefault="0053710C">
      <w:pPr>
        <w:spacing w:line="240" w:lineRule="auto"/>
        <w:jc w:val="left"/>
        <w:rPr>
          <w:lang w:val="en-GB"/>
        </w:rPr>
      </w:pPr>
    </w:p>
    <w:p w14:paraId="1D64AB4E" w14:textId="3A0C93F9" w:rsidR="0053710C" w:rsidRDefault="0053710C">
      <w:pPr>
        <w:spacing w:line="240" w:lineRule="auto"/>
        <w:jc w:val="left"/>
        <w:rPr>
          <w:lang w:val="en-GB"/>
        </w:rPr>
      </w:pPr>
    </w:p>
    <w:p w14:paraId="0F95799F" w14:textId="74678B25" w:rsidR="0053710C" w:rsidRDefault="0053710C">
      <w:pPr>
        <w:spacing w:line="240" w:lineRule="auto"/>
        <w:jc w:val="left"/>
        <w:rPr>
          <w:lang w:val="en-GB"/>
        </w:rPr>
      </w:pPr>
    </w:p>
    <w:p w14:paraId="0AB1555E" w14:textId="77777777" w:rsidR="0053710C" w:rsidRDefault="0053710C">
      <w:pPr>
        <w:spacing w:line="240" w:lineRule="auto"/>
        <w:jc w:val="left"/>
        <w:rPr>
          <w:lang w:val="en-GB"/>
        </w:rPr>
      </w:pPr>
    </w:p>
    <w:p w14:paraId="564C8DD5" w14:textId="77777777" w:rsidR="0053710C" w:rsidRDefault="0053710C">
      <w:pPr>
        <w:spacing w:line="240" w:lineRule="auto"/>
        <w:jc w:val="left"/>
        <w:rPr>
          <w:lang w:val="en-GB"/>
        </w:rPr>
      </w:pPr>
    </w:p>
    <w:p w14:paraId="17F5C597" w14:textId="77777777" w:rsidR="0053710C" w:rsidRDefault="0053710C">
      <w:pPr>
        <w:spacing w:line="240" w:lineRule="auto"/>
        <w:jc w:val="left"/>
        <w:rPr>
          <w:lang w:val="en-GB"/>
        </w:rPr>
      </w:pPr>
    </w:p>
    <w:p w14:paraId="0BC5EF82" w14:textId="51E9F8AC" w:rsidR="0053710C" w:rsidRDefault="0053710C">
      <w:pPr>
        <w:spacing w:line="240" w:lineRule="auto"/>
        <w:jc w:val="left"/>
        <w:rPr>
          <w:lang w:val="en-GB"/>
        </w:rPr>
        <w:sectPr w:rsidR="0053710C">
          <w:pgSz w:w="11910" w:h="16840"/>
          <w:pgMar w:top="1320" w:right="1160" w:bottom="1180" w:left="1300" w:header="0" w:footer="998" w:gutter="0"/>
          <w:cols w:space="720"/>
        </w:sectPr>
      </w:pPr>
    </w:p>
    <w:tbl>
      <w:tblPr>
        <w:tblW w:w="14330" w:type="dxa"/>
        <w:jc w:val="center"/>
        <w:tblLook w:val="04A0" w:firstRow="1" w:lastRow="0" w:firstColumn="1" w:lastColumn="0" w:noHBand="0" w:noVBand="1"/>
      </w:tblPr>
      <w:tblGrid>
        <w:gridCol w:w="1140"/>
        <w:gridCol w:w="552"/>
        <w:gridCol w:w="960"/>
        <w:gridCol w:w="1376"/>
        <w:gridCol w:w="741"/>
        <w:gridCol w:w="912"/>
        <w:gridCol w:w="1376"/>
        <w:gridCol w:w="614"/>
        <w:gridCol w:w="578"/>
        <w:gridCol w:w="777"/>
        <w:gridCol w:w="1376"/>
        <w:gridCol w:w="1376"/>
        <w:gridCol w:w="1276"/>
        <w:gridCol w:w="1276"/>
      </w:tblGrid>
      <w:tr w:rsidR="00DC4533" w:rsidRPr="00DC4533" w14:paraId="66843966" w14:textId="77777777" w:rsidTr="000F60F6">
        <w:trPr>
          <w:trHeight w:val="288"/>
          <w:tblHeader/>
          <w:jc w:val="center"/>
        </w:trPr>
        <w:tc>
          <w:tcPr>
            <w:tcW w:w="1147" w:type="dxa"/>
            <w:tcBorders>
              <w:top w:val="single" w:sz="4" w:space="0" w:color="auto"/>
              <w:left w:val="single" w:sz="4" w:space="0" w:color="auto"/>
              <w:bottom w:val="single" w:sz="4" w:space="0" w:color="auto"/>
              <w:right w:val="single" w:sz="4" w:space="0" w:color="auto"/>
            </w:tcBorders>
            <w:shd w:val="clear" w:color="000000" w:fill="808080"/>
            <w:noWrap/>
            <w:vAlign w:val="center"/>
            <w:hideMark/>
          </w:tcPr>
          <w:p w14:paraId="2B3C7DF0" w14:textId="77777777" w:rsidR="00DC4533" w:rsidRPr="00DC4533" w:rsidRDefault="00DC4533" w:rsidP="00DC4533">
            <w:pPr>
              <w:widowControl/>
              <w:autoSpaceDE/>
              <w:autoSpaceDN/>
              <w:spacing w:line="240" w:lineRule="auto"/>
              <w:jc w:val="lef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lastRenderedPageBreak/>
              <w:t> </w:t>
            </w:r>
          </w:p>
        </w:tc>
        <w:tc>
          <w:tcPr>
            <w:tcW w:w="554" w:type="dxa"/>
            <w:tcBorders>
              <w:top w:val="single" w:sz="4" w:space="0" w:color="auto"/>
              <w:left w:val="nil"/>
              <w:bottom w:val="single" w:sz="4" w:space="0" w:color="auto"/>
              <w:right w:val="single" w:sz="4" w:space="0" w:color="auto"/>
            </w:tcBorders>
            <w:shd w:val="clear" w:color="000000" w:fill="808080"/>
            <w:noWrap/>
            <w:vAlign w:val="center"/>
            <w:hideMark/>
          </w:tcPr>
          <w:p w14:paraId="4AB836BB" w14:textId="77777777" w:rsidR="00DC4533" w:rsidRPr="00DC4533" w:rsidRDefault="00DC4533" w:rsidP="00DC4533">
            <w:pPr>
              <w:widowControl/>
              <w:autoSpaceDE/>
              <w:autoSpaceDN/>
              <w:spacing w:line="240" w:lineRule="auto"/>
              <w:jc w:val="lef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 </w:t>
            </w:r>
          </w:p>
        </w:tc>
        <w:tc>
          <w:tcPr>
            <w:tcW w:w="957" w:type="dxa"/>
            <w:tcBorders>
              <w:top w:val="single" w:sz="4" w:space="0" w:color="auto"/>
              <w:left w:val="nil"/>
              <w:bottom w:val="single" w:sz="4" w:space="0" w:color="auto"/>
              <w:right w:val="single" w:sz="4" w:space="0" w:color="auto"/>
            </w:tcBorders>
            <w:shd w:val="clear" w:color="auto" w:fill="auto"/>
            <w:noWrap/>
            <w:vAlign w:val="center"/>
            <w:hideMark/>
          </w:tcPr>
          <w:p w14:paraId="181875E8" w14:textId="77777777" w:rsidR="00DC4533" w:rsidRPr="00DC4533" w:rsidRDefault="00DC4533" w:rsidP="00DC4533">
            <w:pPr>
              <w:widowControl/>
              <w:autoSpaceDE/>
              <w:autoSpaceDN/>
              <w:spacing w:line="240" w:lineRule="auto"/>
              <w:jc w:val="left"/>
              <w:rPr>
                <w:rFonts w:ascii="Calibri" w:eastAsia="Times New Roman" w:hAnsi="Calibri" w:cs="Calibri"/>
                <w:b/>
                <w:bCs/>
                <w:color w:val="000000"/>
                <w:sz w:val="22"/>
                <w:lang w:val="en-GB" w:eastAsia="en-GB"/>
              </w:rPr>
            </w:pPr>
            <w:r w:rsidRPr="00DC4533">
              <w:rPr>
                <w:rFonts w:ascii="Calibri" w:eastAsia="Times New Roman" w:hAnsi="Calibri" w:cs="Calibri"/>
                <w:b/>
                <w:bCs/>
                <w:color w:val="000000"/>
                <w:sz w:val="22"/>
                <w:lang w:val="en-GB" w:eastAsia="en-GB"/>
              </w:rPr>
              <w:t>Interval</w:t>
            </w:r>
          </w:p>
        </w:tc>
        <w:tc>
          <w:tcPr>
            <w:tcW w:w="1372" w:type="dxa"/>
            <w:tcBorders>
              <w:top w:val="single" w:sz="4" w:space="0" w:color="auto"/>
              <w:left w:val="nil"/>
              <w:bottom w:val="single" w:sz="4" w:space="0" w:color="auto"/>
              <w:right w:val="single" w:sz="4" w:space="0" w:color="auto"/>
            </w:tcBorders>
            <w:shd w:val="clear" w:color="auto" w:fill="auto"/>
            <w:noWrap/>
            <w:vAlign w:val="center"/>
            <w:hideMark/>
          </w:tcPr>
          <w:p w14:paraId="7D70142D" w14:textId="17836E8A" w:rsidR="00DC4533" w:rsidRPr="00DC4533" w:rsidRDefault="00DC4533" w:rsidP="00DC4533">
            <w:pPr>
              <w:widowControl/>
              <w:autoSpaceDE/>
              <w:autoSpaceDN/>
              <w:spacing w:line="240" w:lineRule="auto"/>
              <w:jc w:val="left"/>
              <w:rPr>
                <w:rFonts w:ascii="Calibri" w:eastAsia="Times New Roman" w:hAnsi="Calibri" w:cs="Calibri"/>
                <w:b/>
                <w:bCs/>
                <w:color w:val="000000"/>
                <w:sz w:val="22"/>
                <w:lang w:val="en-GB" w:eastAsia="en-GB"/>
              </w:rPr>
            </w:pPr>
            <w:r w:rsidRPr="00DC4533">
              <w:rPr>
                <w:rFonts w:ascii="Calibri" w:eastAsia="Times New Roman" w:hAnsi="Calibri" w:cs="Calibri"/>
                <w:b/>
                <w:bCs/>
                <w:color w:val="000000"/>
                <w:sz w:val="22"/>
                <w:lang w:val="en-GB" w:eastAsia="en-GB"/>
              </w:rPr>
              <w:t>Total</w:t>
            </w:r>
            <w:r w:rsidR="007A2438">
              <w:rPr>
                <w:rFonts w:ascii="Calibri" w:eastAsia="Times New Roman" w:hAnsi="Calibri" w:cs="Calibri"/>
                <w:b/>
                <w:bCs/>
                <w:color w:val="000000"/>
                <w:sz w:val="22"/>
                <w:lang w:val="en-GB" w:eastAsia="en-GB"/>
              </w:rPr>
              <w:t xml:space="preserve"> scans</w:t>
            </w:r>
          </w:p>
        </w:tc>
        <w:tc>
          <w:tcPr>
            <w:tcW w:w="739" w:type="dxa"/>
            <w:tcBorders>
              <w:top w:val="single" w:sz="4" w:space="0" w:color="auto"/>
              <w:left w:val="nil"/>
              <w:bottom w:val="single" w:sz="4" w:space="0" w:color="auto"/>
              <w:right w:val="single" w:sz="4" w:space="0" w:color="auto"/>
            </w:tcBorders>
            <w:shd w:val="clear" w:color="auto" w:fill="auto"/>
            <w:noWrap/>
            <w:vAlign w:val="center"/>
            <w:hideMark/>
          </w:tcPr>
          <w:p w14:paraId="4FC30CD1" w14:textId="77777777" w:rsidR="00DC4533" w:rsidRPr="00DC4533" w:rsidRDefault="00DC4533" w:rsidP="00DC4533">
            <w:pPr>
              <w:widowControl/>
              <w:autoSpaceDE/>
              <w:autoSpaceDN/>
              <w:spacing w:line="240" w:lineRule="auto"/>
              <w:jc w:val="left"/>
              <w:rPr>
                <w:rFonts w:ascii="Calibri" w:eastAsia="Times New Roman" w:hAnsi="Calibri" w:cs="Calibri"/>
                <w:b/>
                <w:bCs/>
                <w:color w:val="000000"/>
                <w:sz w:val="22"/>
                <w:lang w:val="en-GB" w:eastAsia="en-GB"/>
              </w:rPr>
            </w:pPr>
            <w:r w:rsidRPr="00DC4533">
              <w:rPr>
                <w:rFonts w:ascii="Calibri" w:eastAsia="Times New Roman" w:hAnsi="Calibri" w:cs="Calibri"/>
                <w:b/>
                <w:bCs/>
                <w:color w:val="000000"/>
                <w:sz w:val="22"/>
                <w:lang w:val="en-GB" w:eastAsia="en-GB"/>
              </w:rPr>
              <w:t>Mean</w:t>
            </w:r>
          </w:p>
        </w:tc>
        <w:tc>
          <w:tcPr>
            <w:tcW w:w="909" w:type="dxa"/>
            <w:tcBorders>
              <w:top w:val="single" w:sz="4" w:space="0" w:color="auto"/>
              <w:left w:val="nil"/>
              <w:bottom w:val="single" w:sz="4" w:space="0" w:color="auto"/>
              <w:right w:val="single" w:sz="4" w:space="0" w:color="auto"/>
            </w:tcBorders>
            <w:shd w:val="clear" w:color="auto" w:fill="auto"/>
            <w:noWrap/>
            <w:vAlign w:val="center"/>
            <w:hideMark/>
          </w:tcPr>
          <w:p w14:paraId="08CF7B2E" w14:textId="77777777" w:rsidR="00DC4533" w:rsidRPr="00DC4533" w:rsidRDefault="00DC4533" w:rsidP="00DC4533">
            <w:pPr>
              <w:widowControl/>
              <w:autoSpaceDE/>
              <w:autoSpaceDN/>
              <w:spacing w:line="240" w:lineRule="auto"/>
              <w:jc w:val="left"/>
              <w:rPr>
                <w:rFonts w:ascii="Calibri" w:eastAsia="Times New Roman" w:hAnsi="Calibri" w:cs="Calibri"/>
                <w:b/>
                <w:bCs/>
                <w:color w:val="000000"/>
                <w:sz w:val="22"/>
                <w:lang w:val="en-GB" w:eastAsia="en-GB"/>
              </w:rPr>
            </w:pPr>
            <w:r w:rsidRPr="00DC4533">
              <w:rPr>
                <w:rFonts w:ascii="Calibri" w:eastAsia="Times New Roman" w:hAnsi="Calibri" w:cs="Calibri"/>
                <w:b/>
                <w:bCs/>
                <w:color w:val="000000"/>
                <w:sz w:val="22"/>
                <w:lang w:val="en-GB" w:eastAsia="en-GB"/>
              </w:rPr>
              <w:t>Median</w:t>
            </w:r>
          </w:p>
        </w:tc>
        <w:tc>
          <w:tcPr>
            <w:tcW w:w="1372" w:type="dxa"/>
            <w:tcBorders>
              <w:top w:val="single" w:sz="4" w:space="0" w:color="auto"/>
              <w:left w:val="nil"/>
              <w:bottom w:val="single" w:sz="4" w:space="0" w:color="auto"/>
              <w:right w:val="single" w:sz="4" w:space="0" w:color="auto"/>
            </w:tcBorders>
            <w:shd w:val="clear" w:color="auto" w:fill="auto"/>
            <w:noWrap/>
            <w:vAlign w:val="center"/>
            <w:hideMark/>
          </w:tcPr>
          <w:p w14:paraId="1AB5519B" w14:textId="77777777" w:rsidR="00DC4533" w:rsidRPr="00DC4533" w:rsidRDefault="00DC4533" w:rsidP="00DC4533">
            <w:pPr>
              <w:widowControl/>
              <w:autoSpaceDE/>
              <w:autoSpaceDN/>
              <w:spacing w:line="240" w:lineRule="auto"/>
              <w:jc w:val="left"/>
              <w:rPr>
                <w:rFonts w:ascii="Calibri" w:eastAsia="Times New Roman" w:hAnsi="Calibri" w:cs="Calibri"/>
                <w:b/>
                <w:bCs/>
                <w:color w:val="000000"/>
                <w:sz w:val="22"/>
                <w:lang w:val="en-GB" w:eastAsia="en-GB"/>
              </w:rPr>
            </w:pPr>
            <w:r w:rsidRPr="00DC4533">
              <w:rPr>
                <w:rFonts w:ascii="Calibri" w:eastAsia="Times New Roman" w:hAnsi="Calibri" w:cs="Calibri"/>
                <w:b/>
                <w:bCs/>
                <w:color w:val="000000"/>
                <w:sz w:val="22"/>
                <w:lang w:val="en-GB" w:eastAsia="en-GB"/>
              </w:rPr>
              <w:t>Mode</w:t>
            </w:r>
          </w:p>
        </w:tc>
        <w:tc>
          <w:tcPr>
            <w:tcW w:w="613" w:type="dxa"/>
            <w:tcBorders>
              <w:top w:val="single" w:sz="4" w:space="0" w:color="auto"/>
              <w:left w:val="nil"/>
              <w:bottom w:val="single" w:sz="4" w:space="0" w:color="auto"/>
              <w:right w:val="single" w:sz="4" w:space="0" w:color="auto"/>
            </w:tcBorders>
            <w:shd w:val="clear" w:color="auto" w:fill="auto"/>
            <w:noWrap/>
            <w:vAlign w:val="center"/>
            <w:hideMark/>
          </w:tcPr>
          <w:p w14:paraId="39085C22" w14:textId="77777777" w:rsidR="00DC4533" w:rsidRPr="00DC4533" w:rsidRDefault="00DC4533" w:rsidP="00DC4533">
            <w:pPr>
              <w:widowControl/>
              <w:autoSpaceDE/>
              <w:autoSpaceDN/>
              <w:spacing w:line="240" w:lineRule="auto"/>
              <w:jc w:val="left"/>
              <w:rPr>
                <w:rFonts w:ascii="Calibri" w:eastAsia="Times New Roman" w:hAnsi="Calibri" w:cs="Calibri"/>
                <w:b/>
                <w:bCs/>
                <w:color w:val="000000"/>
                <w:sz w:val="22"/>
                <w:lang w:val="en-GB" w:eastAsia="en-GB"/>
              </w:rPr>
            </w:pPr>
            <w:r w:rsidRPr="00DC4533">
              <w:rPr>
                <w:rFonts w:ascii="Calibri" w:eastAsia="Times New Roman" w:hAnsi="Calibri" w:cs="Calibri"/>
                <w:b/>
                <w:bCs/>
                <w:color w:val="000000"/>
                <w:sz w:val="22"/>
                <w:lang w:val="en-GB" w:eastAsia="en-GB"/>
              </w:rPr>
              <w:t>Max</w:t>
            </w:r>
          </w:p>
        </w:tc>
        <w:tc>
          <w:tcPr>
            <w:tcW w:w="576" w:type="dxa"/>
            <w:tcBorders>
              <w:top w:val="single" w:sz="4" w:space="0" w:color="auto"/>
              <w:left w:val="nil"/>
              <w:bottom w:val="single" w:sz="4" w:space="0" w:color="auto"/>
              <w:right w:val="single" w:sz="4" w:space="0" w:color="auto"/>
            </w:tcBorders>
            <w:shd w:val="clear" w:color="auto" w:fill="auto"/>
            <w:noWrap/>
            <w:vAlign w:val="center"/>
            <w:hideMark/>
          </w:tcPr>
          <w:p w14:paraId="10C3605E" w14:textId="77777777" w:rsidR="00DC4533" w:rsidRPr="00DC4533" w:rsidRDefault="00DC4533" w:rsidP="00DC4533">
            <w:pPr>
              <w:widowControl/>
              <w:autoSpaceDE/>
              <w:autoSpaceDN/>
              <w:spacing w:line="240" w:lineRule="auto"/>
              <w:jc w:val="left"/>
              <w:rPr>
                <w:rFonts w:ascii="Calibri" w:eastAsia="Times New Roman" w:hAnsi="Calibri" w:cs="Calibri"/>
                <w:b/>
                <w:bCs/>
                <w:color w:val="000000"/>
                <w:sz w:val="22"/>
                <w:lang w:val="en-GB" w:eastAsia="en-GB"/>
              </w:rPr>
            </w:pPr>
            <w:r w:rsidRPr="00DC4533">
              <w:rPr>
                <w:rFonts w:ascii="Calibri" w:eastAsia="Times New Roman" w:hAnsi="Calibri" w:cs="Calibri"/>
                <w:b/>
                <w:bCs/>
                <w:color w:val="000000"/>
                <w:sz w:val="22"/>
                <w:lang w:val="en-GB" w:eastAsia="en-GB"/>
              </w:rPr>
              <w:t>Min</w:t>
            </w:r>
          </w:p>
        </w:tc>
        <w:tc>
          <w:tcPr>
            <w:tcW w:w="775" w:type="dxa"/>
            <w:tcBorders>
              <w:top w:val="single" w:sz="4" w:space="0" w:color="auto"/>
              <w:left w:val="nil"/>
              <w:bottom w:val="single" w:sz="4" w:space="0" w:color="auto"/>
              <w:right w:val="single" w:sz="4" w:space="0" w:color="auto"/>
            </w:tcBorders>
            <w:shd w:val="clear" w:color="auto" w:fill="auto"/>
            <w:noWrap/>
            <w:vAlign w:val="center"/>
            <w:hideMark/>
          </w:tcPr>
          <w:p w14:paraId="3254ABB9" w14:textId="77777777" w:rsidR="00DC4533" w:rsidRPr="00DC4533" w:rsidRDefault="00DC4533" w:rsidP="00DC4533">
            <w:pPr>
              <w:widowControl/>
              <w:autoSpaceDE/>
              <w:autoSpaceDN/>
              <w:spacing w:line="240" w:lineRule="auto"/>
              <w:jc w:val="left"/>
              <w:rPr>
                <w:rFonts w:ascii="Calibri" w:eastAsia="Times New Roman" w:hAnsi="Calibri" w:cs="Calibri"/>
                <w:b/>
                <w:bCs/>
                <w:color w:val="000000"/>
                <w:sz w:val="22"/>
                <w:lang w:val="en-GB" w:eastAsia="en-GB"/>
              </w:rPr>
            </w:pPr>
            <w:r w:rsidRPr="00DC4533">
              <w:rPr>
                <w:rFonts w:ascii="Calibri" w:eastAsia="Times New Roman" w:hAnsi="Calibri" w:cs="Calibri"/>
                <w:b/>
                <w:bCs/>
                <w:color w:val="000000"/>
                <w:sz w:val="22"/>
                <w:lang w:val="en-GB" w:eastAsia="en-GB"/>
              </w:rPr>
              <w:t>Range</w:t>
            </w:r>
          </w:p>
        </w:tc>
        <w:tc>
          <w:tcPr>
            <w:tcW w:w="1372" w:type="dxa"/>
            <w:tcBorders>
              <w:top w:val="single" w:sz="4" w:space="0" w:color="auto"/>
              <w:left w:val="nil"/>
              <w:bottom w:val="single" w:sz="4" w:space="0" w:color="auto"/>
              <w:right w:val="single" w:sz="4" w:space="0" w:color="auto"/>
            </w:tcBorders>
            <w:shd w:val="clear" w:color="auto" w:fill="auto"/>
            <w:noWrap/>
            <w:vAlign w:val="center"/>
            <w:hideMark/>
          </w:tcPr>
          <w:p w14:paraId="754CAD2C" w14:textId="77777777" w:rsidR="00DC4533" w:rsidRPr="00DC4533" w:rsidRDefault="00DC4533" w:rsidP="00DC4533">
            <w:pPr>
              <w:widowControl/>
              <w:autoSpaceDE/>
              <w:autoSpaceDN/>
              <w:spacing w:line="240" w:lineRule="auto"/>
              <w:jc w:val="left"/>
              <w:rPr>
                <w:rFonts w:ascii="Calibri" w:eastAsia="Times New Roman" w:hAnsi="Calibri" w:cs="Calibri"/>
                <w:b/>
                <w:bCs/>
                <w:color w:val="000000"/>
                <w:sz w:val="22"/>
                <w:lang w:val="en-GB" w:eastAsia="en-GB"/>
              </w:rPr>
            </w:pPr>
            <w:r w:rsidRPr="00DC4533">
              <w:rPr>
                <w:rFonts w:ascii="Calibri" w:eastAsia="Times New Roman" w:hAnsi="Calibri" w:cs="Calibri"/>
                <w:b/>
                <w:bCs/>
                <w:color w:val="000000"/>
                <w:sz w:val="22"/>
                <w:lang w:val="en-GB" w:eastAsia="en-GB"/>
              </w:rPr>
              <w:t>STDEV.S</w:t>
            </w:r>
          </w:p>
        </w:tc>
        <w:tc>
          <w:tcPr>
            <w:tcW w:w="1372" w:type="dxa"/>
            <w:tcBorders>
              <w:top w:val="single" w:sz="4" w:space="0" w:color="auto"/>
              <w:left w:val="nil"/>
              <w:bottom w:val="single" w:sz="4" w:space="0" w:color="auto"/>
              <w:right w:val="single" w:sz="4" w:space="0" w:color="auto"/>
            </w:tcBorders>
            <w:shd w:val="clear" w:color="auto" w:fill="auto"/>
            <w:noWrap/>
            <w:vAlign w:val="center"/>
            <w:hideMark/>
          </w:tcPr>
          <w:p w14:paraId="199C7071" w14:textId="77777777" w:rsidR="00DC4533" w:rsidRPr="00DC4533" w:rsidRDefault="00DC4533" w:rsidP="00DC4533">
            <w:pPr>
              <w:widowControl/>
              <w:autoSpaceDE/>
              <w:autoSpaceDN/>
              <w:spacing w:line="240" w:lineRule="auto"/>
              <w:jc w:val="left"/>
              <w:rPr>
                <w:rFonts w:ascii="Calibri" w:eastAsia="Times New Roman" w:hAnsi="Calibri" w:cs="Calibri"/>
                <w:b/>
                <w:bCs/>
                <w:color w:val="000000"/>
                <w:sz w:val="22"/>
                <w:lang w:val="en-GB" w:eastAsia="en-GB"/>
              </w:rPr>
            </w:pPr>
            <w:r w:rsidRPr="00DC4533">
              <w:rPr>
                <w:rFonts w:ascii="Calibri" w:eastAsia="Times New Roman" w:hAnsi="Calibri" w:cs="Calibri"/>
                <w:b/>
                <w:bCs/>
                <w:color w:val="000000"/>
                <w:sz w:val="22"/>
                <w:lang w:val="en-GB" w:eastAsia="en-GB"/>
              </w:rPr>
              <w:t>STDEV.P</w:t>
            </w:r>
          </w:p>
        </w:tc>
        <w:tc>
          <w:tcPr>
            <w:tcW w:w="1286" w:type="dxa"/>
            <w:tcBorders>
              <w:top w:val="single" w:sz="4" w:space="0" w:color="auto"/>
              <w:left w:val="nil"/>
              <w:bottom w:val="single" w:sz="4" w:space="0" w:color="auto"/>
              <w:right w:val="single" w:sz="4" w:space="0" w:color="auto"/>
            </w:tcBorders>
            <w:shd w:val="clear" w:color="auto" w:fill="auto"/>
            <w:noWrap/>
            <w:vAlign w:val="center"/>
            <w:hideMark/>
          </w:tcPr>
          <w:p w14:paraId="2192517B" w14:textId="77777777" w:rsidR="00DC4533" w:rsidRPr="00DC4533" w:rsidRDefault="00DC4533" w:rsidP="00DC4533">
            <w:pPr>
              <w:widowControl/>
              <w:autoSpaceDE/>
              <w:autoSpaceDN/>
              <w:spacing w:line="240" w:lineRule="auto"/>
              <w:jc w:val="left"/>
              <w:rPr>
                <w:rFonts w:ascii="Calibri" w:eastAsia="Times New Roman" w:hAnsi="Calibri" w:cs="Calibri"/>
                <w:b/>
                <w:bCs/>
                <w:color w:val="000000"/>
                <w:sz w:val="22"/>
                <w:lang w:val="en-GB" w:eastAsia="en-GB"/>
              </w:rPr>
            </w:pPr>
            <w:proofErr w:type="spellStart"/>
            <w:r w:rsidRPr="00DC4533">
              <w:rPr>
                <w:rFonts w:ascii="Calibri" w:eastAsia="Times New Roman" w:hAnsi="Calibri" w:cs="Calibri"/>
                <w:b/>
                <w:bCs/>
                <w:color w:val="000000"/>
                <w:sz w:val="22"/>
                <w:lang w:val="en-GB" w:eastAsia="en-GB"/>
              </w:rPr>
              <w:t>Variance.S</w:t>
            </w:r>
            <w:proofErr w:type="spellEnd"/>
          </w:p>
        </w:tc>
        <w:tc>
          <w:tcPr>
            <w:tcW w:w="1286" w:type="dxa"/>
            <w:tcBorders>
              <w:top w:val="single" w:sz="4" w:space="0" w:color="auto"/>
              <w:left w:val="nil"/>
              <w:bottom w:val="single" w:sz="4" w:space="0" w:color="auto"/>
              <w:right w:val="single" w:sz="4" w:space="0" w:color="auto"/>
            </w:tcBorders>
            <w:shd w:val="clear" w:color="auto" w:fill="auto"/>
            <w:noWrap/>
            <w:vAlign w:val="center"/>
            <w:hideMark/>
          </w:tcPr>
          <w:p w14:paraId="054C9887" w14:textId="77777777" w:rsidR="00DC4533" w:rsidRPr="00DC4533" w:rsidRDefault="00DC4533" w:rsidP="00DC4533">
            <w:pPr>
              <w:widowControl/>
              <w:autoSpaceDE/>
              <w:autoSpaceDN/>
              <w:spacing w:line="240" w:lineRule="auto"/>
              <w:jc w:val="left"/>
              <w:rPr>
                <w:rFonts w:ascii="Calibri" w:eastAsia="Times New Roman" w:hAnsi="Calibri" w:cs="Calibri"/>
                <w:b/>
                <w:bCs/>
                <w:color w:val="000000"/>
                <w:sz w:val="22"/>
                <w:lang w:val="en-GB" w:eastAsia="en-GB"/>
              </w:rPr>
            </w:pPr>
            <w:proofErr w:type="spellStart"/>
            <w:r w:rsidRPr="00DC4533">
              <w:rPr>
                <w:rFonts w:ascii="Calibri" w:eastAsia="Times New Roman" w:hAnsi="Calibri" w:cs="Calibri"/>
                <w:b/>
                <w:bCs/>
                <w:color w:val="000000"/>
                <w:sz w:val="22"/>
                <w:lang w:val="en-GB" w:eastAsia="en-GB"/>
              </w:rPr>
              <w:t>Variance.P</w:t>
            </w:r>
            <w:proofErr w:type="spellEnd"/>
          </w:p>
        </w:tc>
      </w:tr>
      <w:tr w:rsidR="00DC4533" w:rsidRPr="00DC4533" w14:paraId="77F6483C" w14:textId="77777777" w:rsidTr="0053710C">
        <w:trPr>
          <w:trHeight w:val="288"/>
          <w:tblHeader/>
          <w:jc w:val="center"/>
        </w:trPr>
        <w:tc>
          <w:tcPr>
            <w:tcW w:w="1147" w:type="dxa"/>
            <w:tcBorders>
              <w:top w:val="nil"/>
              <w:left w:val="single" w:sz="4" w:space="0" w:color="auto"/>
              <w:bottom w:val="single" w:sz="4" w:space="0" w:color="auto"/>
              <w:right w:val="single" w:sz="4" w:space="0" w:color="auto"/>
            </w:tcBorders>
            <w:shd w:val="clear" w:color="auto" w:fill="auto"/>
            <w:noWrap/>
            <w:vAlign w:val="center"/>
            <w:hideMark/>
          </w:tcPr>
          <w:p w14:paraId="799AED65" w14:textId="77777777" w:rsidR="00DC4533" w:rsidRPr="00DC4533" w:rsidRDefault="00DC4533" w:rsidP="00DC4533">
            <w:pPr>
              <w:widowControl/>
              <w:autoSpaceDE/>
              <w:autoSpaceDN/>
              <w:spacing w:line="240" w:lineRule="auto"/>
              <w:jc w:val="left"/>
              <w:rPr>
                <w:rFonts w:ascii="Calibri" w:eastAsia="Times New Roman" w:hAnsi="Calibri" w:cs="Calibri"/>
                <w:b/>
                <w:bCs/>
                <w:color w:val="000000"/>
                <w:sz w:val="22"/>
                <w:lang w:val="en-GB" w:eastAsia="en-GB"/>
              </w:rPr>
            </w:pPr>
            <w:proofErr w:type="spellStart"/>
            <w:r w:rsidRPr="00DC4533">
              <w:rPr>
                <w:rFonts w:ascii="Calibri" w:eastAsia="Times New Roman" w:hAnsi="Calibri" w:cs="Calibri"/>
                <w:b/>
                <w:bCs/>
                <w:color w:val="000000"/>
                <w:sz w:val="22"/>
                <w:lang w:val="en-GB" w:eastAsia="en-GB"/>
              </w:rPr>
              <w:t>TestCase</w:t>
            </w:r>
            <w:proofErr w:type="spellEnd"/>
            <w:r w:rsidRPr="00DC4533">
              <w:rPr>
                <w:rFonts w:ascii="Calibri" w:eastAsia="Times New Roman" w:hAnsi="Calibri" w:cs="Calibri"/>
                <w:b/>
                <w:bCs/>
                <w:color w:val="000000"/>
                <w:sz w:val="22"/>
                <w:lang w:val="en-GB" w:eastAsia="en-GB"/>
              </w:rPr>
              <w:t xml:space="preserve"> 1</w:t>
            </w:r>
          </w:p>
        </w:tc>
        <w:tc>
          <w:tcPr>
            <w:tcW w:w="554" w:type="dxa"/>
            <w:tcBorders>
              <w:top w:val="nil"/>
              <w:left w:val="nil"/>
              <w:bottom w:val="single" w:sz="4" w:space="0" w:color="auto"/>
              <w:right w:val="single" w:sz="4" w:space="0" w:color="auto"/>
            </w:tcBorders>
            <w:shd w:val="clear" w:color="auto" w:fill="auto"/>
            <w:noWrap/>
            <w:vAlign w:val="center"/>
            <w:hideMark/>
          </w:tcPr>
          <w:p w14:paraId="479238BF" w14:textId="77777777" w:rsidR="00DC4533" w:rsidRPr="00DC4533" w:rsidRDefault="00DC4533" w:rsidP="00DC4533">
            <w:pPr>
              <w:widowControl/>
              <w:autoSpaceDE/>
              <w:autoSpaceDN/>
              <w:spacing w:line="240" w:lineRule="auto"/>
              <w:jc w:val="left"/>
              <w:rPr>
                <w:rFonts w:ascii="Calibri" w:eastAsia="Times New Roman" w:hAnsi="Calibri" w:cs="Calibri"/>
                <w:b/>
                <w:bCs/>
                <w:color w:val="000000"/>
                <w:sz w:val="22"/>
                <w:lang w:val="en-GB" w:eastAsia="en-GB"/>
              </w:rPr>
            </w:pPr>
            <w:r w:rsidRPr="00DC4533">
              <w:rPr>
                <w:rFonts w:ascii="Calibri" w:eastAsia="Times New Roman" w:hAnsi="Calibri" w:cs="Calibri"/>
                <w:b/>
                <w:bCs/>
                <w:color w:val="000000"/>
                <w:sz w:val="22"/>
                <w:lang w:val="en-GB" w:eastAsia="en-GB"/>
              </w:rPr>
              <w:t>Wi-Fi</w:t>
            </w:r>
          </w:p>
        </w:tc>
        <w:tc>
          <w:tcPr>
            <w:tcW w:w="957" w:type="dxa"/>
            <w:tcBorders>
              <w:top w:val="nil"/>
              <w:left w:val="nil"/>
              <w:bottom w:val="single" w:sz="4" w:space="0" w:color="auto"/>
              <w:right w:val="single" w:sz="4" w:space="0" w:color="auto"/>
            </w:tcBorders>
            <w:shd w:val="clear" w:color="auto" w:fill="auto"/>
            <w:noWrap/>
            <w:vAlign w:val="center"/>
            <w:hideMark/>
          </w:tcPr>
          <w:p w14:paraId="4F97D75F"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10</w:t>
            </w:r>
          </w:p>
        </w:tc>
        <w:tc>
          <w:tcPr>
            <w:tcW w:w="1372" w:type="dxa"/>
            <w:tcBorders>
              <w:top w:val="nil"/>
              <w:left w:val="nil"/>
              <w:bottom w:val="single" w:sz="4" w:space="0" w:color="auto"/>
              <w:right w:val="single" w:sz="4" w:space="0" w:color="auto"/>
            </w:tcBorders>
            <w:shd w:val="clear" w:color="auto" w:fill="auto"/>
            <w:noWrap/>
            <w:vAlign w:val="center"/>
            <w:hideMark/>
          </w:tcPr>
          <w:p w14:paraId="0F2E2524"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4498</w:t>
            </w:r>
          </w:p>
        </w:tc>
        <w:tc>
          <w:tcPr>
            <w:tcW w:w="739" w:type="dxa"/>
            <w:tcBorders>
              <w:top w:val="nil"/>
              <w:left w:val="nil"/>
              <w:bottom w:val="single" w:sz="4" w:space="0" w:color="auto"/>
              <w:right w:val="single" w:sz="4" w:space="0" w:color="auto"/>
            </w:tcBorders>
            <w:shd w:val="clear" w:color="000000" w:fill="70AD47"/>
            <w:noWrap/>
            <w:vAlign w:val="center"/>
            <w:hideMark/>
          </w:tcPr>
          <w:p w14:paraId="78539072" w14:textId="77777777" w:rsidR="00DC4533" w:rsidRPr="00DC4533" w:rsidRDefault="00DC4533" w:rsidP="00DC4533">
            <w:pPr>
              <w:widowControl/>
              <w:autoSpaceDE/>
              <w:autoSpaceDN/>
              <w:spacing w:line="240" w:lineRule="auto"/>
              <w:jc w:val="right"/>
              <w:rPr>
                <w:rFonts w:ascii="Calibri" w:eastAsia="Times New Roman" w:hAnsi="Calibri" w:cs="Calibri"/>
                <w:sz w:val="22"/>
                <w:lang w:val="en-GB" w:eastAsia="en-GB"/>
              </w:rPr>
            </w:pPr>
            <w:r w:rsidRPr="00DC4533">
              <w:rPr>
                <w:rFonts w:ascii="Calibri" w:eastAsia="Times New Roman" w:hAnsi="Calibri" w:cs="Calibri"/>
                <w:sz w:val="22"/>
                <w:lang w:val="en-GB" w:eastAsia="en-GB"/>
              </w:rPr>
              <w:t>10</w:t>
            </w:r>
          </w:p>
        </w:tc>
        <w:tc>
          <w:tcPr>
            <w:tcW w:w="909" w:type="dxa"/>
            <w:tcBorders>
              <w:top w:val="nil"/>
              <w:left w:val="nil"/>
              <w:bottom w:val="single" w:sz="4" w:space="0" w:color="auto"/>
              <w:right w:val="single" w:sz="4" w:space="0" w:color="auto"/>
            </w:tcBorders>
            <w:shd w:val="clear" w:color="auto" w:fill="auto"/>
            <w:noWrap/>
            <w:vAlign w:val="center"/>
            <w:hideMark/>
          </w:tcPr>
          <w:p w14:paraId="38D9525C"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10</w:t>
            </w:r>
          </w:p>
        </w:tc>
        <w:tc>
          <w:tcPr>
            <w:tcW w:w="1372" w:type="dxa"/>
            <w:tcBorders>
              <w:top w:val="nil"/>
              <w:left w:val="nil"/>
              <w:bottom w:val="single" w:sz="4" w:space="0" w:color="auto"/>
              <w:right w:val="single" w:sz="4" w:space="0" w:color="auto"/>
            </w:tcBorders>
            <w:shd w:val="clear" w:color="auto" w:fill="auto"/>
            <w:noWrap/>
            <w:vAlign w:val="center"/>
            <w:hideMark/>
          </w:tcPr>
          <w:p w14:paraId="04397176"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0.000115741</w:t>
            </w:r>
          </w:p>
        </w:tc>
        <w:tc>
          <w:tcPr>
            <w:tcW w:w="613" w:type="dxa"/>
            <w:tcBorders>
              <w:top w:val="nil"/>
              <w:left w:val="nil"/>
              <w:bottom w:val="single" w:sz="4" w:space="0" w:color="auto"/>
              <w:right w:val="single" w:sz="4" w:space="0" w:color="auto"/>
            </w:tcBorders>
            <w:shd w:val="clear" w:color="auto" w:fill="auto"/>
            <w:noWrap/>
            <w:vAlign w:val="center"/>
            <w:hideMark/>
          </w:tcPr>
          <w:p w14:paraId="2AC26DC5"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33</w:t>
            </w:r>
          </w:p>
        </w:tc>
        <w:tc>
          <w:tcPr>
            <w:tcW w:w="576" w:type="dxa"/>
            <w:tcBorders>
              <w:top w:val="nil"/>
              <w:left w:val="nil"/>
              <w:bottom w:val="single" w:sz="4" w:space="0" w:color="auto"/>
              <w:right w:val="single" w:sz="4" w:space="0" w:color="auto"/>
            </w:tcBorders>
            <w:shd w:val="clear" w:color="auto" w:fill="auto"/>
            <w:noWrap/>
            <w:vAlign w:val="center"/>
            <w:hideMark/>
          </w:tcPr>
          <w:p w14:paraId="7FF9F75A"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00</w:t>
            </w:r>
          </w:p>
        </w:tc>
        <w:tc>
          <w:tcPr>
            <w:tcW w:w="775" w:type="dxa"/>
            <w:tcBorders>
              <w:top w:val="nil"/>
              <w:left w:val="nil"/>
              <w:bottom w:val="single" w:sz="4" w:space="0" w:color="auto"/>
              <w:right w:val="single" w:sz="4" w:space="0" w:color="auto"/>
            </w:tcBorders>
            <w:shd w:val="clear" w:color="auto" w:fill="auto"/>
            <w:noWrap/>
            <w:vAlign w:val="center"/>
            <w:hideMark/>
          </w:tcPr>
          <w:p w14:paraId="33934144"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33</w:t>
            </w:r>
          </w:p>
        </w:tc>
        <w:tc>
          <w:tcPr>
            <w:tcW w:w="1372" w:type="dxa"/>
            <w:tcBorders>
              <w:top w:val="nil"/>
              <w:left w:val="nil"/>
              <w:bottom w:val="single" w:sz="4" w:space="0" w:color="auto"/>
              <w:right w:val="single" w:sz="4" w:space="0" w:color="auto"/>
            </w:tcBorders>
            <w:shd w:val="clear" w:color="auto" w:fill="auto"/>
            <w:noWrap/>
            <w:vAlign w:val="center"/>
            <w:hideMark/>
          </w:tcPr>
          <w:p w14:paraId="333B9410"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2.49018E-05</w:t>
            </w:r>
          </w:p>
        </w:tc>
        <w:tc>
          <w:tcPr>
            <w:tcW w:w="1372" w:type="dxa"/>
            <w:tcBorders>
              <w:top w:val="nil"/>
              <w:left w:val="nil"/>
              <w:bottom w:val="single" w:sz="4" w:space="0" w:color="auto"/>
              <w:right w:val="single" w:sz="4" w:space="0" w:color="auto"/>
            </w:tcBorders>
            <w:shd w:val="clear" w:color="auto" w:fill="auto"/>
            <w:noWrap/>
            <w:vAlign w:val="center"/>
            <w:hideMark/>
          </w:tcPr>
          <w:p w14:paraId="0FABF2CC"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2.4899E-05</w:t>
            </w:r>
          </w:p>
        </w:tc>
        <w:tc>
          <w:tcPr>
            <w:tcW w:w="1286" w:type="dxa"/>
            <w:tcBorders>
              <w:top w:val="nil"/>
              <w:left w:val="nil"/>
              <w:bottom w:val="single" w:sz="4" w:space="0" w:color="auto"/>
              <w:right w:val="single" w:sz="4" w:space="0" w:color="auto"/>
            </w:tcBorders>
            <w:shd w:val="clear" w:color="auto" w:fill="auto"/>
            <w:noWrap/>
            <w:vAlign w:val="center"/>
            <w:hideMark/>
          </w:tcPr>
          <w:p w14:paraId="528E2C70"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6.20098E-10</w:t>
            </w:r>
          </w:p>
        </w:tc>
        <w:tc>
          <w:tcPr>
            <w:tcW w:w="1286" w:type="dxa"/>
            <w:tcBorders>
              <w:top w:val="nil"/>
              <w:left w:val="nil"/>
              <w:bottom w:val="single" w:sz="4" w:space="0" w:color="auto"/>
              <w:right w:val="single" w:sz="4" w:space="0" w:color="auto"/>
            </w:tcBorders>
            <w:shd w:val="clear" w:color="auto" w:fill="auto"/>
            <w:noWrap/>
            <w:vAlign w:val="center"/>
            <w:hideMark/>
          </w:tcPr>
          <w:p w14:paraId="334BA499"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6.19961E-10</w:t>
            </w:r>
          </w:p>
        </w:tc>
      </w:tr>
      <w:tr w:rsidR="00DC4533" w:rsidRPr="00DC4533" w14:paraId="67E302D4" w14:textId="77777777" w:rsidTr="0053710C">
        <w:trPr>
          <w:trHeight w:val="288"/>
          <w:tblHeader/>
          <w:jc w:val="center"/>
        </w:trPr>
        <w:tc>
          <w:tcPr>
            <w:tcW w:w="1147" w:type="dxa"/>
            <w:tcBorders>
              <w:top w:val="nil"/>
              <w:left w:val="single" w:sz="4" w:space="0" w:color="auto"/>
              <w:bottom w:val="single" w:sz="4" w:space="0" w:color="auto"/>
              <w:right w:val="single" w:sz="4" w:space="0" w:color="auto"/>
            </w:tcBorders>
            <w:shd w:val="clear" w:color="auto" w:fill="auto"/>
            <w:noWrap/>
            <w:vAlign w:val="center"/>
            <w:hideMark/>
          </w:tcPr>
          <w:p w14:paraId="3E3E3104" w14:textId="77777777" w:rsidR="00DC4533" w:rsidRPr="00DC4533" w:rsidRDefault="00DC4533" w:rsidP="00DC4533">
            <w:pPr>
              <w:widowControl/>
              <w:autoSpaceDE/>
              <w:autoSpaceDN/>
              <w:spacing w:line="240" w:lineRule="auto"/>
              <w:jc w:val="left"/>
              <w:rPr>
                <w:rFonts w:ascii="Calibri" w:eastAsia="Times New Roman" w:hAnsi="Calibri" w:cs="Calibri"/>
                <w:b/>
                <w:bCs/>
                <w:color w:val="000000"/>
                <w:sz w:val="22"/>
                <w:lang w:val="en-GB" w:eastAsia="en-GB"/>
              </w:rPr>
            </w:pPr>
            <w:r w:rsidRPr="00DC4533">
              <w:rPr>
                <w:rFonts w:ascii="Calibri" w:eastAsia="Times New Roman" w:hAnsi="Calibri" w:cs="Calibri"/>
                <w:b/>
                <w:bCs/>
                <w:color w:val="000000"/>
                <w:sz w:val="22"/>
                <w:lang w:val="en-GB" w:eastAsia="en-GB"/>
              </w:rPr>
              <w:t>Version 1</w:t>
            </w:r>
          </w:p>
        </w:tc>
        <w:tc>
          <w:tcPr>
            <w:tcW w:w="554" w:type="dxa"/>
            <w:tcBorders>
              <w:top w:val="nil"/>
              <w:left w:val="nil"/>
              <w:bottom w:val="single" w:sz="4" w:space="0" w:color="auto"/>
              <w:right w:val="single" w:sz="4" w:space="0" w:color="auto"/>
            </w:tcBorders>
            <w:shd w:val="clear" w:color="auto" w:fill="auto"/>
            <w:noWrap/>
            <w:vAlign w:val="center"/>
            <w:hideMark/>
          </w:tcPr>
          <w:p w14:paraId="72EB2CCF" w14:textId="77777777" w:rsidR="00DC4533" w:rsidRPr="00DC4533" w:rsidRDefault="00DC4533" w:rsidP="00DC4533">
            <w:pPr>
              <w:widowControl/>
              <w:autoSpaceDE/>
              <w:autoSpaceDN/>
              <w:spacing w:line="240" w:lineRule="auto"/>
              <w:jc w:val="left"/>
              <w:rPr>
                <w:rFonts w:ascii="Calibri" w:eastAsia="Times New Roman" w:hAnsi="Calibri" w:cs="Calibri"/>
                <w:b/>
                <w:bCs/>
                <w:color w:val="000000"/>
                <w:sz w:val="22"/>
                <w:lang w:val="en-GB" w:eastAsia="en-GB"/>
              </w:rPr>
            </w:pPr>
            <w:r w:rsidRPr="00DC4533">
              <w:rPr>
                <w:rFonts w:ascii="Calibri" w:eastAsia="Times New Roman" w:hAnsi="Calibri" w:cs="Calibri"/>
                <w:b/>
                <w:bCs/>
                <w:color w:val="000000"/>
                <w:sz w:val="22"/>
                <w:lang w:val="en-GB" w:eastAsia="en-GB"/>
              </w:rPr>
              <w:t>BLE</w:t>
            </w:r>
          </w:p>
        </w:tc>
        <w:tc>
          <w:tcPr>
            <w:tcW w:w="957" w:type="dxa"/>
            <w:tcBorders>
              <w:top w:val="nil"/>
              <w:left w:val="nil"/>
              <w:bottom w:val="single" w:sz="4" w:space="0" w:color="auto"/>
              <w:right w:val="single" w:sz="4" w:space="0" w:color="auto"/>
            </w:tcBorders>
            <w:shd w:val="clear" w:color="auto" w:fill="auto"/>
            <w:noWrap/>
            <w:vAlign w:val="center"/>
            <w:hideMark/>
          </w:tcPr>
          <w:p w14:paraId="4322F08B"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05</w:t>
            </w:r>
          </w:p>
        </w:tc>
        <w:tc>
          <w:tcPr>
            <w:tcW w:w="1372" w:type="dxa"/>
            <w:tcBorders>
              <w:top w:val="nil"/>
              <w:left w:val="nil"/>
              <w:bottom w:val="single" w:sz="4" w:space="0" w:color="auto"/>
              <w:right w:val="single" w:sz="4" w:space="0" w:color="auto"/>
            </w:tcBorders>
            <w:shd w:val="clear" w:color="auto" w:fill="auto"/>
            <w:noWrap/>
            <w:vAlign w:val="center"/>
            <w:hideMark/>
          </w:tcPr>
          <w:p w14:paraId="2E72DB57"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8895</w:t>
            </w:r>
          </w:p>
        </w:tc>
        <w:tc>
          <w:tcPr>
            <w:tcW w:w="739" w:type="dxa"/>
            <w:tcBorders>
              <w:top w:val="nil"/>
              <w:left w:val="nil"/>
              <w:bottom w:val="single" w:sz="4" w:space="0" w:color="auto"/>
              <w:right w:val="single" w:sz="4" w:space="0" w:color="auto"/>
            </w:tcBorders>
            <w:shd w:val="clear" w:color="000000" w:fill="70AD47"/>
            <w:noWrap/>
            <w:vAlign w:val="center"/>
            <w:hideMark/>
          </w:tcPr>
          <w:p w14:paraId="07556017" w14:textId="77777777" w:rsidR="00DC4533" w:rsidRPr="00DC4533" w:rsidRDefault="00DC4533" w:rsidP="00DC4533">
            <w:pPr>
              <w:widowControl/>
              <w:autoSpaceDE/>
              <w:autoSpaceDN/>
              <w:spacing w:line="240" w:lineRule="auto"/>
              <w:jc w:val="right"/>
              <w:rPr>
                <w:rFonts w:ascii="Calibri" w:eastAsia="Times New Roman" w:hAnsi="Calibri" w:cs="Calibri"/>
                <w:sz w:val="22"/>
                <w:lang w:val="en-GB" w:eastAsia="en-GB"/>
              </w:rPr>
            </w:pPr>
            <w:r w:rsidRPr="00DC4533">
              <w:rPr>
                <w:rFonts w:ascii="Calibri" w:eastAsia="Times New Roman" w:hAnsi="Calibri" w:cs="Calibri"/>
                <w:sz w:val="22"/>
                <w:lang w:val="en-GB" w:eastAsia="en-GB"/>
              </w:rPr>
              <w:t>05</w:t>
            </w:r>
          </w:p>
        </w:tc>
        <w:tc>
          <w:tcPr>
            <w:tcW w:w="909" w:type="dxa"/>
            <w:tcBorders>
              <w:top w:val="nil"/>
              <w:left w:val="nil"/>
              <w:bottom w:val="single" w:sz="4" w:space="0" w:color="auto"/>
              <w:right w:val="single" w:sz="4" w:space="0" w:color="auto"/>
            </w:tcBorders>
            <w:shd w:val="clear" w:color="auto" w:fill="auto"/>
            <w:noWrap/>
            <w:vAlign w:val="center"/>
            <w:hideMark/>
          </w:tcPr>
          <w:p w14:paraId="715410C5"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05</w:t>
            </w:r>
          </w:p>
        </w:tc>
        <w:tc>
          <w:tcPr>
            <w:tcW w:w="1372" w:type="dxa"/>
            <w:tcBorders>
              <w:top w:val="nil"/>
              <w:left w:val="nil"/>
              <w:bottom w:val="single" w:sz="4" w:space="0" w:color="auto"/>
              <w:right w:val="single" w:sz="4" w:space="0" w:color="auto"/>
            </w:tcBorders>
            <w:shd w:val="clear" w:color="auto" w:fill="auto"/>
            <w:noWrap/>
            <w:vAlign w:val="center"/>
            <w:hideMark/>
          </w:tcPr>
          <w:p w14:paraId="41143B2B"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5.78704E-05</w:t>
            </w:r>
          </w:p>
        </w:tc>
        <w:tc>
          <w:tcPr>
            <w:tcW w:w="613" w:type="dxa"/>
            <w:tcBorders>
              <w:top w:val="nil"/>
              <w:left w:val="nil"/>
              <w:bottom w:val="single" w:sz="4" w:space="0" w:color="auto"/>
              <w:right w:val="single" w:sz="4" w:space="0" w:color="auto"/>
            </w:tcBorders>
            <w:shd w:val="clear" w:color="auto" w:fill="auto"/>
            <w:noWrap/>
            <w:vAlign w:val="center"/>
            <w:hideMark/>
          </w:tcPr>
          <w:p w14:paraId="402EC626"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26</w:t>
            </w:r>
          </w:p>
        </w:tc>
        <w:tc>
          <w:tcPr>
            <w:tcW w:w="576" w:type="dxa"/>
            <w:tcBorders>
              <w:top w:val="nil"/>
              <w:left w:val="nil"/>
              <w:bottom w:val="single" w:sz="4" w:space="0" w:color="auto"/>
              <w:right w:val="single" w:sz="4" w:space="0" w:color="auto"/>
            </w:tcBorders>
            <w:shd w:val="clear" w:color="auto" w:fill="auto"/>
            <w:noWrap/>
            <w:vAlign w:val="center"/>
            <w:hideMark/>
          </w:tcPr>
          <w:p w14:paraId="5D747E5D"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00</w:t>
            </w:r>
          </w:p>
        </w:tc>
        <w:tc>
          <w:tcPr>
            <w:tcW w:w="775" w:type="dxa"/>
            <w:tcBorders>
              <w:top w:val="nil"/>
              <w:left w:val="nil"/>
              <w:bottom w:val="single" w:sz="4" w:space="0" w:color="auto"/>
              <w:right w:val="single" w:sz="4" w:space="0" w:color="auto"/>
            </w:tcBorders>
            <w:shd w:val="clear" w:color="auto" w:fill="auto"/>
            <w:noWrap/>
            <w:vAlign w:val="center"/>
            <w:hideMark/>
          </w:tcPr>
          <w:p w14:paraId="59209877"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26</w:t>
            </w:r>
          </w:p>
        </w:tc>
        <w:tc>
          <w:tcPr>
            <w:tcW w:w="1372" w:type="dxa"/>
            <w:tcBorders>
              <w:top w:val="nil"/>
              <w:left w:val="nil"/>
              <w:bottom w:val="single" w:sz="4" w:space="0" w:color="auto"/>
              <w:right w:val="single" w:sz="4" w:space="0" w:color="auto"/>
            </w:tcBorders>
            <w:shd w:val="clear" w:color="auto" w:fill="auto"/>
            <w:noWrap/>
            <w:vAlign w:val="center"/>
            <w:hideMark/>
          </w:tcPr>
          <w:p w14:paraId="5285EF89"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2.224E-05</w:t>
            </w:r>
          </w:p>
        </w:tc>
        <w:tc>
          <w:tcPr>
            <w:tcW w:w="1372" w:type="dxa"/>
            <w:tcBorders>
              <w:top w:val="nil"/>
              <w:left w:val="nil"/>
              <w:bottom w:val="single" w:sz="4" w:space="0" w:color="auto"/>
              <w:right w:val="single" w:sz="4" w:space="0" w:color="auto"/>
            </w:tcBorders>
            <w:shd w:val="clear" w:color="auto" w:fill="auto"/>
            <w:noWrap/>
            <w:vAlign w:val="center"/>
            <w:hideMark/>
          </w:tcPr>
          <w:p w14:paraId="77434098"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2.22387E-05</w:t>
            </w:r>
          </w:p>
        </w:tc>
        <w:tc>
          <w:tcPr>
            <w:tcW w:w="1286" w:type="dxa"/>
            <w:tcBorders>
              <w:top w:val="nil"/>
              <w:left w:val="nil"/>
              <w:bottom w:val="single" w:sz="4" w:space="0" w:color="auto"/>
              <w:right w:val="single" w:sz="4" w:space="0" w:color="auto"/>
            </w:tcBorders>
            <w:shd w:val="clear" w:color="auto" w:fill="auto"/>
            <w:noWrap/>
            <w:vAlign w:val="center"/>
            <w:hideMark/>
          </w:tcPr>
          <w:p w14:paraId="6A1201A6"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4.94617E-10</w:t>
            </w:r>
          </w:p>
        </w:tc>
        <w:tc>
          <w:tcPr>
            <w:tcW w:w="1286" w:type="dxa"/>
            <w:tcBorders>
              <w:top w:val="nil"/>
              <w:left w:val="nil"/>
              <w:bottom w:val="single" w:sz="4" w:space="0" w:color="auto"/>
              <w:right w:val="single" w:sz="4" w:space="0" w:color="auto"/>
            </w:tcBorders>
            <w:shd w:val="clear" w:color="auto" w:fill="auto"/>
            <w:noWrap/>
            <w:vAlign w:val="center"/>
            <w:hideMark/>
          </w:tcPr>
          <w:p w14:paraId="4FD63603"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4.94562E-10</w:t>
            </w:r>
          </w:p>
        </w:tc>
      </w:tr>
      <w:tr w:rsidR="00DC4533" w:rsidRPr="00DC4533" w14:paraId="68B766AA" w14:textId="77777777" w:rsidTr="0053710C">
        <w:trPr>
          <w:trHeight w:val="288"/>
          <w:tblHeader/>
          <w:jc w:val="center"/>
        </w:trPr>
        <w:tc>
          <w:tcPr>
            <w:tcW w:w="1147" w:type="dxa"/>
            <w:tcBorders>
              <w:top w:val="nil"/>
              <w:left w:val="single" w:sz="4" w:space="0" w:color="auto"/>
              <w:bottom w:val="single" w:sz="4" w:space="0" w:color="auto"/>
              <w:right w:val="single" w:sz="4" w:space="0" w:color="auto"/>
            </w:tcBorders>
            <w:shd w:val="clear" w:color="auto" w:fill="auto"/>
            <w:noWrap/>
            <w:vAlign w:val="center"/>
            <w:hideMark/>
          </w:tcPr>
          <w:p w14:paraId="0AF074E2" w14:textId="77777777" w:rsidR="00DC4533" w:rsidRPr="00DC4533" w:rsidRDefault="00DC4533" w:rsidP="00DC4533">
            <w:pPr>
              <w:widowControl/>
              <w:autoSpaceDE/>
              <w:autoSpaceDN/>
              <w:spacing w:line="240" w:lineRule="auto"/>
              <w:jc w:val="left"/>
              <w:rPr>
                <w:rFonts w:ascii="Calibri" w:eastAsia="Times New Roman" w:hAnsi="Calibri" w:cs="Calibri"/>
                <w:b/>
                <w:bCs/>
                <w:color w:val="000000"/>
                <w:sz w:val="22"/>
                <w:lang w:val="en-GB" w:eastAsia="en-GB"/>
              </w:rPr>
            </w:pPr>
            <w:proofErr w:type="spellStart"/>
            <w:r w:rsidRPr="00DC4533">
              <w:rPr>
                <w:rFonts w:ascii="Calibri" w:eastAsia="Times New Roman" w:hAnsi="Calibri" w:cs="Calibri"/>
                <w:b/>
                <w:bCs/>
                <w:color w:val="000000"/>
                <w:sz w:val="22"/>
                <w:lang w:val="en-GB" w:eastAsia="en-GB"/>
              </w:rPr>
              <w:t>TestCase</w:t>
            </w:r>
            <w:proofErr w:type="spellEnd"/>
            <w:r w:rsidRPr="00DC4533">
              <w:rPr>
                <w:rFonts w:ascii="Calibri" w:eastAsia="Times New Roman" w:hAnsi="Calibri" w:cs="Calibri"/>
                <w:b/>
                <w:bCs/>
                <w:color w:val="000000"/>
                <w:sz w:val="22"/>
                <w:lang w:val="en-GB" w:eastAsia="en-GB"/>
              </w:rPr>
              <w:t xml:space="preserve"> 3</w:t>
            </w:r>
          </w:p>
        </w:tc>
        <w:tc>
          <w:tcPr>
            <w:tcW w:w="554" w:type="dxa"/>
            <w:tcBorders>
              <w:top w:val="nil"/>
              <w:left w:val="nil"/>
              <w:bottom w:val="single" w:sz="4" w:space="0" w:color="auto"/>
              <w:right w:val="single" w:sz="4" w:space="0" w:color="auto"/>
            </w:tcBorders>
            <w:shd w:val="clear" w:color="auto" w:fill="auto"/>
            <w:noWrap/>
            <w:vAlign w:val="center"/>
            <w:hideMark/>
          </w:tcPr>
          <w:p w14:paraId="45C0AADD" w14:textId="77777777" w:rsidR="00DC4533" w:rsidRPr="00DC4533" w:rsidRDefault="00DC4533" w:rsidP="00DC4533">
            <w:pPr>
              <w:widowControl/>
              <w:autoSpaceDE/>
              <w:autoSpaceDN/>
              <w:spacing w:line="240" w:lineRule="auto"/>
              <w:jc w:val="left"/>
              <w:rPr>
                <w:rFonts w:ascii="Calibri" w:eastAsia="Times New Roman" w:hAnsi="Calibri" w:cs="Calibri"/>
                <w:b/>
                <w:bCs/>
                <w:color w:val="000000"/>
                <w:sz w:val="22"/>
                <w:lang w:val="en-GB" w:eastAsia="en-GB"/>
              </w:rPr>
            </w:pPr>
            <w:r w:rsidRPr="00DC4533">
              <w:rPr>
                <w:rFonts w:ascii="Calibri" w:eastAsia="Times New Roman" w:hAnsi="Calibri" w:cs="Calibri"/>
                <w:b/>
                <w:bCs/>
                <w:color w:val="000000"/>
                <w:sz w:val="22"/>
                <w:lang w:val="en-GB" w:eastAsia="en-GB"/>
              </w:rPr>
              <w:t>Wi-Fi</w:t>
            </w:r>
          </w:p>
        </w:tc>
        <w:tc>
          <w:tcPr>
            <w:tcW w:w="957" w:type="dxa"/>
            <w:tcBorders>
              <w:top w:val="nil"/>
              <w:left w:val="nil"/>
              <w:bottom w:val="single" w:sz="4" w:space="0" w:color="auto"/>
              <w:right w:val="single" w:sz="4" w:space="0" w:color="auto"/>
            </w:tcBorders>
            <w:shd w:val="clear" w:color="auto" w:fill="auto"/>
            <w:noWrap/>
            <w:vAlign w:val="center"/>
            <w:hideMark/>
          </w:tcPr>
          <w:p w14:paraId="0B67B2EF"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05</w:t>
            </w:r>
          </w:p>
        </w:tc>
        <w:tc>
          <w:tcPr>
            <w:tcW w:w="1372" w:type="dxa"/>
            <w:tcBorders>
              <w:top w:val="nil"/>
              <w:left w:val="nil"/>
              <w:bottom w:val="single" w:sz="4" w:space="0" w:color="auto"/>
              <w:right w:val="single" w:sz="4" w:space="0" w:color="auto"/>
            </w:tcBorders>
            <w:shd w:val="clear" w:color="auto" w:fill="auto"/>
            <w:noWrap/>
            <w:vAlign w:val="center"/>
            <w:hideMark/>
          </w:tcPr>
          <w:p w14:paraId="24483BB7"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4651</w:t>
            </w:r>
          </w:p>
        </w:tc>
        <w:tc>
          <w:tcPr>
            <w:tcW w:w="739" w:type="dxa"/>
            <w:tcBorders>
              <w:top w:val="nil"/>
              <w:left w:val="nil"/>
              <w:bottom w:val="single" w:sz="4" w:space="0" w:color="auto"/>
              <w:right w:val="single" w:sz="4" w:space="0" w:color="auto"/>
            </w:tcBorders>
            <w:shd w:val="clear" w:color="000000" w:fill="FFFF00"/>
            <w:noWrap/>
            <w:vAlign w:val="center"/>
            <w:hideMark/>
          </w:tcPr>
          <w:p w14:paraId="02279A80" w14:textId="77777777" w:rsidR="00DC4533" w:rsidRPr="00DC4533" w:rsidRDefault="00DC4533" w:rsidP="00DC4533">
            <w:pPr>
              <w:widowControl/>
              <w:autoSpaceDE/>
              <w:autoSpaceDN/>
              <w:spacing w:line="240" w:lineRule="auto"/>
              <w:jc w:val="right"/>
              <w:rPr>
                <w:rFonts w:ascii="Calibri" w:eastAsia="Times New Roman" w:hAnsi="Calibri" w:cs="Calibri"/>
                <w:sz w:val="22"/>
                <w:lang w:val="en-GB" w:eastAsia="en-GB"/>
              </w:rPr>
            </w:pPr>
            <w:r w:rsidRPr="00DC4533">
              <w:rPr>
                <w:rFonts w:ascii="Calibri" w:eastAsia="Times New Roman" w:hAnsi="Calibri" w:cs="Calibri"/>
                <w:sz w:val="22"/>
                <w:lang w:val="en-GB" w:eastAsia="en-GB"/>
              </w:rPr>
              <w:t>07</w:t>
            </w:r>
          </w:p>
        </w:tc>
        <w:tc>
          <w:tcPr>
            <w:tcW w:w="909" w:type="dxa"/>
            <w:tcBorders>
              <w:top w:val="nil"/>
              <w:left w:val="nil"/>
              <w:bottom w:val="single" w:sz="4" w:space="0" w:color="auto"/>
              <w:right w:val="single" w:sz="4" w:space="0" w:color="auto"/>
            </w:tcBorders>
            <w:shd w:val="clear" w:color="auto" w:fill="auto"/>
            <w:noWrap/>
            <w:vAlign w:val="center"/>
            <w:hideMark/>
          </w:tcPr>
          <w:p w14:paraId="445ECAC2"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05</w:t>
            </w:r>
          </w:p>
        </w:tc>
        <w:tc>
          <w:tcPr>
            <w:tcW w:w="1372" w:type="dxa"/>
            <w:tcBorders>
              <w:top w:val="nil"/>
              <w:left w:val="nil"/>
              <w:bottom w:val="single" w:sz="4" w:space="0" w:color="auto"/>
              <w:right w:val="single" w:sz="4" w:space="0" w:color="auto"/>
            </w:tcBorders>
            <w:shd w:val="clear" w:color="auto" w:fill="auto"/>
            <w:noWrap/>
            <w:vAlign w:val="center"/>
            <w:hideMark/>
          </w:tcPr>
          <w:p w14:paraId="03955F68"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5.78704E-05</w:t>
            </w:r>
          </w:p>
        </w:tc>
        <w:tc>
          <w:tcPr>
            <w:tcW w:w="613" w:type="dxa"/>
            <w:tcBorders>
              <w:top w:val="nil"/>
              <w:left w:val="nil"/>
              <w:bottom w:val="single" w:sz="4" w:space="0" w:color="auto"/>
              <w:right w:val="single" w:sz="4" w:space="0" w:color="auto"/>
            </w:tcBorders>
            <w:shd w:val="clear" w:color="auto" w:fill="auto"/>
            <w:noWrap/>
            <w:vAlign w:val="center"/>
            <w:hideMark/>
          </w:tcPr>
          <w:p w14:paraId="1479C49E"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26</w:t>
            </w:r>
          </w:p>
        </w:tc>
        <w:tc>
          <w:tcPr>
            <w:tcW w:w="576" w:type="dxa"/>
            <w:tcBorders>
              <w:top w:val="nil"/>
              <w:left w:val="nil"/>
              <w:bottom w:val="single" w:sz="4" w:space="0" w:color="auto"/>
              <w:right w:val="single" w:sz="4" w:space="0" w:color="auto"/>
            </w:tcBorders>
            <w:shd w:val="clear" w:color="auto" w:fill="auto"/>
            <w:noWrap/>
            <w:vAlign w:val="center"/>
            <w:hideMark/>
          </w:tcPr>
          <w:p w14:paraId="1E789ED8"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00</w:t>
            </w:r>
          </w:p>
        </w:tc>
        <w:tc>
          <w:tcPr>
            <w:tcW w:w="775" w:type="dxa"/>
            <w:tcBorders>
              <w:top w:val="nil"/>
              <w:left w:val="nil"/>
              <w:bottom w:val="single" w:sz="4" w:space="0" w:color="auto"/>
              <w:right w:val="single" w:sz="4" w:space="0" w:color="auto"/>
            </w:tcBorders>
            <w:shd w:val="clear" w:color="auto" w:fill="auto"/>
            <w:noWrap/>
            <w:vAlign w:val="center"/>
            <w:hideMark/>
          </w:tcPr>
          <w:p w14:paraId="147275D9"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26</w:t>
            </w:r>
          </w:p>
        </w:tc>
        <w:tc>
          <w:tcPr>
            <w:tcW w:w="1372" w:type="dxa"/>
            <w:tcBorders>
              <w:top w:val="nil"/>
              <w:left w:val="nil"/>
              <w:bottom w:val="single" w:sz="4" w:space="0" w:color="auto"/>
              <w:right w:val="single" w:sz="4" w:space="0" w:color="auto"/>
            </w:tcBorders>
            <w:shd w:val="clear" w:color="auto" w:fill="auto"/>
            <w:noWrap/>
            <w:vAlign w:val="center"/>
            <w:hideMark/>
          </w:tcPr>
          <w:p w14:paraId="061FD436"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0.000847095</w:t>
            </w:r>
          </w:p>
        </w:tc>
        <w:tc>
          <w:tcPr>
            <w:tcW w:w="1372" w:type="dxa"/>
            <w:tcBorders>
              <w:top w:val="nil"/>
              <w:left w:val="nil"/>
              <w:bottom w:val="single" w:sz="4" w:space="0" w:color="auto"/>
              <w:right w:val="single" w:sz="4" w:space="0" w:color="auto"/>
            </w:tcBorders>
            <w:shd w:val="clear" w:color="auto" w:fill="auto"/>
            <w:noWrap/>
            <w:vAlign w:val="center"/>
            <w:hideMark/>
          </w:tcPr>
          <w:p w14:paraId="0E1CCEF2"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0.000847004</w:t>
            </w:r>
          </w:p>
        </w:tc>
        <w:tc>
          <w:tcPr>
            <w:tcW w:w="1286" w:type="dxa"/>
            <w:tcBorders>
              <w:top w:val="nil"/>
              <w:left w:val="nil"/>
              <w:bottom w:val="single" w:sz="4" w:space="0" w:color="auto"/>
              <w:right w:val="single" w:sz="4" w:space="0" w:color="auto"/>
            </w:tcBorders>
            <w:shd w:val="clear" w:color="auto" w:fill="auto"/>
            <w:noWrap/>
            <w:vAlign w:val="center"/>
            <w:hideMark/>
          </w:tcPr>
          <w:p w14:paraId="023BDDA7"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7.17571E-07</w:t>
            </w:r>
          </w:p>
        </w:tc>
        <w:tc>
          <w:tcPr>
            <w:tcW w:w="1286" w:type="dxa"/>
            <w:tcBorders>
              <w:top w:val="nil"/>
              <w:left w:val="nil"/>
              <w:bottom w:val="single" w:sz="4" w:space="0" w:color="auto"/>
              <w:right w:val="single" w:sz="4" w:space="0" w:color="auto"/>
            </w:tcBorders>
            <w:shd w:val="clear" w:color="auto" w:fill="auto"/>
            <w:noWrap/>
            <w:vAlign w:val="center"/>
            <w:hideMark/>
          </w:tcPr>
          <w:p w14:paraId="4DB30AF0"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7.17416E-07</w:t>
            </w:r>
          </w:p>
        </w:tc>
      </w:tr>
      <w:tr w:rsidR="00DC4533" w:rsidRPr="00DC4533" w14:paraId="0CA7830B" w14:textId="77777777" w:rsidTr="0053710C">
        <w:trPr>
          <w:trHeight w:val="288"/>
          <w:tblHeader/>
          <w:jc w:val="center"/>
        </w:trPr>
        <w:tc>
          <w:tcPr>
            <w:tcW w:w="1147" w:type="dxa"/>
            <w:tcBorders>
              <w:top w:val="nil"/>
              <w:left w:val="single" w:sz="4" w:space="0" w:color="auto"/>
              <w:bottom w:val="single" w:sz="4" w:space="0" w:color="auto"/>
              <w:right w:val="single" w:sz="4" w:space="0" w:color="auto"/>
            </w:tcBorders>
            <w:shd w:val="clear" w:color="auto" w:fill="auto"/>
            <w:noWrap/>
            <w:vAlign w:val="center"/>
            <w:hideMark/>
          </w:tcPr>
          <w:p w14:paraId="5EEA718E" w14:textId="77777777" w:rsidR="00DC4533" w:rsidRPr="00DC4533" w:rsidRDefault="00DC4533" w:rsidP="00DC4533">
            <w:pPr>
              <w:widowControl/>
              <w:autoSpaceDE/>
              <w:autoSpaceDN/>
              <w:spacing w:line="240" w:lineRule="auto"/>
              <w:jc w:val="left"/>
              <w:rPr>
                <w:rFonts w:ascii="Calibri" w:eastAsia="Times New Roman" w:hAnsi="Calibri" w:cs="Calibri"/>
                <w:b/>
                <w:bCs/>
                <w:color w:val="000000"/>
                <w:sz w:val="22"/>
                <w:lang w:val="en-GB" w:eastAsia="en-GB"/>
              </w:rPr>
            </w:pPr>
            <w:r w:rsidRPr="00DC4533">
              <w:rPr>
                <w:rFonts w:ascii="Calibri" w:eastAsia="Times New Roman" w:hAnsi="Calibri" w:cs="Calibri"/>
                <w:b/>
                <w:bCs/>
                <w:color w:val="000000"/>
                <w:sz w:val="22"/>
                <w:lang w:val="en-GB" w:eastAsia="en-GB"/>
              </w:rPr>
              <w:t>Version 1</w:t>
            </w:r>
          </w:p>
        </w:tc>
        <w:tc>
          <w:tcPr>
            <w:tcW w:w="554" w:type="dxa"/>
            <w:tcBorders>
              <w:top w:val="nil"/>
              <w:left w:val="nil"/>
              <w:bottom w:val="single" w:sz="4" w:space="0" w:color="auto"/>
              <w:right w:val="single" w:sz="4" w:space="0" w:color="auto"/>
            </w:tcBorders>
            <w:shd w:val="clear" w:color="auto" w:fill="auto"/>
            <w:noWrap/>
            <w:vAlign w:val="center"/>
            <w:hideMark/>
          </w:tcPr>
          <w:p w14:paraId="631340B5" w14:textId="77777777" w:rsidR="00DC4533" w:rsidRPr="00DC4533" w:rsidRDefault="00DC4533" w:rsidP="00DC4533">
            <w:pPr>
              <w:widowControl/>
              <w:autoSpaceDE/>
              <w:autoSpaceDN/>
              <w:spacing w:line="240" w:lineRule="auto"/>
              <w:jc w:val="left"/>
              <w:rPr>
                <w:rFonts w:ascii="Calibri" w:eastAsia="Times New Roman" w:hAnsi="Calibri" w:cs="Calibri"/>
                <w:b/>
                <w:bCs/>
                <w:color w:val="000000"/>
                <w:sz w:val="22"/>
                <w:lang w:val="en-GB" w:eastAsia="en-GB"/>
              </w:rPr>
            </w:pPr>
            <w:r w:rsidRPr="00DC4533">
              <w:rPr>
                <w:rFonts w:ascii="Calibri" w:eastAsia="Times New Roman" w:hAnsi="Calibri" w:cs="Calibri"/>
                <w:b/>
                <w:bCs/>
                <w:color w:val="000000"/>
                <w:sz w:val="22"/>
                <w:lang w:val="en-GB" w:eastAsia="en-GB"/>
              </w:rPr>
              <w:t>BLE</w:t>
            </w:r>
          </w:p>
        </w:tc>
        <w:tc>
          <w:tcPr>
            <w:tcW w:w="957" w:type="dxa"/>
            <w:tcBorders>
              <w:top w:val="nil"/>
              <w:left w:val="nil"/>
              <w:bottom w:val="single" w:sz="4" w:space="0" w:color="auto"/>
              <w:right w:val="single" w:sz="4" w:space="0" w:color="auto"/>
            </w:tcBorders>
            <w:shd w:val="clear" w:color="auto" w:fill="auto"/>
            <w:noWrap/>
            <w:vAlign w:val="center"/>
            <w:hideMark/>
          </w:tcPr>
          <w:p w14:paraId="74A63DB6"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10</w:t>
            </w:r>
          </w:p>
        </w:tc>
        <w:tc>
          <w:tcPr>
            <w:tcW w:w="1372" w:type="dxa"/>
            <w:tcBorders>
              <w:top w:val="nil"/>
              <w:left w:val="nil"/>
              <w:bottom w:val="single" w:sz="4" w:space="0" w:color="auto"/>
              <w:right w:val="single" w:sz="4" w:space="0" w:color="auto"/>
            </w:tcBorders>
            <w:shd w:val="clear" w:color="auto" w:fill="auto"/>
            <w:noWrap/>
            <w:vAlign w:val="center"/>
            <w:hideMark/>
          </w:tcPr>
          <w:p w14:paraId="289A66C8"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2346</w:t>
            </w:r>
          </w:p>
        </w:tc>
        <w:tc>
          <w:tcPr>
            <w:tcW w:w="739" w:type="dxa"/>
            <w:tcBorders>
              <w:top w:val="nil"/>
              <w:left w:val="nil"/>
              <w:bottom w:val="single" w:sz="4" w:space="0" w:color="auto"/>
              <w:right w:val="single" w:sz="4" w:space="0" w:color="auto"/>
            </w:tcBorders>
            <w:shd w:val="clear" w:color="000000" w:fill="FFFF00"/>
            <w:noWrap/>
            <w:vAlign w:val="center"/>
            <w:hideMark/>
          </w:tcPr>
          <w:p w14:paraId="4665BD47" w14:textId="77777777" w:rsidR="00DC4533" w:rsidRPr="00DC4533" w:rsidRDefault="00DC4533" w:rsidP="00DC4533">
            <w:pPr>
              <w:widowControl/>
              <w:autoSpaceDE/>
              <w:autoSpaceDN/>
              <w:spacing w:line="240" w:lineRule="auto"/>
              <w:jc w:val="right"/>
              <w:rPr>
                <w:rFonts w:ascii="Calibri" w:eastAsia="Times New Roman" w:hAnsi="Calibri" w:cs="Calibri"/>
                <w:sz w:val="22"/>
                <w:lang w:val="en-GB" w:eastAsia="en-GB"/>
              </w:rPr>
            </w:pPr>
            <w:r w:rsidRPr="00DC4533">
              <w:rPr>
                <w:rFonts w:ascii="Calibri" w:eastAsia="Times New Roman" w:hAnsi="Calibri" w:cs="Calibri"/>
                <w:sz w:val="22"/>
                <w:lang w:val="en-GB" w:eastAsia="en-GB"/>
              </w:rPr>
              <w:t>14</w:t>
            </w:r>
          </w:p>
        </w:tc>
        <w:tc>
          <w:tcPr>
            <w:tcW w:w="909" w:type="dxa"/>
            <w:tcBorders>
              <w:top w:val="nil"/>
              <w:left w:val="nil"/>
              <w:bottom w:val="single" w:sz="4" w:space="0" w:color="auto"/>
              <w:right w:val="single" w:sz="4" w:space="0" w:color="auto"/>
            </w:tcBorders>
            <w:shd w:val="clear" w:color="auto" w:fill="auto"/>
            <w:noWrap/>
            <w:vAlign w:val="center"/>
            <w:hideMark/>
          </w:tcPr>
          <w:p w14:paraId="481B3697"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10</w:t>
            </w:r>
          </w:p>
        </w:tc>
        <w:tc>
          <w:tcPr>
            <w:tcW w:w="1372" w:type="dxa"/>
            <w:tcBorders>
              <w:top w:val="nil"/>
              <w:left w:val="nil"/>
              <w:bottom w:val="single" w:sz="4" w:space="0" w:color="auto"/>
              <w:right w:val="single" w:sz="4" w:space="0" w:color="auto"/>
            </w:tcBorders>
            <w:shd w:val="clear" w:color="auto" w:fill="auto"/>
            <w:noWrap/>
            <w:vAlign w:val="center"/>
            <w:hideMark/>
          </w:tcPr>
          <w:p w14:paraId="570A2AFA"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0.000115741</w:t>
            </w:r>
          </w:p>
        </w:tc>
        <w:tc>
          <w:tcPr>
            <w:tcW w:w="613" w:type="dxa"/>
            <w:tcBorders>
              <w:top w:val="nil"/>
              <w:left w:val="nil"/>
              <w:bottom w:val="single" w:sz="4" w:space="0" w:color="auto"/>
              <w:right w:val="single" w:sz="4" w:space="0" w:color="auto"/>
            </w:tcBorders>
            <w:shd w:val="clear" w:color="auto" w:fill="auto"/>
            <w:noWrap/>
            <w:vAlign w:val="center"/>
            <w:hideMark/>
          </w:tcPr>
          <w:p w14:paraId="3C1F96C8"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26</w:t>
            </w:r>
          </w:p>
        </w:tc>
        <w:tc>
          <w:tcPr>
            <w:tcW w:w="576" w:type="dxa"/>
            <w:tcBorders>
              <w:top w:val="nil"/>
              <w:left w:val="nil"/>
              <w:bottom w:val="single" w:sz="4" w:space="0" w:color="auto"/>
              <w:right w:val="single" w:sz="4" w:space="0" w:color="auto"/>
            </w:tcBorders>
            <w:shd w:val="clear" w:color="auto" w:fill="auto"/>
            <w:noWrap/>
            <w:vAlign w:val="center"/>
            <w:hideMark/>
          </w:tcPr>
          <w:p w14:paraId="22E847F5"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01</w:t>
            </w:r>
          </w:p>
        </w:tc>
        <w:tc>
          <w:tcPr>
            <w:tcW w:w="775" w:type="dxa"/>
            <w:tcBorders>
              <w:top w:val="nil"/>
              <w:left w:val="nil"/>
              <w:bottom w:val="single" w:sz="4" w:space="0" w:color="auto"/>
              <w:right w:val="single" w:sz="4" w:space="0" w:color="auto"/>
            </w:tcBorders>
            <w:shd w:val="clear" w:color="auto" w:fill="auto"/>
            <w:noWrap/>
            <w:vAlign w:val="center"/>
            <w:hideMark/>
          </w:tcPr>
          <w:p w14:paraId="441D388D"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25</w:t>
            </w:r>
          </w:p>
        </w:tc>
        <w:tc>
          <w:tcPr>
            <w:tcW w:w="1372" w:type="dxa"/>
            <w:tcBorders>
              <w:top w:val="nil"/>
              <w:left w:val="nil"/>
              <w:bottom w:val="single" w:sz="4" w:space="0" w:color="auto"/>
              <w:right w:val="single" w:sz="4" w:space="0" w:color="auto"/>
            </w:tcBorders>
            <w:shd w:val="clear" w:color="auto" w:fill="auto"/>
            <w:noWrap/>
            <w:vAlign w:val="center"/>
            <w:hideMark/>
          </w:tcPr>
          <w:p w14:paraId="300F5C0E"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0.001190356</w:t>
            </w:r>
          </w:p>
        </w:tc>
        <w:tc>
          <w:tcPr>
            <w:tcW w:w="1372" w:type="dxa"/>
            <w:tcBorders>
              <w:top w:val="nil"/>
              <w:left w:val="nil"/>
              <w:bottom w:val="single" w:sz="4" w:space="0" w:color="auto"/>
              <w:right w:val="single" w:sz="4" w:space="0" w:color="auto"/>
            </w:tcBorders>
            <w:shd w:val="clear" w:color="auto" w:fill="auto"/>
            <w:noWrap/>
            <w:vAlign w:val="center"/>
            <w:hideMark/>
          </w:tcPr>
          <w:p w14:paraId="584B4EF7"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0.001190103</w:t>
            </w:r>
          </w:p>
        </w:tc>
        <w:tc>
          <w:tcPr>
            <w:tcW w:w="1286" w:type="dxa"/>
            <w:tcBorders>
              <w:top w:val="nil"/>
              <w:left w:val="nil"/>
              <w:bottom w:val="single" w:sz="4" w:space="0" w:color="auto"/>
              <w:right w:val="single" w:sz="4" w:space="0" w:color="auto"/>
            </w:tcBorders>
            <w:shd w:val="clear" w:color="auto" w:fill="auto"/>
            <w:noWrap/>
            <w:vAlign w:val="center"/>
            <w:hideMark/>
          </w:tcPr>
          <w:p w14:paraId="5C213751"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1.41695E-06</w:t>
            </w:r>
          </w:p>
        </w:tc>
        <w:tc>
          <w:tcPr>
            <w:tcW w:w="1286" w:type="dxa"/>
            <w:tcBorders>
              <w:top w:val="nil"/>
              <w:left w:val="nil"/>
              <w:bottom w:val="single" w:sz="4" w:space="0" w:color="auto"/>
              <w:right w:val="single" w:sz="4" w:space="0" w:color="auto"/>
            </w:tcBorders>
            <w:shd w:val="clear" w:color="auto" w:fill="auto"/>
            <w:noWrap/>
            <w:vAlign w:val="center"/>
            <w:hideMark/>
          </w:tcPr>
          <w:p w14:paraId="0153F340"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1.41634E-06</w:t>
            </w:r>
          </w:p>
        </w:tc>
      </w:tr>
      <w:tr w:rsidR="00DC4533" w:rsidRPr="00DC4533" w14:paraId="0186299F" w14:textId="77777777" w:rsidTr="0053710C">
        <w:trPr>
          <w:trHeight w:val="288"/>
          <w:tblHeader/>
          <w:jc w:val="center"/>
        </w:trPr>
        <w:tc>
          <w:tcPr>
            <w:tcW w:w="1147" w:type="dxa"/>
            <w:tcBorders>
              <w:top w:val="nil"/>
              <w:left w:val="single" w:sz="4" w:space="0" w:color="auto"/>
              <w:bottom w:val="single" w:sz="4" w:space="0" w:color="auto"/>
              <w:right w:val="single" w:sz="4" w:space="0" w:color="auto"/>
            </w:tcBorders>
            <w:shd w:val="clear" w:color="auto" w:fill="auto"/>
            <w:noWrap/>
            <w:vAlign w:val="center"/>
            <w:hideMark/>
          </w:tcPr>
          <w:p w14:paraId="115AF798" w14:textId="77777777" w:rsidR="00DC4533" w:rsidRPr="00DC4533" w:rsidRDefault="00DC4533" w:rsidP="00DC4533">
            <w:pPr>
              <w:widowControl/>
              <w:autoSpaceDE/>
              <w:autoSpaceDN/>
              <w:spacing w:line="240" w:lineRule="auto"/>
              <w:jc w:val="left"/>
              <w:rPr>
                <w:rFonts w:ascii="Calibri" w:eastAsia="Times New Roman" w:hAnsi="Calibri" w:cs="Calibri"/>
                <w:b/>
                <w:bCs/>
                <w:color w:val="000000"/>
                <w:sz w:val="22"/>
                <w:lang w:val="en-GB" w:eastAsia="en-GB"/>
              </w:rPr>
            </w:pPr>
            <w:proofErr w:type="spellStart"/>
            <w:r w:rsidRPr="00DC4533">
              <w:rPr>
                <w:rFonts w:ascii="Calibri" w:eastAsia="Times New Roman" w:hAnsi="Calibri" w:cs="Calibri"/>
                <w:b/>
                <w:bCs/>
                <w:color w:val="000000"/>
                <w:sz w:val="22"/>
                <w:lang w:val="en-GB" w:eastAsia="en-GB"/>
              </w:rPr>
              <w:t>TestCase</w:t>
            </w:r>
            <w:proofErr w:type="spellEnd"/>
            <w:r w:rsidRPr="00DC4533">
              <w:rPr>
                <w:rFonts w:ascii="Calibri" w:eastAsia="Times New Roman" w:hAnsi="Calibri" w:cs="Calibri"/>
                <w:b/>
                <w:bCs/>
                <w:color w:val="000000"/>
                <w:sz w:val="22"/>
                <w:lang w:val="en-GB" w:eastAsia="en-GB"/>
              </w:rPr>
              <w:t xml:space="preserve"> 4</w:t>
            </w:r>
          </w:p>
        </w:tc>
        <w:tc>
          <w:tcPr>
            <w:tcW w:w="554" w:type="dxa"/>
            <w:tcBorders>
              <w:top w:val="nil"/>
              <w:left w:val="nil"/>
              <w:bottom w:val="single" w:sz="4" w:space="0" w:color="auto"/>
              <w:right w:val="single" w:sz="4" w:space="0" w:color="auto"/>
            </w:tcBorders>
            <w:shd w:val="clear" w:color="auto" w:fill="auto"/>
            <w:noWrap/>
            <w:vAlign w:val="center"/>
            <w:hideMark/>
          </w:tcPr>
          <w:p w14:paraId="69D942D8" w14:textId="77777777" w:rsidR="00DC4533" w:rsidRPr="00DC4533" w:rsidRDefault="00DC4533" w:rsidP="00DC4533">
            <w:pPr>
              <w:widowControl/>
              <w:autoSpaceDE/>
              <w:autoSpaceDN/>
              <w:spacing w:line="240" w:lineRule="auto"/>
              <w:jc w:val="left"/>
              <w:rPr>
                <w:rFonts w:ascii="Calibri" w:eastAsia="Times New Roman" w:hAnsi="Calibri" w:cs="Calibri"/>
                <w:b/>
                <w:bCs/>
                <w:color w:val="000000"/>
                <w:sz w:val="22"/>
                <w:lang w:val="en-GB" w:eastAsia="en-GB"/>
              </w:rPr>
            </w:pPr>
            <w:r w:rsidRPr="00DC4533">
              <w:rPr>
                <w:rFonts w:ascii="Calibri" w:eastAsia="Times New Roman" w:hAnsi="Calibri" w:cs="Calibri"/>
                <w:b/>
                <w:bCs/>
                <w:color w:val="000000"/>
                <w:sz w:val="22"/>
                <w:lang w:val="en-GB" w:eastAsia="en-GB"/>
              </w:rPr>
              <w:t>Wi-Fi</w:t>
            </w:r>
          </w:p>
        </w:tc>
        <w:tc>
          <w:tcPr>
            <w:tcW w:w="957" w:type="dxa"/>
            <w:tcBorders>
              <w:top w:val="nil"/>
              <w:left w:val="nil"/>
              <w:bottom w:val="single" w:sz="4" w:space="0" w:color="auto"/>
              <w:right w:val="single" w:sz="4" w:space="0" w:color="auto"/>
            </w:tcBorders>
            <w:shd w:val="clear" w:color="auto" w:fill="auto"/>
            <w:noWrap/>
            <w:vAlign w:val="center"/>
            <w:hideMark/>
          </w:tcPr>
          <w:p w14:paraId="4EE638A3"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01</w:t>
            </w:r>
          </w:p>
        </w:tc>
        <w:tc>
          <w:tcPr>
            <w:tcW w:w="1372" w:type="dxa"/>
            <w:tcBorders>
              <w:top w:val="nil"/>
              <w:left w:val="nil"/>
              <w:bottom w:val="single" w:sz="4" w:space="0" w:color="auto"/>
              <w:right w:val="single" w:sz="4" w:space="0" w:color="auto"/>
            </w:tcBorders>
            <w:shd w:val="clear" w:color="auto" w:fill="auto"/>
            <w:noWrap/>
            <w:vAlign w:val="center"/>
            <w:hideMark/>
          </w:tcPr>
          <w:p w14:paraId="7117B767"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5756</w:t>
            </w:r>
          </w:p>
        </w:tc>
        <w:tc>
          <w:tcPr>
            <w:tcW w:w="739" w:type="dxa"/>
            <w:tcBorders>
              <w:top w:val="nil"/>
              <w:left w:val="nil"/>
              <w:bottom w:val="single" w:sz="4" w:space="0" w:color="auto"/>
              <w:right w:val="single" w:sz="4" w:space="0" w:color="auto"/>
            </w:tcBorders>
            <w:shd w:val="clear" w:color="000000" w:fill="FFFF00"/>
            <w:noWrap/>
            <w:vAlign w:val="center"/>
            <w:hideMark/>
          </w:tcPr>
          <w:p w14:paraId="35E3E3BA" w14:textId="77777777" w:rsidR="00DC4533" w:rsidRPr="00DC4533" w:rsidRDefault="00DC4533" w:rsidP="00DC4533">
            <w:pPr>
              <w:widowControl/>
              <w:autoSpaceDE/>
              <w:autoSpaceDN/>
              <w:spacing w:line="240" w:lineRule="auto"/>
              <w:jc w:val="right"/>
              <w:rPr>
                <w:rFonts w:ascii="Calibri" w:eastAsia="Times New Roman" w:hAnsi="Calibri" w:cs="Calibri"/>
                <w:sz w:val="22"/>
                <w:lang w:val="en-GB" w:eastAsia="en-GB"/>
              </w:rPr>
            </w:pPr>
            <w:r w:rsidRPr="00DC4533">
              <w:rPr>
                <w:rFonts w:ascii="Calibri" w:eastAsia="Times New Roman" w:hAnsi="Calibri" w:cs="Calibri"/>
                <w:sz w:val="22"/>
                <w:lang w:val="en-GB" w:eastAsia="en-GB"/>
              </w:rPr>
              <w:t>05</w:t>
            </w:r>
          </w:p>
        </w:tc>
        <w:tc>
          <w:tcPr>
            <w:tcW w:w="909" w:type="dxa"/>
            <w:tcBorders>
              <w:top w:val="nil"/>
              <w:left w:val="nil"/>
              <w:bottom w:val="single" w:sz="4" w:space="0" w:color="auto"/>
              <w:right w:val="single" w:sz="4" w:space="0" w:color="auto"/>
            </w:tcBorders>
            <w:shd w:val="clear" w:color="auto" w:fill="auto"/>
            <w:noWrap/>
            <w:vAlign w:val="center"/>
            <w:hideMark/>
          </w:tcPr>
          <w:p w14:paraId="02A43369"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03</w:t>
            </w:r>
          </w:p>
        </w:tc>
        <w:tc>
          <w:tcPr>
            <w:tcW w:w="1372" w:type="dxa"/>
            <w:tcBorders>
              <w:top w:val="nil"/>
              <w:left w:val="nil"/>
              <w:bottom w:val="single" w:sz="4" w:space="0" w:color="auto"/>
              <w:right w:val="single" w:sz="4" w:space="0" w:color="auto"/>
            </w:tcBorders>
            <w:shd w:val="clear" w:color="auto" w:fill="auto"/>
            <w:noWrap/>
            <w:vAlign w:val="center"/>
            <w:hideMark/>
          </w:tcPr>
          <w:p w14:paraId="7054F8A4"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3.47222E-05</w:t>
            </w:r>
          </w:p>
        </w:tc>
        <w:tc>
          <w:tcPr>
            <w:tcW w:w="613" w:type="dxa"/>
            <w:tcBorders>
              <w:top w:val="nil"/>
              <w:left w:val="nil"/>
              <w:bottom w:val="single" w:sz="4" w:space="0" w:color="auto"/>
              <w:right w:val="single" w:sz="4" w:space="0" w:color="auto"/>
            </w:tcBorders>
            <w:shd w:val="clear" w:color="auto" w:fill="auto"/>
            <w:noWrap/>
            <w:vAlign w:val="center"/>
            <w:hideMark/>
          </w:tcPr>
          <w:p w14:paraId="06D39FF3"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09</w:t>
            </w:r>
          </w:p>
        </w:tc>
        <w:tc>
          <w:tcPr>
            <w:tcW w:w="576" w:type="dxa"/>
            <w:tcBorders>
              <w:top w:val="nil"/>
              <w:left w:val="nil"/>
              <w:bottom w:val="single" w:sz="4" w:space="0" w:color="auto"/>
              <w:right w:val="single" w:sz="4" w:space="0" w:color="auto"/>
            </w:tcBorders>
            <w:shd w:val="clear" w:color="auto" w:fill="auto"/>
            <w:noWrap/>
            <w:vAlign w:val="center"/>
            <w:hideMark/>
          </w:tcPr>
          <w:p w14:paraId="7FABD4C3"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00</w:t>
            </w:r>
          </w:p>
        </w:tc>
        <w:tc>
          <w:tcPr>
            <w:tcW w:w="775" w:type="dxa"/>
            <w:tcBorders>
              <w:top w:val="nil"/>
              <w:left w:val="nil"/>
              <w:bottom w:val="single" w:sz="4" w:space="0" w:color="auto"/>
              <w:right w:val="single" w:sz="4" w:space="0" w:color="auto"/>
            </w:tcBorders>
            <w:shd w:val="clear" w:color="auto" w:fill="auto"/>
            <w:noWrap/>
            <w:vAlign w:val="center"/>
            <w:hideMark/>
          </w:tcPr>
          <w:p w14:paraId="7E0E3279"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09</w:t>
            </w:r>
          </w:p>
        </w:tc>
        <w:tc>
          <w:tcPr>
            <w:tcW w:w="1372" w:type="dxa"/>
            <w:tcBorders>
              <w:top w:val="nil"/>
              <w:left w:val="nil"/>
              <w:bottom w:val="single" w:sz="4" w:space="0" w:color="auto"/>
              <w:right w:val="single" w:sz="4" w:space="0" w:color="auto"/>
            </w:tcBorders>
            <w:shd w:val="clear" w:color="auto" w:fill="auto"/>
            <w:noWrap/>
            <w:vAlign w:val="center"/>
            <w:hideMark/>
          </w:tcPr>
          <w:p w14:paraId="01B3530F"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0.001006071</w:t>
            </w:r>
          </w:p>
        </w:tc>
        <w:tc>
          <w:tcPr>
            <w:tcW w:w="1372" w:type="dxa"/>
            <w:tcBorders>
              <w:top w:val="nil"/>
              <w:left w:val="nil"/>
              <w:bottom w:val="single" w:sz="4" w:space="0" w:color="auto"/>
              <w:right w:val="single" w:sz="4" w:space="0" w:color="auto"/>
            </w:tcBorders>
            <w:shd w:val="clear" w:color="auto" w:fill="auto"/>
            <w:noWrap/>
            <w:vAlign w:val="center"/>
            <w:hideMark/>
          </w:tcPr>
          <w:p w14:paraId="578606BE"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0.001005984</w:t>
            </w:r>
          </w:p>
        </w:tc>
        <w:tc>
          <w:tcPr>
            <w:tcW w:w="1286" w:type="dxa"/>
            <w:tcBorders>
              <w:top w:val="nil"/>
              <w:left w:val="nil"/>
              <w:bottom w:val="single" w:sz="4" w:space="0" w:color="auto"/>
              <w:right w:val="single" w:sz="4" w:space="0" w:color="auto"/>
            </w:tcBorders>
            <w:shd w:val="clear" w:color="auto" w:fill="auto"/>
            <w:noWrap/>
            <w:vAlign w:val="center"/>
            <w:hideMark/>
          </w:tcPr>
          <w:p w14:paraId="4BBD8BE1"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1.01218E-06</w:t>
            </w:r>
          </w:p>
        </w:tc>
        <w:tc>
          <w:tcPr>
            <w:tcW w:w="1286" w:type="dxa"/>
            <w:tcBorders>
              <w:top w:val="nil"/>
              <w:left w:val="nil"/>
              <w:bottom w:val="single" w:sz="4" w:space="0" w:color="auto"/>
              <w:right w:val="single" w:sz="4" w:space="0" w:color="auto"/>
            </w:tcBorders>
            <w:shd w:val="clear" w:color="auto" w:fill="auto"/>
            <w:noWrap/>
            <w:vAlign w:val="center"/>
            <w:hideMark/>
          </w:tcPr>
          <w:p w14:paraId="41AC13F3"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1.012E-06</w:t>
            </w:r>
          </w:p>
        </w:tc>
      </w:tr>
      <w:tr w:rsidR="00DC4533" w:rsidRPr="00DC4533" w14:paraId="196B9481" w14:textId="77777777" w:rsidTr="0053710C">
        <w:trPr>
          <w:trHeight w:val="288"/>
          <w:tblHeader/>
          <w:jc w:val="center"/>
        </w:trPr>
        <w:tc>
          <w:tcPr>
            <w:tcW w:w="1147" w:type="dxa"/>
            <w:tcBorders>
              <w:top w:val="nil"/>
              <w:left w:val="single" w:sz="4" w:space="0" w:color="auto"/>
              <w:bottom w:val="single" w:sz="4" w:space="0" w:color="auto"/>
              <w:right w:val="single" w:sz="4" w:space="0" w:color="auto"/>
            </w:tcBorders>
            <w:shd w:val="clear" w:color="auto" w:fill="auto"/>
            <w:noWrap/>
            <w:vAlign w:val="center"/>
            <w:hideMark/>
          </w:tcPr>
          <w:p w14:paraId="12F77229" w14:textId="77777777" w:rsidR="00DC4533" w:rsidRPr="00DC4533" w:rsidRDefault="00DC4533" w:rsidP="00DC4533">
            <w:pPr>
              <w:widowControl/>
              <w:autoSpaceDE/>
              <w:autoSpaceDN/>
              <w:spacing w:line="240" w:lineRule="auto"/>
              <w:jc w:val="left"/>
              <w:rPr>
                <w:rFonts w:ascii="Calibri" w:eastAsia="Times New Roman" w:hAnsi="Calibri" w:cs="Calibri"/>
                <w:b/>
                <w:bCs/>
                <w:color w:val="000000"/>
                <w:sz w:val="22"/>
                <w:lang w:val="en-GB" w:eastAsia="en-GB"/>
              </w:rPr>
            </w:pPr>
            <w:r w:rsidRPr="00DC4533">
              <w:rPr>
                <w:rFonts w:ascii="Calibri" w:eastAsia="Times New Roman" w:hAnsi="Calibri" w:cs="Calibri"/>
                <w:b/>
                <w:bCs/>
                <w:color w:val="000000"/>
                <w:sz w:val="22"/>
                <w:lang w:val="en-GB" w:eastAsia="en-GB"/>
              </w:rPr>
              <w:t>Version 1</w:t>
            </w:r>
          </w:p>
        </w:tc>
        <w:tc>
          <w:tcPr>
            <w:tcW w:w="554" w:type="dxa"/>
            <w:tcBorders>
              <w:top w:val="nil"/>
              <w:left w:val="nil"/>
              <w:bottom w:val="single" w:sz="4" w:space="0" w:color="auto"/>
              <w:right w:val="single" w:sz="4" w:space="0" w:color="auto"/>
            </w:tcBorders>
            <w:shd w:val="clear" w:color="auto" w:fill="auto"/>
            <w:noWrap/>
            <w:vAlign w:val="center"/>
            <w:hideMark/>
          </w:tcPr>
          <w:p w14:paraId="39E3479E" w14:textId="77777777" w:rsidR="00DC4533" w:rsidRPr="00DC4533" w:rsidRDefault="00DC4533" w:rsidP="00DC4533">
            <w:pPr>
              <w:widowControl/>
              <w:autoSpaceDE/>
              <w:autoSpaceDN/>
              <w:spacing w:line="240" w:lineRule="auto"/>
              <w:jc w:val="left"/>
              <w:rPr>
                <w:rFonts w:ascii="Calibri" w:eastAsia="Times New Roman" w:hAnsi="Calibri" w:cs="Calibri"/>
                <w:b/>
                <w:bCs/>
                <w:color w:val="000000"/>
                <w:sz w:val="22"/>
                <w:lang w:val="en-GB" w:eastAsia="en-GB"/>
              </w:rPr>
            </w:pPr>
            <w:r w:rsidRPr="00DC4533">
              <w:rPr>
                <w:rFonts w:ascii="Calibri" w:eastAsia="Times New Roman" w:hAnsi="Calibri" w:cs="Calibri"/>
                <w:b/>
                <w:bCs/>
                <w:color w:val="000000"/>
                <w:sz w:val="22"/>
                <w:lang w:val="en-GB" w:eastAsia="en-GB"/>
              </w:rPr>
              <w:t>BLE</w:t>
            </w:r>
          </w:p>
        </w:tc>
        <w:tc>
          <w:tcPr>
            <w:tcW w:w="957" w:type="dxa"/>
            <w:tcBorders>
              <w:top w:val="nil"/>
              <w:left w:val="nil"/>
              <w:bottom w:val="single" w:sz="4" w:space="0" w:color="auto"/>
              <w:right w:val="single" w:sz="4" w:space="0" w:color="auto"/>
            </w:tcBorders>
            <w:shd w:val="clear" w:color="auto" w:fill="auto"/>
            <w:noWrap/>
            <w:vAlign w:val="center"/>
            <w:hideMark/>
          </w:tcPr>
          <w:p w14:paraId="5F3F4AA1"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02</w:t>
            </w:r>
          </w:p>
        </w:tc>
        <w:tc>
          <w:tcPr>
            <w:tcW w:w="1372" w:type="dxa"/>
            <w:tcBorders>
              <w:top w:val="nil"/>
              <w:left w:val="nil"/>
              <w:bottom w:val="single" w:sz="4" w:space="0" w:color="auto"/>
              <w:right w:val="single" w:sz="4" w:space="0" w:color="auto"/>
            </w:tcBorders>
            <w:shd w:val="clear" w:color="auto" w:fill="auto"/>
            <w:noWrap/>
            <w:vAlign w:val="center"/>
            <w:hideMark/>
          </w:tcPr>
          <w:p w14:paraId="1A1EFCEC"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5055</w:t>
            </w:r>
          </w:p>
        </w:tc>
        <w:tc>
          <w:tcPr>
            <w:tcW w:w="739" w:type="dxa"/>
            <w:tcBorders>
              <w:top w:val="nil"/>
              <w:left w:val="nil"/>
              <w:bottom w:val="single" w:sz="4" w:space="0" w:color="auto"/>
              <w:right w:val="single" w:sz="4" w:space="0" w:color="auto"/>
            </w:tcBorders>
            <w:shd w:val="clear" w:color="000000" w:fill="FFFF00"/>
            <w:noWrap/>
            <w:vAlign w:val="center"/>
            <w:hideMark/>
          </w:tcPr>
          <w:p w14:paraId="31D9BBEF" w14:textId="77777777" w:rsidR="00DC4533" w:rsidRPr="00DC4533" w:rsidRDefault="00DC4533" w:rsidP="00DC4533">
            <w:pPr>
              <w:widowControl/>
              <w:autoSpaceDE/>
              <w:autoSpaceDN/>
              <w:spacing w:line="240" w:lineRule="auto"/>
              <w:jc w:val="right"/>
              <w:rPr>
                <w:rFonts w:ascii="Calibri" w:eastAsia="Times New Roman" w:hAnsi="Calibri" w:cs="Calibri"/>
                <w:sz w:val="22"/>
                <w:lang w:val="en-GB" w:eastAsia="en-GB"/>
              </w:rPr>
            </w:pPr>
            <w:r w:rsidRPr="00DC4533">
              <w:rPr>
                <w:rFonts w:ascii="Calibri" w:eastAsia="Times New Roman" w:hAnsi="Calibri" w:cs="Calibri"/>
                <w:sz w:val="22"/>
                <w:lang w:val="en-GB" w:eastAsia="en-GB"/>
              </w:rPr>
              <w:t>05</w:t>
            </w:r>
          </w:p>
        </w:tc>
        <w:tc>
          <w:tcPr>
            <w:tcW w:w="909" w:type="dxa"/>
            <w:tcBorders>
              <w:top w:val="nil"/>
              <w:left w:val="nil"/>
              <w:bottom w:val="single" w:sz="4" w:space="0" w:color="auto"/>
              <w:right w:val="single" w:sz="4" w:space="0" w:color="auto"/>
            </w:tcBorders>
            <w:shd w:val="clear" w:color="auto" w:fill="auto"/>
            <w:noWrap/>
            <w:vAlign w:val="center"/>
            <w:hideMark/>
          </w:tcPr>
          <w:p w14:paraId="090B7D45"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03</w:t>
            </w:r>
          </w:p>
        </w:tc>
        <w:tc>
          <w:tcPr>
            <w:tcW w:w="1372" w:type="dxa"/>
            <w:tcBorders>
              <w:top w:val="nil"/>
              <w:left w:val="nil"/>
              <w:bottom w:val="single" w:sz="4" w:space="0" w:color="auto"/>
              <w:right w:val="single" w:sz="4" w:space="0" w:color="auto"/>
            </w:tcBorders>
            <w:shd w:val="clear" w:color="auto" w:fill="auto"/>
            <w:noWrap/>
            <w:vAlign w:val="center"/>
            <w:hideMark/>
          </w:tcPr>
          <w:p w14:paraId="18D17172"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3.47222E-05</w:t>
            </w:r>
          </w:p>
        </w:tc>
        <w:tc>
          <w:tcPr>
            <w:tcW w:w="613" w:type="dxa"/>
            <w:tcBorders>
              <w:top w:val="nil"/>
              <w:left w:val="nil"/>
              <w:bottom w:val="single" w:sz="4" w:space="0" w:color="auto"/>
              <w:right w:val="single" w:sz="4" w:space="0" w:color="auto"/>
            </w:tcBorders>
            <w:shd w:val="clear" w:color="auto" w:fill="auto"/>
            <w:noWrap/>
            <w:vAlign w:val="center"/>
            <w:hideMark/>
          </w:tcPr>
          <w:p w14:paraId="35F9F0CA"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07</w:t>
            </w:r>
          </w:p>
        </w:tc>
        <w:tc>
          <w:tcPr>
            <w:tcW w:w="576" w:type="dxa"/>
            <w:tcBorders>
              <w:top w:val="nil"/>
              <w:left w:val="nil"/>
              <w:bottom w:val="single" w:sz="4" w:space="0" w:color="auto"/>
              <w:right w:val="single" w:sz="4" w:space="0" w:color="auto"/>
            </w:tcBorders>
            <w:shd w:val="clear" w:color="auto" w:fill="auto"/>
            <w:noWrap/>
            <w:vAlign w:val="center"/>
            <w:hideMark/>
          </w:tcPr>
          <w:p w14:paraId="50974F12"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00</w:t>
            </w:r>
          </w:p>
        </w:tc>
        <w:tc>
          <w:tcPr>
            <w:tcW w:w="775" w:type="dxa"/>
            <w:tcBorders>
              <w:top w:val="nil"/>
              <w:left w:val="nil"/>
              <w:bottom w:val="single" w:sz="4" w:space="0" w:color="auto"/>
              <w:right w:val="single" w:sz="4" w:space="0" w:color="auto"/>
            </w:tcBorders>
            <w:shd w:val="clear" w:color="auto" w:fill="auto"/>
            <w:noWrap/>
            <w:vAlign w:val="center"/>
            <w:hideMark/>
          </w:tcPr>
          <w:p w14:paraId="57C14FA3"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07</w:t>
            </w:r>
          </w:p>
        </w:tc>
        <w:tc>
          <w:tcPr>
            <w:tcW w:w="1372" w:type="dxa"/>
            <w:tcBorders>
              <w:top w:val="nil"/>
              <w:left w:val="nil"/>
              <w:bottom w:val="single" w:sz="4" w:space="0" w:color="auto"/>
              <w:right w:val="single" w:sz="4" w:space="0" w:color="auto"/>
            </w:tcBorders>
            <w:shd w:val="clear" w:color="auto" w:fill="auto"/>
            <w:noWrap/>
            <w:vAlign w:val="center"/>
            <w:hideMark/>
          </w:tcPr>
          <w:p w14:paraId="2E1901D9"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0.001073265</w:t>
            </w:r>
          </w:p>
        </w:tc>
        <w:tc>
          <w:tcPr>
            <w:tcW w:w="1372" w:type="dxa"/>
            <w:tcBorders>
              <w:top w:val="nil"/>
              <w:left w:val="nil"/>
              <w:bottom w:val="single" w:sz="4" w:space="0" w:color="auto"/>
              <w:right w:val="single" w:sz="4" w:space="0" w:color="auto"/>
            </w:tcBorders>
            <w:shd w:val="clear" w:color="auto" w:fill="auto"/>
            <w:noWrap/>
            <w:vAlign w:val="center"/>
            <w:hideMark/>
          </w:tcPr>
          <w:p w14:paraId="1068AF50"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0.001073158</w:t>
            </w:r>
          </w:p>
        </w:tc>
        <w:tc>
          <w:tcPr>
            <w:tcW w:w="1286" w:type="dxa"/>
            <w:tcBorders>
              <w:top w:val="nil"/>
              <w:left w:val="nil"/>
              <w:bottom w:val="single" w:sz="4" w:space="0" w:color="auto"/>
              <w:right w:val="single" w:sz="4" w:space="0" w:color="auto"/>
            </w:tcBorders>
            <w:shd w:val="clear" w:color="auto" w:fill="auto"/>
            <w:noWrap/>
            <w:vAlign w:val="center"/>
            <w:hideMark/>
          </w:tcPr>
          <w:p w14:paraId="1B1A3C7F"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1.1519E-06</w:t>
            </w:r>
          </w:p>
        </w:tc>
        <w:tc>
          <w:tcPr>
            <w:tcW w:w="1286" w:type="dxa"/>
            <w:tcBorders>
              <w:top w:val="nil"/>
              <w:left w:val="nil"/>
              <w:bottom w:val="single" w:sz="4" w:space="0" w:color="auto"/>
              <w:right w:val="single" w:sz="4" w:space="0" w:color="auto"/>
            </w:tcBorders>
            <w:shd w:val="clear" w:color="auto" w:fill="auto"/>
            <w:noWrap/>
            <w:vAlign w:val="center"/>
            <w:hideMark/>
          </w:tcPr>
          <w:p w14:paraId="588FA2F6"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1.15167E-06</w:t>
            </w:r>
          </w:p>
        </w:tc>
      </w:tr>
      <w:tr w:rsidR="00DC4533" w:rsidRPr="00DC4533" w14:paraId="39111D43" w14:textId="77777777" w:rsidTr="0053710C">
        <w:trPr>
          <w:trHeight w:val="288"/>
          <w:tblHeader/>
          <w:jc w:val="center"/>
        </w:trPr>
        <w:tc>
          <w:tcPr>
            <w:tcW w:w="1147" w:type="dxa"/>
            <w:tcBorders>
              <w:top w:val="nil"/>
              <w:left w:val="single" w:sz="4" w:space="0" w:color="auto"/>
              <w:bottom w:val="single" w:sz="4" w:space="0" w:color="auto"/>
              <w:right w:val="single" w:sz="4" w:space="0" w:color="auto"/>
            </w:tcBorders>
            <w:shd w:val="clear" w:color="auto" w:fill="auto"/>
            <w:noWrap/>
            <w:vAlign w:val="center"/>
            <w:hideMark/>
          </w:tcPr>
          <w:p w14:paraId="4F2CEA3C" w14:textId="77777777" w:rsidR="00DC4533" w:rsidRPr="00DC4533" w:rsidRDefault="00DC4533" w:rsidP="00DC4533">
            <w:pPr>
              <w:widowControl/>
              <w:autoSpaceDE/>
              <w:autoSpaceDN/>
              <w:spacing w:line="240" w:lineRule="auto"/>
              <w:jc w:val="left"/>
              <w:rPr>
                <w:rFonts w:ascii="Calibri" w:eastAsia="Times New Roman" w:hAnsi="Calibri" w:cs="Calibri"/>
                <w:b/>
                <w:bCs/>
                <w:color w:val="000000"/>
                <w:sz w:val="22"/>
                <w:lang w:val="en-GB" w:eastAsia="en-GB"/>
              </w:rPr>
            </w:pPr>
            <w:proofErr w:type="spellStart"/>
            <w:r w:rsidRPr="00DC4533">
              <w:rPr>
                <w:rFonts w:ascii="Calibri" w:eastAsia="Times New Roman" w:hAnsi="Calibri" w:cs="Calibri"/>
                <w:b/>
                <w:bCs/>
                <w:color w:val="000000"/>
                <w:sz w:val="22"/>
                <w:lang w:val="en-GB" w:eastAsia="en-GB"/>
              </w:rPr>
              <w:t>TestCase</w:t>
            </w:r>
            <w:proofErr w:type="spellEnd"/>
            <w:r w:rsidRPr="00DC4533">
              <w:rPr>
                <w:rFonts w:ascii="Calibri" w:eastAsia="Times New Roman" w:hAnsi="Calibri" w:cs="Calibri"/>
                <w:b/>
                <w:bCs/>
                <w:color w:val="000000"/>
                <w:sz w:val="22"/>
                <w:lang w:val="en-GB" w:eastAsia="en-GB"/>
              </w:rPr>
              <w:t xml:space="preserve"> 5</w:t>
            </w:r>
          </w:p>
        </w:tc>
        <w:tc>
          <w:tcPr>
            <w:tcW w:w="554" w:type="dxa"/>
            <w:tcBorders>
              <w:top w:val="nil"/>
              <w:left w:val="nil"/>
              <w:bottom w:val="single" w:sz="4" w:space="0" w:color="auto"/>
              <w:right w:val="single" w:sz="4" w:space="0" w:color="auto"/>
            </w:tcBorders>
            <w:shd w:val="clear" w:color="auto" w:fill="auto"/>
            <w:noWrap/>
            <w:vAlign w:val="center"/>
            <w:hideMark/>
          </w:tcPr>
          <w:p w14:paraId="0922E3AE" w14:textId="77777777" w:rsidR="00DC4533" w:rsidRPr="00DC4533" w:rsidRDefault="00DC4533" w:rsidP="00DC4533">
            <w:pPr>
              <w:widowControl/>
              <w:autoSpaceDE/>
              <w:autoSpaceDN/>
              <w:spacing w:line="240" w:lineRule="auto"/>
              <w:jc w:val="left"/>
              <w:rPr>
                <w:rFonts w:ascii="Calibri" w:eastAsia="Times New Roman" w:hAnsi="Calibri" w:cs="Calibri"/>
                <w:b/>
                <w:bCs/>
                <w:color w:val="000000"/>
                <w:sz w:val="22"/>
                <w:lang w:val="en-GB" w:eastAsia="en-GB"/>
              </w:rPr>
            </w:pPr>
            <w:r w:rsidRPr="00DC4533">
              <w:rPr>
                <w:rFonts w:ascii="Calibri" w:eastAsia="Times New Roman" w:hAnsi="Calibri" w:cs="Calibri"/>
                <w:b/>
                <w:bCs/>
                <w:color w:val="000000"/>
                <w:sz w:val="22"/>
                <w:lang w:val="en-GB" w:eastAsia="en-GB"/>
              </w:rPr>
              <w:t>Wi-Fi</w:t>
            </w:r>
          </w:p>
        </w:tc>
        <w:tc>
          <w:tcPr>
            <w:tcW w:w="957" w:type="dxa"/>
            <w:tcBorders>
              <w:top w:val="nil"/>
              <w:left w:val="nil"/>
              <w:bottom w:val="single" w:sz="4" w:space="0" w:color="auto"/>
              <w:right w:val="single" w:sz="4" w:space="0" w:color="auto"/>
            </w:tcBorders>
            <w:shd w:val="clear" w:color="auto" w:fill="auto"/>
            <w:noWrap/>
            <w:vAlign w:val="center"/>
            <w:hideMark/>
          </w:tcPr>
          <w:p w14:paraId="1A85428F"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08</w:t>
            </w:r>
          </w:p>
        </w:tc>
        <w:tc>
          <w:tcPr>
            <w:tcW w:w="1372" w:type="dxa"/>
            <w:tcBorders>
              <w:top w:val="nil"/>
              <w:left w:val="nil"/>
              <w:bottom w:val="single" w:sz="4" w:space="0" w:color="auto"/>
              <w:right w:val="single" w:sz="4" w:space="0" w:color="auto"/>
            </w:tcBorders>
            <w:shd w:val="clear" w:color="auto" w:fill="auto"/>
            <w:noWrap/>
            <w:vAlign w:val="center"/>
            <w:hideMark/>
          </w:tcPr>
          <w:p w14:paraId="05573235"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4198</w:t>
            </w:r>
          </w:p>
        </w:tc>
        <w:tc>
          <w:tcPr>
            <w:tcW w:w="739" w:type="dxa"/>
            <w:tcBorders>
              <w:top w:val="nil"/>
              <w:left w:val="nil"/>
              <w:bottom w:val="single" w:sz="4" w:space="0" w:color="auto"/>
              <w:right w:val="single" w:sz="4" w:space="0" w:color="auto"/>
            </w:tcBorders>
            <w:shd w:val="clear" w:color="000000" w:fill="FFFF00"/>
            <w:noWrap/>
            <w:vAlign w:val="center"/>
            <w:hideMark/>
          </w:tcPr>
          <w:p w14:paraId="7D2DCEF3" w14:textId="77777777" w:rsidR="00DC4533" w:rsidRPr="00DC4533" w:rsidRDefault="00DC4533" w:rsidP="00DC4533">
            <w:pPr>
              <w:widowControl/>
              <w:autoSpaceDE/>
              <w:autoSpaceDN/>
              <w:spacing w:line="240" w:lineRule="auto"/>
              <w:jc w:val="right"/>
              <w:rPr>
                <w:rFonts w:ascii="Calibri" w:eastAsia="Times New Roman" w:hAnsi="Calibri" w:cs="Calibri"/>
                <w:sz w:val="22"/>
                <w:lang w:val="en-GB" w:eastAsia="en-GB"/>
              </w:rPr>
            </w:pPr>
            <w:r w:rsidRPr="00DC4533">
              <w:rPr>
                <w:rFonts w:ascii="Calibri" w:eastAsia="Times New Roman" w:hAnsi="Calibri" w:cs="Calibri"/>
                <w:sz w:val="22"/>
                <w:lang w:val="en-GB" w:eastAsia="en-GB"/>
              </w:rPr>
              <w:t>10</w:t>
            </w:r>
          </w:p>
        </w:tc>
        <w:tc>
          <w:tcPr>
            <w:tcW w:w="909" w:type="dxa"/>
            <w:tcBorders>
              <w:top w:val="nil"/>
              <w:left w:val="nil"/>
              <w:bottom w:val="single" w:sz="4" w:space="0" w:color="auto"/>
              <w:right w:val="single" w:sz="4" w:space="0" w:color="auto"/>
            </w:tcBorders>
            <w:shd w:val="clear" w:color="auto" w:fill="auto"/>
            <w:noWrap/>
            <w:vAlign w:val="center"/>
            <w:hideMark/>
          </w:tcPr>
          <w:p w14:paraId="61694D37"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08</w:t>
            </w:r>
          </w:p>
        </w:tc>
        <w:tc>
          <w:tcPr>
            <w:tcW w:w="1372" w:type="dxa"/>
            <w:tcBorders>
              <w:top w:val="nil"/>
              <w:left w:val="nil"/>
              <w:bottom w:val="single" w:sz="4" w:space="0" w:color="auto"/>
              <w:right w:val="single" w:sz="4" w:space="0" w:color="auto"/>
            </w:tcBorders>
            <w:shd w:val="clear" w:color="auto" w:fill="auto"/>
            <w:noWrap/>
            <w:vAlign w:val="center"/>
            <w:hideMark/>
          </w:tcPr>
          <w:p w14:paraId="1FC42A72"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9.25926E-05</w:t>
            </w:r>
          </w:p>
        </w:tc>
        <w:tc>
          <w:tcPr>
            <w:tcW w:w="613" w:type="dxa"/>
            <w:tcBorders>
              <w:top w:val="nil"/>
              <w:left w:val="nil"/>
              <w:bottom w:val="single" w:sz="4" w:space="0" w:color="auto"/>
              <w:right w:val="single" w:sz="4" w:space="0" w:color="auto"/>
            </w:tcBorders>
            <w:shd w:val="clear" w:color="auto" w:fill="auto"/>
            <w:noWrap/>
            <w:vAlign w:val="center"/>
            <w:hideMark/>
          </w:tcPr>
          <w:p w14:paraId="439D2DBB"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16</w:t>
            </w:r>
          </w:p>
        </w:tc>
        <w:tc>
          <w:tcPr>
            <w:tcW w:w="576" w:type="dxa"/>
            <w:tcBorders>
              <w:top w:val="nil"/>
              <w:left w:val="nil"/>
              <w:bottom w:val="single" w:sz="4" w:space="0" w:color="auto"/>
              <w:right w:val="single" w:sz="4" w:space="0" w:color="auto"/>
            </w:tcBorders>
            <w:shd w:val="clear" w:color="auto" w:fill="auto"/>
            <w:noWrap/>
            <w:vAlign w:val="center"/>
            <w:hideMark/>
          </w:tcPr>
          <w:p w14:paraId="7FF0425C"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00</w:t>
            </w:r>
          </w:p>
        </w:tc>
        <w:tc>
          <w:tcPr>
            <w:tcW w:w="775" w:type="dxa"/>
            <w:tcBorders>
              <w:top w:val="nil"/>
              <w:left w:val="nil"/>
              <w:bottom w:val="single" w:sz="4" w:space="0" w:color="auto"/>
              <w:right w:val="single" w:sz="4" w:space="0" w:color="auto"/>
            </w:tcBorders>
            <w:shd w:val="clear" w:color="auto" w:fill="auto"/>
            <w:noWrap/>
            <w:vAlign w:val="center"/>
            <w:hideMark/>
          </w:tcPr>
          <w:p w14:paraId="3F2EC50C"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16</w:t>
            </w:r>
          </w:p>
        </w:tc>
        <w:tc>
          <w:tcPr>
            <w:tcW w:w="1372" w:type="dxa"/>
            <w:tcBorders>
              <w:top w:val="nil"/>
              <w:left w:val="nil"/>
              <w:bottom w:val="single" w:sz="4" w:space="0" w:color="auto"/>
              <w:right w:val="single" w:sz="4" w:space="0" w:color="auto"/>
            </w:tcBorders>
            <w:shd w:val="clear" w:color="auto" w:fill="auto"/>
            <w:noWrap/>
            <w:vAlign w:val="center"/>
            <w:hideMark/>
          </w:tcPr>
          <w:p w14:paraId="004A407E"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0.000795958</w:t>
            </w:r>
          </w:p>
        </w:tc>
        <w:tc>
          <w:tcPr>
            <w:tcW w:w="1372" w:type="dxa"/>
            <w:tcBorders>
              <w:top w:val="nil"/>
              <w:left w:val="nil"/>
              <w:bottom w:val="single" w:sz="4" w:space="0" w:color="auto"/>
              <w:right w:val="single" w:sz="4" w:space="0" w:color="auto"/>
            </w:tcBorders>
            <w:shd w:val="clear" w:color="auto" w:fill="auto"/>
            <w:noWrap/>
            <w:vAlign w:val="center"/>
            <w:hideMark/>
          </w:tcPr>
          <w:p w14:paraId="3B98E12A"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0.000795863</w:t>
            </w:r>
          </w:p>
        </w:tc>
        <w:tc>
          <w:tcPr>
            <w:tcW w:w="1286" w:type="dxa"/>
            <w:tcBorders>
              <w:top w:val="nil"/>
              <w:left w:val="nil"/>
              <w:bottom w:val="single" w:sz="4" w:space="0" w:color="auto"/>
              <w:right w:val="single" w:sz="4" w:space="0" w:color="auto"/>
            </w:tcBorders>
            <w:shd w:val="clear" w:color="auto" w:fill="auto"/>
            <w:noWrap/>
            <w:vAlign w:val="center"/>
            <w:hideMark/>
          </w:tcPr>
          <w:p w14:paraId="7302D55C"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6.33549E-07</w:t>
            </w:r>
          </w:p>
        </w:tc>
        <w:tc>
          <w:tcPr>
            <w:tcW w:w="1286" w:type="dxa"/>
            <w:tcBorders>
              <w:top w:val="nil"/>
              <w:left w:val="nil"/>
              <w:bottom w:val="single" w:sz="4" w:space="0" w:color="auto"/>
              <w:right w:val="single" w:sz="4" w:space="0" w:color="auto"/>
            </w:tcBorders>
            <w:shd w:val="clear" w:color="auto" w:fill="auto"/>
            <w:noWrap/>
            <w:vAlign w:val="center"/>
            <w:hideMark/>
          </w:tcPr>
          <w:p w14:paraId="4EC00F20"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6.33398E-07</w:t>
            </w:r>
          </w:p>
        </w:tc>
      </w:tr>
      <w:tr w:rsidR="00DC4533" w:rsidRPr="00DC4533" w14:paraId="129E1F0D" w14:textId="77777777" w:rsidTr="0053710C">
        <w:trPr>
          <w:trHeight w:val="288"/>
          <w:tblHeader/>
          <w:jc w:val="center"/>
        </w:trPr>
        <w:tc>
          <w:tcPr>
            <w:tcW w:w="1147" w:type="dxa"/>
            <w:tcBorders>
              <w:top w:val="nil"/>
              <w:left w:val="single" w:sz="4" w:space="0" w:color="auto"/>
              <w:bottom w:val="single" w:sz="4" w:space="0" w:color="auto"/>
              <w:right w:val="single" w:sz="4" w:space="0" w:color="auto"/>
            </w:tcBorders>
            <w:shd w:val="clear" w:color="auto" w:fill="auto"/>
            <w:noWrap/>
            <w:vAlign w:val="center"/>
            <w:hideMark/>
          </w:tcPr>
          <w:p w14:paraId="609C56A0" w14:textId="77777777" w:rsidR="00DC4533" w:rsidRPr="00DC4533" w:rsidRDefault="00DC4533" w:rsidP="00DC4533">
            <w:pPr>
              <w:widowControl/>
              <w:autoSpaceDE/>
              <w:autoSpaceDN/>
              <w:spacing w:line="240" w:lineRule="auto"/>
              <w:jc w:val="left"/>
              <w:rPr>
                <w:rFonts w:ascii="Calibri" w:eastAsia="Times New Roman" w:hAnsi="Calibri" w:cs="Calibri"/>
                <w:b/>
                <w:bCs/>
                <w:color w:val="000000"/>
                <w:sz w:val="22"/>
                <w:lang w:val="en-GB" w:eastAsia="en-GB"/>
              </w:rPr>
            </w:pPr>
            <w:r w:rsidRPr="00DC4533">
              <w:rPr>
                <w:rFonts w:ascii="Calibri" w:eastAsia="Times New Roman" w:hAnsi="Calibri" w:cs="Calibri"/>
                <w:b/>
                <w:bCs/>
                <w:color w:val="000000"/>
                <w:sz w:val="22"/>
                <w:lang w:val="en-GB" w:eastAsia="en-GB"/>
              </w:rPr>
              <w:t>Version 1</w:t>
            </w:r>
          </w:p>
        </w:tc>
        <w:tc>
          <w:tcPr>
            <w:tcW w:w="554" w:type="dxa"/>
            <w:tcBorders>
              <w:top w:val="nil"/>
              <w:left w:val="nil"/>
              <w:bottom w:val="single" w:sz="4" w:space="0" w:color="auto"/>
              <w:right w:val="single" w:sz="4" w:space="0" w:color="auto"/>
            </w:tcBorders>
            <w:shd w:val="clear" w:color="auto" w:fill="auto"/>
            <w:noWrap/>
            <w:vAlign w:val="center"/>
            <w:hideMark/>
          </w:tcPr>
          <w:p w14:paraId="68B4164F" w14:textId="77777777" w:rsidR="00DC4533" w:rsidRPr="00DC4533" w:rsidRDefault="00DC4533" w:rsidP="00DC4533">
            <w:pPr>
              <w:widowControl/>
              <w:autoSpaceDE/>
              <w:autoSpaceDN/>
              <w:spacing w:line="240" w:lineRule="auto"/>
              <w:jc w:val="left"/>
              <w:rPr>
                <w:rFonts w:ascii="Calibri" w:eastAsia="Times New Roman" w:hAnsi="Calibri" w:cs="Calibri"/>
                <w:b/>
                <w:bCs/>
                <w:color w:val="000000"/>
                <w:sz w:val="22"/>
                <w:lang w:val="en-GB" w:eastAsia="en-GB"/>
              </w:rPr>
            </w:pPr>
            <w:r w:rsidRPr="00DC4533">
              <w:rPr>
                <w:rFonts w:ascii="Calibri" w:eastAsia="Times New Roman" w:hAnsi="Calibri" w:cs="Calibri"/>
                <w:b/>
                <w:bCs/>
                <w:color w:val="000000"/>
                <w:sz w:val="22"/>
                <w:lang w:val="en-GB" w:eastAsia="en-GB"/>
              </w:rPr>
              <w:t>BLE</w:t>
            </w:r>
          </w:p>
        </w:tc>
        <w:tc>
          <w:tcPr>
            <w:tcW w:w="957" w:type="dxa"/>
            <w:tcBorders>
              <w:top w:val="nil"/>
              <w:left w:val="nil"/>
              <w:bottom w:val="single" w:sz="4" w:space="0" w:color="auto"/>
              <w:right w:val="single" w:sz="4" w:space="0" w:color="auto"/>
            </w:tcBorders>
            <w:shd w:val="clear" w:color="auto" w:fill="auto"/>
            <w:noWrap/>
            <w:vAlign w:val="center"/>
            <w:hideMark/>
          </w:tcPr>
          <w:p w14:paraId="5FC8BAE6"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10</w:t>
            </w:r>
          </w:p>
        </w:tc>
        <w:tc>
          <w:tcPr>
            <w:tcW w:w="1372" w:type="dxa"/>
            <w:tcBorders>
              <w:top w:val="nil"/>
              <w:left w:val="nil"/>
              <w:bottom w:val="single" w:sz="4" w:space="0" w:color="auto"/>
              <w:right w:val="single" w:sz="4" w:space="0" w:color="auto"/>
            </w:tcBorders>
            <w:shd w:val="clear" w:color="auto" w:fill="auto"/>
            <w:noWrap/>
            <w:vAlign w:val="center"/>
            <w:hideMark/>
          </w:tcPr>
          <w:p w14:paraId="32B70078"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3372</w:t>
            </w:r>
          </w:p>
        </w:tc>
        <w:tc>
          <w:tcPr>
            <w:tcW w:w="739" w:type="dxa"/>
            <w:tcBorders>
              <w:top w:val="nil"/>
              <w:left w:val="nil"/>
              <w:bottom w:val="single" w:sz="4" w:space="0" w:color="auto"/>
              <w:right w:val="single" w:sz="4" w:space="0" w:color="auto"/>
            </w:tcBorders>
            <w:shd w:val="clear" w:color="000000" w:fill="FFFF00"/>
            <w:noWrap/>
            <w:vAlign w:val="center"/>
            <w:hideMark/>
          </w:tcPr>
          <w:p w14:paraId="3199B930" w14:textId="77777777" w:rsidR="00DC4533" w:rsidRPr="00DC4533" w:rsidRDefault="00DC4533" w:rsidP="00DC4533">
            <w:pPr>
              <w:widowControl/>
              <w:autoSpaceDE/>
              <w:autoSpaceDN/>
              <w:spacing w:line="240" w:lineRule="auto"/>
              <w:jc w:val="right"/>
              <w:rPr>
                <w:rFonts w:ascii="Calibri" w:eastAsia="Times New Roman" w:hAnsi="Calibri" w:cs="Calibri"/>
                <w:sz w:val="22"/>
                <w:lang w:val="en-GB" w:eastAsia="en-GB"/>
              </w:rPr>
            </w:pPr>
            <w:r w:rsidRPr="00DC4533">
              <w:rPr>
                <w:rFonts w:ascii="Calibri" w:eastAsia="Times New Roman" w:hAnsi="Calibri" w:cs="Calibri"/>
                <w:sz w:val="22"/>
                <w:lang w:val="en-GB" w:eastAsia="en-GB"/>
              </w:rPr>
              <w:t>12</w:t>
            </w:r>
          </w:p>
        </w:tc>
        <w:tc>
          <w:tcPr>
            <w:tcW w:w="909" w:type="dxa"/>
            <w:tcBorders>
              <w:top w:val="nil"/>
              <w:left w:val="nil"/>
              <w:bottom w:val="single" w:sz="4" w:space="0" w:color="auto"/>
              <w:right w:val="single" w:sz="4" w:space="0" w:color="auto"/>
            </w:tcBorders>
            <w:shd w:val="clear" w:color="auto" w:fill="auto"/>
            <w:noWrap/>
            <w:vAlign w:val="center"/>
            <w:hideMark/>
          </w:tcPr>
          <w:p w14:paraId="716225C0"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10</w:t>
            </w:r>
          </w:p>
        </w:tc>
        <w:tc>
          <w:tcPr>
            <w:tcW w:w="1372" w:type="dxa"/>
            <w:tcBorders>
              <w:top w:val="nil"/>
              <w:left w:val="nil"/>
              <w:bottom w:val="single" w:sz="4" w:space="0" w:color="auto"/>
              <w:right w:val="single" w:sz="4" w:space="0" w:color="auto"/>
            </w:tcBorders>
            <w:shd w:val="clear" w:color="auto" w:fill="auto"/>
            <w:noWrap/>
            <w:vAlign w:val="center"/>
            <w:hideMark/>
          </w:tcPr>
          <w:p w14:paraId="5D4F233F"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0.000115741</w:t>
            </w:r>
          </w:p>
        </w:tc>
        <w:tc>
          <w:tcPr>
            <w:tcW w:w="613" w:type="dxa"/>
            <w:tcBorders>
              <w:top w:val="nil"/>
              <w:left w:val="nil"/>
              <w:bottom w:val="single" w:sz="4" w:space="0" w:color="auto"/>
              <w:right w:val="single" w:sz="4" w:space="0" w:color="auto"/>
            </w:tcBorders>
            <w:shd w:val="clear" w:color="auto" w:fill="auto"/>
            <w:noWrap/>
            <w:vAlign w:val="center"/>
            <w:hideMark/>
          </w:tcPr>
          <w:p w14:paraId="40080253"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15</w:t>
            </w:r>
          </w:p>
        </w:tc>
        <w:tc>
          <w:tcPr>
            <w:tcW w:w="576" w:type="dxa"/>
            <w:tcBorders>
              <w:top w:val="nil"/>
              <w:left w:val="nil"/>
              <w:bottom w:val="single" w:sz="4" w:space="0" w:color="auto"/>
              <w:right w:val="single" w:sz="4" w:space="0" w:color="auto"/>
            </w:tcBorders>
            <w:shd w:val="clear" w:color="auto" w:fill="auto"/>
            <w:noWrap/>
            <w:vAlign w:val="center"/>
            <w:hideMark/>
          </w:tcPr>
          <w:p w14:paraId="0E4E0D36"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00</w:t>
            </w:r>
          </w:p>
        </w:tc>
        <w:tc>
          <w:tcPr>
            <w:tcW w:w="775" w:type="dxa"/>
            <w:tcBorders>
              <w:top w:val="nil"/>
              <w:left w:val="nil"/>
              <w:bottom w:val="single" w:sz="4" w:space="0" w:color="auto"/>
              <w:right w:val="single" w:sz="4" w:space="0" w:color="auto"/>
            </w:tcBorders>
            <w:shd w:val="clear" w:color="auto" w:fill="auto"/>
            <w:noWrap/>
            <w:vAlign w:val="center"/>
            <w:hideMark/>
          </w:tcPr>
          <w:p w14:paraId="635D8909"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15</w:t>
            </w:r>
          </w:p>
        </w:tc>
        <w:tc>
          <w:tcPr>
            <w:tcW w:w="1372" w:type="dxa"/>
            <w:tcBorders>
              <w:top w:val="nil"/>
              <w:left w:val="nil"/>
              <w:bottom w:val="single" w:sz="4" w:space="0" w:color="auto"/>
              <w:right w:val="single" w:sz="4" w:space="0" w:color="auto"/>
            </w:tcBorders>
            <w:shd w:val="clear" w:color="auto" w:fill="auto"/>
            <w:noWrap/>
            <w:vAlign w:val="center"/>
            <w:hideMark/>
          </w:tcPr>
          <w:p w14:paraId="165F15DC"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0.000887807</w:t>
            </w:r>
          </w:p>
        </w:tc>
        <w:tc>
          <w:tcPr>
            <w:tcW w:w="1372" w:type="dxa"/>
            <w:tcBorders>
              <w:top w:val="nil"/>
              <w:left w:val="nil"/>
              <w:bottom w:val="single" w:sz="4" w:space="0" w:color="auto"/>
              <w:right w:val="single" w:sz="4" w:space="0" w:color="auto"/>
            </w:tcBorders>
            <w:shd w:val="clear" w:color="auto" w:fill="auto"/>
            <w:noWrap/>
            <w:vAlign w:val="center"/>
            <w:hideMark/>
          </w:tcPr>
          <w:p w14:paraId="58D64880"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0.000887675</w:t>
            </w:r>
          </w:p>
        </w:tc>
        <w:tc>
          <w:tcPr>
            <w:tcW w:w="1286" w:type="dxa"/>
            <w:tcBorders>
              <w:top w:val="nil"/>
              <w:left w:val="nil"/>
              <w:bottom w:val="single" w:sz="4" w:space="0" w:color="auto"/>
              <w:right w:val="single" w:sz="4" w:space="0" w:color="auto"/>
            </w:tcBorders>
            <w:shd w:val="clear" w:color="auto" w:fill="auto"/>
            <w:noWrap/>
            <w:vAlign w:val="center"/>
            <w:hideMark/>
          </w:tcPr>
          <w:p w14:paraId="2FA83D74"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7.88201E-07</w:t>
            </w:r>
          </w:p>
        </w:tc>
        <w:tc>
          <w:tcPr>
            <w:tcW w:w="1286" w:type="dxa"/>
            <w:tcBorders>
              <w:top w:val="nil"/>
              <w:left w:val="nil"/>
              <w:bottom w:val="single" w:sz="4" w:space="0" w:color="auto"/>
              <w:right w:val="single" w:sz="4" w:space="0" w:color="auto"/>
            </w:tcBorders>
            <w:shd w:val="clear" w:color="auto" w:fill="auto"/>
            <w:noWrap/>
            <w:vAlign w:val="center"/>
            <w:hideMark/>
          </w:tcPr>
          <w:p w14:paraId="644A54A5"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7.87968E-07</w:t>
            </w:r>
          </w:p>
        </w:tc>
      </w:tr>
      <w:tr w:rsidR="00DC4533" w:rsidRPr="00DC4533" w14:paraId="59122459" w14:textId="77777777" w:rsidTr="0053710C">
        <w:trPr>
          <w:trHeight w:val="288"/>
          <w:tblHeader/>
          <w:jc w:val="center"/>
        </w:trPr>
        <w:tc>
          <w:tcPr>
            <w:tcW w:w="1147" w:type="dxa"/>
            <w:tcBorders>
              <w:top w:val="nil"/>
              <w:left w:val="single" w:sz="4" w:space="0" w:color="auto"/>
              <w:bottom w:val="single" w:sz="4" w:space="0" w:color="auto"/>
              <w:right w:val="single" w:sz="4" w:space="0" w:color="auto"/>
            </w:tcBorders>
            <w:shd w:val="clear" w:color="auto" w:fill="auto"/>
            <w:noWrap/>
            <w:vAlign w:val="center"/>
            <w:hideMark/>
          </w:tcPr>
          <w:p w14:paraId="5719F8C8" w14:textId="77777777" w:rsidR="00DC4533" w:rsidRPr="00DC4533" w:rsidRDefault="00DC4533" w:rsidP="00DC4533">
            <w:pPr>
              <w:widowControl/>
              <w:autoSpaceDE/>
              <w:autoSpaceDN/>
              <w:spacing w:line="240" w:lineRule="auto"/>
              <w:jc w:val="left"/>
              <w:rPr>
                <w:rFonts w:ascii="Calibri" w:eastAsia="Times New Roman" w:hAnsi="Calibri" w:cs="Calibri"/>
                <w:b/>
                <w:bCs/>
                <w:color w:val="000000"/>
                <w:sz w:val="22"/>
                <w:lang w:val="en-GB" w:eastAsia="en-GB"/>
              </w:rPr>
            </w:pPr>
            <w:proofErr w:type="spellStart"/>
            <w:r w:rsidRPr="00DC4533">
              <w:rPr>
                <w:rFonts w:ascii="Calibri" w:eastAsia="Times New Roman" w:hAnsi="Calibri" w:cs="Calibri"/>
                <w:b/>
                <w:bCs/>
                <w:color w:val="000000"/>
                <w:sz w:val="22"/>
                <w:lang w:val="en-GB" w:eastAsia="en-GB"/>
              </w:rPr>
              <w:t>TestCase</w:t>
            </w:r>
            <w:proofErr w:type="spellEnd"/>
            <w:r w:rsidRPr="00DC4533">
              <w:rPr>
                <w:rFonts w:ascii="Calibri" w:eastAsia="Times New Roman" w:hAnsi="Calibri" w:cs="Calibri"/>
                <w:b/>
                <w:bCs/>
                <w:color w:val="000000"/>
                <w:sz w:val="22"/>
                <w:lang w:val="en-GB" w:eastAsia="en-GB"/>
              </w:rPr>
              <w:t xml:space="preserve"> 6</w:t>
            </w:r>
          </w:p>
        </w:tc>
        <w:tc>
          <w:tcPr>
            <w:tcW w:w="554" w:type="dxa"/>
            <w:tcBorders>
              <w:top w:val="nil"/>
              <w:left w:val="nil"/>
              <w:bottom w:val="single" w:sz="4" w:space="0" w:color="auto"/>
              <w:right w:val="single" w:sz="4" w:space="0" w:color="auto"/>
            </w:tcBorders>
            <w:shd w:val="clear" w:color="auto" w:fill="auto"/>
            <w:noWrap/>
            <w:vAlign w:val="center"/>
            <w:hideMark/>
          </w:tcPr>
          <w:p w14:paraId="1A6A004D" w14:textId="77777777" w:rsidR="00DC4533" w:rsidRPr="00DC4533" w:rsidRDefault="00DC4533" w:rsidP="00DC4533">
            <w:pPr>
              <w:widowControl/>
              <w:autoSpaceDE/>
              <w:autoSpaceDN/>
              <w:spacing w:line="240" w:lineRule="auto"/>
              <w:jc w:val="left"/>
              <w:rPr>
                <w:rFonts w:ascii="Calibri" w:eastAsia="Times New Roman" w:hAnsi="Calibri" w:cs="Calibri"/>
                <w:b/>
                <w:bCs/>
                <w:color w:val="000000"/>
                <w:sz w:val="22"/>
                <w:lang w:val="en-GB" w:eastAsia="en-GB"/>
              </w:rPr>
            </w:pPr>
            <w:r w:rsidRPr="00DC4533">
              <w:rPr>
                <w:rFonts w:ascii="Calibri" w:eastAsia="Times New Roman" w:hAnsi="Calibri" w:cs="Calibri"/>
                <w:b/>
                <w:bCs/>
                <w:color w:val="000000"/>
                <w:sz w:val="22"/>
                <w:lang w:val="en-GB" w:eastAsia="en-GB"/>
              </w:rPr>
              <w:t>Wi-Fi</w:t>
            </w:r>
          </w:p>
        </w:tc>
        <w:tc>
          <w:tcPr>
            <w:tcW w:w="957" w:type="dxa"/>
            <w:tcBorders>
              <w:top w:val="nil"/>
              <w:left w:val="nil"/>
              <w:bottom w:val="single" w:sz="4" w:space="0" w:color="auto"/>
              <w:right w:val="single" w:sz="4" w:space="0" w:color="auto"/>
            </w:tcBorders>
            <w:shd w:val="clear" w:color="auto" w:fill="auto"/>
            <w:noWrap/>
            <w:vAlign w:val="center"/>
            <w:hideMark/>
          </w:tcPr>
          <w:p w14:paraId="6F9A562C"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10</w:t>
            </w:r>
          </w:p>
        </w:tc>
        <w:tc>
          <w:tcPr>
            <w:tcW w:w="1372" w:type="dxa"/>
            <w:tcBorders>
              <w:top w:val="nil"/>
              <w:left w:val="nil"/>
              <w:bottom w:val="single" w:sz="4" w:space="0" w:color="auto"/>
              <w:right w:val="single" w:sz="4" w:space="0" w:color="auto"/>
            </w:tcBorders>
            <w:shd w:val="clear" w:color="auto" w:fill="auto"/>
            <w:noWrap/>
            <w:vAlign w:val="center"/>
            <w:hideMark/>
          </w:tcPr>
          <w:p w14:paraId="0EE8CBC6"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5665</w:t>
            </w:r>
          </w:p>
        </w:tc>
        <w:tc>
          <w:tcPr>
            <w:tcW w:w="739" w:type="dxa"/>
            <w:tcBorders>
              <w:top w:val="nil"/>
              <w:left w:val="nil"/>
              <w:bottom w:val="single" w:sz="4" w:space="0" w:color="auto"/>
              <w:right w:val="single" w:sz="4" w:space="0" w:color="auto"/>
            </w:tcBorders>
            <w:shd w:val="clear" w:color="000000" w:fill="70AD47"/>
            <w:noWrap/>
            <w:vAlign w:val="center"/>
            <w:hideMark/>
          </w:tcPr>
          <w:p w14:paraId="13DE3317" w14:textId="77777777" w:rsidR="00DC4533" w:rsidRPr="00DC4533" w:rsidRDefault="00DC4533" w:rsidP="00DC4533">
            <w:pPr>
              <w:widowControl/>
              <w:autoSpaceDE/>
              <w:autoSpaceDN/>
              <w:spacing w:line="240" w:lineRule="auto"/>
              <w:jc w:val="right"/>
              <w:rPr>
                <w:rFonts w:ascii="Calibri" w:eastAsia="Times New Roman" w:hAnsi="Calibri" w:cs="Calibri"/>
                <w:sz w:val="22"/>
                <w:lang w:val="en-GB" w:eastAsia="en-GB"/>
              </w:rPr>
            </w:pPr>
            <w:r w:rsidRPr="00DC4533">
              <w:rPr>
                <w:rFonts w:ascii="Calibri" w:eastAsia="Times New Roman" w:hAnsi="Calibri" w:cs="Calibri"/>
                <w:sz w:val="22"/>
                <w:lang w:val="en-GB" w:eastAsia="en-GB"/>
              </w:rPr>
              <w:t>10</w:t>
            </w:r>
          </w:p>
        </w:tc>
        <w:tc>
          <w:tcPr>
            <w:tcW w:w="909" w:type="dxa"/>
            <w:tcBorders>
              <w:top w:val="nil"/>
              <w:left w:val="nil"/>
              <w:bottom w:val="single" w:sz="4" w:space="0" w:color="auto"/>
              <w:right w:val="single" w:sz="4" w:space="0" w:color="auto"/>
            </w:tcBorders>
            <w:shd w:val="clear" w:color="auto" w:fill="auto"/>
            <w:noWrap/>
            <w:vAlign w:val="center"/>
            <w:hideMark/>
          </w:tcPr>
          <w:p w14:paraId="4E5AA9C2"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10</w:t>
            </w:r>
          </w:p>
        </w:tc>
        <w:tc>
          <w:tcPr>
            <w:tcW w:w="1372" w:type="dxa"/>
            <w:tcBorders>
              <w:top w:val="nil"/>
              <w:left w:val="nil"/>
              <w:bottom w:val="single" w:sz="4" w:space="0" w:color="auto"/>
              <w:right w:val="single" w:sz="4" w:space="0" w:color="auto"/>
            </w:tcBorders>
            <w:shd w:val="clear" w:color="auto" w:fill="auto"/>
            <w:noWrap/>
            <w:vAlign w:val="center"/>
            <w:hideMark/>
          </w:tcPr>
          <w:p w14:paraId="072F5E5B"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0.000115741</w:t>
            </w:r>
          </w:p>
        </w:tc>
        <w:tc>
          <w:tcPr>
            <w:tcW w:w="613" w:type="dxa"/>
            <w:tcBorders>
              <w:top w:val="nil"/>
              <w:left w:val="nil"/>
              <w:bottom w:val="single" w:sz="4" w:space="0" w:color="auto"/>
              <w:right w:val="single" w:sz="4" w:space="0" w:color="auto"/>
            </w:tcBorders>
            <w:shd w:val="clear" w:color="auto" w:fill="auto"/>
            <w:noWrap/>
            <w:vAlign w:val="center"/>
            <w:hideMark/>
          </w:tcPr>
          <w:p w14:paraId="3F438B98"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30</w:t>
            </w:r>
          </w:p>
        </w:tc>
        <w:tc>
          <w:tcPr>
            <w:tcW w:w="576" w:type="dxa"/>
            <w:tcBorders>
              <w:top w:val="nil"/>
              <w:left w:val="nil"/>
              <w:bottom w:val="single" w:sz="4" w:space="0" w:color="auto"/>
              <w:right w:val="single" w:sz="4" w:space="0" w:color="auto"/>
            </w:tcBorders>
            <w:shd w:val="clear" w:color="auto" w:fill="auto"/>
            <w:noWrap/>
            <w:vAlign w:val="center"/>
            <w:hideMark/>
          </w:tcPr>
          <w:p w14:paraId="1D4F2B73"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00</w:t>
            </w:r>
          </w:p>
        </w:tc>
        <w:tc>
          <w:tcPr>
            <w:tcW w:w="775" w:type="dxa"/>
            <w:tcBorders>
              <w:top w:val="nil"/>
              <w:left w:val="nil"/>
              <w:bottom w:val="single" w:sz="4" w:space="0" w:color="auto"/>
              <w:right w:val="single" w:sz="4" w:space="0" w:color="auto"/>
            </w:tcBorders>
            <w:shd w:val="clear" w:color="auto" w:fill="auto"/>
            <w:noWrap/>
            <w:vAlign w:val="center"/>
            <w:hideMark/>
          </w:tcPr>
          <w:p w14:paraId="01429D78"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30</w:t>
            </w:r>
          </w:p>
        </w:tc>
        <w:tc>
          <w:tcPr>
            <w:tcW w:w="1372" w:type="dxa"/>
            <w:tcBorders>
              <w:top w:val="nil"/>
              <w:left w:val="nil"/>
              <w:bottom w:val="single" w:sz="4" w:space="0" w:color="auto"/>
              <w:right w:val="single" w:sz="4" w:space="0" w:color="auto"/>
            </w:tcBorders>
            <w:shd w:val="clear" w:color="auto" w:fill="auto"/>
            <w:noWrap/>
            <w:vAlign w:val="center"/>
            <w:hideMark/>
          </w:tcPr>
          <w:p w14:paraId="739FAB07"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commentRangeStart w:id="325"/>
            <w:r w:rsidRPr="00DC4533">
              <w:rPr>
                <w:rFonts w:ascii="Calibri" w:eastAsia="Times New Roman" w:hAnsi="Calibri" w:cs="Calibri"/>
                <w:color w:val="000000"/>
                <w:sz w:val="22"/>
                <w:lang w:val="en-GB" w:eastAsia="en-GB"/>
              </w:rPr>
              <w:t>2.25673E-05</w:t>
            </w:r>
            <w:commentRangeEnd w:id="325"/>
            <w:r w:rsidR="00545179">
              <w:rPr>
                <w:rStyle w:val="Refdecomentrio"/>
                <w:rFonts w:asciiTheme="minorHAnsi" w:eastAsiaTheme="minorEastAsia" w:hAnsiTheme="minorHAnsi" w:cstheme="minorBidi"/>
                <w:lang w:val="en-GB"/>
              </w:rPr>
              <w:commentReference w:id="325"/>
            </w:r>
          </w:p>
        </w:tc>
        <w:tc>
          <w:tcPr>
            <w:tcW w:w="1372" w:type="dxa"/>
            <w:tcBorders>
              <w:top w:val="nil"/>
              <w:left w:val="nil"/>
              <w:bottom w:val="single" w:sz="4" w:space="0" w:color="auto"/>
              <w:right w:val="single" w:sz="4" w:space="0" w:color="auto"/>
            </w:tcBorders>
            <w:shd w:val="clear" w:color="auto" w:fill="auto"/>
            <w:noWrap/>
            <w:vAlign w:val="center"/>
            <w:hideMark/>
          </w:tcPr>
          <w:p w14:paraId="4F7132B7"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2.25653E-05</w:t>
            </w:r>
          </w:p>
        </w:tc>
        <w:tc>
          <w:tcPr>
            <w:tcW w:w="1286" w:type="dxa"/>
            <w:tcBorders>
              <w:top w:val="nil"/>
              <w:left w:val="nil"/>
              <w:bottom w:val="single" w:sz="4" w:space="0" w:color="auto"/>
              <w:right w:val="single" w:sz="4" w:space="0" w:color="auto"/>
            </w:tcBorders>
            <w:shd w:val="clear" w:color="auto" w:fill="auto"/>
            <w:noWrap/>
            <w:vAlign w:val="center"/>
            <w:hideMark/>
          </w:tcPr>
          <w:p w14:paraId="44B36F92"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5.09281E-10</w:t>
            </w:r>
          </w:p>
        </w:tc>
        <w:tc>
          <w:tcPr>
            <w:tcW w:w="1286" w:type="dxa"/>
            <w:tcBorders>
              <w:top w:val="nil"/>
              <w:left w:val="nil"/>
              <w:bottom w:val="single" w:sz="4" w:space="0" w:color="auto"/>
              <w:right w:val="single" w:sz="4" w:space="0" w:color="auto"/>
            </w:tcBorders>
            <w:shd w:val="clear" w:color="auto" w:fill="auto"/>
            <w:noWrap/>
            <w:vAlign w:val="center"/>
            <w:hideMark/>
          </w:tcPr>
          <w:p w14:paraId="32CC0CC1"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5.09191E-10</w:t>
            </w:r>
          </w:p>
        </w:tc>
      </w:tr>
      <w:tr w:rsidR="00DC4533" w:rsidRPr="00DC4533" w14:paraId="18A5989A" w14:textId="77777777" w:rsidTr="0053710C">
        <w:trPr>
          <w:trHeight w:val="288"/>
          <w:tblHeader/>
          <w:jc w:val="center"/>
        </w:trPr>
        <w:tc>
          <w:tcPr>
            <w:tcW w:w="1147" w:type="dxa"/>
            <w:tcBorders>
              <w:top w:val="nil"/>
              <w:left w:val="single" w:sz="4" w:space="0" w:color="auto"/>
              <w:bottom w:val="single" w:sz="4" w:space="0" w:color="auto"/>
              <w:right w:val="single" w:sz="4" w:space="0" w:color="auto"/>
            </w:tcBorders>
            <w:shd w:val="clear" w:color="auto" w:fill="auto"/>
            <w:noWrap/>
            <w:vAlign w:val="center"/>
            <w:hideMark/>
          </w:tcPr>
          <w:p w14:paraId="28095B2D" w14:textId="77777777" w:rsidR="00DC4533" w:rsidRPr="00DC4533" w:rsidRDefault="00DC4533" w:rsidP="00DC4533">
            <w:pPr>
              <w:widowControl/>
              <w:autoSpaceDE/>
              <w:autoSpaceDN/>
              <w:spacing w:line="240" w:lineRule="auto"/>
              <w:jc w:val="left"/>
              <w:rPr>
                <w:rFonts w:ascii="Calibri" w:eastAsia="Times New Roman" w:hAnsi="Calibri" w:cs="Calibri"/>
                <w:b/>
                <w:bCs/>
                <w:color w:val="000000"/>
                <w:sz w:val="22"/>
                <w:lang w:val="en-GB" w:eastAsia="en-GB"/>
              </w:rPr>
            </w:pPr>
            <w:r w:rsidRPr="00DC4533">
              <w:rPr>
                <w:rFonts w:ascii="Calibri" w:eastAsia="Times New Roman" w:hAnsi="Calibri" w:cs="Calibri"/>
                <w:b/>
                <w:bCs/>
                <w:color w:val="000000"/>
                <w:sz w:val="22"/>
                <w:lang w:val="en-GB" w:eastAsia="en-GB"/>
              </w:rPr>
              <w:t>Version 1</w:t>
            </w:r>
          </w:p>
        </w:tc>
        <w:tc>
          <w:tcPr>
            <w:tcW w:w="554" w:type="dxa"/>
            <w:tcBorders>
              <w:top w:val="nil"/>
              <w:left w:val="nil"/>
              <w:bottom w:val="single" w:sz="4" w:space="0" w:color="auto"/>
              <w:right w:val="single" w:sz="4" w:space="0" w:color="auto"/>
            </w:tcBorders>
            <w:shd w:val="clear" w:color="auto" w:fill="auto"/>
            <w:noWrap/>
            <w:vAlign w:val="center"/>
            <w:hideMark/>
          </w:tcPr>
          <w:p w14:paraId="09FB95F5" w14:textId="77777777" w:rsidR="00DC4533" w:rsidRPr="00DC4533" w:rsidRDefault="00DC4533" w:rsidP="00DC4533">
            <w:pPr>
              <w:widowControl/>
              <w:autoSpaceDE/>
              <w:autoSpaceDN/>
              <w:spacing w:line="240" w:lineRule="auto"/>
              <w:jc w:val="left"/>
              <w:rPr>
                <w:rFonts w:ascii="Calibri" w:eastAsia="Times New Roman" w:hAnsi="Calibri" w:cs="Calibri"/>
                <w:b/>
                <w:bCs/>
                <w:color w:val="000000"/>
                <w:sz w:val="22"/>
                <w:lang w:val="en-GB" w:eastAsia="en-GB"/>
              </w:rPr>
            </w:pPr>
            <w:r w:rsidRPr="00DC4533">
              <w:rPr>
                <w:rFonts w:ascii="Calibri" w:eastAsia="Times New Roman" w:hAnsi="Calibri" w:cs="Calibri"/>
                <w:b/>
                <w:bCs/>
                <w:color w:val="000000"/>
                <w:sz w:val="22"/>
                <w:lang w:val="en-GB" w:eastAsia="en-GB"/>
              </w:rPr>
              <w:t>BLE</w:t>
            </w:r>
          </w:p>
        </w:tc>
        <w:tc>
          <w:tcPr>
            <w:tcW w:w="957" w:type="dxa"/>
            <w:tcBorders>
              <w:top w:val="nil"/>
              <w:left w:val="nil"/>
              <w:bottom w:val="single" w:sz="4" w:space="0" w:color="auto"/>
              <w:right w:val="single" w:sz="4" w:space="0" w:color="auto"/>
            </w:tcBorders>
            <w:shd w:val="clear" w:color="auto" w:fill="auto"/>
            <w:noWrap/>
            <w:vAlign w:val="center"/>
            <w:hideMark/>
          </w:tcPr>
          <w:p w14:paraId="13B48BDB"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08</w:t>
            </w:r>
          </w:p>
        </w:tc>
        <w:tc>
          <w:tcPr>
            <w:tcW w:w="1372" w:type="dxa"/>
            <w:tcBorders>
              <w:top w:val="nil"/>
              <w:left w:val="nil"/>
              <w:bottom w:val="single" w:sz="4" w:space="0" w:color="auto"/>
              <w:right w:val="single" w:sz="4" w:space="0" w:color="auto"/>
            </w:tcBorders>
            <w:shd w:val="clear" w:color="auto" w:fill="auto"/>
            <w:noWrap/>
            <w:vAlign w:val="center"/>
            <w:hideMark/>
          </w:tcPr>
          <w:p w14:paraId="10661EB6"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7079</w:t>
            </w:r>
          </w:p>
        </w:tc>
        <w:tc>
          <w:tcPr>
            <w:tcW w:w="739" w:type="dxa"/>
            <w:tcBorders>
              <w:top w:val="nil"/>
              <w:left w:val="nil"/>
              <w:bottom w:val="single" w:sz="4" w:space="0" w:color="auto"/>
              <w:right w:val="single" w:sz="4" w:space="0" w:color="auto"/>
            </w:tcBorders>
            <w:shd w:val="clear" w:color="000000" w:fill="70AD47"/>
            <w:noWrap/>
            <w:vAlign w:val="center"/>
            <w:hideMark/>
          </w:tcPr>
          <w:p w14:paraId="38B4F0E7" w14:textId="77777777" w:rsidR="00DC4533" w:rsidRPr="00DC4533" w:rsidRDefault="00DC4533" w:rsidP="00DC4533">
            <w:pPr>
              <w:widowControl/>
              <w:autoSpaceDE/>
              <w:autoSpaceDN/>
              <w:spacing w:line="240" w:lineRule="auto"/>
              <w:jc w:val="right"/>
              <w:rPr>
                <w:rFonts w:ascii="Calibri" w:eastAsia="Times New Roman" w:hAnsi="Calibri" w:cs="Calibri"/>
                <w:sz w:val="22"/>
                <w:lang w:val="en-GB" w:eastAsia="en-GB"/>
              </w:rPr>
            </w:pPr>
            <w:r w:rsidRPr="00DC4533">
              <w:rPr>
                <w:rFonts w:ascii="Calibri" w:eastAsia="Times New Roman" w:hAnsi="Calibri" w:cs="Calibri"/>
                <w:sz w:val="22"/>
                <w:lang w:val="en-GB" w:eastAsia="en-GB"/>
              </w:rPr>
              <w:t>08</w:t>
            </w:r>
          </w:p>
        </w:tc>
        <w:tc>
          <w:tcPr>
            <w:tcW w:w="909" w:type="dxa"/>
            <w:tcBorders>
              <w:top w:val="nil"/>
              <w:left w:val="nil"/>
              <w:bottom w:val="single" w:sz="4" w:space="0" w:color="auto"/>
              <w:right w:val="single" w:sz="4" w:space="0" w:color="auto"/>
            </w:tcBorders>
            <w:shd w:val="clear" w:color="auto" w:fill="auto"/>
            <w:noWrap/>
            <w:vAlign w:val="center"/>
            <w:hideMark/>
          </w:tcPr>
          <w:p w14:paraId="108A9E05"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08</w:t>
            </w:r>
          </w:p>
        </w:tc>
        <w:tc>
          <w:tcPr>
            <w:tcW w:w="1372" w:type="dxa"/>
            <w:tcBorders>
              <w:top w:val="nil"/>
              <w:left w:val="nil"/>
              <w:bottom w:val="single" w:sz="4" w:space="0" w:color="auto"/>
              <w:right w:val="single" w:sz="4" w:space="0" w:color="auto"/>
            </w:tcBorders>
            <w:shd w:val="clear" w:color="auto" w:fill="auto"/>
            <w:noWrap/>
            <w:vAlign w:val="center"/>
            <w:hideMark/>
          </w:tcPr>
          <w:p w14:paraId="30DCDFF6"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9.25926E-05</w:t>
            </w:r>
          </w:p>
        </w:tc>
        <w:tc>
          <w:tcPr>
            <w:tcW w:w="613" w:type="dxa"/>
            <w:tcBorders>
              <w:top w:val="nil"/>
              <w:left w:val="nil"/>
              <w:bottom w:val="single" w:sz="4" w:space="0" w:color="auto"/>
              <w:right w:val="single" w:sz="4" w:space="0" w:color="auto"/>
            </w:tcBorders>
            <w:shd w:val="clear" w:color="auto" w:fill="auto"/>
            <w:noWrap/>
            <w:vAlign w:val="center"/>
            <w:hideMark/>
          </w:tcPr>
          <w:p w14:paraId="2488B869"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26</w:t>
            </w:r>
          </w:p>
        </w:tc>
        <w:tc>
          <w:tcPr>
            <w:tcW w:w="576" w:type="dxa"/>
            <w:tcBorders>
              <w:top w:val="nil"/>
              <w:left w:val="nil"/>
              <w:bottom w:val="single" w:sz="4" w:space="0" w:color="auto"/>
              <w:right w:val="single" w:sz="4" w:space="0" w:color="auto"/>
            </w:tcBorders>
            <w:shd w:val="clear" w:color="auto" w:fill="auto"/>
            <w:noWrap/>
            <w:vAlign w:val="center"/>
            <w:hideMark/>
          </w:tcPr>
          <w:p w14:paraId="2C175808"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00</w:t>
            </w:r>
          </w:p>
        </w:tc>
        <w:tc>
          <w:tcPr>
            <w:tcW w:w="775" w:type="dxa"/>
            <w:tcBorders>
              <w:top w:val="nil"/>
              <w:left w:val="nil"/>
              <w:bottom w:val="single" w:sz="4" w:space="0" w:color="auto"/>
              <w:right w:val="single" w:sz="4" w:space="0" w:color="auto"/>
            </w:tcBorders>
            <w:shd w:val="clear" w:color="auto" w:fill="auto"/>
            <w:noWrap/>
            <w:vAlign w:val="center"/>
            <w:hideMark/>
          </w:tcPr>
          <w:p w14:paraId="1698F41D"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26</w:t>
            </w:r>
          </w:p>
        </w:tc>
        <w:tc>
          <w:tcPr>
            <w:tcW w:w="1372" w:type="dxa"/>
            <w:tcBorders>
              <w:top w:val="nil"/>
              <w:left w:val="nil"/>
              <w:bottom w:val="single" w:sz="4" w:space="0" w:color="auto"/>
              <w:right w:val="single" w:sz="4" w:space="0" w:color="auto"/>
            </w:tcBorders>
            <w:shd w:val="clear" w:color="auto" w:fill="auto"/>
            <w:noWrap/>
            <w:vAlign w:val="center"/>
            <w:hideMark/>
          </w:tcPr>
          <w:p w14:paraId="04D9C1C6"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1.82833E-05</w:t>
            </w:r>
          </w:p>
        </w:tc>
        <w:tc>
          <w:tcPr>
            <w:tcW w:w="1372" w:type="dxa"/>
            <w:tcBorders>
              <w:top w:val="nil"/>
              <w:left w:val="nil"/>
              <w:bottom w:val="single" w:sz="4" w:space="0" w:color="auto"/>
              <w:right w:val="single" w:sz="4" w:space="0" w:color="auto"/>
            </w:tcBorders>
            <w:shd w:val="clear" w:color="auto" w:fill="auto"/>
            <w:noWrap/>
            <w:vAlign w:val="center"/>
            <w:hideMark/>
          </w:tcPr>
          <w:p w14:paraId="30EB761D"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1.8282E-05</w:t>
            </w:r>
          </w:p>
        </w:tc>
        <w:tc>
          <w:tcPr>
            <w:tcW w:w="1286" w:type="dxa"/>
            <w:tcBorders>
              <w:top w:val="nil"/>
              <w:left w:val="nil"/>
              <w:bottom w:val="single" w:sz="4" w:space="0" w:color="auto"/>
              <w:right w:val="single" w:sz="4" w:space="0" w:color="auto"/>
            </w:tcBorders>
            <w:shd w:val="clear" w:color="auto" w:fill="auto"/>
            <w:noWrap/>
            <w:vAlign w:val="center"/>
            <w:hideMark/>
          </w:tcPr>
          <w:p w14:paraId="541EFE51"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3.34279E-10</w:t>
            </w:r>
          </w:p>
        </w:tc>
        <w:tc>
          <w:tcPr>
            <w:tcW w:w="1286" w:type="dxa"/>
            <w:tcBorders>
              <w:top w:val="nil"/>
              <w:left w:val="nil"/>
              <w:bottom w:val="single" w:sz="4" w:space="0" w:color="auto"/>
              <w:right w:val="single" w:sz="4" w:space="0" w:color="auto"/>
            </w:tcBorders>
            <w:shd w:val="clear" w:color="auto" w:fill="auto"/>
            <w:noWrap/>
            <w:vAlign w:val="center"/>
            <w:hideMark/>
          </w:tcPr>
          <w:p w14:paraId="440F43B7"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3.34232E-10</w:t>
            </w:r>
          </w:p>
        </w:tc>
      </w:tr>
      <w:tr w:rsidR="00DC4533" w:rsidRPr="00DC4533" w14:paraId="5EFB4572" w14:textId="77777777" w:rsidTr="0053710C">
        <w:trPr>
          <w:trHeight w:val="288"/>
          <w:tblHeader/>
          <w:jc w:val="center"/>
        </w:trPr>
        <w:tc>
          <w:tcPr>
            <w:tcW w:w="1147" w:type="dxa"/>
            <w:tcBorders>
              <w:top w:val="nil"/>
              <w:left w:val="single" w:sz="4" w:space="0" w:color="auto"/>
              <w:bottom w:val="single" w:sz="4" w:space="0" w:color="auto"/>
              <w:right w:val="single" w:sz="4" w:space="0" w:color="auto"/>
            </w:tcBorders>
            <w:shd w:val="clear" w:color="auto" w:fill="auto"/>
            <w:noWrap/>
            <w:vAlign w:val="center"/>
            <w:hideMark/>
          </w:tcPr>
          <w:p w14:paraId="23DC0C9C" w14:textId="77777777" w:rsidR="00DC4533" w:rsidRPr="00DC4533" w:rsidRDefault="00DC4533" w:rsidP="00DC4533">
            <w:pPr>
              <w:widowControl/>
              <w:autoSpaceDE/>
              <w:autoSpaceDN/>
              <w:spacing w:line="240" w:lineRule="auto"/>
              <w:jc w:val="left"/>
              <w:rPr>
                <w:rFonts w:ascii="Calibri" w:eastAsia="Times New Roman" w:hAnsi="Calibri" w:cs="Calibri"/>
                <w:b/>
                <w:bCs/>
                <w:color w:val="000000"/>
                <w:sz w:val="22"/>
                <w:lang w:val="en-GB" w:eastAsia="en-GB"/>
              </w:rPr>
            </w:pPr>
            <w:proofErr w:type="spellStart"/>
            <w:r w:rsidRPr="00DC4533">
              <w:rPr>
                <w:rFonts w:ascii="Calibri" w:eastAsia="Times New Roman" w:hAnsi="Calibri" w:cs="Calibri"/>
                <w:b/>
                <w:bCs/>
                <w:color w:val="000000"/>
                <w:sz w:val="22"/>
                <w:lang w:val="en-GB" w:eastAsia="en-GB"/>
              </w:rPr>
              <w:t>TestCase</w:t>
            </w:r>
            <w:proofErr w:type="spellEnd"/>
            <w:r w:rsidRPr="00DC4533">
              <w:rPr>
                <w:rFonts w:ascii="Calibri" w:eastAsia="Times New Roman" w:hAnsi="Calibri" w:cs="Calibri"/>
                <w:b/>
                <w:bCs/>
                <w:color w:val="000000"/>
                <w:sz w:val="22"/>
                <w:lang w:val="en-GB" w:eastAsia="en-GB"/>
              </w:rPr>
              <w:t xml:space="preserve"> 7</w:t>
            </w:r>
          </w:p>
        </w:tc>
        <w:tc>
          <w:tcPr>
            <w:tcW w:w="554" w:type="dxa"/>
            <w:tcBorders>
              <w:top w:val="nil"/>
              <w:left w:val="nil"/>
              <w:bottom w:val="single" w:sz="4" w:space="0" w:color="auto"/>
              <w:right w:val="single" w:sz="4" w:space="0" w:color="auto"/>
            </w:tcBorders>
            <w:shd w:val="clear" w:color="auto" w:fill="auto"/>
            <w:noWrap/>
            <w:vAlign w:val="center"/>
            <w:hideMark/>
          </w:tcPr>
          <w:p w14:paraId="4BDC8D25" w14:textId="77777777" w:rsidR="00DC4533" w:rsidRPr="00DC4533" w:rsidRDefault="00DC4533" w:rsidP="00DC4533">
            <w:pPr>
              <w:widowControl/>
              <w:autoSpaceDE/>
              <w:autoSpaceDN/>
              <w:spacing w:line="240" w:lineRule="auto"/>
              <w:jc w:val="left"/>
              <w:rPr>
                <w:rFonts w:ascii="Calibri" w:eastAsia="Times New Roman" w:hAnsi="Calibri" w:cs="Calibri"/>
                <w:b/>
                <w:bCs/>
                <w:color w:val="000000"/>
                <w:sz w:val="22"/>
                <w:lang w:val="en-GB" w:eastAsia="en-GB"/>
              </w:rPr>
            </w:pPr>
            <w:r w:rsidRPr="00DC4533">
              <w:rPr>
                <w:rFonts w:ascii="Calibri" w:eastAsia="Times New Roman" w:hAnsi="Calibri" w:cs="Calibri"/>
                <w:b/>
                <w:bCs/>
                <w:color w:val="000000"/>
                <w:sz w:val="22"/>
                <w:lang w:val="en-GB" w:eastAsia="en-GB"/>
              </w:rPr>
              <w:t>Wi-Fi</w:t>
            </w:r>
          </w:p>
        </w:tc>
        <w:tc>
          <w:tcPr>
            <w:tcW w:w="957" w:type="dxa"/>
            <w:tcBorders>
              <w:top w:val="nil"/>
              <w:left w:val="nil"/>
              <w:bottom w:val="single" w:sz="4" w:space="0" w:color="auto"/>
              <w:right w:val="single" w:sz="4" w:space="0" w:color="auto"/>
            </w:tcBorders>
            <w:shd w:val="clear" w:color="auto" w:fill="auto"/>
            <w:noWrap/>
            <w:vAlign w:val="center"/>
            <w:hideMark/>
          </w:tcPr>
          <w:p w14:paraId="671FA16D"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15</w:t>
            </w:r>
          </w:p>
        </w:tc>
        <w:tc>
          <w:tcPr>
            <w:tcW w:w="1372" w:type="dxa"/>
            <w:tcBorders>
              <w:top w:val="nil"/>
              <w:left w:val="nil"/>
              <w:bottom w:val="single" w:sz="4" w:space="0" w:color="auto"/>
              <w:right w:val="single" w:sz="4" w:space="0" w:color="auto"/>
            </w:tcBorders>
            <w:shd w:val="clear" w:color="auto" w:fill="auto"/>
            <w:noWrap/>
            <w:vAlign w:val="center"/>
            <w:hideMark/>
          </w:tcPr>
          <w:p w14:paraId="4380BC66"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4385</w:t>
            </w:r>
          </w:p>
        </w:tc>
        <w:tc>
          <w:tcPr>
            <w:tcW w:w="739" w:type="dxa"/>
            <w:tcBorders>
              <w:top w:val="nil"/>
              <w:left w:val="nil"/>
              <w:bottom w:val="single" w:sz="4" w:space="0" w:color="auto"/>
              <w:right w:val="single" w:sz="4" w:space="0" w:color="auto"/>
            </w:tcBorders>
            <w:shd w:val="clear" w:color="000000" w:fill="70AD47"/>
            <w:noWrap/>
            <w:vAlign w:val="center"/>
            <w:hideMark/>
          </w:tcPr>
          <w:p w14:paraId="3CC85AD0" w14:textId="77777777" w:rsidR="00DC4533" w:rsidRPr="00DC4533" w:rsidRDefault="00DC4533" w:rsidP="00DC4533">
            <w:pPr>
              <w:widowControl/>
              <w:autoSpaceDE/>
              <w:autoSpaceDN/>
              <w:spacing w:line="240" w:lineRule="auto"/>
              <w:jc w:val="right"/>
              <w:rPr>
                <w:rFonts w:ascii="Calibri" w:eastAsia="Times New Roman" w:hAnsi="Calibri" w:cs="Calibri"/>
                <w:sz w:val="22"/>
                <w:lang w:val="en-GB" w:eastAsia="en-GB"/>
              </w:rPr>
            </w:pPr>
            <w:r w:rsidRPr="00DC4533">
              <w:rPr>
                <w:rFonts w:ascii="Calibri" w:eastAsia="Times New Roman" w:hAnsi="Calibri" w:cs="Calibri"/>
                <w:sz w:val="22"/>
                <w:lang w:val="en-GB" w:eastAsia="en-GB"/>
              </w:rPr>
              <w:t>15</w:t>
            </w:r>
          </w:p>
        </w:tc>
        <w:tc>
          <w:tcPr>
            <w:tcW w:w="909" w:type="dxa"/>
            <w:tcBorders>
              <w:top w:val="nil"/>
              <w:left w:val="nil"/>
              <w:bottom w:val="single" w:sz="4" w:space="0" w:color="auto"/>
              <w:right w:val="single" w:sz="4" w:space="0" w:color="auto"/>
            </w:tcBorders>
            <w:shd w:val="clear" w:color="auto" w:fill="auto"/>
            <w:noWrap/>
            <w:vAlign w:val="center"/>
            <w:hideMark/>
          </w:tcPr>
          <w:p w14:paraId="6D50BB85"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15</w:t>
            </w:r>
          </w:p>
        </w:tc>
        <w:tc>
          <w:tcPr>
            <w:tcW w:w="1372" w:type="dxa"/>
            <w:tcBorders>
              <w:top w:val="nil"/>
              <w:left w:val="nil"/>
              <w:bottom w:val="single" w:sz="4" w:space="0" w:color="auto"/>
              <w:right w:val="single" w:sz="4" w:space="0" w:color="auto"/>
            </w:tcBorders>
            <w:shd w:val="clear" w:color="auto" w:fill="auto"/>
            <w:noWrap/>
            <w:vAlign w:val="center"/>
            <w:hideMark/>
          </w:tcPr>
          <w:p w14:paraId="4D36D4FA"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0.000173611</w:t>
            </w:r>
          </w:p>
        </w:tc>
        <w:tc>
          <w:tcPr>
            <w:tcW w:w="613" w:type="dxa"/>
            <w:tcBorders>
              <w:top w:val="nil"/>
              <w:left w:val="nil"/>
              <w:bottom w:val="single" w:sz="4" w:space="0" w:color="auto"/>
              <w:right w:val="single" w:sz="4" w:space="0" w:color="auto"/>
            </w:tcBorders>
            <w:shd w:val="clear" w:color="auto" w:fill="auto"/>
            <w:noWrap/>
            <w:vAlign w:val="center"/>
            <w:hideMark/>
          </w:tcPr>
          <w:p w14:paraId="4B9557CE"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34</w:t>
            </w:r>
          </w:p>
        </w:tc>
        <w:tc>
          <w:tcPr>
            <w:tcW w:w="576" w:type="dxa"/>
            <w:tcBorders>
              <w:top w:val="nil"/>
              <w:left w:val="nil"/>
              <w:bottom w:val="single" w:sz="4" w:space="0" w:color="auto"/>
              <w:right w:val="single" w:sz="4" w:space="0" w:color="auto"/>
            </w:tcBorders>
            <w:shd w:val="clear" w:color="auto" w:fill="auto"/>
            <w:noWrap/>
            <w:vAlign w:val="center"/>
            <w:hideMark/>
          </w:tcPr>
          <w:p w14:paraId="3B5663A3"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03</w:t>
            </w:r>
          </w:p>
        </w:tc>
        <w:tc>
          <w:tcPr>
            <w:tcW w:w="775" w:type="dxa"/>
            <w:tcBorders>
              <w:top w:val="nil"/>
              <w:left w:val="nil"/>
              <w:bottom w:val="single" w:sz="4" w:space="0" w:color="auto"/>
              <w:right w:val="single" w:sz="4" w:space="0" w:color="auto"/>
            </w:tcBorders>
            <w:shd w:val="clear" w:color="auto" w:fill="auto"/>
            <w:noWrap/>
            <w:vAlign w:val="center"/>
            <w:hideMark/>
          </w:tcPr>
          <w:p w14:paraId="7C3929F8"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31</w:t>
            </w:r>
          </w:p>
        </w:tc>
        <w:tc>
          <w:tcPr>
            <w:tcW w:w="1372" w:type="dxa"/>
            <w:tcBorders>
              <w:top w:val="nil"/>
              <w:left w:val="nil"/>
              <w:bottom w:val="single" w:sz="4" w:space="0" w:color="auto"/>
              <w:right w:val="single" w:sz="4" w:space="0" w:color="auto"/>
            </w:tcBorders>
            <w:shd w:val="clear" w:color="auto" w:fill="auto"/>
            <w:noWrap/>
            <w:vAlign w:val="center"/>
            <w:hideMark/>
          </w:tcPr>
          <w:p w14:paraId="380C136B"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1.75197E-05</w:t>
            </w:r>
          </w:p>
        </w:tc>
        <w:tc>
          <w:tcPr>
            <w:tcW w:w="1372" w:type="dxa"/>
            <w:tcBorders>
              <w:top w:val="nil"/>
              <w:left w:val="nil"/>
              <w:bottom w:val="single" w:sz="4" w:space="0" w:color="auto"/>
              <w:right w:val="single" w:sz="4" w:space="0" w:color="auto"/>
            </w:tcBorders>
            <w:shd w:val="clear" w:color="auto" w:fill="auto"/>
            <w:noWrap/>
            <w:vAlign w:val="center"/>
            <w:hideMark/>
          </w:tcPr>
          <w:p w14:paraId="4251C151"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1.75177E-05</w:t>
            </w:r>
          </w:p>
        </w:tc>
        <w:tc>
          <w:tcPr>
            <w:tcW w:w="1286" w:type="dxa"/>
            <w:tcBorders>
              <w:top w:val="nil"/>
              <w:left w:val="nil"/>
              <w:bottom w:val="single" w:sz="4" w:space="0" w:color="auto"/>
              <w:right w:val="single" w:sz="4" w:space="0" w:color="auto"/>
            </w:tcBorders>
            <w:shd w:val="clear" w:color="auto" w:fill="auto"/>
            <w:noWrap/>
            <w:vAlign w:val="center"/>
            <w:hideMark/>
          </w:tcPr>
          <w:p w14:paraId="55722B46"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3.06941E-10</w:t>
            </w:r>
          </w:p>
        </w:tc>
        <w:tc>
          <w:tcPr>
            <w:tcW w:w="1286" w:type="dxa"/>
            <w:tcBorders>
              <w:top w:val="nil"/>
              <w:left w:val="nil"/>
              <w:bottom w:val="single" w:sz="4" w:space="0" w:color="auto"/>
              <w:right w:val="single" w:sz="4" w:space="0" w:color="auto"/>
            </w:tcBorders>
            <w:shd w:val="clear" w:color="auto" w:fill="auto"/>
            <w:noWrap/>
            <w:vAlign w:val="center"/>
            <w:hideMark/>
          </w:tcPr>
          <w:p w14:paraId="17F2F705"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3.06871E-10</w:t>
            </w:r>
          </w:p>
        </w:tc>
      </w:tr>
      <w:tr w:rsidR="00DC4533" w:rsidRPr="00DC4533" w14:paraId="26972495" w14:textId="77777777" w:rsidTr="0053710C">
        <w:trPr>
          <w:trHeight w:val="288"/>
          <w:tblHeader/>
          <w:jc w:val="center"/>
        </w:trPr>
        <w:tc>
          <w:tcPr>
            <w:tcW w:w="1147" w:type="dxa"/>
            <w:tcBorders>
              <w:top w:val="nil"/>
              <w:left w:val="single" w:sz="4" w:space="0" w:color="auto"/>
              <w:bottom w:val="single" w:sz="4" w:space="0" w:color="auto"/>
              <w:right w:val="single" w:sz="4" w:space="0" w:color="auto"/>
            </w:tcBorders>
            <w:shd w:val="clear" w:color="auto" w:fill="auto"/>
            <w:noWrap/>
            <w:vAlign w:val="center"/>
            <w:hideMark/>
          </w:tcPr>
          <w:p w14:paraId="68A3FCF4" w14:textId="77777777" w:rsidR="00DC4533" w:rsidRPr="00DC4533" w:rsidRDefault="00DC4533" w:rsidP="00DC4533">
            <w:pPr>
              <w:widowControl/>
              <w:autoSpaceDE/>
              <w:autoSpaceDN/>
              <w:spacing w:line="240" w:lineRule="auto"/>
              <w:jc w:val="left"/>
              <w:rPr>
                <w:rFonts w:ascii="Calibri" w:eastAsia="Times New Roman" w:hAnsi="Calibri" w:cs="Calibri"/>
                <w:b/>
                <w:bCs/>
                <w:color w:val="000000"/>
                <w:sz w:val="22"/>
                <w:lang w:val="en-GB" w:eastAsia="en-GB"/>
              </w:rPr>
            </w:pPr>
            <w:r w:rsidRPr="00DC4533">
              <w:rPr>
                <w:rFonts w:ascii="Calibri" w:eastAsia="Times New Roman" w:hAnsi="Calibri" w:cs="Calibri"/>
                <w:b/>
                <w:bCs/>
                <w:color w:val="000000"/>
                <w:sz w:val="22"/>
                <w:lang w:val="en-GB" w:eastAsia="en-GB"/>
              </w:rPr>
              <w:t>Version 1</w:t>
            </w:r>
          </w:p>
        </w:tc>
        <w:tc>
          <w:tcPr>
            <w:tcW w:w="554" w:type="dxa"/>
            <w:tcBorders>
              <w:top w:val="nil"/>
              <w:left w:val="nil"/>
              <w:bottom w:val="single" w:sz="4" w:space="0" w:color="auto"/>
              <w:right w:val="single" w:sz="4" w:space="0" w:color="auto"/>
            </w:tcBorders>
            <w:shd w:val="clear" w:color="auto" w:fill="auto"/>
            <w:noWrap/>
            <w:vAlign w:val="center"/>
            <w:hideMark/>
          </w:tcPr>
          <w:p w14:paraId="762C14F9" w14:textId="77777777" w:rsidR="00DC4533" w:rsidRPr="00DC4533" w:rsidRDefault="00DC4533" w:rsidP="00DC4533">
            <w:pPr>
              <w:widowControl/>
              <w:autoSpaceDE/>
              <w:autoSpaceDN/>
              <w:spacing w:line="240" w:lineRule="auto"/>
              <w:jc w:val="left"/>
              <w:rPr>
                <w:rFonts w:ascii="Calibri" w:eastAsia="Times New Roman" w:hAnsi="Calibri" w:cs="Calibri"/>
                <w:b/>
                <w:bCs/>
                <w:color w:val="000000"/>
                <w:sz w:val="22"/>
                <w:lang w:val="en-GB" w:eastAsia="en-GB"/>
              </w:rPr>
            </w:pPr>
            <w:r w:rsidRPr="00DC4533">
              <w:rPr>
                <w:rFonts w:ascii="Calibri" w:eastAsia="Times New Roman" w:hAnsi="Calibri" w:cs="Calibri"/>
                <w:b/>
                <w:bCs/>
                <w:color w:val="000000"/>
                <w:sz w:val="22"/>
                <w:lang w:val="en-GB" w:eastAsia="en-GB"/>
              </w:rPr>
              <w:t>BLE</w:t>
            </w:r>
          </w:p>
        </w:tc>
        <w:tc>
          <w:tcPr>
            <w:tcW w:w="957" w:type="dxa"/>
            <w:tcBorders>
              <w:top w:val="nil"/>
              <w:left w:val="nil"/>
              <w:bottom w:val="single" w:sz="4" w:space="0" w:color="auto"/>
              <w:right w:val="single" w:sz="4" w:space="0" w:color="auto"/>
            </w:tcBorders>
            <w:shd w:val="clear" w:color="auto" w:fill="auto"/>
            <w:noWrap/>
            <w:vAlign w:val="center"/>
            <w:hideMark/>
          </w:tcPr>
          <w:p w14:paraId="142D89B9"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20</w:t>
            </w:r>
          </w:p>
        </w:tc>
        <w:tc>
          <w:tcPr>
            <w:tcW w:w="1372" w:type="dxa"/>
            <w:tcBorders>
              <w:top w:val="nil"/>
              <w:left w:val="nil"/>
              <w:bottom w:val="single" w:sz="4" w:space="0" w:color="auto"/>
              <w:right w:val="single" w:sz="4" w:space="0" w:color="auto"/>
            </w:tcBorders>
            <w:shd w:val="clear" w:color="auto" w:fill="auto"/>
            <w:noWrap/>
            <w:vAlign w:val="center"/>
            <w:hideMark/>
          </w:tcPr>
          <w:p w14:paraId="32093C06"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3299</w:t>
            </w:r>
          </w:p>
        </w:tc>
        <w:tc>
          <w:tcPr>
            <w:tcW w:w="739" w:type="dxa"/>
            <w:tcBorders>
              <w:top w:val="nil"/>
              <w:left w:val="nil"/>
              <w:bottom w:val="single" w:sz="4" w:space="0" w:color="auto"/>
              <w:right w:val="single" w:sz="4" w:space="0" w:color="auto"/>
            </w:tcBorders>
            <w:shd w:val="clear" w:color="000000" w:fill="70AD47"/>
            <w:noWrap/>
            <w:vAlign w:val="center"/>
            <w:hideMark/>
          </w:tcPr>
          <w:p w14:paraId="27508667" w14:textId="77777777" w:rsidR="00DC4533" w:rsidRPr="00DC4533" w:rsidRDefault="00DC4533" w:rsidP="00DC4533">
            <w:pPr>
              <w:widowControl/>
              <w:autoSpaceDE/>
              <w:autoSpaceDN/>
              <w:spacing w:line="240" w:lineRule="auto"/>
              <w:jc w:val="right"/>
              <w:rPr>
                <w:rFonts w:ascii="Calibri" w:eastAsia="Times New Roman" w:hAnsi="Calibri" w:cs="Calibri"/>
                <w:sz w:val="22"/>
                <w:lang w:val="en-GB" w:eastAsia="en-GB"/>
              </w:rPr>
            </w:pPr>
            <w:r w:rsidRPr="00DC4533">
              <w:rPr>
                <w:rFonts w:ascii="Calibri" w:eastAsia="Times New Roman" w:hAnsi="Calibri" w:cs="Calibri"/>
                <w:sz w:val="22"/>
                <w:lang w:val="en-GB" w:eastAsia="en-GB"/>
              </w:rPr>
              <w:t>20</w:t>
            </w:r>
          </w:p>
        </w:tc>
        <w:tc>
          <w:tcPr>
            <w:tcW w:w="909" w:type="dxa"/>
            <w:tcBorders>
              <w:top w:val="nil"/>
              <w:left w:val="nil"/>
              <w:bottom w:val="single" w:sz="4" w:space="0" w:color="auto"/>
              <w:right w:val="single" w:sz="4" w:space="0" w:color="auto"/>
            </w:tcBorders>
            <w:shd w:val="clear" w:color="auto" w:fill="auto"/>
            <w:noWrap/>
            <w:vAlign w:val="center"/>
            <w:hideMark/>
          </w:tcPr>
          <w:p w14:paraId="5740D730"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20</w:t>
            </w:r>
          </w:p>
        </w:tc>
        <w:tc>
          <w:tcPr>
            <w:tcW w:w="1372" w:type="dxa"/>
            <w:tcBorders>
              <w:top w:val="nil"/>
              <w:left w:val="nil"/>
              <w:bottom w:val="single" w:sz="4" w:space="0" w:color="auto"/>
              <w:right w:val="single" w:sz="4" w:space="0" w:color="auto"/>
            </w:tcBorders>
            <w:shd w:val="clear" w:color="auto" w:fill="auto"/>
            <w:noWrap/>
            <w:vAlign w:val="center"/>
            <w:hideMark/>
          </w:tcPr>
          <w:p w14:paraId="6D8C27FF"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0.000231481</w:t>
            </w:r>
          </w:p>
        </w:tc>
        <w:tc>
          <w:tcPr>
            <w:tcW w:w="613" w:type="dxa"/>
            <w:tcBorders>
              <w:top w:val="nil"/>
              <w:left w:val="nil"/>
              <w:bottom w:val="single" w:sz="4" w:space="0" w:color="auto"/>
              <w:right w:val="single" w:sz="4" w:space="0" w:color="auto"/>
            </w:tcBorders>
            <w:shd w:val="clear" w:color="auto" w:fill="auto"/>
            <w:noWrap/>
            <w:vAlign w:val="center"/>
            <w:hideMark/>
          </w:tcPr>
          <w:p w14:paraId="34E7607E"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40</w:t>
            </w:r>
          </w:p>
        </w:tc>
        <w:tc>
          <w:tcPr>
            <w:tcW w:w="576" w:type="dxa"/>
            <w:tcBorders>
              <w:top w:val="nil"/>
              <w:left w:val="nil"/>
              <w:bottom w:val="single" w:sz="4" w:space="0" w:color="auto"/>
              <w:right w:val="single" w:sz="4" w:space="0" w:color="auto"/>
            </w:tcBorders>
            <w:shd w:val="clear" w:color="auto" w:fill="auto"/>
            <w:noWrap/>
            <w:vAlign w:val="center"/>
            <w:hideMark/>
          </w:tcPr>
          <w:p w14:paraId="2B6D892F"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13</w:t>
            </w:r>
          </w:p>
        </w:tc>
        <w:tc>
          <w:tcPr>
            <w:tcW w:w="775" w:type="dxa"/>
            <w:tcBorders>
              <w:top w:val="nil"/>
              <w:left w:val="nil"/>
              <w:bottom w:val="single" w:sz="4" w:space="0" w:color="auto"/>
              <w:right w:val="single" w:sz="4" w:space="0" w:color="auto"/>
            </w:tcBorders>
            <w:shd w:val="clear" w:color="auto" w:fill="auto"/>
            <w:noWrap/>
            <w:vAlign w:val="center"/>
            <w:hideMark/>
          </w:tcPr>
          <w:p w14:paraId="24348786"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27</w:t>
            </w:r>
          </w:p>
        </w:tc>
        <w:tc>
          <w:tcPr>
            <w:tcW w:w="1372" w:type="dxa"/>
            <w:tcBorders>
              <w:top w:val="nil"/>
              <w:left w:val="nil"/>
              <w:bottom w:val="single" w:sz="4" w:space="0" w:color="auto"/>
              <w:right w:val="single" w:sz="4" w:space="0" w:color="auto"/>
            </w:tcBorders>
            <w:shd w:val="clear" w:color="auto" w:fill="auto"/>
            <w:noWrap/>
            <w:vAlign w:val="center"/>
            <w:hideMark/>
          </w:tcPr>
          <w:p w14:paraId="0E3FE30B"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1.691E-05</w:t>
            </w:r>
          </w:p>
        </w:tc>
        <w:tc>
          <w:tcPr>
            <w:tcW w:w="1372" w:type="dxa"/>
            <w:tcBorders>
              <w:top w:val="nil"/>
              <w:left w:val="nil"/>
              <w:bottom w:val="single" w:sz="4" w:space="0" w:color="auto"/>
              <w:right w:val="single" w:sz="4" w:space="0" w:color="auto"/>
            </w:tcBorders>
            <w:shd w:val="clear" w:color="auto" w:fill="auto"/>
            <w:noWrap/>
            <w:vAlign w:val="center"/>
            <w:hideMark/>
          </w:tcPr>
          <w:p w14:paraId="43F5DBC9"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1.69074E-05</w:t>
            </w:r>
          </w:p>
        </w:tc>
        <w:tc>
          <w:tcPr>
            <w:tcW w:w="1286" w:type="dxa"/>
            <w:tcBorders>
              <w:top w:val="nil"/>
              <w:left w:val="nil"/>
              <w:bottom w:val="single" w:sz="4" w:space="0" w:color="auto"/>
              <w:right w:val="single" w:sz="4" w:space="0" w:color="auto"/>
            </w:tcBorders>
            <w:shd w:val="clear" w:color="auto" w:fill="auto"/>
            <w:noWrap/>
            <w:vAlign w:val="center"/>
            <w:hideMark/>
          </w:tcPr>
          <w:p w14:paraId="49FD901A"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2.85948E-10</w:t>
            </w:r>
          </w:p>
        </w:tc>
        <w:tc>
          <w:tcPr>
            <w:tcW w:w="1286" w:type="dxa"/>
            <w:tcBorders>
              <w:top w:val="nil"/>
              <w:left w:val="nil"/>
              <w:bottom w:val="single" w:sz="4" w:space="0" w:color="auto"/>
              <w:right w:val="single" w:sz="4" w:space="0" w:color="auto"/>
            </w:tcBorders>
            <w:shd w:val="clear" w:color="auto" w:fill="auto"/>
            <w:noWrap/>
            <w:vAlign w:val="center"/>
            <w:hideMark/>
          </w:tcPr>
          <w:p w14:paraId="1F8E065F"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2.85861E-10</w:t>
            </w:r>
          </w:p>
        </w:tc>
      </w:tr>
      <w:tr w:rsidR="00DC4533" w:rsidRPr="00DC4533" w14:paraId="5341D4F1" w14:textId="77777777" w:rsidTr="0053710C">
        <w:trPr>
          <w:trHeight w:val="288"/>
          <w:tblHeader/>
          <w:jc w:val="center"/>
        </w:trPr>
        <w:tc>
          <w:tcPr>
            <w:tcW w:w="1147" w:type="dxa"/>
            <w:tcBorders>
              <w:top w:val="nil"/>
              <w:left w:val="single" w:sz="4" w:space="0" w:color="auto"/>
              <w:bottom w:val="single" w:sz="4" w:space="0" w:color="auto"/>
              <w:right w:val="single" w:sz="4" w:space="0" w:color="auto"/>
            </w:tcBorders>
            <w:shd w:val="clear" w:color="auto" w:fill="auto"/>
            <w:noWrap/>
            <w:vAlign w:val="center"/>
            <w:hideMark/>
          </w:tcPr>
          <w:p w14:paraId="0F633934" w14:textId="77777777" w:rsidR="00DC4533" w:rsidRPr="00DC4533" w:rsidRDefault="00DC4533" w:rsidP="00DC4533">
            <w:pPr>
              <w:widowControl/>
              <w:autoSpaceDE/>
              <w:autoSpaceDN/>
              <w:spacing w:line="240" w:lineRule="auto"/>
              <w:jc w:val="left"/>
              <w:rPr>
                <w:rFonts w:ascii="Calibri" w:eastAsia="Times New Roman" w:hAnsi="Calibri" w:cs="Calibri"/>
                <w:b/>
                <w:bCs/>
                <w:color w:val="000000"/>
                <w:sz w:val="22"/>
                <w:lang w:val="en-GB" w:eastAsia="en-GB"/>
              </w:rPr>
            </w:pPr>
            <w:proofErr w:type="spellStart"/>
            <w:r w:rsidRPr="00DC4533">
              <w:rPr>
                <w:rFonts w:ascii="Calibri" w:eastAsia="Times New Roman" w:hAnsi="Calibri" w:cs="Calibri"/>
                <w:b/>
                <w:bCs/>
                <w:color w:val="000000"/>
                <w:sz w:val="22"/>
                <w:lang w:val="en-GB" w:eastAsia="en-GB"/>
              </w:rPr>
              <w:t>TestCase</w:t>
            </w:r>
            <w:proofErr w:type="spellEnd"/>
            <w:r w:rsidRPr="00DC4533">
              <w:rPr>
                <w:rFonts w:ascii="Calibri" w:eastAsia="Times New Roman" w:hAnsi="Calibri" w:cs="Calibri"/>
                <w:b/>
                <w:bCs/>
                <w:color w:val="000000"/>
                <w:sz w:val="22"/>
                <w:lang w:val="en-GB" w:eastAsia="en-GB"/>
              </w:rPr>
              <w:t xml:space="preserve"> 8</w:t>
            </w:r>
          </w:p>
        </w:tc>
        <w:tc>
          <w:tcPr>
            <w:tcW w:w="554" w:type="dxa"/>
            <w:tcBorders>
              <w:top w:val="nil"/>
              <w:left w:val="nil"/>
              <w:bottom w:val="single" w:sz="4" w:space="0" w:color="auto"/>
              <w:right w:val="single" w:sz="4" w:space="0" w:color="auto"/>
            </w:tcBorders>
            <w:shd w:val="clear" w:color="auto" w:fill="auto"/>
            <w:noWrap/>
            <w:vAlign w:val="center"/>
            <w:hideMark/>
          </w:tcPr>
          <w:p w14:paraId="6C9647E5" w14:textId="77777777" w:rsidR="00DC4533" w:rsidRPr="00DC4533" w:rsidRDefault="00DC4533" w:rsidP="00DC4533">
            <w:pPr>
              <w:widowControl/>
              <w:autoSpaceDE/>
              <w:autoSpaceDN/>
              <w:spacing w:line="240" w:lineRule="auto"/>
              <w:jc w:val="left"/>
              <w:rPr>
                <w:rFonts w:ascii="Calibri" w:eastAsia="Times New Roman" w:hAnsi="Calibri" w:cs="Calibri"/>
                <w:b/>
                <w:bCs/>
                <w:color w:val="000000"/>
                <w:sz w:val="22"/>
                <w:lang w:val="en-GB" w:eastAsia="en-GB"/>
              </w:rPr>
            </w:pPr>
            <w:r w:rsidRPr="00DC4533">
              <w:rPr>
                <w:rFonts w:ascii="Calibri" w:eastAsia="Times New Roman" w:hAnsi="Calibri" w:cs="Calibri"/>
                <w:b/>
                <w:bCs/>
                <w:color w:val="000000"/>
                <w:sz w:val="22"/>
                <w:lang w:val="en-GB" w:eastAsia="en-GB"/>
              </w:rPr>
              <w:t>Wi-Fi</w:t>
            </w:r>
          </w:p>
        </w:tc>
        <w:tc>
          <w:tcPr>
            <w:tcW w:w="957" w:type="dxa"/>
            <w:tcBorders>
              <w:top w:val="nil"/>
              <w:left w:val="nil"/>
              <w:bottom w:val="single" w:sz="4" w:space="0" w:color="auto"/>
              <w:right w:val="single" w:sz="4" w:space="0" w:color="auto"/>
            </w:tcBorders>
            <w:shd w:val="clear" w:color="auto" w:fill="auto"/>
            <w:noWrap/>
            <w:vAlign w:val="center"/>
            <w:hideMark/>
          </w:tcPr>
          <w:p w14:paraId="5C510B62"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20</w:t>
            </w:r>
          </w:p>
        </w:tc>
        <w:tc>
          <w:tcPr>
            <w:tcW w:w="1372" w:type="dxa"/>
            <w:tcBorders>
              <w:top w:val="nil"/>
              <w:left w:val="nil"/>
              <w:bottom w:val="single" w:sz="4" w:space="0" w:color="auto"/>
              <w:right w:val="single" w:sz="4" w:space="0" w:color="auto"/>
            </w:tcBorders>
            <w:shd w:val="clear" w:color="auto" w:fill="auto"/>
            <w:noWrap/>
            <w:vAlign w:val="center"/>
            <w:hideMark/>
          </w:tcPr>
          <w:p w14:paraId="2C2E9DB9"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2777</w:t>
            </w:r>
          </w:p>
        </w:tc>
        <w:tc>
          <w:tcPr>
            <w:tcW w:w="739" w:type="dxa"/>
            <w:tcBorders>
              <w:top w:val="nil"/>
              <w:left w:val="nil"/>
              <w:bottom w:val="single" w:sz="4" w:space="0" w:color="auto"/>
              <w:right w:val="single" w:sz="4" w:space="0" w:color="auto"/>
            </w:tcBorders>
            <w:shd w:val="clear" w:color="000000" w:fill="70AD47"/>
            <w:noWrap/>
            <w:vAlign w:val="center"/>
            <w:hideMark/>
          </w:tcPr>
          <w:p w14:paraId="136583FF" w14:textId="77777777" w:rsidR="00DC4533" w:rsidRPr="00DC4533" w:rsidRDefault="00DC4533" w:rsidP="00DC4533">
            <w:pPr>
              <w:widowControl/>
              <w:autoSpaceDE/>
              <w:autoSpaceDN/>
              <w:spacing w:line="240" w:lineRule="auto"/>
              <w:jc w:val="right"/>
              <w:rPr>
                <w:rFonts w:ascii="Calibri" w:eastAsia="Times New Roman" w:hAnsi="Calibri" w:cs="Calibri"/>
                <w:sz w:val="22"/>
                <w:lang w:val="en-GB" w:eastAsia="en-GB"/>
              </w:rPr>
            </w:pPr>
            <w:r w:rsidRPr="00DC4533">
              <w:rPr>
                <w:rFonts w:ascii="Calibri" w:eastAsia="Times New Roman" w:hAnsi="Calibri" w:cs="Calibri"/>
                <w:sz w:val="22"/>
                <w:lang w:val="en-GB" w:eastAsia="en-GB"/>
              </w:rPr>
              <w:t>20</w:t>
            </w:r>
          </w:p>
        </w:tc>
        <w:tc>
          <w:tcPr>
            <w:tcW w:w="909" w:type="dxa"/>
            <w:tcBorders>
              <w:top w:val="nil"/>
              <w:left w:val="nil"/>
              <w:bottom w:val="single" w:sz="4" w:space="0" w:color="auto"/>
              <w:right w:val="single" w:sz="4" w:space="0" w:color="auto"/>
            </w:tcBorders>
            <w:shd w:val="clear" w:color="auto" w:fill="auto"/>
            <w:noWrap/>
            <w:vAlign w:val="center"/>
            <w:hideMark/>
          </w:tcPr>
          <w:p w14:paraId="3885938C"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20</w:t>
            </w:r>
          </w:p>
        </w:tc>
        <w:tc>
          <w:tcPr>
            <w:tcW w:w="1372" w:type="dxa"/>
            <w:tcBorders>
              <w:top w:val="nil"/>
              <w:left w:val="nil"/>
              <w:bottom w:val="single" w:sz="4" w:space="0" w:color="auto"/>
              <w:right w:val="single" w:sz="4" w:space="0" w:color="auto"/>
            </w:tcBorders>
            <w:shd w:val="clear" w:color="auto" w:fill="auto"/>
            <w:noWrap/>
            <w:vAlign w:val="center"/>
            <w:hideMark/>
          </w:tcPr>
          <w:p w14:paraId="777A2764"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0.000231481</w:t>
            </w:r>
          </w:p>
        </w:tc>
        <w:tc>
          <w:tcPr>
            <w:tcW w:w="613" w:type="dxa"/>
            <w:tcBorders>
              <w:top w:val="nil"/>
              <w:left w:val="nil"/>
              <w:bottom w:val="single" w:sz="4" w:space="0" w:color="auto"/>
              <w:right w:val="single" w:sz="4" w:space="0" w:color="auto"/>
            </w:tcBorders>
            <w:shd w:val="clear" w:color="auto" w:fill="auto"/>
            <w:noWrap/>
            <w:vAlign w:val="center"/>
            <w:hideMark/>
          </w:tcPr>
          <w:p w14:paraId="244616C0"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40</w:t>
            </w:r>
          </w:p>
        </w:tc>
        <w:tc>
          <w:tcPr>
            <w:tcW w:w="576" w:type="dxa"/>
            <w:tcBorders>
              <w:top w:val="nil"/>
              <w:left w:val="nil"/>
              <w:bottom w:val="single" w:sz="4" w:space="0" w:color="auto"/>
              <w:right w:val="single" w:sz="4" w:space="0" w:color="auto"/>
            </w:tcBorders>
            <w:shd w:val="clear" w:color="auto" w:fill="auto"/>
            <w:noWrap/>
            <w:vAlign w:val="center"/>
            <w:hideMark/>
          </w:tcPr>
          <w:p w14:paraId="2FE37B20"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17</w:t>
            </w:r>
          </w:p>
        </w:tc>
        <w:tc>
          <w:tcPr>
            <w:tcW w:w="775" w:type="dxa"/>
            <w:tcBorders>
              <w:top w:val="nil"/>
              <w:left w:val="nil"/>
              <w:bottom w:val="single" w:sz="4" w:space="0" w:color="auto"/>
              <w:right w:val="single" w:sz="4" w:space="0" w:color="auto"/>
            </w:tcBorders>
            <w:shd w:val="clear" w:color="auto" w:fill="auto"/>
            <w:noWrap/>
            <w:vAlign w:val="center"/>
            <w:hideMark/>
          </w:tcPr>
          <w:p w14:paraId="44F73704"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23</w:t>
            </w:r>
          </w:p>
        </w:tc>
        <w:tc>
          <w:tcPr>
            <w:tcW w:w="1372" w:type="dxa"/>
            <w:tcBorders>
              <w:top w:val="nil"/>
              <w:left w:val="nil"/>
              <w:bottom w:val="single" w:sz="4" w:space="0" w:color="auto"/>
              <w:right w:val="single" w:sz="4" w:space="0" w:color="auto"/>
            </w:tcBorders>
            <w:shd w:val="clear" w:color="auto" w:fill="auto"/>
            <w:noWrap/>
            <w:vAlign w:val="center"/>
            <w:hideMark/>
          </w:tcPr>
          <w:p w14:paraId="5B067DBA"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1.36287E-05</w:t>
            </w:r>
          </w:p>
        </w:tc>
        <w:tc>
          <w:tcPr>
            <w:tcW w:w="1372" w:type="dxa"/>
            <w:tcBorders>
              <w:top w:val="nil"/>
              <w:left w:val="nil"/>
              <w:bottom w:val="single" w:sz="4" w:space="0" w:color="auto"/>
              <w:right w:val="single" w:sz="4" w:space="0" w:color="auto"/>
            </w:tcBorders>
            <w:shd w:val="clear" w:color="auto" w:fill="auto"/>
            <w:noWrap/>
            <w:vAlign w:val="center"/>
            <w:hideMark/>
          </w:tcPr>
          <w:p w14:paraId="23122A47"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1.36263E-05</w:t>
            </w:r>
          </w:p>
        </w:tc>
        <w:tc>
          <w:tcPr>
            <w:tcW w:w="1286" w:type="dxa"/>
            <w:tcBorders>
              <w:top w:val="nil"/>
              <w:left w:val="nil"/>
              <w:bottom w:val="single" w:sz="4" w:space="0" w:color="auto"/>
              <w:right w:val="single" w:sz="4" w:space="0" w:color="auto"/>
            </w:tcBorders>
            <w:shd w:val="clear" w:color="auto" w:fill="auto"/>
            <w:noWrap/>
            <w:vAlign w:val="center"/>
            <w:hideMark/>
          </w:tcPr>
          <w:p w14:paraId="0AECBA3E"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1.85743E-10</w:t>
            </w:r>
          </w:p>
        </w:tc>
        <w:tc>
          <w:tcPr>
            <w:tcW w:w="1286" w:type="dxa"/>
            <w:tcBorders>
              <w:top w:val="nil"/>
              <w:left w:val="nil"/>
              <w:bottom w:val="single" w:sz="4" w:space="0" w:color="auto"/>
              <w:right w:val="single" w:sz="4" w:space="0" w:color="auto"/>
            </w:tcBorders>
            <w:shd w:val="clear" w:color="auto" w:fill="auto"/>
            <w:noWrap/>
            <w:vAlign w:val="center"/>
            <w:hideMark/>
          </w:tcPr>
          <w:p w14:paraId="36B184D6"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1.85676E-10</w:t>
            </w:r>
          </w:p>
        </w:tc>
      </w:tr>
      <w:tr w:rsidR="00DC4533" w:rsidRPr="00DC4533" w14:paraId="267941FB" w14:textId="77777777" w:rsidTr="0053710C">
        <w:trPr>
          <w:trHeight w:val="288"/>
          <w:tblHeader/>
          <w:jc w:val="center"/>
        </w:trPr>
        <w:tc>
          <w:tcPr>
            <w:tcW w:w="1147" w:type="dxa"/>
            <w:tcBorders>
              <w:top w:val="nil"/>
              <w:left w:val="single" w:sz="4" w:space="0" w:color="auto"/>
              <w:bottom w:val="single" w:sz="4" w:space="0" w:color="auto"/>
              <w:right w:val="single" w:sz="4" w:space="0" w:color="auto"/>
            </w:tcBorders>
            <w:shd w:val="clear" w:color="auto" w:fill="auto"/>
            <w:noWrap/>
            <w:vAlign w:val="center"/>
            <w:hideMark/>
          </w:tcPr>
          <w:p w14:paraId="1F92FB2B" w14:textId="77777777" w:rsidR="00DC4533" w:rsidRPr="00DC4533" w:rsidRDefault="00DC4533" w:rsidP="00DC4533">
            <w:pPr>
              <w:widowControl/>
              <w:autoSpaceDE/>
              <w:autoSpaceDN/>
              <w:spacing w:line="240" w:lineRule="auto"/>
              <w:jc w:val="left"/>
              <w:rPr>
                <w:rFonts w:ascii="Calibri" w:eastAsia="Times New Roman" w:hAnsi="Calibri" w:cs="Calibri"/>
                <w:b/>
                <w:bCs/>
                <w:color w:val="000000"/>
                <w:sz w:val="22"/>
                <w:lang w:val="en-GB" w:eastAsia="en-GB"/>
              </w:rPr>
            </w:pPr>
            <w:r w:rsidRPr="00DC4533">
              <w:rPr>
                <w:rFonts w:ascii="Calibri" w:eastAsia="Times New Roman" w:hAnsi="Calibri" w:cs="Calibri"/>
                <w:b/>
                <w:bCs/>
                <w:color w:val="000000"/>
                <w:sz w:val="22"/>
                <w:lang w:val="en-GB" w:eastAsia="en-GB"/>
              </w:rPr>
              <w:t>Version 1</w:t>
            </w:r>
          </w:p>
        </w:tc>
        <w:tc>
          <w:tcPr>
            <w:tcW w:w="554" w:type="dxa"/>
            <w:tcBorders>
              <w:top w:val="nil"/>
              <w:left w:val="nil"/>
              <w:bottom w:val="single" w:sz="4" w:space="0" w:color="auto"/>
              <w:right w:val="single" w:sz="4" w:space="0" w:color="auto"/>
            </w:tcBorders>
            <w:shd w:val="clear" w:color="auto" w:fill="auto"/>
            <w:noWrap/>
            <w:vAlign w:val="center"/>
            <w:hideMark/>
          </w:tcPr>
          <w:p w14:paraId="64BA5D63" w14:textId="77777777" w:rsidR="00DC4533" w:rsidRPr="00DC4533" w:rsidRDefault="00DC4533" w:rsidP="00DC4533">
            <w:pPr>
              <w:widowControl/>
              <w:autoSpaceDE/>
              <w:autoSpaceDN/>
              <w:spacing w:line="240" w:lineRule="auto"/>
              <w:jc w:val="left"/>
              <w:rPr>
                <w:rFonts w:ascii="Calibri" w:eastAsia="Times New Roman" w:hAnsi="Calibri" w:cs="Calibri"/>
                <w:b/>
                <w:bCs/>
                <w:color w:val="000000"/>
                <w:sz w:val="22"/>
                <w:lang w:val="en-GB" w:eastAsia="en-GB"/>
              </w:rPr>
            </w:pPr>
            <w:r w:rsidRPr="00DC4533">
              <w:rPr>
                <w:rFonts w:ascii="Calibri" w:eastAsia="Times New Roman" w:hAnsi="Calibri" w:cs="Calibri"/>
                <w:b/>
                <w:bCs/>
                <w:color w:val="000000"/>
                <w:sz w:val="22"/>
                <w:lang w:val="en-GB" w:eastAsia="en-GB"/>
              </w:rPr>
              <w:t>BLE</w:t>
            </w:r>
          </w:p>
        </w:tc>
        <w:tc>
          <w:tcPr>
            <w:tcW w:w="957" w:type="dxa"/>
            <w:tcBorders>
              <w:top w:val="nil"/>
              <w:left w:val="nil"/>
              <w:bottom w:val="single" w:sz="4" w:space="0" w:color="auto"/>
              <w:right w:val="single" w:sz="4" w:space="0" w:color="auto"/>
            </w:tcBorders>
            <w:shd w:val="clear" w:color="auto" w:fill="auto"/>
            <w:noWrap/>
            <w:vAlign w:val="center"/>
            <w:hideMark/>
          </w:tcPr>
          <w:p w14:paraId="5C9D84B7"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15</w:t>
            </w:r>
          </w:p>
        </w:tc>
        <w:tc>
          <w:tcPr>
            <w:tcW w:w="1372" w:type="dxa"/>
            <w:tcBorders>
              <w:top w:val="nil"/>
              <w:left w:val="nil"/>
              <w:bottom w:val="single" w:sz="4" w:space="0" w:color="auto"/>
              <w:right w:val="single" w:sz="4" w:space="0" w:color="auto"/>
            </w:tcBorders>
            <w:shd w:val="clear" w:color="auto" w:fill="auto"/>
            <w:noWrap/>
            <w:vAlign w:val="center"/>
            <w:hideMark/>
          </w:tcPr>
          <w:p w14:paraId="21F953F2"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3707</w:t>
            </w:r>
          </w:p>
        </w:tc>
        <w:tc>
          <w:tcPr>
            <w:tcW w:w="739" w:type="dxa"/>
            <w:tcBorders>
              <w:top w:val="nil"/>
              <w:left w:val="nil"/>
              <w:bottom w:val="single" w:sz="4" w:space="0" w:color="auto"/>
              <w:right w:val="single" w:sz="4" w:space="0" w:color="auto"/>
            </w:tcBorders>
            <w:shd w:val="clear" w:color="000000" w:fill="70AD47"/>
            <w:noWrap/>
            <w:vAlign w:val="center"/>
            <w:hideMark/>
          </w:tcPr>
          <w:p w14:paraId="7516413B" w14:textId="77777777" w:rsidR="00DC4533" w:rsidRPr="00DC4533" w:rsidRDefault="00DC4533" w:rsidP="00DC4533">
            <w:pPr>
              <w:widowControl/>
              <w:autoSpaceDE/>
              <w:autoSpaceDN/>
              <w:spacing w:line="240" w:lineRule="auto"/>
              <w:jc w:val="right"/>
              <w:rPr>
                <w:rFonts w:ascii="Calibri" w:eastAsia="Times New Roman" w:hAnsi="Calibri" w:cs="Calibri"/>
                <w:sz w:val="22"/>
                <w:lang w:val="en-GB" w:eastAsia="en-GB"/>
              </w:rPr>
            </w:pPr>
            <w:r w:rsidRPr="00DC4533">
              <w:rPr>
                <w:rFonts w:ascii="Calibri" w:eastAsia="Times New Roman" w:hAnsi="Calibri" w:cs="Calibri"/>
                <w:sz w:val="22"/>
                <w:lang w:val="en-GB" w:eastAsia="en-GB"/>
              </w:rPr>
              <w:t>15</w:t>
            </w:r>
          </w:p>
        </w:tc>
        <w:tc>
          <w:tcPr>
            <w:tcW w:w="909" w:type="dxa"/>
            <w:tcBorders>
              <w:top w:val="nil"/>
              <w:left w:val="nil"/>
              <w:bottom w:val="single" w:sz="4" w:space="0" w:color="auto"/>
              <w:right w:val="single" w:sz="4" w:space="0" w:color="auto"/>
            </w:tcBorders>
            <w:shd w:val="clear" w:color="auto" w:fill="auto"/>
            <w:noWrap/>
            <w:vAlign w:val="center"/>
            <w:hideMark/>
          </w:tcPr>
          <w:p w14:paraId="71D157DC"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15</w:t>
            </w:r>
          </w:p>
        </w:tc>
        <w:tc>
          <w:tcPr>
            <w:tcW w:w="1372" w:type="dxa"/>
            <w:tcBorders>
              <w:top w:val="nil"/>
              <w:left w:val="nil"/>
              <w:bottom w:val="single" w:sz="4" w:space="0" w:color="auto"/>
              <w:right w:val="single" w:sz="4" w:space="0" w:color="auto"/>
            </w:tcBorders>
            <w:shd w:val="clear" w:color="auto" w:fill="auto"/>
            <w:noWrap/>
            <w:vAlign w:val="center"/>
            <w:hideMark/>
          </w:tcPr>
          <w:p w14:paraId="072494A0"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0.000173611</w:t>
            </w:r>
          </w:p>
        </w:tc>
        <w:tc>
          <w:tcPr>
            <w:tcW w:w="613" w:type="dxa"/>
            <w:tcBorders>
              <w:top w:val="nil"/>
              <w:left w:val="nil"/>
              <w:bottom w:val="single" w:sz="4" w:space="0" w:color="auto"/>
              <w:right w:val="single" w:sz="4" w:space="0" w:color="auto"/>
            </w:tcBorders>
            <w:shd w:val="clear" w:color="auto" w:fill="auto"/>
            <w:noWrap/>
            <w:vAlign w:val="center"/>
            <w:hideMark/>
          </w:tcPr>
          <w:p w14:paraId="216681CA"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27</w:t>
            </w:r>
          </w:p>
        </w:tc>
        <w:tc>
          <w:tcPr>
            <w:tcW w:w="576" w:type="dxa"/>
            <w:tcBorders>
              <w:top w:val="nil"/>
              <w:left w:val="nil"/>
              <w:bottom w:val="single" w:sz="4" w:space="0" w:color="auto"/>
              <w:right w:val="single" w:sz="4" w:space="0" w:color="auto"/>
            </w:tcBorders>
            <w:shd w:val="clear" w:color="auto" w:fill="auto"/>
            <w:noWrap/>
            <w:vAlign w:val="center"/>
            <w:hideMark/>
          </w:tcPr>
          <w:p w14:paraId="748DD6AE"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05</w:t>
            </w:r>
          </w:p>
        </w:tc>
        <w:tc>
          <w:tcPr>
            <w:tcW w:w="775" w:type="dxa"/>
            <w:tcBorders>
              <w:top w:val="nil"/>
              <w:left w:val="nil"/>
              <w:bottom w:val="single" w:sz="4" w:space="0" w:color="auto"/>
              <w:right w:val="single" w:sz="4" w:space="0" w:color="auto"/>
            </w:tcBorders>
            <w:shd w:val="clear" w:color="auto" w:fill="auto"/>
            <w:noWrap/>
            <w:vAlign w:val="center"/>
            <w:hideMark/>
          </w:tcPr>
          <w:p w14:paraId="0071C92D"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22</w:t>
            </w:r>
          </w:p>
        </w:tc>
        <w:tc>
          <w:tcPr>
            <w:tcW w:w="1372" w:type="dxa"/>
            <w:tcBorders>
              <w:top w:val="nil"/>
              <w:left w:val="nil"/>
              <w:bottom w:val="single" w:sz="4" w:space="0" w:color="auto"/>
              <w:right w:val="single" w:sz="4" w:space="0" w:color="auto"/>
            </w:tcBorders>
            <w:shd w:val="clear" w:color="auto" w:fill="auto"/>
            <w:noWrap/>
            <w:vAlign w:val="center"/>
            <w:hideMark/>
          </w:tcPr>
          <w:p w14:paraId="283F6F7B"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1.69352E-05</w:t>
            </w:r>
          </w:p>
        </w:tc>
        <w:tc>
          <w:tcPr>
            <w:tcW w:w="1372" w:type="dxa"/>
            <w:tcBorders>
              <w:top w:val="nil"/>
              <w:left w:val="nil"/>
              <w:bottom w:val="single" w:sz="4" w:space="0" w:color="auto"/>
              <w:right w:val="single" w:sz="4" w:space="0" w:color="auto"/>
            </w:tcBorders>
            <w:shd w:val="clear" w:color="auto" w:fill="auto"/>
            <w:noWrap/>
            <w:vAlign w:val="center"/>
            <w:hideMark/>
          </w:tcPr>
          <w:p w14:paraId="24A49B00"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1.69329E-05</w:t>
            </w:r>
          </w:p>
        </w:tc>
        <w:tc>
          <w:tcPr>
            <w:tcW w:w="1286" w:type="dxa"/>
            <w:tcBorders>
              <w:top w:val="nil"/>
              <w:left w:val="nil"/>
              <w:bottom w:val="single" w:sz="4" w:space="0" w:color="auto"/>
              <w:right w:val="single" w:sz="4" w:space="0" w:color="auto"/>
            </w:tcBorders>
            <w:shd w:val="clear" w:color="auto" w:fill="auto"/>
            <w:noWrap/>
            <w:vAlign w:val="center"/>
            <w:hideMark/>
          </w:tcPr>
          <w:p w14:paraId="59DB21C2"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2.868E-10</w:t>
            </w:r>
          </w:p>
        </w:tc>
        <w:tc>
          <w:tcPr>
            <w:tcW w:w="1286" w:type="dxa"/>
            <w:tcBorders>
              <w:top w:val="nil"/>
              <w:left w:val="nil"/>
              <w:bottom w:val="single" w:sz="4" w:space="0" w:color="auto"/>
              <w:right w:val="single" w:sz="4" w:space="0" w:color="auto"/>
            </w:tcBorders>
            <w:shd w:val="clear" w:color="auto" w:fill="auto"/>
            <w:noWrap/>
            <w:vAlign w:val="center"/>
            <w:hideMark/>
          </w:tcPr>
          <w:p w14:paraId="46AAEE00"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2.86722E-10</w:t>
            </w:r>
          </w:p>
        </w:tc>
      </w:tr>
      <w:tr w:rsidR="00DC4533" w:rsidRPr="00DC4533" w14:paraId="4C527296" w14:textId="77777777" w:rsidTr="0053710C">
        <w:trPr>
          <w:trHeight w:val="288"/>
          <w:tblHeader/>
          <w:jc w:val="center"/>
        </w:trPr>
        <w:tc>
          <w:tcPr>
            <w:tcW w:w="1147" w:type="dxa"/>
            <w:tcBorders>
              <w:top w:val="nil"/>
              <w:left w:val="single" w:sz="4" w:space="0" w:color="auto"/>
              <w:bottom w:val="single" w:sz="4" w:space="0" w:color="auto"/>
              <w:right w:val="single" w:sz="4" w:space="0" w:color="auto"/>
            </w:tcBorders>
            <w:shd w:val="clear" w:color="auto" w:fill="auto"/>
            <w:noWrap/>
            <w:vAlign w:val="center"/>
            <w:hideMark/>
          </w:tcPr>
          <w:p w14:paraId="14E4F4B5" w14:textId="77777777" w:rsidR="00DC4533" w:rsidRPr="00DC4533" w:rsidRDefault="00DC4533" w:rsidP="00DC4533">
            <w:pPr>
              <w:widowControl/>
              <w:autoSpaceDE/>
              <w:autoSpaceDN/>
              <w:spacing w:line="240" w:lineRule="auto"/>
              <w:jc w:val="left"/>
              <w:rPr>
                <w:rFonts w:ascii="Calibri" w:eastAsia="Times New Roman" w:hAnsi="Calibri" w:cs="Calibri"/>
                <w:b/>
                <w:bCs/>
                <w:color w:val="000000"/>
                <w:sz w:val="22"/>
                <w:lang w:val="en-GB" w:eastAsia="en-GB"/>
              </w:rPr>
            </w:pPr>
            <w:proofErr w:type="spellStart"/>
            <w:r w:rsidRPr="00DC4533">
              <w:rPr>
                <w:rFonts w:ascii="Calibri" w:eastAsia="Times New Roman" w:hAnsi="Calibri" w:cs="Calibri"/>
                <w:b/>
                <w:bCs/>
                <w:color w:val="000000"/>
                <w:sz w:val="22"/>
                <w:lang w:val="en-GB" w:eastAsia="en-GB"/>
              </w:rPr>
              <w:t>TestCase</w:t>
            </w:r>
            <w:proofErr w:type="spellEnd"/>
            <w:r w:rsidRPr="00DC4533">
              <w:rPr>
                <w:rFonts w:ascii="Calibri" w:eastAsia="Times New Roman" w:hAnsi="Calibri" w:cs="Calibri"/>
                <w:b/>
                <w:bCs/>
                <w:color w:val="000000"/>
                <w:sz w:val="22"/>
                <w:lang w:val="en-GB" w:eastAsia="en-GB"/>
              </w:rPr>
              <w:t xml:space="preserve"> 9</w:t>
            </w:r>
          </w:p>
        </w:tc>
        <w:tc>
          <w:tcPr>
            <w:tcW w:w="554" w:type="dxa"/>
            <w:tcBorders>
              <w:top w:val="nil"/>
              <w:left w:val="nil"/>
              <w:bottom w:val="single" w:sz="4" w:space="0" w:color="auto"/>
              <w:right w:val="single" w:sz="4" w:space="0" w:color="auto"/>
            </w:tcBorders>
            <w:shd w:val="clear" w:color="auto" w:fill="auto"/>
            <w:noWrap/>
            <w:vAlign w:val="center"/>
            <w:hideMark/>
          </w:tcPr>
          <w:p w14:paraId="2E8C71E9" w14:textId="77777777" w:rsidR="00DC4533" w:rsidRPr="00DC4533" w:rsidRDefault="00DC4533" w:rsidP="00DC4533">
            <w:pPr>
              <w:widowControl/>
              <w:autoSpaceDE/>
              <w:autoSpaceDN/>
              <w:spacing w:line="240" w:lineRule="auto"/>
              <w:jc w:val="left"/>
              <w:rPr>
                <w:rFonts w:ascii="Calibri" w:eastAsia="Times New Roman" w:hAnsi="Calibri" w:cs="Calibri"/>
                <w:b/>
                <w:bCs/>
                <w:color w:val="000000"/>
                <w:sz w:val="22"/>
                <w:lang w:val="en-GB" w:eastAsia="en-GB"/>
              </w:rPr>
            </w:pPr>
            <w:r w:rsidRPr="00DC4533">
              <w:rPr>
                <w:rFonts w:ascii="Calibri" w:eastAsia="Times New Roman" w:hAnsi="Calibri" w:cs="Calibri"/>
                <w:b/>
                <w:bCs/>
                <w:color w:val="000000"/>
                <w:sz w:val="22"/>
                <w:lang w:val="en-GB" w:eastAsia="en-GB"/>
              </w:rPr>
              <w:t>Wi-Fi</w:t>
            </w:r>
          </w:p>
        </w:tc>
        <w:tc>
          <w:tcPr>
            <w:tcW w:w="957" w:type="dxa"/>
            <w:tcBorders>
              <w:top w:val="nil"/>
              <w:left w:val="nil"/>
              <w:bottom w:val="single" w:sz="4" w:space="0" w:color="auto"/>
              <w:right w:val="single" w:sz="4" w:space="0" w:color="auto"/>
            </w:tcBorders>
            <w:shd w:val="clear" w:color="auto" w:fill="auto"/>
            <w:noWrap/>
            <w:vAlign w:val="center"/>
            <w:hideMark/>
          </w:tcPr>
          <w:p w14:paraId="5CFACD49"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00</w:t>
            </w:r>
          </w:p>
        </w:tc>
        <w:tc>
          <w:tcPr>
            <w:tcW w:w="1372" w:type="dxa"/>
            <w:tcBorders>
              <w:top w:val="nil"/>
              <w:left w:val="nil"/>
              <w:bottom w:val="single" w:sz="4" w:space="0" w:color="auto"/>
              <w:right w:val="single" w:sz="4" w:space="0" w:color="auto"/>
            </w:tcBorders>
            <w:shd w:val="clear" w:color="auto" w:fill="auto"/>
            <w:noWrap/>
            <w:vAlign w:val="center"/>
            <w:hideMark/>
          </w:tcPr>
          <w:p w14:paraId="1CA25AF7"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7688</w:t>
            </w:r>
          </w:p>
        </w:tc>
        <w:tc>
          <w:tcPr>
            <w:tcW w:w="739" w:type="dxa"/>
            <w:tcBorders>
              <w:top w:val="nil"/>
              <w:left w:val="nil"/>
              <w:bottom w:val="single" w:sz="4" w:space="0" w:color="auto"/>
              <w:right w:val="single" w:sz="4" w:space="0" w:color="auto"/>
            </w:tcBorders>
            <w:shd w:val="clear" w:color="000000" w:fill="FFFF00"/>
            <w:noWrap/>
            <w:vAlign w:val="center"/>
            <w:hideMark/>
          </w:tcPr>
          <w:p w14:paraId="1B88695C" w14:textId="77777777" w:rsidR="00DC4533" w:rsidRPr="00DC4533" w:rsidRDefault="00DC4533" w:rsidP="00DC4533">
            <w:pPr>
              <w:widowControl/>
              <w:autoSpaceDE/>
              <w:autoSpaceDN/>
              <w:spacing w:line="240" w:lineRule="auto"/>
              <w:jc w:val="right"/>
              <w:rPr>
                <w:rFonts w:ascii="Calibri" w:eastAsia="Times New Roman" w:hAnsi="Calibri" w:cs="Calibri"/>
                <w:sz w:val="22"/>
                <w:lang w:val="en-GB" w:eastAsia="en-GB"/>
              </w:rPr>
            </w:pPr>
            <w:r w:rsidRPr="00DC4533">
              <w:rPr>
                <w:rFonts w:ascii="Calibri" w:eastAsia="Times New Roman" w:hAnsi="Calibri" w:cs="Calibri"/>
                <w:sz w:val="22"/>
                <w:lang w:val="en-GB" w:eastAsia="en-GB"/>
              </w:rPr>
              <w:t>03</w:t>
            </w:r>
          </w:p>
        </w:tc>
        <w:tc>
          <w:tcPr>
            <w:tcW w:w="909" w:type="dxa"/>
            <w:tcBorders>
              <w:top w:val="nil"/>
              <w:left w:val="nil"/>
              <w:bottom w:val="single" w:sz="4" w:space="0" w:color="auto"/>
              <w:right w:val="single" w:sz="4" w:space="0" w:color="auto"/>
            </w:tcBorders>
            <w:shd w:val="clear" w:color="auto" w:fill="auto"/>
            <w:noWrap/>
            <w:vAlign w:val="center"/>
            <w:hideMark/>
          </w:tcPr>
          <w:p w14:paraId="5B3EA7AA"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02</w:t>
            </w:r>
          </w:p>
        </w:tc>
        <w:tc>
          <w:tcPr>
            <w:tcW w:w="1372" w:type="dxa"/>
            <w:tcBorders>
              <w:top w:val="nil"/>
              <w:left w:val="nil"/>
              <w:bottom w:val="single" w:sz="4" w:space="0" w:color="auto"/>
              <w:right w:val="single" w:sz="4" w:space="0" w:color="auto"/>
            </w:tcBorders>
            <w:shd w:val="clear" w:color="auto" w:fill="auto"/>
            <w:noWrap/>
            <w:vAlign w:val="center"/>
            <w:hideMark/>
          </w:tcPr>
          <w:p w14:paraId="0DB31C46"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2.31481E-05</w:t>
            </w:r>
          </w:p>
        </w:tc>
        <w:tc>
          <w:tcPr>
            <w:tcW w:w="613" w:type="dxa"/>
            <w:tcBorders>
              <w:top w:val="nil"/>
              <w:left w:val="nil"/>
              <w:bottom w:val="single" w:sz="4" w:space="0" w:color="auto"/>
              <w:right w:val="single" w:sz="4" w:space="0" w:color="auto"/>
            </w:tcBorders>
            <w:shd w:val="clear" w:color="auto" w:fill="auto"/>
            <w:noWrap/>
            <w:vAlign w:val="center"/>
            <w:hideMark/>
          </w:tcPr>
          <w:p w14:paraId="2B50520B"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27</w:t>
            </w:r>
          </w:p>
        </w:tc>
        <w:tc>
          <w:tcPr>
            <w:tcW w:w="576" w:type="dxa"/>
            <w:tcBorders>
              <w:top w:val="nil"/>
              <w:left w:val="nil"/>
              <w:bottom w:val="single" w:sz="4" w:space="0" w:color="auto"/>
              <w:right w:val="single" w:sz="4" w:space="0" w:color="auto"/>
            </w:tcBorders>
            <w:shd w:val="clear" w:color="auto" w:fill="auto"/>
            <w:noWrap/>
            <w:vAlign w:val="center"/>
            <w:hideMark/>
          </w:tcPr>
          <w:p w14:paraId="436834B5"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00</w:t>
            </w:r>
          </w:p>
        </w:tc>
        <w:tc>
          <w:tcPr>
            <w:tcW w:w="775" w:type="dxa"/>
            <w:tcBorders>
              <w:top w:val="nil"/>
              <w:left w:val="nil"/>
              <w:bottom w:val="single" w:sz="4" w:space="0" w:color="auto"/>
              <w:right w:val="single" w:sz="4" w:space="0" w:color="auto"/>
            </w:tcBorders>
            <w:shd w:val="clear" w:color="auto" w:fill="auto"/>
            <w:noWrap/>
            <w:vAlign w:val="center"/>
            <w:hideMark/>
          </w:tcPr>
          <w:p w14:paraId="0FBACCE3"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27</w:t>
            </w:r>
          </w:p>
        </w:tc>
        <w:tc>
          <w:tcPr>
            <w:tcW w:w="1372" w:type="dxa"/>
            <w:tcBorders>
              <w:top w:val="nil"/>
              <w:left w:val="nil"/>
              <w:bottom w:val="single" w:sz="4" w:space="0" w:color="auto"/>
              <w:right w:val="single" w:sz="4" w:space="0" w:color="auto"/>
            </w:tcBorders>
            <w:shd w:val="clear" w:color="auto" w:fill="auto"/>
            <w:noWrap/>
            <w:vAlign w:val="center"/>
            <w:hideMark/>
          </w:tcPr>
          <w:p w14:paraId="0C52DEBC"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0.000230397</w:t>
            </w:r>
          </w:p>
        </w:tc>
        <w:tc>
          <w:tcPr>
            <w:tcW w:w="1372" w:type="dxa"/>
            <w:tcBorders>
              <w:top w:val="nil"/>
              <w:left w:val="nil"/>
              <w:bottom w:val="single" w:sz="4" w:space="0" w:color="auto"/>
              <w:right w:val="single" w:sz="4" w:space="0" w:color="auto"/>
            </w:tcBorders>
            <w:shd w:val="clear" w:color="auto" w:fill="auto"/>
            <w:noWrap/>
            <w:vAlign w:val="center"/>
            <w:hideMark/>
          </w:tcPr>
          <w:p w14:paraId="62378399"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0.000230382</w:t>
            </w:r>
          </w:p>
        </w:tc>
        <w:tc>
          <w:tcPr>
            <w:tcW w:w="1286" w:type="dxa"/>
            <w:tcBorders>
              <w:top w:val="nil"/>
              <w:left w:val="nil"/>
              <w:bottom w:val="single" w:sz="4" w:space="0" w:color="auto"/>
              <w:right w:val="single" w:sz="4" w:space="0" w:color="auto"/>
            </w:tcBorders>
            <w:shd w:val="clear" w:color="auto" w:fill="auto"/>
            <w:noWrap/>
            <w:vAlign w:val="center"/>
            <w:hideMark/>
          </w:tcPr>
          <w:p w14:paraId="06C0725B"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5.30827E-08</w:t>
            </w:r>
          </w:p>
        </w:tc>
        <w:tc>
          <w:tcPr>
            <w:tcW w:w="1286" w:type="dxa"/>
            <w:tcBorders>
              <w:top w:val="nil"/>
              <w:left w:val="nil"/>
              <w:bottom w:val="single" w:sz="4" w:space="0" w:color="auto"/>
              <w:right w:val="single" w:sz="4" w:space="0" w:color="auto"/>
            </w:tcBorders>
            <w:shd w:val="clear" w:color="auto" w:fill="auto"/>
            <w:noWrap/>
            <w:vAlign w:val="center"/>
            <w:hideMark/>
          </w:tcPr>
          <w:p w14:paraId="1FEFC482"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5.30758E-08</w:t>
            </w:r>
          </w:p>
        </w:tc>
      </w:tr>
      <w:tr w:rsidR="00DC4533" w:rsidRPr="00DC4533" w14:paraId="18433BD3" w14:textId="77777777" w:rsidTr="0053710C">
        <w:trPr>
          <w:trHeight w:val="288"/>
          <w:tblHeader/>
          <w:jc w:val="center"/>
        </w:trPr>
        <w:tc>
          <w:tcPr>
            <w:tcW w:w="1147" w:type="dxa"/>
            <w:tcBorders>
              <w:top w:val="nil"/>
              <w:left w:val="single" w:sz="4" w:space="0" w:color="auto"/>
              <w:bottom w:val="single" w:sz="4" w:space="0" w:color="auto"/>
              <w:right w:val="single" w:sz="4" w:space="0" w:color="auto"/>
            </w:tcBorders>
            <w:shd w:val="clear" w:color="auto" w:fill="auto"/>
            <w:noWrap/>
            <w:vAlign w:val="center"/>
            <w:hideMark/>
          </w:tcPr>
          <w:p w14:paraId="1202C9A6" w14:textId="77777777" w:rsidR="00DC4533" w:rsidRPr="00DC4533" w:rsidRDefault="00DC4533" w:rsidP="00DC4533">
            <w:pPr>
              <w:widowControl/>
              <w:autoSpaceDE/>
              <w:autoSpaceDN/>
              <w:spacing w:line="240" w:lineRule="auto"/>
              <w:jc w:val="left"/>
              <w:rPr>
                <w:rFonts w:ascii="Calibri" w:eastAsia="Times New Roman" w:hAnsi="Calibri" w:cs="Calibri"/>
                <w:b/>
                <w:bCs/>
                <w:color w:val="000000"/>
                <w:sz w:val="22"/>
                <w:lang w:val="en-GB" w:eastAsia="en-GB"/>
              </w:rPr>
            </w:pPr>
            <w:r w:rsidRPr="00DC4533">
              <w:rPr>
                <w:rFonts w:ascii="Calibri" w:eastAsia="Times New Roman" w:hAnsi="Calibri" w:cs="Calibri"/>
                <w:b/>
                <w:bCs/>
                <w:color w:val="000000"/>
                <w:sz w:val="22"/>
                <w:lang w:val="en-GB" w:eastAsia="en-GB"/>
              </w:rPr>
              <w:lastRenderedPageBreak/>
              <w:t>Version 1</w:t>
            </w:r>
          </w:p>
        </w:tc>
        <w:tc>
          <w:tcPr>
            <w:tcW w:w="554" w:type="dxa"/>
            <w:tcBorders>
              <w:top w:val="nil"/>
              <w:left w:val="nil"/>
              <w:bottom w:val="single" w:sz="4" w:space="0" w:color="auto"/>
              <w:right w:val="single" w:sz="4" w:space="0" w:color="auto"/>
            </w:tcBorders>
            <w:shd w:val="clear" w:color="auto" w:fill="auto"/>
            <w:noWrap/>
            <w:vAlign w:val="center"/>
            <w:hideMark/>
          </w:tcPr>
          <w:p w14:paraId="0FFEA107" w14:textId="77777777" w:rsidR="00DC4533" w:rsidRPr="00DC4533" w:rsidRDefault="00DC4533" w:rsidP="00DC4533">
            <w:pPr>
              <w:widowControl/>
              <w:autoSpaceDE/>
              <w:autoSpaceDN/>
              <w:spacing w:line="240" w:lineRule="auto"/>
              <w:jc w:val="left"/>
              <w:rPr>
                <w:rFonts w:ascii="Calibri" w:eastAsia="Times New Roman" w:hAnsi="Calibri" w:cs="Calibri"/>
                <w:b/>
                <w:bCs/>
                <w:color w:val="000000"/>
                <w:sz w:val="22"/>
                <w:lang w:val="en-GB" w:eastAsia="en-GB"/>
              </w:rPr>
            </w:pPr>
            <w:r w:rsidRPr="00DC4533">
              <w:rPr>
                <w:rFonts w:ascii="Calibri" w:eastAsia="Times New Roman" w:hAnsi="Calibri" w:cs="Calibri"/>
                <w:b/>
                <w:bCs/>
                <w:color w:val="000000"/>
                <w:sz w:val="22"/>
                <w:lang w:val="en-GB" w:eastAsia="en-GB"/>
              </w:rPr>
              <w:t>BLE</w:t>
            </w:r>
          </w:p>
        </w:tc>
        <w:tc>
          <w:tcPr>
            <w:tcW w:w="957" w:type="dxa"/>
            <w:tcBorders>
              <w:top w:val="nil"/>
              <w:left w:val="nil"/>
              <w:bottom w:val="single" w:sz="4" w:space="0" w:color="auto"/>
              <w:right w:val="single" w:sz="4" w:space="0" w:color="auto"/>
            </w:tcBorders>
            <w:shd w:val="clear" w:color="auto" w:fill="auto"/>
            <w:noWrap/>
            <w:vAlign w:val="center"/>
            <w:hideMark/>
          </w:tcPr>
          <w:p w14:paraId="3674341A"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20</w:t>
            </w:r>
          </w:p>
        </w:tc>
        <w:tc>
          <w:tcPr>
            <w:tcW w:w="1372" w:type="dxa"/>
            <w:tcBorders>
              <w:top w:val="nil"/>
              <w:left w:val="nil"/>
              <w:bottom w:val="single" w:sz="4" w:space="0" w:color="auto"/>
              <w:right w:val="single" w:sz="4" w:space="0" w:color="auto"/>
            </w:tcBorders>
            <w:shd w:val="clear" w:color="auto" w:fill="auto"/>
            <w:noWrap/>
            <w:vAlign w:val="center"/>
            <w:hideMark/>
          </w:tcPr>
          <w:p w14:paraId="22FFA9E1"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965</w:t>
            </w:r>
          </w:p>
        </w:tc>
        <w:tc>
          <w:tcPr>
            <w:tcW w:w="739" w:type="dxa"/>
            <w:tcBorders>
              <w:top w:val="nil"/>
              <w:left w:val="nil"/>
              <w:bottom w:val="single" w:sz="4" w:space="0" w:color="auto"/>
              <w:right w:val="single" w:sz="4" w:space="0" w:color="auto"/>
            </w:tcBorders>
            <w:shd w:val="clear" w:color="000000" w:fill="FFFF00"/>
            <w:noWrap/>
            <w:vAlign w:val="center"/>
            <w:hideMark/>
          </w:tcPr>
          <w:p w14:paraId="4524EDD0" w14:textId="77777777" w:rsidR="00DC4533" w:rsidRPr="00DC4533" w:rsidRDefault="00DC4533" w:rsidP="00DC4533">
            <w:pPr>
              <w:widowControl/>
              <w:autoSpaceDE/>
              <w:autoSpaceDN/>
              <w:spacing w:line="240" w:lineRule="auto"/>
              <w:jc w:val="right"/>
              <w:rPr>
                <w:rFonts w:ascii="Calibri" w:eastAsia="Times New Roman" w:hAnsi="Calibri" w:cs="Calibri"/>
                <w:sz w:val="22"/>
                <w:lang w:val="en-GB" w:eastAsia="en-GB"/>
              </w:rPr>
            </w:pPr>
            <w:r w:rsidRPr="00DC4533">
              <w:rPr>
                <w:rFonts w:ascii="Calibri" w:eastAsia="Times New Roman" w:hAnsi="Calibri" w:cs="Calibri"/>
                <w:sz w:val="22"/>
                <w:lang w:val="en-GB" w:eastAsia="en-GB"/>
              </w:rPr>
              <w:t>23</w:t>
            </w:r>
          </w:p>
        </w:tc>
        <w:tc>
          <w:tcPr>
            <w:tcW w:w="909" w:type="dxa"/>
            <w:tcBorders>
              <w:top w:val="nil"/>
              <w:left w:val="nil"/>
              <w:bottom w:val="single" w:sz="4" w:space="0" w:color="auto"/>
              <w:right w:val="single" w:sz="4" w:space="0" w:color="auto"/>
            </w:tcBorders>
            <w:shd w:val="clear" w:color="auto" w:fill="auto"/>
            <w:noWrap/>
            <w:vAlign w:val="center"/>
            <w:hideMark/>
          </w:tcPr>
          <w:p w14:paraId="34C40C92"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20</w:t>
            </w:r>
          </w:p>
        </w:tc>
        <w:tc>
          <w:tcPr>
            <w:tcW w:w="1372" w:type="dxa"/>
            <w:tcBorders>
              <w:top w:val="nil"/>
              <w:left w:val="nil"/>
              <w:bottom w:val="single" w:sz="4" w:space="0" w:color="auto"/>
              <w:right w:val="single" w:sz="4" w:space="0" w:color="auto"/>
            </w:tcBorders>
            <w:shd w:val="clear" w:color="auto" w:fill="auto"/>
            <w:noWrap/>
            <w:vAlign w:val="center"/>
            <w:hideMark/>
          </w:tcPr>
          <w:p w14:paraId="602305DE"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0.000219907</w:t>
            </w:r>
          </w:p>
        </w:tc>
        <w:tc>
          <w:tcPr>
            <w:tcW w:w="613" w:type="dxa"/>
            <w:tcBorders>
              <w:top w:val="nil"/>
              <w:left w:val="nil"/>
              <w:bottom w:val="single" w:sz="4" w:space="0" w:color="auto"/>
              <w:right w:val="single" w:sz="4" w:space="0" w:color="auto"/>
            </w:tcBorders>
            <w:shd w:val="clear" w:color="auto" w:fill="auto"/>
            <w:noWrap/>
            <w:vAlign w:val="center"/>
            <w:hideMark/>
          </w:tcPr>
          <w:p w14:paraId="3AA504C5"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31</w:t>
            </w:r>
          </w:p>
        </w:tc>
        <w:tc>
          <w:tcPr>
            <w:tcW w:w="576" w:type="dxa"/>
            <w:tcBorders>
              <w:top w:val="nil"/>
              <w:left w:val="nil"/>
              <w:bottom w:val="single" w:sz="4" w:space="0" w:color="auto"/>
              <w:right w:val="single" w:sz="4" w:space="0" w:color="auto"/>
            </w:tcBorders>
            <w:shd w:val="clear" w:color="auto" w:fill="auto"/>
            <w:noWrap/>
            <w:vAlign w:val="center"/>
            <w:hideMark/>
          </w:tcPr>
          <w:p w14:paraId="67B4BB5A"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09</w:t>
            </w:r>
          </w:p>
        </w:tc>
        <w:tc>
          <w:tcPr>
            <w:tcW w:w="775" w:type="dxa"/>
            <w:tcBorders>
              <w:top w:val="nil"/>
              <w:left w:val="nil"/>
              <w:bottom w:val="single" w:sz="4" w:space="0" w:color="auto"/>
              <w:right w:val="single" w:sz="4" w:space="0" w:color="auto"/>
            </w:tcBorders>
            <w:shd w:val="clear" w:color="auto" w:fill="auto"/>
            <w:noWrap/>
            <w:vAlign w:val="center"/>
            <w:hideMark/>
          </w:tcPr>
          <w:p w14:paraId="1B8457F8"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22</w:t>
            </w:r>
          </w:p>
        </w:tc>
        <w:tc>
          <w:tcPr>
            <w:tcW w:w="1372" w:type="dxa"/>
            <w:tcBorders>
              <w:top w:val="nil"/>
              <w:left w:val="nil"/>
              <w:bottom w:val="single" w:sz="4" w:space="0" w:color="auto"/>
              <w:right w:val="single" w:sz="4" w:space="0" w:color="auto"/>
            </w:tcBorders>
            <w:shd w:val="clear" w:color="auto" w:fill="auto"/>
            <w:noWrap/>
            <w:vAlign w:val="center"/>
            <w:hideMark/>
          </w:tcPr>
          <w:p w14:paraId="3F2F8AA1"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0.000639383</w:t>
            </w:r>
          </w:p>
        </w:tc>
        <w:tc>
          <w:tcPr>
            <w:tcW w:w="1372" w:type="dxa"/>
            <w:tcBorders>
              <w:top w:val="nil"/>
              <w:left w:val="nil"/>
              <w:bottom w:val="single" w:sz="4" w:space="0" w:color="auto"/>
              <w:right w:val="single" w:sz="4" w:space="0" w:color="auto"/>
            </w:tcBorders>
            <w:shd w:val="clear" w:color="auto" w:fill="auto"/>
            <w:noWrap/>
            <w:vAlign w:val="center"/>
            <w:hideMark/>
          </w:tcPr>
          <w:p w14:paraId="1DE60B8C"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0.000639051</w:t>
            </w:r>
          </w:p>
        </w:tc>
        <w:tc>
          <w:tcPr>
            <w:tcW w:w="1286" w:type="dxa"/>
            <w:tcBorders>
              <w:top w:val="nil"/>
              <w:left w:val="nil"/>
              <w:bottom w:val="single" w:sz="4" w:space="0" w:color="auto"/>
              <w:right w:val="single" w:sz="4" w:space="0" w:color="auto"/>
            </w:tcBorders>
            <w:shd w:val="clear" w:color="auto" w:fill="auto"/>
            <w:noWrap/>
            <w:vAlign w:val="center"/>
            <w:hideMark/>
          </w:tcPr>
          <w:p w14:paraId="1D55B129"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4.0881E-07</w:t>
            </w:r>
          </w:p>
        </w:tc>
        <w:tc>
          <w:tcPr>
            <w:tcW w:w="1286" w:type="dxa"/>
            <w:tcBorders>
              <w:top w:val="nil"/>
              <w:left w:val="nil"/>
              <w:bottom w:val="single" w:sz="4" w:space="0" w:color="auto"/>
              <w:right w:val="single" w:sz="4" w:space="0" w:color="auto"/>
            </w:tcBorders>
            <w:shd w:val="clear" w:color="auto" w:fill="auto"/>
            <w:noWrap/>
            <w:vAlign w:val="center"/>
            <w:hideMark/>
          </w:tcPr>
          <w:p w14:paraId="7B7A2751"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4.08387E-07</w:t>
            </w:r>
          </w:p>
        </w:tc>
      </w:tr>
      <w:tr w:rsidR="00DC4533" w:rsidRPr="00DC4533" w14:paraId="68307892" w14:textId="77777777" w:rsidTr="0053710C">
        <w:trPr>
          <w:trHeight w:val="288"/>
          <w:tblHeader/>
          <w:jc w:val="center"/>
        </w:trPr>
        <w:tc>
          <w:tcPr>
            <w:tcW w:w="1147" w:type="dxa"/>
            <w:tcBorders>
              <w:top w:val="nil"/>
              <w:left w:val="single" w:sz="4" w:space="0" w:color="auto"/>
              <w:bottom w:val="single" w:sz="4" w:space="0" w:color="auto"/>
              <w:right w:val="single" w:sz="4" w:space="0" w:color="auto"/>
            </w:tcBorders>
            <w:shd w:val="clear" w:color="auto" w:fill="auto"/>
            <w:noWrap/>
            <w:vAlign w:val="center"/>
            <w:hideMark/>
          </w:tcPr>
          <w:p w14:paraId="665AC89E" w14:textId="77777777" w:rsidR="00DC4533" w:rsidRPr="00DC4533" w:rsidRDefault="00DC4533" w:rsidP="00DC4533">
            <w:pPr>
              <w:widowControl/>
              <w:autoSpaceDE/>
              <w:autoSpaceDN/>
              <w:spacing w:line="240" w:lineRule="auto"/>
              <w:jc w:val="left"/>
              <w:rPr>
                <w:rFonts w:ascii="Calibri" w:eastAsia="Times New Roman" w:hAnsi="Calibri" w:cs="Calibri"/>
                <w:b/>
                <w:bCs/>
                <w:color w:val="000000"/>
                <w:sz w:val="22"/>
                <w:lang w:val="en-GB" w:eastAsia="en-GB"/>
              </w:rPr>
            </w:pPr>
            <w:proofErr w:type="spellStart"/>
            <w:r w:rsidRPr="00DC4533">
              <w:rPr>
                <w:rFonts w:ascii="Calibri" w:eastAsia="Times New Roman" w:hAnsi="Calibri" w:cs="Calibri"/>
                <w:b/>
                <w:bCs/>
                <w:color w:val="000000"/>
                <w:sz w:val="22"/>
                <w:lang w:val="en-GB" w:eastAsia="en-GB"/>
              </w:rPr>
              <w:t>TestCase</w:t>
            </w:r>
            <w:proofErr w:type="spellEnd"/>
            <w:r w:rsidRPr="00DC4533">
              <w:rPr>
                <w:rFonts w:ascii="Calibri" w:eastAsia="Times New Roman" w:hAnsi="Calibri" w:cs="Calibri"/>
                <w:b/>
                <w:bCs/>
                <w:color w:val="000000"/>
                <w:sz w:val="22"/>
                <w:lang w:val="en-GB" w:eastAsia="en-GB"/>
              </w:rPr>
              <w:t xml:space="preserve"> 10</w:t>
            </w:r>
          </w:p>
        </w:tc>
        <w:tc>
          <w:tcPr>
            <w:tcW w:w="554" w:type="dxa"/>
            <w:tcBorders>
              <w:top w:val="nil"/>
              <w:left w:val="nil"/>
              <w:bottom w:val="single" w:sz="4" w:space="0" w:color="auto"/>
              <w:right w:val="single" w:sz="4" w:space="0" w:color="auto"/>
            </w:tcBorders>
            <w:shd w:val="clear" w:color="auto" w:fill="auto"/>
            <w:noWrap/>
            <w:vAlign w:val="center"/>
            <w:hideMark/>
          </w:tcPr>
          <w:p w14:paraId="43CF53BA" w14:textId="77777777" w:rsidR="00DC4533" w:rsidRPr="00DC4533" w:rsidRDefault="00DC4533" w:rsidP="00DC4533">
            <w:pPr>
              <w:widowControl/>
              <w:autoSpaceDE/>
              <w:autoSpaceDN/>
              <w:spacing w:line="240" w:lineRule="auto"/>
              <w:jc w:val="left"/>
              <w:rPr>
                <w:rFonts w:ascii="Calibri" w:eastAsia="Times New Roman" w:hAnsi="Calibri" w:cs="Calibri"/>
                <w:b/>
                <w:bCs/>
                <w:color w:val="000000"/>
                <w:sz w:val="22"/>
                <w:lang w:val="en-GB" w:eastAsia="en-GB"/>
              </w:rPr>
            </w:pPr>
            <w:r w:rsidRPr="00DC4533">
              <w:rPr>
                <w:rFonts w:ascii="Calibri" w:eastAsia="Times New Roman" w:hAnsi="Calibri" w:cs="Calibri"/>
                <w:b/>
                <w:bCs/>
                <w:color w:val="000000"/>
                <w:sz w:val="22"/>
                <w:lang w:val="en-GB" w:eastAsia="en-GB"/>
              </w:rPr>
              <w:t>Wi-Fi</w:t>
            </w:r>
          </w:p>
        </w:tc>
        <w:tc>
          <w:tcPr>
            <w:tcW w:w="957" w:type="dxa"/>
            <w:tcBorders>
              <w:top w:val="nil"/>
              <w:left w:val="nil"/>
              <w:bottom w:val="single" w:sz="4" w:space="0" w:color="auto"/>
              <w:right w:val="single" w:sz="4" w:space="0" w:color="auto"/>
            </w:tcBorders>
            <w:shd w:val="clear" w:color="auto" w:fill="auto"/>
            <w:noWrap/>
            <w:vAlign w:val="center"/>
            <w:hideMark/>
          </w:tcPr>
          <w:p w14:paraId="03CBE9DB"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20</w:t>
            </w:r>
          </w:p>
        </w:tc>
        <w:tc>
          <w:tcPr>
            <w:tcW w:w="1372" w:type="dxa"/>
            <w:tcBorders>
              <w:top w:val="nil"/>
              <w:left w:val="nil"/>
              <w:bottom w:val="single" w:sz="4" w:space="0" w:color="auto"/>
              <w:right w:val="single" w:sz="4" w:space="0" w:color="auto"/>
            </w:tcBorders>
            <w:shd w:val="clear" w:color="auto" w:fill="auto"/>
            <w:noWrap/>
            <w:vAlign w:val="center"/>
            <w:hideMark/>
          </w:tcPr>
          <w:p w14:paraId="40D71D86"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1798</w:t>
            </w:r>
          </w:p>
        </w:tc>
        <w:tc>
          <w:tcPr>
            <w:tcW w:w="739" w:type="dxa"/>
            <w:tcBorders>
              <w:top w:val="nil"/>
              <w:left w:val="nil"/>
              <w:bottom w:val="single" w:sz="4" w:space="0" w:color="auto"/>
              <w:right w:val="single" w:sz="4" w:space="0" w:color="auto"/>
            </w:tcBorders>
            <w:shd w:val="clear" w:color="000000" w:fill="70AD47"/>
            <w:noWrap/>
            <w:vAlign w:val="center"/>
            <w:hideMark/>
          </w:tcPr>
          <w:p w14:paraId="1794628B" w14:textId="77777777" w:rsidR="00DC4533" w:rsidRPr="00DC4533" w:rsidRDefault="00DC4533" w:rsidP="00DC4533">
            <w:pPr>
              <w:widowControl/>
              <w:autoSpaceDE/>
              <w:autoSpaceDN/>
              <w:spacing w:line="240" w:lineRule="auto"/>
              <w:jc w:val="right"/>
              <w:rPr>
                <w:rFonts w:ascii="Calibri" w:eastAsia="Times New Roman" w:hAnsi="Calibri" w:cs="Calibri"/>
                <w:sz w:val="22"/>
                <w:lang w:val="en-GB" w:eastAsia="en-GB"/>
              </w:rPr>
            </w:pPr>
            <w:r w:rsidRPr="00DC4533">
              <w:rPr>
                <w:rFonts w:ascii="Calibri" w:eastAsia="Times New Roman" w:hAnsi="Calibri" w:cs="Calibri"/>
                <w:sz w:val="22"/>
                <w:lang w:val="en-GB" w:eastAsia="en-GB"/>
              </w:rPr>
              <w:t>20</w:t>
            </w:r>
          </w:p>
        </w:tc>
        <w:tc>
          <w:tcPr>
            <w:tcW w:w="909" w:type="dxa"/>
            <w:tcBorders>
              <w:top w:val="nil"/>
              <w:left w:val="nil"/>
              <w:bottom w:val="single" w:sz="4" w:space="0" w:color="auto"/>
              <w:right w:val="single" w:sz="4" w:space="0" w:color="auto"/>
            </w:tcBorders>
            <w:shd w:val="clear" w:color="auto" w:fill="auto"/>
            <w:noWrap/>
            <w:vAlign w:val="center"/>
            <w:hideMark/>
          </w:tcPr>
          <w:p w14:paraId="32951F33"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20</w:t>
            </w:r>
          </w:p>
        </w:tc>
        <w:tc>
          <w:tcPr>
            <w:tcW w:w="1372" w:type="dxa"/>
            <w:tcBorders>
              <w:top w:val="nil"/>
              <w:left w:val="nil"/>
              <w:bottom w:val="single" w:sz="4" w:space="0" w:color="auto"/>
              <w:right w:val="single" w:sz="4" w:space="0" w:color="auto"/>
            </w:tcBorders>
            <w:shd w:val="clear" w:color="auto" w:fill="auto"/>
            <w:noWrap/>
            <w:vAlign w:val="center"/>
            <w:hideMark/>
          </w:tcPr>
          <w:p w14:paraId="1DDAC3EB"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0.000231481</w:t>
            </w:r>
          </w:p>
        </w:tc>
        <w:tc>
          <w:tcPr>
            <w:tcW w:w="613" w:type="dxa"/>
            <w:tcBorders>
              <w:top w:val="nil"/>
              <w:left w:val="nil"/>
              <w:bottom w:val="single" w:sz="4" w:space="0" w:color="auto"/>
              <w:right w:val="single" w:sz="4" w:space="0" w:color="auto"/>
            </w:tcBorders>
            <w:shd w:val="clear" w:color="auto" w:fill="auto"/>
            <w:noWrap/>
            <w:vAlign w:val="center"/>
            <w:hideMark/>
          </w:tcPr>
          <w:p w14:paraId="6C9AC06C"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40</w:t>
            </w:r>
          </w:p>
        </w:tc>
        <w:tc>
          <w:tcPr>
            <w:tcW w:w="576" w:type="dxa"/>
            <w:tcBorders>
              <w:top w:val="nil"/>
              <w:left w:val="nil"/>
              <w:bottom w:val="single" w:sz="4" w:space="0" w:color="auto"/>
              <w:right w:val="single" w:sz="4" w:space="0" w:color="auto"/>
            </w:tcBorders>
            <w:shd w:val="clear" w:color="auto" w:fill="auto"/>
            <w:noWrap/>
            <w:vAlign w:val="center"/>
            <w:hideMark/>
          </w:tcPr>
          <w:p w14:paraId="07D4D5F7"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00</w:t>
            </w:r>
          </w:p>
        </w:tc>
        <w:tc>
          <w:tcPr>
            <w:tcW w:w="775" w:type="dxa"/>
            <w:tcBorders>
              <w:top w:val="nil"/>
              <w:left w:val="nil"/>
              <w:bottom w:val="single" w:sz="4" w:space="0" w:color="auto"/>
              <w:right w:val="single" w:sz="4" w:space="0" w:color="auto"/>
            </w:tcBorders>
            <w:shd w:val="clear" w:color="auto" w:fill="auto"/>
            <w:noWrap/>
            <w:vAlign w:val="center"/>
            <w:hideMark/>
          </w:tcPr>
          <w:p w14:paraId="0B211969"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40</w:t>
            </w:r>
          </w:p>
        </w:tc>
        <w:tc>
          <w:tcPr>
            <w:tcW w:w="1372" w:type="dxa"/>
            <w:tcBorders>
              <w:top w:val="nil"/>
              <w:left w:val="nil"/>
              <w:bottom w:val="single" w:sz="4" w:space="0" w:color="auto"/>
              <w:right w:val="single" w:sz="4" w:space="0" w:color="auto"/>
            </w:tcBorders>
            <w:shd w:val="clear" w:color="auto" w:fill="auto"/>
            <w:noWrap/>
            <w:vAlign w:val="center"/>
            <w:hideMark/>
          </w:tcPr>
          <w:p w14:paraId="0FD878DC"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3.78166E-05</w:t>
            </w:r>
          </w:p>
        </w:tc>
        <w:tc>
          <w:tcPr>
            <w:tcW w:w="1372" w:type="dxa"/>
            <w:tcBorders>
              <w:top w:val="nil"/>
              <w:left w:val="nil"/>
              <w:bottom w:val="single" w:sz="4" w:space="0" w:color="auto"/>
              <w:right w:val="single" w:sz="4" w:space="0" w:color="auto"/>
            </w:tcBorders>
            <w:shd w:val="clear" w:color="auto" w:fill="auto"/>
            <w:noWrap/>
            <w:vAlign w:val="center"/>
            <w:hideMark/>
          </w:tcPr>
          <w:p w14:paraId="7EA14DBC"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3.78061E-05</w:t>
            </w:r>
          </w:p>
        </w:tc>
        <w:tc>
          <w:tcPr>
            <w:tcW w:w="1286" w:type="dxa"/>
            <w:tcBorders>
              <w:top w:val="nil"/>
              <w:left w:val="nil"/>
              <w:bottom w:val="single" w:sz="4" w:space="0" w:color="auto"/>
              <w:right w:val="single" w:sz="4" w:space="0" w:color="auto"/>
            </w:tcBorders>
            <w:shd w:val="clear" w:color="auto" w:fill="auto"/>
            <w:noWrap/>
            <w:vAlign w:val="center"/>
            <w:hideMark/>
          </w:tcPr>
          <w:p w14:paraId="0D301FE2"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1.4301E-09</w:t>
            </w:r>
          </w:p>
        </w:tc>
        <w:tc>
          <w:tcPr>
            <w:tcW w:w="1286" w:type="dxa"/>
            <w:tcBorders>
              <w:top w:val="nil"/>
              <w:left w:val="nil"/>
              <w:bottom w:val="single" w:sz="4" w:space="0" w:color="auto"/>
              <w:right w:val="single" w:sz="4" w:space="0" w:color="auto"/>
            </w:tcBorders>
            <w:shd w:val="clear" w:color="auto" w:fill="auto"/>
            <w:noWrap/>
            <w:vAlign w:val="center"/>
            <w:hideMark/>
          </w:tcPr>
          <w:p w14:paraId="0A43DAE0"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1.4293E-09</w:t>
            </w:r>
          </w:p>
        </w:tc>
      </w:tr>
      <w:tr w:rsidR="00DC4533" w:rsidRPr="00DC4533" w14:paraId="40A8DA85" w14:textId="77777777" w:rsidTr="0053710C">
        <w:trPr>
          <w:trHeight w:val="288"/>
          <w:tblHeader/>
          <w:jc w:val="center"/>
        </w:trPr>
        <w:tc>
          <w:tcPr>
            <w:tcW w:w="1147" w:type="dxa"/>
            <w:tcBorders>
              <w:top w:val="nil"/>
              <w:left w:val="single" w:sz="4" w:space="0" w:color="auto"/>
              <w:bottom w:val="single" w:sz="4" w:space="0" w:color="auto"/>
              <w:right w:val="single" w:sz="4" w:space="0" w:color="auto"/>
            </w:tcBorders>
            <w:shd w:val="clear" w:color="auto" w:fill="auto"/>
            <w:noWrap/>
            <w:vAlign w:val="center"/>
            <w:hideMark/>
          </w:tcPr>
          <w:p w14:paraId="268E77E5" w14:textId="77777777" w:rsidR="00DC4533" w:rsidRPr="00DC4533" w:rsidRDefault="00DC4533" w:rsidP="00DC4533">
            <w:pPr>
              <w:widowControl/>
              <w:autoSpaceDE/>
              <w:autoSpaceDN/>
              <w:spacing w:line="240" w:lineRule="auto"/>
              <w:jc w:val="left"/>
              <w:rPr>
                <w:rFonts w:ascii="Calibri" w:eastAsia="Times New Roman" w:hAnsi="Calibri" w:cs="Calibri"/>
                <w:b/>
                <w:bCs/>
                <w:color w:val="000000"/>
                <w:sz w:val="22"/>
                <w:lang w:val="en-GB" w:eastAsia="en-GB"/>
              </w:rPr>
            </w:pPr>
            <w:r w:rsidRPr="00DC4533">
              <w:rPr>
                <w:rFonts w:ascii="Calibri" w:eastAsia="Times New Roman" w:hAnsi="Calibri" w:cs="Calibri"/>
                <w:b/>
                <w:bCs/>
                <w:color w:val="000000"/>
                <w:sz w:val="22"/>
                <w:lang w:val="en-GB" w:eastAsia="en-GB"/>
              </w:rPr>
              <w:t>Version 1</w:t>
            </w:r>
          </w:p>
        </w:tc>
        <w:tc>
          <w:tcPr>
            <w:tcW w:w="554" w:type="dxa"/>
            <w:tcBorders>
              <w:top w:val="nil"/>
              <w:left w:val="nil"/>
              <w:bottom w:val="single" w:sz="4" w:space="0" w:color="auto"/>
              <w:right w:val="single" w:sz="4" w:space="0" w:color="auto"/>
            </w:tcBorders>
            <w:shd w:val="clear" w:color="auto" w:fill="auto"/>
            <w:noWrap/>
            <w:vAlign w:val="center"/>
            <w:hideMark/>
          </w:tcPr>
          <w:p w14:paraId="429A5386" w14:textId="77777777" w:rsidR="00DC4533" w:rsidRPr="00DC4533" w:rsidRDefault="00DC4533" w:rsidP="00DC4533">
            <w:pPr>
              <w:widowControl/>
              <w:autoSpaceDE/>
              <w:autoSpaceDN/>
              <w:spacing w:line="240" w:lineRule="auto"/>
              <w:jc w:val="left"/>
              <w:rPr>
                <w:rFonts w:ascii="Calibri" w:eastAsia="Times New Roman" w:hAnsi="Calibri" w:cs="Calibri"/>
                <w:b/>
                <w:bCs/>
                <w:color w:val="000000"/>
                <w:sz w:val="22"/>
                <w:lang w:val="en-GB" w:eastAsia="en-GB"/>
              </w:rPr>
            </w:pPr>
            <w:r w:rsidRPr="00DC4533">
              <w:rPr>
                <w:rFonts w:ascii="Calibri" w:eastAsia="Times New Roman" w:hAnsi="Calibri" w:cs="Calibri"/>
                <w:b/>
                <w:bCs/>
                <w:color w:val="000000"/>
                <w:sz w:val="22"/>
                <w:lang w:val="en-GB" w:eastAsia="en-GB"/>
              </w:rPr>
              <w:t>BLE</w:t>
            </w:r>
          </w:p>
        </w:tc>
        <w:tc>
          <w:tcPr>
            <w:tcW w:w="957" w:type="dxa"/>
            <w:tcBorders>
              <w:top w:val="nil"/>
              <w:left w:val="nil"/>
              <w:bottom w:val="single" w:sz="4" w:space="0" w:color="auto"/>
              <w:right w:val="single" w:sz="4" w:space="0" w:color="auto"/>
            </w:tcBorders>
            <w:shd w:val="clear" w:color="auto" w:fill="auto"/>
            <w:noWrap/>
            <w:vAlign w:val="center"/>
            <w:hideMark/>
          </w:tcPr>
          <w:p w14:paraId="35831286"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00</w:t>
            </w:r>
          </w:p>
        </w:tc>
        <w:tc>
          <w:tcPr>
            <w:tcW w:w="1372" w:type="dxa"/>
            <w:tcBorders>
              <w:top w:val="nil"/>
              <w:left w:val="nil"/>
              <w:bottom w:val="single" w:sz="4" w:space="0" w:color="auto"/>
              <w:right w:val="single" w:sz="4" w:space="0" w:color="auto"/>
            </w:tcBorders>
            <w:shd w:val="clear" w:color="auto" w:fill="auto"/>
            <w:noWrap/>
            <w:vAlign w:val="center"/>
            <w:hideMark/>
          </w:tcPr>
          <w:p w14:paraId="006A662A"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18550</w:t>
            </w:r>
          </w:p>
        </w:tc>
        <w:tc>
          <w:tcPr>
            <w:tcW w:w="739" w:type="dxa"/>
            <w:tcBorders>
              <w:top w:val="nil"/>
              <w:left w:val="nil"/>
              <w:bottom w:val="single" w:sz="4" w:space="0" w:color="auto"/>
              <w:right w:val="single" w:sz="4" w:space="0" w:color="auto"/>
            </w:tcBorders>
            <w:shd w:val="clear" w:color="000000" w:fill="FFFF00"/>
            <w:noWrap/>
            <w:vAlign w:val="center"/>
            <w:hideMark/>
          </w:tcPr>
          <w:p w14:paraId="0CDE17AD" w14:textId="77777777" w:rsidR="00DC4533" w:rsidRPr="00DC4533" w:rsidRDefault="00DC4533" w:rsidP="00DC4533">
            <w:pPr>
              <w:widowControl/>
              <w:autoSpaceDE/>
              <w:autoSpaceDN/>
              <w:spacing w:line="240" w:lineRule="auto"/>
              <w:jc w:val="right"/>
              <w:rPr>
                <w:rFonts w:ascii="Calibri" w:eastAsia="Times New Roman" w:hAnsi="Calibri" w:cs="Calibri"/>
                <w:sz w:val="22"/>
                <w:lang w:val="en-GB" w:eastAsia="en-GB"/>
              </w:rPr>
            </w:pPr>
            <w:r w:rsidRPr="00DC4533">
              <w:rPr>
                <w:rFonts w:ascii="Calibri" w:eastAsia="Times New Roman" w:hAnsi="Calibri" w:cs="Calibri"/>
                <w:sz w:val="22"/>
                <w:lang w:val="en-GB" w:eastAsia="en-GB"/>
              </w:rPr>
              <w:t>02</w:t>
            </w:r>
          </w:p>
        </w:tc>
        <w:tc>
          <w:tcPr>
            <w:tcW w:w="909" w:type="dxa"/>
            <w:tcBorders>
              <w:top w:val="nil"/>
              <w:left w:val="nil"/>
              <w:bottom w:val="single" w:sz="4" w:space="0" w:color="auto"/>
              <w:right w:val="single" w:sz="4" w:space="0" w:color="auto"/>
            </w:tcBorders>
            <w:shd w:val="clear" w:color="auto" w:fill="auto"/>
            <w:noWrap/>
            <w:vAlign w:val="center"/>
            <w:hideMark/>
          </w:tcPr>
          <w:p w14:paraId="3F3F0717"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02</w:t>
            </w:r>
          </w:p>
        </w:tc>
        <w:tc>
          <w:tcPr>
            <w:tcW w:w="1372" w:type="dxa"/>
            <w:tcBorders>
              <w:top w:val="nil"/>
              <w:left w:val="nil"/>
              <w:bottom w:val="single" w:sz="4" w:space="0" w:color="auto"/>
              <w:right w:val="single" w:sz="4" w:space="0" w:color="auto"/>
            </w:tcBorders>
            <w:shd w:val="clear" w:color="auto" w:fill="auto"/>
            <w:noWrap/>
            <w:vAlign w:val="center"/>
            <w:hideMark/>
          </w:tcPr>
          <w:p w14:paraId="6FFFC805"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2.31481E-05</w:t>
            </w:r>
          </w:p>
        </w:tc>
        <w:tc>
          <w:tcPr>
            <w:tcW w:w="613" w:type="dxa"/>
            <w:tcBorders>
              <w:top w:val="nil"/>
              <w:left w:val="nil"/>
              <w:bottom w:val="single" w:sz="4" w:space="0" w:color="auto"/>
              <w:right w:val="single" w:sz="4" w:space="0" w:color="auto"/>
            </w:tcBorders>
            <w:shd w:val="clear" w:color="auto" w:fill="auto"/>
            <w:noWrap/>
            <w:vAlign w:val="center"/>
            <w:hideMark/>
          </w:tcPr>
          <w:p w14:paraId="42A95510"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20</w:t>
            </w:r>
          </w:p>
        </w:tc>
        <w:tc>
          <w:tcPr>
            <w:tcW w:w="576" w:type="dxa"/>
            <w:tcBorders>
              <w:top w:val="nil"/>
              <w:left w:val="nil"/>
              <w:bottom w:val="single" w:sz="4" w:space="0" w:color="auto"/>
              <w:right w:val="single" w:sz="4" w:space="0" w:color="auto"/>
            </w:tcBorders>
            <w:shd w:val="clear" w:color="auto" w:fill="auto"/>
            <w:noWrap/>
            <w:vAlign w:val="center"/>
            <w:hideMark/>
          </w:tcPr>
          <w:p w14:paraId="75311A5B"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00</w:t>
            </w:r>
          </w:p>
        </w:tc>
        <w:tc>
          <w:tcPr>
            <w:tcW w:w="775" w:type="dxa"/>
            <w:tcBorders>
              <w:top w:val="nil"/>
              <w:left w:val="nil"/>
              <w:bottom w:val="single" w:sz="4" w:space="0" w:color="auto"/>
              <w:right w:val="single" w:sz="4" w:space="0" w:color="auto"/>
            </w:tcBorders>
            <w:shd w:val="clear" w:color="auto" w:fill="auto"/>
            <w:noWrap/>
            <w:vAlign w:val="center"/>
            <w:hideMark/>
          </w:tcPr>
          <w:p w14:paraId="77CD0333"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20</w:t>
            </w:r>
          </w:p>
        </w:tc>
        <w:tc>
          <w:tcPr>
            <w:tcW w:w="1372" w:type="dxa"/>
            <w:tcBorders>
              <w:top w:val="nil"/>
              <w:left w:val="nil"/>
              <w:bottom w:val="single" w:sz="4" w:space="0" w:color="auto"/>
              <w:right w:val="single" w:sz="4" w:space="0" w:color="auto"/>
            </w:tcBorders>
            <w:shd w:val="clear" w:color="auto" w:fill="auto"/>
            <w:noWrap/>
            <w:vAlign w:val="center"/>
            <w:hideMark/>
          </w:tcPr>
          <w:p w14:paraId="0F00BC55"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1.71716E-05</w:t>
            </w:r>
          </w:p>
        </w:tc>
        <w:tc>
          <w:tcPr>
            <w:tcW w:w="1372" w:type="dxa"/>
            <w:tcBorders>
              <w:top w:val="nil"/>
              <w:left w:val="nil"/>
              <w:bottom w:val="single" w:sz="4" w:space="0" w:color="auto"/>
              <w:right w:val="single" w:sz="4" w:space="0" w:color="auto"/>
            </w:tcBorders>
            <w:shd w:val="clear" w:color="auto" w:fill="auto"/>
            <w:noWrap/>
            <w:vAlign w:val="center"/>
            <w:hideMark/>
          </w:tcPr>
          <w:p w14:paraId="2A45C5A6"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1.71711E-05</w:t>
            </w:r>
          </w:p>
        </w:tc>
        <w:tc>
          <w:tcPr>
            <w:tcW w:w="1286" w:type="dxa"/>
            <w:tcBorders>
              <w:top w:val="nil"/>
              <w:left w:val="nil"/>
              <w:bottom w:val="single" w:sz="4" w:space="0" w:color="auto"/>
              <w:right w:val="single" w:sz="4" w:space="0" w:color="auto"/>
            </w:tcBorders>
            <w:shd w:val="clear" w:color="auto" w:fill="auto"/>
            <w:noWrap/>
            <w:vAlign w:val="center"/>
            <w:hideMark/>
          </w:tcPr>
          <w:p w14:paraId="51BC30B1"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2.94863E-10</w:t>
            </w:r>
          </w:p>
        </w:tc>
        <w:tc>
          <w:tcPr>
            <w:tcW w:w="1286" w:type="dxa"/>
            <w:tcBorders>
              <w:top w:val="nil"/>
              <w:left w:val="nil"/>
              <w:bottom w:val="single" w:sz="4" w:space="0" w:color="auto"/>
              <w:right w:val="single" w:sz="4" w:space="0" w:color="auto"/>
            </w:tcBorders>
            <w:shd w:val="clear" w:color="auto" w:fill="auto"/>
            <w:noWrap/>
            <w:vAlign w:val="center"/>
            <w:hideMark/>
          </w:tcPr>
          <w:p w14:paraId="3BA4E9C4"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2.94847E-10</w:t>
            </w:r>
          </w:p>
        </w:tc>
      </w:tr>
      <w:tr w:rsidR="00DC4533" w:rsidRPr="00DC4533" w14:paraId="5671E6ED" w14:textId="77777777" w:rsidTr="0053710C">
        <w:trPr>
          <w:trHeight w:val="288"/>
          <w:tblHeader/>
          <w:jc w:val="center"/>
        </w:trPr>
        <w:tc>
          <w:tcPr>
            <w:tcW w:w="1147" w:type="dxa"/>
            <w:tcBorders>
              <w:top w:val="nil"/>
              <w:left w:val="single" w:sz="4" w:space="0" w:color="auto"/>
              <w:bottom w:val="single" w:sz="4" w:space="0" w:color="auto"/>
              <w:right w:val="single" w:sz="4" w:space="0" w:color="auto"/>
            </w:tcBorders>
            <w:shd w:val="clear" w:color="auto" w:fill="auto"/>
            <w:noWrap/>
            <w:vAlign w:val="center"/>
            <w:hideMark/>
          </w:tcPr>
          <w:p w14:paraId="28D403BF" w14:textId="77777777" w:rsidR="00DC4533" w:rsidRPr="00DC4533" w:rsidRDefault="00DC4533" w:rsidP="00DC4533">
            <w:pPr>
              <w:widowControl/>
              <w:autoSpaceDE/>
              <w:autoSpaceDN/>
              <w:spacing w:line="240" w:lineRule="auto"/>
              <w:jc w:val="left"/>
              <w:rPr>
                <w:rFonts w:ascii="Calibri" w:eastAsia="Times New Roman" w:hAnsi="Calibri" w:cs="Calibri"/>
                <w:b/>
                <w:bCs/>
                <w:color w:val="000000"/>
                <w:sz w:val="22"/>
                <w:lang w:val="en-GB" w:eastAsia="en-GB"/>
              </w:rPr>
            </w:pPr>
            <w:proofErr w:type="spellStart"/>
            <w:r w:rsidRPr="00DC4533">
              <w:rPr>
                <w:rFonts w:ascii="Calibri" w:eastAsia="Times New Roman" w:hAnsi="Calibri" w:cs="Calibri"/>
                <w:b/>
                <w:bCs/>
                <w:color w:val="000000"/>
                <w:sz w:val="22"/>
                <w:lang w:val="en-GB" w:eastAsia="en-GB"/>
              </w:rPr>
              <w:t>TestCase</w:t>
            </w:r>
            <w:proofErr w:type="spellEnd"/>
            <w:r w:rsidRPr="00DC4533">
              <w:rPr>
                <w:rFonts w:ascii="Calibri" w:eastAsia="Times New Roman" w:hAnsi="Calibri" w:cs="Calibri"/>
                <w:b/>
                <w:bCs/>
                <w:color w:val="000000"/>
                <w:sz w:val="22"/>
                <w:lang w:val="en-GB" w:eastAsia="en-GB"/>
              </w:rPr>
              <w:t xml:space="preserve"> 11</w:t>
            </w:r>
          </w:p>
        </w:tc>
        <w:tc>
          <w:tcPr>
            <w:tcW w:w="554" w:type="dxa"/>
            <w:tcBorders>
              <w:top w:val="nil"/>
              <w:left w:val="nil"/>
              <w:bottom w:val="single" w:sz="4" w:space="0" w:color="auto"/>
              <w:right w:val="single" w:sz="4" w:space="0" w:color="auto"/>
            </w:tcBorders>
            <w:shd w:val="clear" w:color="auto" w:fill="auto"/>
            <w:noWrap/>
            <w:vAlign w:val="center"/>
            <w:hideMark/>
          </w:tcPr>
          <w:p w14:paraId="68A091A6" w14:textId="77777777" w:rsidR="00DC4533" w:rsidRPr="00DC4533" w:rsidRDefault="00DC4533" w:rsidP="00DC4533">
            <w:pPr>
              <w:widowControl/>
              <w:autoSpaceDE/>
              <w:autoSpaceDN/>
              <w:spacing w:line="240" w:lineRule="auto"/>
              <w:jc w:val="left"/>
              <w:rPr>
                <w:rFonts w:ascii="Calibri" w:eastAsia="Times New Roman" w:hAnsi="Calibri" w:cs="Calibri"/>
                <w:b/>
                <w:bCs/>
                <w:color w:val="000000"/>
                <w:sz w:val="22"/>
                <w:lang w:val="en-GB" w:eastAsia="en-GB"/>
              </w:rPr>
            </w:pPr>
            <w:r w:rsidRPr="00DC4533">
              <w:rPr>
                <w:rFonts w:ascii="Calibri" w:eastAsia="Times New Roman" w:hAnsi="Calibri" w:cs="Calibri"/>
                <w:b/>
                <w:bCs/>
                <w:color w:val="000000"/>
                <w:sz w:val="22"/>
                <w:lang w:val="en-GB" w:eastAsia="en-GB"/>
              </w:rPr>
              <w:t>Wi-Fi</w:t>
            </w:r>
          </w:p>
        </w:tc>
        <w:tc>
          <w:tcPr>
            <w:tcW w:w="957" w:type="dxa"/>
            <w:tcBorders>
              <w:top w:val="nil"/>
              <w:left w:val="nil"/>
              <w:bottom w:val="single" w:sz="4" w:space="0" w:color="auto"/>
              <w:right w:val="single" w:sz="4" w:space="0" w:color="auto"/>
            </w:tcBorders>
            <w:shd w:val="clear" w:color="auto" w:fill="auto"/>
            <w:noWrap/>
            <w:vAlign w:val="center"/>
            <w:hideMark/>
          </w:tcPr>
          <w:p w14:paraId="73007048"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-01</w:t>
            </w:r>
          </w:p>
        </w:tc>
        <w:tc>
          <w:tcPr>
            <w:tcW w:w="1372" w:type="dxa"/>
            <w:tcBorders>
              <w:top w:val="nil"/>
              <w:left w:val="nil"/>
              <w:bottom w:val="single" w:sz="4" w:space="0" w:color="auto"/>
              <w:right w:val="single" w:sz="4" w:space="0" w:color="auto"/>
            </w:tcBorders>
            <w:shd w:val="clear" w:color="auto" w:fill="auto"/>
            <w:noWrap/>
            <w:vAlign w:val="center"/>
            <w:hideMark/>
          </w:tcPr>
          <w:p w14:paraId="72E07855" w14:textId="77777777" w:rsidR="00DC4533" w:rsidRPr="00DC4533" w:rsidRDefault="00DC4533" w:rsidP="00DC4533">
            <w:pPr>
              <w:widowControl/>
              <w:autoSpaceDE/>
              <w:autoSpaceDN/>
              <w:spacing w:line="240" w:lineRule="auto"/>
              <w:jc w:val="lef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w:t>
            </w:r>
          </w:p>
        </w:tc>
        <w:tc>
          <w:tcPr>
            <w:tcW w:w="739" w:type="dxa"/>
            <w:tcBorders>
              <w:top w:val="nil"/>
              <w:left w:val="nil"/>
              <w:bottom w:val="single" w:sz="4" w:space="0" w:color="auto"/>
              <w:right w:val="single" w:sz="4" w:space="0" w:color="auto"/>
            </w:tcBorders>
            <w:shd w:val="clear" w:color="000000" w:fill="70AD47"/>
            <w:noWrap/>
            <w:vAlign w:val="center"/>
            <w:hideMark/>
          </w:tcPr>
          <w:p w14:paraId="28755096" w14:textId="77777777" w:rsidR="00DC4533" w:rsidRPr="00DC4533" w:rsidRDefault="00DC4533" w:rsidP="00DC4533">
            <w:pPr>
              <w:widowControl/>
              <w:autoSpaceDE/>
              <w:autoSpaceDN/>
              <w:spacing w:line="240" w:lineRule="auto"/>
              <w:jc w:val="left"/>
              <w:rPr>
                <w:rFonts w:ascii="Calibri" w:eastAsia="Times New Roman" w:hAnsi="Calibri" w:cs="Calibri"/>
                <w:sz w:val="22"/>
                <w:lang w:val="en-GB" w:eastAsia="en-GB"/>
              </w:rPr>
            </w:pPr>
            <w:r w:rsidRPr="00DC4533">
              <w:rPr>
                <w:rFonts w:ascii="Calibri" w:eastAsia="Times New Roman" w:hAnsi="Calibri" w:cs="Calibri"/>
                <w:sz w:val="22"/>
                <w:lang w:val="en-GB" w:eastAsia="en-GB"/>
              </w:rPr>
              <w:t>-</w:t>
            </w:r>
          </w:p>
        </w:tc>
        <w:tc>
          <w:tcPr>
            <w:tcW w:w="909" w:type="dxa"/>
            <w:tcBorders>
              <w:top w:val="nil"/>
              <w:left w:val="nil"/>
              <w:bottom w:val="single" w:sz="4" w:space="0" w:color="auto"/>
              <w:right w:val="single" w:sz="4" w:space="0" w:color="auto"/>
            </w:tcBorders>
            <w:shd w:val="clear" w:color="auto" w:fill="auto"/>
            <w:noWrap/>
            <w:vAlign w:val="center"/>
            <w:hideMark/>
          </w:tcPr>
          <w:p w14:paraId="37A16023" w14:textId="77777777" w:rsidR="00DC4533" w:rsidRPr="00DC4533" w:rsidRDefault="00DC4533" w:rsidP="00DC4533">
            <w:pPr>
              <w:widowControl/>
              <w:autoSpaceDE/>
              <w:autoSpaceDN/>
              <w:spacing w:line="240" w:lineRule="auto"/>
              <w:jc w:val="lef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w:t>
            </w:r>
          </w:p>
        </w:tc>
        <w:tc>
          <w:tcPr>
            <w:tcW w:w="1372" w:type="dxa"/>
            <w:tcBorders>
              <w:top w:val="nil"/>
              <w:left w:val="nil"/>
              <w:bottom w:val="single" w:sz="4" w:space="0" w:color="auto"/>
              <w:right w:val="single" w:sz="4" w:space="0" w:color="auto"/>
            </w:tcBorders>
            <w:shd w:val="clear" w:color="auto" w:fill="auto"/>
            <w:noWrap/>
            <w:vAlign w:val="center"/>
            <w:hideMark/>
          </w:tcPr>
          <w:p w14:paraId="44F1E9CB" w14:textId="77777777" w:rsidR="00DC4533" w:rsidRPr="00DC4533" w:rsidRDefault="00DC4533" w:rsidP="00DC4533">
            <w:pPr>
              <w:widowControl/>
              <w:autoSpaceDE/>
              <w:autoSpaceDN/>
              <w:spacing w:line="240" w:lineRule="auto"/>
              <w:jc w:val="lef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w:t>
            </w:r>
          </w:p>
        </w:tc>
        <w:tc>
          <w:tcPr>
            <w:tcW w:w="613" w:type="dxa"/>
            <w:tcBorders>
              <w:top w:val="nil"/>
              <w:left w:val="nil"/>
              <w:bottom w:val="single" w:sz="4" w:space="0" w:color="auto"/>
              <w:right w:val="single" w:sz="4" w:space="0" w:color="auto"/>
            </w:tcBorders>
            <w:shd w:val="clear" w:color="auto" w:fill="auto"/>
            <w:noWrap/>
            <w:vAlign w:val="center"/>
            <w:hideMark/>
          </w:tcPr>
          <w:p w14:paraId="0FA2EABD" w14:textId="77777777" w:rsidR="00DC4533" w:rsidRPr="00DC4533" w:rsidRDefault="00DC4533" w:rsidP="00DC4533">
            <w:pPr>
              <w:widowControl/>
              <w:autoSpaceDE/>
              <w:autoSpaceDN/>
              <w:spacing w:line="240" w:lineRule="auto"/>
              <w:jc w:val="lef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w:t>
            </w:r>
          </w:p>
        </w:tc>
        <w:tc>
          <w:tcPr>
            <w:tcW w:w="576" w:type="dxa"/>
            <w:tcBorders>
              <w:top w:val="nil"/>
              <w:left w:val="nil"/>
              <w:bottom w:val="single" w:sz="4" w:space="0" w:color="auto"/>
              <w:right w:val="single" w:sz="4" w:space="0" w:color="auto"/>
            </w:tcBorders>
            <w:shd w:val="clear" w:color="auto" w:fill="auto"/>
            <w:noWrap/>
            <w:vAlign w:val="center"/>
            <w:hideMark/>
          </w:tcPr>
          <w:p w14:paraId="78140DE7" w14:textId="77777777" w:rsidR="00DC4533" w:rsidRPr="00DC4533" w:rsidRDefault="00DC4533" w:rsidP="00DC4533">
            <w:pPr>
              <w:widowControl/>
              <w:autoSpaceDE/>
              <w:autoSpaceDN/>
              <w:spacing w:line="240" w:lineRule="auto"/>
              <w:jc w:val="lef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w:t>
            </w:r>
          </w:p>
        </w:tc>
        <w:tc>
          <w:tcPr>
            <w:tcW w:w="775" w:type="dxa"/>
            <w:tcBorders>
              <w:top w:val="nil"/>
              <w:left w:val="nil"/>
              <w:bottom w:val="single" w:sz="4" w:space="0" w:color="auto"/>
              <w:right w:val="single" w:sz="4" w:space="0" w:color="auto"/>
            </w:tcBorders>
            <w:shd w:val="clear" w:color="auto" w:fill="auto"/>
            <w:noWrap/>
            <w:vAlign w:val="center"/>
            <w:hideMark/>
          </w:tcPr>
          <w:p w14:paraId="34664E6E" w14:textId="77777777" w:rsidR="00DC4533" w:rsidRPr="00DC4533" w:rsidRDefault="00DC4533" w:rsidP="00DC4533">
            <w:pPr>
              <w:widowControl/>
              <w:autoSpaceDE/>
              <w:autoSpaceDN/>
              <w:spacing w:line="240" w:lineRule="auto"/>
              <w:jc w:val="lef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w:t>
            </w:r>
          </w:p>
        </w:tc>
        <w:tc>
          <w:tcPr>
            <w:tcW w:w="1372" w:type="dxa"/>
            <w:tcBorders>
              <w:top w:val="nil"/>
              <w:left w:val="nil"/>
              <w:bottom w:val="single" w:sz="4" w:space="0" w:color="auto"/>
              <w:right w:val="single" w:sz="4" w:space="0" w:color="auto"/>
            </w:tcBorders>
            <w:shd w:val="clear" w:color="auto" w:fill="auto"/>
            <w:noWrap/>
            <w:vAlign w:val="center"/>
            <w:hideMark/>
          </w:tcPr>
          <w:p w14:paraId="53DBA102" w14:textId="77777777" w:rsidR="00DC4533" w:rsidRPr="00DC4533" w:rsidRDefault="00DC4533" w:rsidP="00DC4533">
            <w:pPr>
              <w:widowControl/>
              <w:autoSpaceDE/>
              <w:autoSpaceDN/>
              <w:spacing w:line="240" w:lineRule="auto"/>
              <w:jc w:val="lef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w:t>
            </w:r>
          </w:p>
        </w:tc>
        <w:tc>
          <w:tcPr>
            <w:tcW w:w="1372" w:type="dxa"/>
            <w:tcBorders>
              <w:top w:val="nil"/>
              <w:left w:val="nil"/>
              <w:bottom w:val="single" w:sz="4" w:space="0" w:color="auto"/>
              <w:right w:val="single" w:sz="4" w:space="0" w:color="auto"/>
            </w:tcBorders>
            <w:shd w:val="clear" w:color="auto" w:fill="auto"/>
            <w:noWrap/>
            <w:vAlign w:val="center"/>
            <w:hideMark/>
          </w:tcPr>
          <w:p w14:paraId="2BBCBBC5" w14:textId="77777777" w:rsidR="00DC4533" w:rsidRPr="00DC4533" w:rsidRDefault="00DC4533" w:rsidP="00DC4533">
            <w:pPr>
              <w:widowControl/>
              <w:autoSpaceDE/>
              <w:autoSpaceDN/>
              <w:spacing w:line="240" w:lineRule="auto"/>
              <w:jc w:val="lef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w:t>
            </w:r>
          </w:p>
        </w:tc>
        <w:tc>
          <w:tcPr>
            <w:tcW w:w="1286" w:type="dxa"/>
            <w:tcBorders>
              <w:top w:val="nil"/>
              <w:left w:val="nil"/>
              <w:bottom w:val="single" w:sz="4" w:space="0" w:color="auto"/>
              <w:right w:val="single" w:sz="4" w:space="0" w:color="auto"/>
            </w:tcBorders>
            <w:shd w:val="clear" w:color="auto" w:fill="auto"/>
            <w:noWrap/>
            <w:vAlign w:val="center"/>
            <w:hideMark/>
          </w:tcPr>
          <w:p w14:paraId="027C3994" w14:textId="77777777" w:rsidR="00DC4533" w:rsidRPr="00DC4533" w:rsidRDefault="00DC4533" w:rsidP="00DC4533">
            <w:pPr>
              <w:widowControl/>
              <w:autoSpaceDE/>
              <w:autoSpaceDN/>
              <w:spacing w:line="240" w:lineRule="auto"/>
              <w:jc w:val="lef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w:t>
            </w:r>
          </w:p>
        </w:tc>
        <w:tc>
          <w:tcPr>
            <w:tcW w:w="1286" w:type="dxa"/>
            <w:tcBorders>
              <w:top w:val="nil"/>
              <w:left w:val="nil"/>
              <w:bottom w:val="single" w:sz="4" w:space="0" w:color="auto"/>
              <w:right w:val="single" w:sz="4" w:space="0" w:color="auto"/>
            </w:tcBorders>
            <w:shd w:val="clear" w:color="auto" w:fill="auto"/>
            <w:noWrap/>
            <w:vAlign w:val="center"/>
            <w:hideMark/>
          </w:tcPr>
          <w:p w14:paraId="72B9A167" w14:textId="77777777" w:rsidR="00DC4533" w:rsidRPr="00DC4533" w:rsidRDefault="00DC4533" w:rsidP="00DC4533">
            <w:pPr>
              <w:widowControl/>
              <w:autoSpaceDE/>
              <w:autoSpaceDN/>
              <w:spacing w:line="240" w:lineRule="auto"/>
              <w:jc w:val="lef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w:t>
            </w:r>
          </w:p>
        </w:tc>
      </w:tr>
      <w:tr w:rsidR="00DC4533" w:rsidRPr="00DC4533" w14:paraId="45068366" w14:textId="77777777" w:rsidTr="0053710C">
        <w:trPr>
          <w:trHeight w:val="288"/>
          <w:tblHeader/>
          <w:jc w:val="center"/>
        </w:trPr>
        <w:tc>
          <w:tcPr>
            <w:tcW w:w="1147" w:type="dxa"/>
            <w:tcBorders>
              <w:top w:val="nil"/>
              <w:left w:val="single" w:sz="4" w:space="0" w:color="auto"/>
              <w:bottom w:val="single" w:sz="4" w:space="0" w:color="auto"/>
              <w:right w:val="single" w:sz="4" w:space="0" w:color="auto"/>
            </w:tcBorders>
            <w:shd w:val="clear" w:color="auto" w:fill="auto"/>
            <w:noWrap/>
            <w:vAlign w:val="center"/>
            <w:hideMark/>
          </w:tcPr>
          <w:p w14:paraId="6AB50243" w14:textId="77777777" w:rsidR="00DC4533" w:rsidRPr="00DC4533" w:rsidRDefault="00DC4533" w:rsidP="00DC4533">
            <w:pPr>
              <w:widowControl/>
              <w:autoSpaceDE/>
              <w:autoSpaceDN/>
              <w:spacing w:line="240" w:lineRule="auto"/>
              <w:jc w:val="left"/>
              <w:rPr>
                <w:rFonts w:ascii="Calibri" w:eastAsia="Times New Roman" w:hAnsi="Calibri" w:cs="Calibri"/>
                <w:b/>
                <w:bCs/>
                <w:color w:val="000000"/>
                <w:sz w:val="22"/>
                <w:lang w:val="en-GB" w:eastAsia="en-GB"/>
              </w:rPr>
            </w:pPr>
            <w:r w:rsidRPr="00DC4533">
              <w:rPr>
                <w:rFonts w:ascii="Calibri" w:eastAsia="Times New Roman" w:hAnsi="Calibri" w:cs="Calibri"/>
                <w:b/>
                <w:bCs/>
                <w:color w:val="000000"/>
                <w:sz w:val="22"/>
                <w:lang w:val="en-GB" w:eastAsia="en-GB"/>
              </w:rPr>
              <w:t>Version 1</w:t>
            </w:r>
          </w:p>
        </w:tc>
        <w:tc>
          <w:tcPr>
            <w:tcW w:w="554" w:type="dxa"/>
            <w:tcBorders>
              <w:top w:val="nil"/>
              <w:left w:val="nil"/>
              <w:bottom w:val="single" w:sz="4" w:space="0" w:color="auto"/>
              <w:right w:val="single" w:sz="4" w:space="0" w:color="auto"/>
            </w:tcBorders>
            <w:shd w:val="clear" w:color="auto" w:fill="auto"/>
            <w:noWrap/>
            <w:vAlign w:val="center"/>
            <w:hideMark/>
          </w:tcPr>
          <w:p w14:paraId="3D24C152" w14:textId="77777777" w:rsidR="00DC4533" w:rsidRPr="00DC4533" w:rsidRDefault="00DC4533" w:rsidP="00DC4533">
            <w:pPr>
              <w:widowControl/>
              <w:autoSpaceDE/>
              <w:autoSpaceDN/>
              <w:spacing w:line="240" w:lineRule="auto"/>
              <w:jc w:val="left"/>
              <w:rPr>
                <w:rFonts w:ascii="Calibri" w:eastAsia="Times New Roman" w:hAnsi="Calibri" w:cs="Calibri"/>
                <w:b/>
                <w:bCs/>
                <w:color w:val="000000"/>
                <w:sz w:val="22"/>
                <w:lang w:val="en-GB" w:eastAsia="en-GB"/>
              </w:rPr>
            </w:pPr>
            <w:r w:rsidRPr="00DC4533">
              <w:rPr>
                <w:rFonts w:ascii="Calibri" w:eastAsia="Times New Roman" w:hAnsi="Calibri" w:cs="Calibri"/>
                <w:b/>
                <w:bCs/>
                <w:color w:val="000000"/>
                <w:sz w:val="22"/>
                <w:lang w:val="en-GB" w:eastAsia="en-GB"/>
              </w:rPr>
              <w:t>BLE</w:t>
            </w:r>
          </w:p>
        </w:tc>
        <w:tc>
          <w:tcPr>
            <w:tcW w:w="957" w:type="dxa"/>
            <w:tcBorders>
              <w:top w:val="nil"/>
              <w:left w:val="nil"/>
              <w:bottom w:val="single" w:sz="4" w:space="0" w:color="auto"/>
              <w:right w:val="single" w:sz="4" w:space="0" w:color="auto"/>
            </w:tcBorders>
            <w:shd w:val="clear" w:color="auto" w:fill="auto"/>
            <w:noWrap/>
            <w:vAlign w:val="center"/>
            <w:hideMark/>
          </w:tcPr>
          <w:p w14:paraId="46193FBB"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00</w:t>
            </w:r>
          </w:p>
        </w:tc>
        <w:tc>
          <w:tcPr>
            <w:tcW w:w="1372" w:type="dxa"/>
            <w:tcBorders>
              <w:top w:val="nil"/>
              <w:left w:val="nil"/>
              <w:bottom w:val="single" w:sz="4" w:space="0" w:color="auto"/>
              <w:right w:val="single" w:sz="4" w:space="0" w:color="auto"/>
            </w:tcBorders>
            <w:shd w:val="clear" w:color="auto" w:fill="auto"/>
            <w:noWrap/>
            <w:vAlign w:val="center"/>
            <w:hideMark/>
          </w:tcPr>
          <w:p w14:paraId="51AEB3B6"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21171</w:t>
            </w:r>
          </w:p>
        </w:tc>
        <w:tc>
          <w:tcPr>
            <w:tcW w:w="739" w:type="dxa"/>
            <w:tcBorders>
              <w:top w:val="nil"/>
              <w:left w:val="nil"/>
              <w:bottom w:val="single" w:sz="4" w:space="0" w:color="auto"/>
              <w:right w:val="single" w:sz="4" w:space="0" w:color="auto"/>
            </w:tcBorders>
            <w:shd w:val="clear" w:color="000000" w:fill="FFFF00"/>
            <w:noWrap/>
            <w:vAlign w:val="center"/>
            <w:hideMark/>
          </w:tcPr>
          <w:p w14:paraId="36313199" w14:textId="77777777" w:rsidR="00DC4533" w:rsidRPr="00DC4533" w:rsidRDefault="00DC4533" w:rsidP="00DC4533">
            <w:pPr>
              <w:widowControl/>
              <w:autoSpaceDE/>
              <w:autoSpaceDN/>
              <w:spacing w:line="240" w:lineRule="auto"/>
              <w:jc w:val="right"/>
              <w:rPr>
                <w:rFonts w:ascii="Calibri" w:eastAsia="Times New Roman" w:hAnsi="Calibri" w:cs="Calibri"/>
                <w:sz w:val="22"/>
                <w:lang w:val="en-GB" w:eastAsia="en-GB"/>
              </w:rPr>
            </w:pPr>
            <w:r w:rsidRPr="00DC4533">
              <w:rPr>
                <w:rFonts w:ascii="Calibri" w:eastAsia="Times New Roman" w:hAnsi="Calibri" w:cs="Calibri"/>
                <w:sz w:val="22"/>
                <w:lang w:val="en-GB" w:eastAsia="en-GB"/>
              </w:rPr>
              <w:t>02</w:t>
            </w:r>
          </w:p>
        </w:tc>
        <w:tc>
          <w:tcPr>
            <w:tcW w:w="909" w:type="dxa"/>
            <w:tcBorders>
              <w:top w:val="nil"/>
              <w:left w:val="nil"/>
              <w:bottom w:val="single" w:sz="4" w:space="0" w:color="auto"/>
              <w:right w:val="single" w:sz="4" w:space="0" w:color="auto"/>
            </w:tcBorders>
            <w:shd w:val="clear" w:color="auto" w:fill="auto"/>
            <w:noWrap/>
            <w:vAlign w:val="center"/>
            <w:hideMark/>
          </w:tcPr>
          <w:p w14:paraId="18488450"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02</w:t>
            </w:r>
          </w:p>
        </w:tc>
        <w:tc>
          <w:tcPr>
            <w:tcW w:w="1372" w:type="dxa"/>
            <w:tcBorders>
              <w:top w:val="nil"/>
              <w:left w:val="nil"/>
              <w:bottom w:val="single" w:sz="4" w:space="0" w:color="auto"/>
              <w:right w:val="single" w:sz="4" w:space="0" w:color="auto"/>
            </w:tcBorders>
            <w:shd w:val="clear" w:color="auto" w:fill="auto"/>
            <w:noWrap/>
            <w:vAlign w:val="center"/>
            <w:hideMark/>
          </w:tcPr>
          <w:p w14:paraId="3108C0B6"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2.31481E-05</w:t>
            </w:r>
          </w:p>
        </w:tc>
        <w:tc>
          <w:tcPr>
            <w:tcW w:w="613" w:type="dxa"/>
            <w:tcBorders>
              <w:top w:val="nil"/>
              <w:left w:val="nil"/>
              <w:bottom w:val="single" w:sz="4" w:space="0" w:color="auto"/>
              <w:right w:val="single" w:sz="4" w:space="0" w:color="auto"/>
            </w:tcBorders>
            <w:shd w:val="clear" w:color="auto" w:fill="auto"/>
            <w:noWrap/>
            <w:vAlign w:val="center"/>
            <w:hideMark/>
          </w:tcPr>
          <w:p w14:paraId="37D5E32E"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23</w:t>
            </w:r>
          </w:p>
        </w:tc>
        <w:tc>
          <w:tcPr>
            <w:tcW w:w="576" w:type="dxa"/>
            <w:tcBorders>
              <w:top w:val="nil"/>
              <w:left w:val="nil"/>
              <w:bottom w:val="single" w:sz="4" w:space="0" w:color="auto"/>
              <w:right w:val="single" w:sz="4" w:space="0" w:color="auto"/>
            </w:tcBorders>
            <w:shd w:val="clear" w:color="auto" w:fill="auto"/>
            <w:noWrap/>
            <w:vAlign w:val="center"/>
            <w:hideMark/>
          </w:tcPr>
          <w:p w14:paraId="2379261E"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00</w:t>
            </w:r>
          </w:p>
        </w:tc>
        <w:tc>
          <w:tcPr>
            <w:tcW w:w="775" w:type="dxa"/>
            <w:tcBorders>
              <w:top w:val="nil"/>
              <w:left w:val="nil"/>
              <w:bottom w:val="single" w:sz="4" w:space="0" w:color="auto"/>
              <w:right w:val="single" w:sz="4" w:space="0" w:color="auto"/>
            </w:tcBorders>
            <w:shd w:val="clear" w:color="auto" w:fill="auto"/>
            <w:noWrap/>
            <w:vAlign w:val="center"/>
            <w:hideMark/>
          </w:tcPr>
          <w:p w14:paraId="79B80E88"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23</w:t>
            </w:r>
          </w:p>
        </w:tc>
        <w:tc>
          <w:tcPr>
            <w:tcW w:w="1372" w:type="dxa"/>
            <w:tcBorders>
              <w:top w:val="nil"/>
              <w:left w:val="nil"/>
              <w:bottom w:val="single" w:sz="4" w:space="0" w:color="auto"/>
              <w:right w:val="single" w:sz="4" w:space="0" w:color="auto"/>
            </w:tcBorders>
            <w:shd w:val="clear" w:color="auto" w:fill="auto"/>
            <w:noWrap/>
            <w:vAlign w:val="center"/>
            <w:hideMark/>
          </w:tcPr>
          <w:p w14:paraId="25127C1B"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1.20524E-05</w:t>
            </w:r>
          </w:p>
        </w:tc>
        <w:tc>
          <w:tcPr>
            <w:tcW w:w="1372" w:type="dxa"/>
            <w:tcBorders>
              <w:top w:val="nil"/>
              <w:left w:val="nil"/>
              <w:bottom w:val="single" w:sz="4" w:space="0" w:color="auto"/>
              <w:right w:val="single" w:sz="4" w:space="0" w:color="auto"/>
            </w:tcBorders>
            <w:shd w:val="clear" w:color="auto" w:fill="auto"/>
            <w:noWrap/>
            <w:vAlign w:val="center"/>
            <w:hideMark/>
          </w:tcPr>
          <w:p w14:paraId="512FE5A9"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1.20521E-05</w:t>
            </w:r>
          </w:p>
        </w:tc>
        <w:tc>
          <w:tcPr>
            <w:tcW w:w="1286" w:type="dxa"/>
            <w:tcBorders>
              <w:top w:val="nil"/>
              <w:left w:val="nil"/>
              <w:bottom w:val="single" w:sz="4" w:space="0" w:color="auto"/>
              <w:right w:val="single" w:sz="4" w:space="0" w:color="auto"/>
            </w:tcBorders>
            <w:shd w:val="clear" w:color="auto" w:fill="auto"/>
            <w:noWrap/>
            <w:vAlign w:val="center"/>
            <w:hideMark/>
          </w:tcPr>
          <w:p w14:paraId="358A53AB"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1.4526E-10</w:t>
            </w:r>
          </w:p>
        </w:tc>
        <w:tc>
          <w:tcPr>
            <w:tcW w:w="1286" w:type="dxa"/>
            <w:tcBorders>
              <w:top w:val="nil"/>
              <w:left w:val="nil"/>
              <w:bottom w:val="single" w:sz="4" w:space="0" w:color="auto"/>
              <w:right w:val="single" w:sz="4" w:space="0" w:color="auto"/>
            </w:tcBorders>
            <w:shd w:val="clear" w:color="auto" w:fill="auto"/>
            <w:noWrap/>
            <w:vAlign w:val="center"/>
            <w:hideMark/>
          </w:tcPr>
          <w:p w14:paraId="16B8A7B5"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1.45253E-10</w:t>
            </w:r>
          </w:p>
        </w:tc>
      </w:tr>
      <w:tr w:rsidR="00DC4533" w:rsidRPr="00DC4533" w14:paraId="3566732A" w14:textId="77777777" w:rsidTr="0053710C">
        <w:trPr>
          <w:trHeight w:val="288"/>
          <w:tblHeader/>
          <w:jc w:val="center"/>
        </w:trPr>
        <w:tc>
          <w:tcPr>
            <w:tcW w:w="1147" w:type="dxa"/>
            <w:tcBorders>
              <w:top w:val="nil"/>
              <w:left w:val="single" w:sz="4" w:space="0" w:color="auto"/>
              <w:bottom w:val="single" w:sz="4" w:space="0" w:color="auto"/>
              <w:right w:val="single" w:sz="4" w:space="0" w:color="auto"/>
            </w:tcBorders>
            <w:shd w:val="clear" w:color="auto" w:fill="auto"/>
            <w:noWrap/>
            <w:vAlign w:val="center"/>
            <w:hideMark/>
          </w:tcPr>
          <w:p w14:paraId="25EBC62F" w14:textId="77777777" w:rsidR="00DC4533" w:rsidRPr="00DC4533" w:rsidRDefault="00DC4533" w:rsidP="00DC4533">
            <w:pPr>
              <w:widowControl/>
              <w:autoSpaceDE/>
              <w:autoSpaceDN/>
              <w:spacing w:line="240" w:lineRule="auto"/>
              <w:jc w:val="left"/>
              <w:rPr>
                <w:rFonts w:ascii="Calibri" w:eastAsia="Times New Roman" w:hAnsi="Calibri" w:cs="Calibri"/>
                <w:b/>
                <w:bCs/>
                <w:color w:val="000000"/>
                <w:sz w:val="22"/>
                <w:lang w:val="en-GB" w:eastAsia="en-GB"/>
              </w:rPr>
            </w:pPr>
            <w:proofErr w:type="spellStart"/>
            <w:r w:rsidRPr="00DC4533">
              <w:rPr>
                <w:rFonts w:ascii="Calibri" w:eastAsia="Times New Roman" w:hAnsi="Calibri" w:cs="Calibri"/>
                <w:b/>
                <w:bCs/>
                <w:color w:val="000000"/>
                <w:sz w:val="22"/>
                <w:lang w:val="en-GB" w:eastAsia="en-GB"/>
              </w:rPr>
              <w:t>TestCase</w:t>
            </w:r>
            <w:proofErr w:type="spellEnd"/>
            <w:r w:rsidRPr="00DC4533">
              <w:rPr>
                <w:rFonts w:ascii="Calibri" w:eastAsia="Times New Roman" w:hAnsi="Calibri" w:cs="Calibri"/>
                <w:b/>
                <w:bCs/>
                <w:color w:val="000000"/>
                <w:sz w:val="22"/>
                <w:lang w:val="en-GB" w:eastAsia="en-GB"/>
              </w:rPr>
              <w:t xml:space="preserve"> 12</w:t>
            </w:r>
          </w:p>
        </w:tc>
        <w:tc>
          <w:tcPr>
            <w:tcW w:w="554" w:type="dxa"/>
            <w:tcBorders>
              <w:top w:val="nil"/>
              <w:left w:val="nil"/>
              <w:bottom w:val="single" w:sz="4" w:space="0" w:color="auto"/>
              <w:right w:val="single" w:sz="4" w:space="0" w:color="auto"/>
            </w:tcBorders>
            <w:shd w:val="clear" w:color="auto" w:fill="auto"/>
            <w:noWrap/>
            <w:vAlign w:val="center"/>
            <w:hideMark/>
          </w:tcPr>
          <w:p w14:paraId="611EC2A7" w14:textId="77777777" w:rsidR="00DC4533" w:rsidRPr="00DC4533" w:rsidRDefault="00DC4533" w:rsidP="00DC4533">
            <w:pPr>
              <w:widowControl/>
              <w:autoSpaceDE/>
              <w:autoSpaceDN/>
              <w:spacing w:line="240" w:lineRule="auto"/>
              <w:jc w:val="left"/>
              <w:rPr>
                <w:rFonts w:ascii="Calibri" w:eastAsia="Times New Roman" w:hAnsi="Calibri" w:cs="Calibri"/>
                <w:b/>
                <w:bCs/>
                <w:color w:val="000000"/>
                <w:sz w:val="22"/>
                <w:lang w:val="en-GB" w:eastAsia="en-GB"/>
              </w:rPr>
            </w:pPr>
            <w:r w:rsidRPr="00DC4533">
              <w:rPr>
                <w:rFonts w:ascii="Calibri" w:eastAsia="Times New Roman" w:hAnsi="Calibri" w:cs="Calibri"/>
                <w:b/>
                <w:bCs/>
                <w:color w:val="000000"/>
                <w:sz w:val="22"/>
                <w:lang w:val="en-GB" w:eastAsia="en-GB"/>
              </w:rPr>
              <w:t>Wi-Fi</w:t>
            </w:r>
          </w:p>
        </w:tc>
        <w:tc>
          <w:tcPr>
            <w:tcW w:w="957" w:type="dxa"/>
            <w:tcBorders>
              <w:top w:val="nil"/>
              <w:left w:val="nil"/>
              <w:bottom w:val="single" w:sz="4" w:space="0" w:color="auto"/>
              <w:right w:val="single" w:sz="4" w:space="0" w:color="auto"/>
            </w:tcBorders>
            <w:shd w:val="clear" w:color="auto" w:fill="auto"/>
            <w:noWrap/>
            <w:vAlign w:val="center"/>
            <w:hideMark/>
          </w:tcPr>
          <w:p w14:paraId="741E68BE"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00</w:t>
            </w:r>
          </w:p>
        </w:tc>
        <w:tc>
          <w:tcPr>
            <w:tcW w:w="1372" w:type="dxa"/>
            <w:tcBorders>
              <w:top w:val="nil"/>
              <w:left w:val="nil"/>
              <w:bottom w:val="single" w:sz="4" w:space="0" w:color="auto"/>
              <w:right w:val="single" w:sz="4" w:space="0" w:color="auto"/>
            </w:tcBorders>
            <w:shd w:val="clear" w:color="auto" w:fill="auto"/>
            <w:noWrap/>
            <w:vAlign w:val="center"/>
            <w:hideMark/>
          </w:tcPr>
          <w:p w14:paraId="4DA52653"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8127</w:t>
            </w:r>
          </w:p>
        </w:tc>
        <w:tc>
          <w:tcPr>
            <w:tcW w:w="739" w:type="dxa"/>
            <w:tcBorders>
              <w:top w:val="nil"/>
              <w:left w:val="nil"/>
              <w:bottom w:val="single" w:sz="4" w:space="0" w:color="auto"/>
              <w:right w:val="single" w:sz="4" w:space="0" w:color="auto"/>
            </w:tcBorders>
            <w:shd w:val="clear" w:color="000000" w:fill="FFFF00"/>
            <w:noWrap/>
            <w:vAlign w:val="center"/>
            <w:hideMark/>
          </w:tcPr>
          <w:p w14:paraId="53BC2E2B" w14:textId="77777777" w:rsidR="00DC4533" w:rsidRPr="00DC4533" w:rsidRDefault="00DC4533" w:rsidP="00DC4533">
            <w:pPr>
              <w:widowControl/>
              <w:autoSpaceDE/>
              <w:autoSpaceDN/>
              <w:spacing w:line="240" w:lineRule="auto"/>
              <w:jc w:val="right"/>
              <w:rPr>
                <w:rFonts w:ascii="Calibri" w:eastAsia="Times New Roman" w:hAnsi="Calibri" w:cs="Calibri"/>
                <w:sz w:val="22"/>
                <w:lang w:val="en-GB" w:eastAsia="en-GB"/>
              </w:rPr>
            </w:pPr>
            <w:r w:rsidRPr="00DC4533">
              <w:rPr>
                <w:rFonts w:ascii="Calibri" w:eastAsia="Times New Roman" w:hAnsi="Calibri" w:cs="Calibri"/>
                <w:sz w:val="22"/>
                <w:lang w:val="en-GB" w:eastAsia="en-GB"/>
              </w:rPr>
              <w:t>03</w:t>
            </w:r>
          </w:p>
        </w:tc>
        <w:tc>
          <w:tcPr>
            <w:tcW w:w="909" w:type="dxa"/>
            <w:tcBorders>
              <w:top w:val="nil"/>
              <w:left w:val="nil"/>
              <w:bottom w:val="single" w:sz="4" w:space="0" w:color="auto"/>
              <w:right w:val="single" w:sz="4" w:space="0" w:color="auto"/>
            </w:tcBorders>
            <w:shd w:val="clear" w:color="auto" w:fill="auto"/>
            <w:noWrap/>
            <w:vAlign w:val="center"/>
            <w:hideMark/>
          </w:tcPr>
          <w:p w14:paraId="754416A9"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02</w:t>
            </w:r>
          </w:p>
        </w:tc>
        <w:tc>
          <w:tcPr>
            <w:tcW w:w="1372" w:type="dxa"/>
            <w:tcBorders>
              <w:top w:val="nil"/>
              <w:left w:val="nil"/>
              <w:bottom w:val="single" w:sz="4" w:space="0" w:color="auto"/>
              <w:right w:val="single" w:sz="4" w:space="0" w:color="auto"/>
            </w:tcBorders>
            <w:shd w:val="clear" w:color="auto" w:fill="auto"/>
            <w:noWrap/>
            <w:vAlign w:val="center"/>
            <w:hideMark/>
          </w:tcPr>
          <w:p w14:paraId="502658F0"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2.31481E-05</w:t>
            </w:r>
          </w:p>
        </w:tc>
        <w:tc>
          <w:tcPr>
            <w:tcW w:w="613" w:type="dxa"/>
            <w:tcBorders>
              <w:top w:val="nil"/>
              <w:left w:val="nil"/>
              <w:bottom w:val="single" w:sz="4" w:space="0" w:color="auto"/>
              <w:right w:val="single" w:sz="4" w:space="0" w:color="auto"/>
            </w:tcBorders>
            <w:shd w:val="clear" w:color="auto" w:fill="auto"/>
            <w:noWrap/>
            <w:vAlign w:val="center"/>
            <w:hideMark/>
          </w:tcPr>
          <w:p w14:paraId="6A2EDFA7"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47</w:t>
            </w:r>
          </w:p>
        </w:tc>
        <w:tc>
          <w:tcPr>
            <w:tcW w:w="576" w:type="dxa"/>
            <w:tcBorders>
              <w:top w:val="nil"/>
              <w:left w:val="nil"/>
              <w:bottom w:val="single" w:sz="4" w:space="0" w:color="auto"/>
              <w:right w:val="single" w:sz="4" w:space="0" w:color="auto"/>
            </w:tcBorders>
            <w:shd w:val="clear" w:color="auto" w:fill="auto"/>
            <w:noWrap/>
            <w:vAlign w:val="center"/>
            <w:hideMark/>
          </w:tcPr>
          <w:p w14:paraId="2346FC29"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00</w:t>
            </w:r>
          </w:p>
        </w:tc>
        <w:tc>
          <w:tcPr>
            <w:tcW w:w="775" w:type="dxa"/>
            <w:tcBorders>
              <w:top w:val="nil"/>
              <w:left w:val="nil"/>
              <w:bottom w:val="single" w:sz="4" w:space="0" w:color="auto"/>
              <w:right w:val="single" w:sz="4" w:space="0" w:color="auto"/>
            </w:tcBorders>
            <w:shd w:val="clear" w:color="auto" w:fill="auto"/>
            <w:noWrap/>
            <w:vAlign w:val="center"/>
            <w:hideMark/>
          </w:tcPr>
          <w:p w14:paraId="75447959"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47</w:t>
            </w:r>
          </w:p>
        </w:tc>
        <w:tc>
          <w:tcPr>
            <w:tcW w:w="1372" w:type="dxa"/>
            <w:tcBorders>
              <w:top w:val="nil"/>
              <w:left w:val="nil"/>
              <w:bottom w:val="single" w:sz="4" w:space="0" w:color="auto"/>
              <w:right w:val="single" w:sz="4" w:space="0" w:color="auto"/>
            </w:tcBorders>
            <w:shd w:val="clear" w:color="auto" w:fill="auto"/>
            <w:noWrap/>
            <w:vAlign w:val="center"/>
            <w:hideMark/>
          </w:tcPr>
          <w:p w14:paraId="5EF03DF9"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0.000116966</w:t>
            </w:r>
          </w:p>
        </w:tc>
        <w:tc>
          <w:tcPr>
            <w:tcW w:w="1372" w:type="dxa"/>
            <w:tcBorders>
              <w:top w:val="nil"/>
              <w:left w:val="nil"/>
              <w:bottom w:val="single" w:sz="4" w:space="0" w:color="auto"/>
              <w:right w:val="single" w:sz="4" w:space="0" w:color="auto"/>
            </w:tcBorders>
            <w:shd w:val="clear" w:color="auto" w:fill="auto"/>
            <w:noWrap/>
            <w:vAlign w:val="center"/>
            <w:hideMark/>
          </w:tcPr>
          <w:p w14:paraId="41865000"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0.000116959</w:t>
            </w:r>
          </w:p>
        </w:tc>
        <w:tc>
          <w:tcPr>
            <w:tcW w:w="1286" w:type="dxa"/>
            <w:tcBorders>
              <w:top w:val="nil"/>
              <w:left w:val="nil"/>
              <w:bottom w:val="single" w:sz="4" w:space="0" w:color="auto"/>
              <w:right w:val="single" w:sz="4" w:space="0" w:color="auto"/>
            </w:tcBorders>
            <w:shd w:val="clear" w:color="auto" w:fill="auto"/>
            <w:noWrap/>
            <w:vAlign w:val="center"/>
            <w:hideMark/>
          </w:tcPr>
          <w:p w14:paraId="58B7E1F8"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1.36812E-08</w:t>
            </w:r>
          </w:p>
        </w:tc>
        <w:tc>
          <w:tcPr>
            <w:tcW w:w="1286" w:type="dxa"/>
            <w:tcBorders>
              <w:top w:val="nil"/>
              <w:left w:val="nil"/>
              <w:bottom w:val="single" w:sz="4" w:space="0" w:color="auto"/>
              <w:right w:val="single" w:sz="4" w:space="0" w:color="auto"/>
            </w:tcBorders>
            <w:shd w:val="clear" w:color="auto" w:fill="auto"/>
            <w:noWrap/>
            <w:vAlign w:val="center"/>
            <w:hideMark/>
          </w:tcPr>
          <w:p w14:paraId="2164DC5C"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1.36795E-08</w:t>
            </w:r>
          </w:p>
        </w:tc>
      </w:tr>
      <w:tr w:rsidR="00DC4533" w:rsidRPr="00DC4533" w14:paraId="3502ABE9" w14:textId="77777777" w:rsidTr="0053710C">
        <w:trPr>
          <w:trHeight w:val="288"/>
          <w:tblHeader/>
          <w:jc w:val="center"/>
        </w:trPr>
        <w:tc>
          <w:tcPr>
            <w:tcW w:w="1147" w:type="dxa"/>
            <w:tcBorders>
              <w:top w:val="nil"/>
              <w:left w:val="single" w:sz="4" w:space="0" w:color="auto"/>
              <w:bottom w:val="single" w:sz="4" w:space="0" w:color="auto"/>
              <w:right w:val="single" w:sz="4" w:space="0" w:color="auto"/>
            </w:tcBorders>
            <w:shd w:val="clear" w:color="auto" w:fill="auto"/>
            <w:noWrap/>
            <w:vAlign w:val="center"/>
            <w:hideMark/>
          </w:tcPr>
          <w:p w14:paraId="365CDF83" w14:textId="77777777" w:rsidR="00DC4533" w:rsidRPr="00DC4533" w:rsidRDefault="00DC4533" w:rsidP="00DC4533">
            <w:pPr>
              <w:widowControl/>
              <w:autoSpaceDE/>
              <w:autoSpaceDN/>
              <w:spacing w:line="240" w:lineRule="auto"/>
              <w:jc w:val="left"/>
              <w:rPr>
                <w:rFonts w:ascii="Calibri" w:eastAsia="Times New Roman" w:hAnsi="Calibri" w:cs="Calibri"/>
                <w:b/>
                <w:bCs/>
                <w:color w:val="000000"/>
                <w:sz w:val="22"/>
                <w:lang w:val="en-GB" w:eastAsia="en-GB"/>
              </w:rPr>
            </w:pPr>
            <w:r w:rsidRPr="00DC4533">
              <w:rPr>
                <w:rFonts w:ascii="Calibri" w:eastAsia="Times New Roman" w:hAnsi="Calibri" w:cs="Calibri"/>
                <w:b/>
                <w:bCs/>
                <w:color w:val="000000"/>
                <w:sz w:val="22"/>
                <w:lang w:val="en-GB" w:eastAsia="en-GB"/>
              </w:rPr>
              <w:t>Version 1</w:t>
            </w:r>
          </w:p>
        </w:tc>
        <w:tc>
          <w:tcPr>
            <w:tcW w:w="554" w:type="dxa"/>
            <w:tcBorders>
              <w:top w:val="nil"/>
              <w:left w:val="nil"/>
              <w:bottom w:val="single" w:sz="4" w:space="0" w:color="auto"/>
              <w:right w:val="single" w:sz="4" w:space="0" w:color="auto"/>
            </w:tcBorders>
            <w:shd w:val="clear" w:color="auto" w:fill="auto"/>
            <w:noWrap/>
            <w:vAlign w:val="center"/>
            <w:hideMark/>
          </w:tcPr>
          <w:p w14:paraId="23F7627C" w14:textId="77777777" w:rsidR="00DC4533" w:rsidRPr="00DC4533" w:rsidRDefault="00DC4533" w:rsidP="00DC4533">
            <w:pPr>
              <w:widowControl/>
              <w:autoSpaceDE/>
              <w:autoSpaceDN/>
              <w:spacing w:line="240" w:lineRule="auto"/>
              <w:jc w:val="left"/>
              <w:rPr>
                <w:rFonts w:ascii="Calibri" w:eastAsia="Times New Roman" w:hAnsi="Calibri" w:cs="Calibri"/>
                <w:b/>
                <w:bCs/>
                <w:color w:val="000000"/>
                <w:sz w:val="22"/>
                <w:lang w:val="en-GB" w:eastAsia="en-GB"/>
              </w:rPr>
            </w:pPr>
            <w:r w:rsidRPr="00DC4533">
              <w:rPr>
                <w:rFonts w:ascii="Calibri" w:eastAsia="Times New Roman" w:hAnsi="Calibri" w:cs="Calibri"/>
                <w:b/>
                <w:bCs/>
                <w:color w:val="000000"/>
                <w:sz w:val="22"/>
                <w:lang w:val="en-GB" w:eastAsia="en-GB"/>
              </w:rPr>
              <w:t>BLE</w:t>
            </w:r>
          </w:p>
        </w:tc>
        <w:tc>
          <w:tcPr>
            <w:tcW w:w="957" w:type="dxa"/>
            <w:tcBorders>
              <w:top w:val="nil"/>
              <w:left w:val="nil"/>
              <w:bottom w:val="single" w:sz="4" w:space="0" w:color="auto"/>
              <w:right w:val="single" w:sz="4" w:space="0" w:color="auto"/>
            </w:tcBorders>
            <w:shd w:val="clear" w:color="auto" w:fill="auto"/>
            <w:noWrap/>
            <w:vAlign w:val="center"/>
            <w:hideMark/>
          </w:tcPr>
          <w:p w14:paraId="6489E3DF"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-01</w:t>
            </w:r>
          </w:p>
        </w:tc>
        <w:tc>
          <w:tcPr>
            <w:tcW w:w="1372" w:type="dxa"/>
            <w:tcBorders>
              <w:top w:val="nil"/>
              <w:left w:val="nil"/>
              <w:bottom w:val="single" w:sz="4" w:space="0" w:color="auto"/>
              <w:right w:val="single" w:sz="4" w:space="0" w:color="auto"/>
            </w:tcBorders>
            <w:shd w:val="clear" w:color="auto" w:fill="auto"/>
            <w:noWrap/>
            <w:vAlign w:val="center"/>
            <w:hideMark/>
          </w:tcPr>
          <w:p w14:paraId="18F7BE07" w14:textId="77777777" w:rsidR="00DC4533" w:rsidRPr="00DC4533" w:rsidRDefault="00DC4533" w:rsidP="00DC4533">
            <w:pPr>
              <w:widowControl/>
              <w:autoSpaceDE/>
              <w:autoSpaceDN/>
              <w:spacing w:line="240" w:lineRule="auto"/>
              <w:jc w:val="lef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w:t>
            </w:r>
          </w:p>
        </w:tc>
        <w:tc>
          <w:tcPr>
            <w:tcW w:w="739" w:type="dxa"/>
            <w:tcBorders>
              <w:top w:val="nil"/>
              <w:left w:val="nil"/>
              <w:bottom w:val="single" w:sz="4" w:space="0" w:color="auto"/>
              <w:right w:val="single" w:sz="4" w:space="0" w:color="auto"/>
            </w:tcBorders>
            <w:shd w:val="clear" w:color="000000" w:fill="70AD47"/>
            <w:noWrap/>
            <w:vAlign w:val="center"/>
            <w:hideMark/>
          </w:tcPr>
          <w:p w14:paraId="7341C81D" w14:textId="77777777" w:rsidR="00DC4533" w:rsidRPr="00DC4533" w:rsidRDefault="00DC4533" w:rsidP="00DC4533">
            <w:pPr>
              <w:widowControl/>
              <w:autoSpaceDE/>
              <w:autoSpaceDN/>
              <w:spacing w:line="240" w:lineRule="auto"/>
              <w:jc w:val="left"/>
              <w:rPr>
                <w:rFonts w:ascii="Calibri" w:eastAsia="Times New Roman" w:hAnsi="Calibri" w:cs="Calibri"/>
                <w:sz w:val="22"/>
                <w:lang w:val="en-GB" w:eastAsia="en-GB"/>
              </w:rPr>
            </w:pPr>
            <w:r w:rsidRPr="00DC4533">
              <w:rPr>
                <w:rFonts w:ascii="Calibri" w:eastAsia="Times New Roman" w:hAnsi="Calibri" w:cs="Calibri"/>
                <w:sz w:val="22"/>
                <w:lang w:val="en-GB" w:eastAsia="en-GB"/>
              </w:rPr>
              <w:t>-</w:t>
            </w:r>
          </w:p>
        </w:tc>
        <w:tc>
          <w:tcPr>
            <w:tcW w:w="909" w:type="dxa"/>
            <w:tcBorders>
              <w:top w:val="nil"/>
              <w:left w:val="nil"/>
              <w:bottom w:val="single" w:sz="4" w:space="0" w:color="auto"/>
              <w:right w:val="single" w:sz="4" w:space="0" w:color="auto"/>
            </w:tcBorders>
            <w:shd w:val="clear" w:color="auto" w:fill="auto"/>
            <w:noWrap/>
            <w:vAlign w:val="center"/>
            <w:hideMark/>
          </w:tcPr>
          <w:p w14:paraId="3DA6FBDE" w14:textId="77777777" w:rsidR="00DC4533" w:rsidRPr="00DC4533" w:rsidRDefault="00DC4533" w:rsidP="00DC4533">
            <w:pPr>
              <w:widowControl/>
              <w:autoSpaceDE/>
              <w:autoSpaceDN/>
              <w:spacing w:line="240" w:lineRule="auto"/>
              <w:jc w:val="lef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w:t>
            </w:r>
          </w:p>
        </w:tc>
        <w:tc>
          <w:tcPr>
            <w:tcW w:w="1372" w:type="dxa"/>
            <w:tcBorders>
              <w:top w:val="nil"/>
              <w:left w:val="nil"/>
              <w:bottom w:val="single" w:sz="4" w:space="0" w:color="auto"/>
              <w:right w:val="single" w:sz="4" w:space="0" w:color="auto"/>
            </w:tcBorders>
            <w:shd w:val="clear" w:color="auto" w:fill="auto"/>
            <w:noWrap/>
            <w:vAlign w:val="center"/>
            <w:hideMark/>
          </w:tcPr>
          <w:p w14:paraId="4A194CE3" w14:textId="77777777" w:rsidR="00DC4533" w:rsidRPr="00DC4533" w:rsidRDefault="00DC4533" w:rsidP="00DC4533">
            <w:pPr>
              <w:widowControl/>
              <w:autoSpaceDE/>
              <w:autoSpaceDN/>
              <w:spacing w:line="240" w:lineRule="auto"/>
              <w:jc w:val="lef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w:t>
            </w:r>
          </w:p>
        </w:tc>
        <w:tc>
          <w:tcPr>
            <w:tcW w:w="613" w:type="dxa"/>
            <w:tcBorders>
              <w:top w:val="nil"/>
              <w:left w:val="nil"/>
              <w:bottom w:val="single" w:sz="4" w:space="0" w:color="auto"/>
              <w:right w:val="single" w:sz="4" w:space="0" w:color="auto"/>
            </w:tcBorders>
            <w:shd w:val="clear" w:color="auto" w:fill="auto"/>
            <w:noWrap/>
            <w:vAlign w:val="center"/>
            <w:hideMark/>
          </w:tcPr>
          <w:p w14:paraId="47A7871E" w14:textId="77777777" w:rsidR="00DC4533" w:rsidRPr="00DC4533" w:rsidRDefault="00DC4533" w:rsidP="00DC4533">
            <w:pPr>
              <w:widowControl/>
              <w:autoSpaceDE/>
              <w:autoSpaceDN/>
              <w:spacing w:line="240" w:lineRule="auto"/>
              <w:jc w:val="lef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w:t>
            </w:r>
          </w:p>
        </w:tc>
        <w:tc>
          <w:tcPr>
            <w:tcW w:w="576" w:type="dxa"/>
            <w:tcBorders>
              <w:top w:val="nil"/>
              <w:left w:val="nil"/>
              <w:bottom w:val="single" w:sz="4" w:space="0" w:color="auto"/>
              <w:right w:val="single" w:sz="4" w:space="0" w:color="auto"/>
            </w:tcBorders>
            <w:shd w:val="clear" w:color="auto" w:fill="auto"/>
            <w:noWrap/>
            <w:vAlign w:val="center"/>
            <w:hideMark/>
          </w:tcPr>
          <w:p w14:paraId="00F75DE6" w14:textId="77777777" w:rsidR="00DC4533" w:rsidRPr="00DC4533" w:rsidRDefault="00DC4533" w:rsidP="00DC4533">
            <w:pPr>
              <w:widowControl/>
              <w:autoSpaceDE/>
              <w:autoSpaceDN/>
              <w:spacing w:line="240" w:lineRule="auto"/>
              <w:jc w:val="lef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w:t>
            </w:r>
          </w:p>
        </w:tc>
        <w:tc>
          <w:tcPr>
            <w:tcW w:w="775" w:type="dxa"/>
            <w:tcBorders>
              <w:top w:val="nil"/>
              <w:left w:val="nil"/>
              <w:bottom w:val="single" w:sz="4" w:space="0" w:color="auto"/>
              <w:right w:val="single" w:sz="4" w:space="0" w:color="auto"/>
            </w:tcBorders>
            <w:shd w:val="clear" w:color="auto" w:fill="auto"/>
            <w:noWrap/>
            <w:vAlign w:val="center"/>
            <w:hideMark/>
          </w:tcPr>
          <w:p w14:paraId="2CD9E56C" w14:textId="77777777" w:rsidR="00DC4533" w:rsidRPr="00DC4533" w:rsidRDefault="00DC4533" w:rsidP="00DC4533">
            <w:pPr>
              <w:widowControl/>
              <w:autoSpaceDE/>
              <w:autoSpaceDN/>
              <w:spacing w:line="240" w:lineRule="auto"/>
              <w:jc w:val="lef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w:t>
            </w:r>
          </w:p>
        </w:tc>
        <w:tc>
          <w:tcPr>
            <w:tcW w:w="1372" w:type="dxa"/>
            <w:tcBorders>
              <w:top w:val="nil"/>
              <w:left w:val="nil"/>
              <w:bottom w:val="single" w:sz="4" w:space="0" w:color="auto"/>
              <w:right w:val="single" w:sz="4" w:space="0" w:color="auto"/>
            </w:tcBorders>
            <w:shd w:val="clear" w:color="auto" w:fill="auto"/>
            <w:noWrap/>
            <w:vAlign w:val="center"/>
            <w:hideMark/>
          </w:tcPr>
          <w:p w14:paraId="3E4321CC" w14:textId="77777777" w:rsidR="00DC4533" w:rsidRPr="00DC4533" w:rsidRDefault="00DC4533" w:rsidP="00DC4533">
            <w:pPr>
              <w:widowControl/>
              <w:autoSpaceDE/>
              <w:autoSpaceDN/>
              <w:spacing w:line="240" w:lineRule="auto"/>
              <w:jc w:val="lef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w:t>
            </w:r>
          </w:p>
        </w:tc>
        <w:tc>
          <w:tcPr>
            <w:tcW w:w="1372" w:type="dxa"/>
            <w:tcBorders>
              <w:top w:val="nil"/>
              <w:left w:val="nil"/>
              <w:bottom w:val="single" w:sz="4" w:space="0" w:color="auto"/>
              <w:right w:val="single" w:sz="4" w:space="0" w:color="auto"/>
            </w:tcBorders>
            <w:shd w:val="clear" w:color="auto" w:fill="auto"/>
            <w:noWrap/>
            <w:vAlign w:val="center"/>
            <w:hideMark/>
          </w:tcPr>
          <w:p w14:paraId="307471FB" w14:textId="77777777" w:rsidR="00DC4533" w:rsidRPr="00DC4533" w:rsidRDefault="00DC4533" w:rsidP="00DC4533">
            <w:pPr>
              <w:widowControl/>
              <w:autoSpaceDE/>
              <w:autoSpaceDN/>
              <w:spacing w:line="240" w:lineRule="auto"/>
              <w:jc w:val="lef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w:t>
            </w:r>
          </w:p>
        </w:tc>
        <w:tc>
          <w:tcPr>
            <w:tcW w:w="1286" w:type="dxa"/>
            <w:tcBorders>
              <w:top w:val="nil"/>
              <w:left w:val="nil"/>
              <w:bottom w:val="single" w:sz="4" w:space="0" w:color="auto"/>
              <w:right w:val="single" w:sz="4" w:space="0" w:color="auto"/>
            </w:tcBorders>
            <w:shd w:val="clear" w:color="auto" w:fill="auto"/>
            <w:noWrap/>
            <w:vAlign w:val="center"/>
            <w:hideMark/>
          </w:tcPr>
          <w:p w14:paraId="7E456453" w14:textId="77777777" w:rsidR="00DC4533" w:rsidRPr="00DC4533" w:rsidRDefault="00DC4533" w:rsidP="00DC4533">
            <w:pPr>
              <w:widowControl/>
              <w:autoSpaceDE/>
              <w:autoSpaceDN/>
              <w:spacing w:line="240" w:lineRule="auto"/>
              <w:jc w:val="lef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w:t>
            </w:r>
          </w:p>
        </w:tc>
        <w:tc>
          <w:tcPr>
            <w:tcW w:w="1286" w:type="dxa"/>
            <w:tcBorders>
              <w:top w:val="nil"/>
              <w:left w:val="nil"/>
              <w:bottom w:val="single" w:sz="4" w:space="0" w:color="auto"/>
              <w:right w:val="single" w:sz="4" w:space="0" w:color="auto"/>
            </w:tcBorders>
            <w:shd w:val="clear" w:color="auto" w:fill="auto"/>
            <w:noWrap/>
            <w:vAlign w:val="center"/>
            <w:hideMark/>
          </w:tcPr>
          <w:p w14:paraId="4726C28E" w14:textId="77777777" w:rsidR="00DC4533" w:rsidRPr="00DC4533" w:rsidRDefault="00DC4533" w:rsidP="00DC4533">
            <w:pPr>
              <w:widowControl/>
              <w:autoSpaceDE/>
              <w:autoSpaceDN/>
              <w:spacing w:line="240" w:lineRule="auto"/>
              <w:jc w:val="lef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w:t>
            </w:r>
          </w:p>
        </w:tc>
      </w:tr>
      <w:tr w:rsidR="00DC4533" w:rsidRPr="00DC4533" w14:paraId="5AA12D48" w14:textId="77777777" w:rsidTr="0053710C">
        <w:trPr>
          <w:trHeight w:val="288"/>
          <w:tblHeader/>
          <w:jc w:val="center"/>
        </w:trPr>
        <w:tc>
          <w:tcPr>
            <w:tcW w:w="1147" w:type="dxa"/>
            <w:tcBorders>
              <w:top w:val="nil"/>
              <w:left w:val="single" w:sz="4" w:space="0" w:color="auto"/>
              <w:bottom w:val="single" w:sz="4" w:space="0" w:color="auto"/>
              <w:right w:val="single" w:sz="4" w:space="0" w:color="auto"/>
            </w:tcBorders>
            <w:shd w:val="clear" w:color="auto" w:fill="auto"/>
            <w:noWrap/>
            <w:vAlign w:val="center"/>
            <w:hideMark/>
          </w:tcPr>
          <w:p w14:paraId="4289D9D1" w14:textId="77777777" w:rsidR="00DC4533" w:rsidRPr="00DC4533" w:rsidRDefault="00DC4533" w:rsidP="00DC4533">
            <w:pPr>
              <w:widowControl/>
              <w:autoSpaceDE/>
              <w:autoSpaceDN/>
              <w:spacing w:line="240" w:lineRule="auto"/>
              <w:jc w:val="left"/>
              <w:rPr>
                <w:rFonts w:ascii="Calibri" w:eastAsia="Times New Roman" w:hAnsi="Calibri" w:cs="Calibri"/>
                <w:b/>
                <w:bCs/>
                <w:color w:val="000000"/>
                <w:sz w:val="22"/>
                <w:lang w:val="en-GB" w:eastAsia="en-GB"/>
              </w:rPr>
            </w:pPr>
            <w:proofErr w:type="spellStart"/>
            <w:r w:rsidRPr="00DC4533">
              <w:rPr>
                <w:rFonts w:ascii="Calibri" w:eastAsia="Times New Roman" w:hAnsi="Calibri" w:cs="Calibri"/>
                <w:b/>
                <w:bCs/>
                <w:color w:val="000000"/>
                <w:sz w:val="22"/>
                <w:lang w:val="en-GB" w:eastAsia="en-GB"/>
              </w:rPr>
              <w:t>TestCase</w:t>
            </w:r>
            <w:proofErr w:type="spellEnd"/>
            <w:r w:rsidRPr="00DC4533">
              <w:rPr>
                <w:rFonts w:ascii="Calibri" w:eastAsia="Times New Roman" w:hAnsi="Calibri" w:cs="Calibri"/>
                <w:b/>
                <w:bCs/>
                <w:color w:val="000000"/>
                <w:sz w:val="22"/>
                <w:lang w:val="en-GB" w:eastAsia="en-GB"/>
              </w:rPr>
              <w:t xml:space="preserve"> 13</w:t>
            </w:r>
          </w:p>
        </w:tc>
        <w:tc>
          <w:tcPr>
            <w:tcW w:w="554" w:type="dxa"/>
            <w:tcBorders>
              <w:top w:val="nil"/>
              <w:left w:val="nil"/>
              <w:bottom w:val="single" w:sz="4" w:space="0" w:color="auto"/>
              <w:right w:val="single" w:sz="4" w:space="0" w:color="auto"/>
            </w:tcBorders>
            <w:shd w:val="clear" w:color="auto" w:fill="auto"/>
            <w:noWrap/>
            <w:vAlign w:val="center"/>
            <w:hideMark/>
          </w:tcPr>
          <w:p w14:paraId="3D760E67" w14:textId="77777777" w:rsidR="00DC4533" w:rsidRPr="00DC4533" w:rsidRDefault="00DC4533" w:rsidP="00DC4533">
            <w:pPr>
              <w:widowControl/>
              <w:autoSpaceDE/>
              <w:autoSpaceDN/>
              <w:spacing w:line="240" w:lineRule="auto"/>
              <w:jc w:val="left"/>
              <w:rPr>
                <w:rFonts w:ascii="Calibri" w:eastAsia="Times New Roman" w:hAnsi="Calibri" w:cs="Calibri"/>
                <w:b/>
                <w:bCs/>
                <w:color w:val="000000"/>
                <w:sz w:val="22"/>
                <w:lang w:val="en-GB" w:eastAsia="en-GB"/>
              </w:rPr>
            </w:pPr>
            <w:r w:rsidRPr="00DC4533">
              <w:rPr>
                <w:rFonts w:ascii="Calibri" w:eastAsia="Times New Roman" w:hAnsi="Calibri" w:cs="Calibri"/>
                <w:b/>
                <w:bCs/>
                <w:color w:val="000000"/>
                <w:sz w:val="22"/>
                <w:lang w:val="en-GB" w:eastAsia="en-GB"/>
              </w:rPr>
              <w:t>Wi-Fi</w:t>
            </w:r>
          </w:p>
        </w:tc>
        <w:tc>
          <w:tcPr>
            <w:tcW w:w="957" w:type="dxa"/>
            <w:tcBorders>
              <w:top w:val="nil"/>
              <w:left w:val="nil"/>
              <w:bottom w:val="single" w:sz="4" w:space="0" w:color="auto"/>
              <w:right w:val="single" w:sz="4" w:space="0" w:color="auto"/>
            </w:tcBorders>
            <w:shd w:val="clear" w:color="auto" w:fill="auto"/>
            <w:noWrap/>
            <w:vAlign w:val="center"/>
            <w:hideMark/>
          </w:tcPr>
          <w:p w14:paraId="75135956"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00</w:t>
            </w:r>
          </w:p>
        </w:tc>
        <w:tc>
          <w:tcPr>
            <w:tcW w:w="1372" w:type="dxa"/>
            <w:tcBorders>
              <w:top w:val="nil"/>
              <w:left w:val="nil"/>
              <w:bottom w:val="single" w:sz="4" w:space="0" w:color="auto"/>
              <w:right w:val="single" w:sz="4" w:space="0" w:color="auto"/>
            </w:tcBorders>
            <w:shd w:val="clear" w:color="auto" w:fill="auto"/>
            <w:noWrap/>
            <w:vAlign w:val="center"/>
            <w:hideMark/>
          </w:tcPr>
          <w:p w14:paraId="025722DF"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6659</w:t>
            </w:r>
          </w:p>
        </w:tc>
        <w:tc>
          <w:tcPr>
            <w:tcW w:w="739" w:type="dxa"/>
            <w:tcBorders>
              <w:top w:val="nil"/>
              <w:left w:val="nil"/>
              <w:bottom w:val="single" w:sz="4" w:space="0" w:color="auto"/>
              <w:right w:val="single" w:sz="4" w:space="0" w:color="auto"/>
            </w:tcBorders>
            <w:shd w:val="clear" w:color="000000" w:fill="FFFF00"/>
            <w:noWrap/>
            <w:vAlign w:val="center"/>
            <w:hideMark/>
          </w:tcPr>
          <w:p w14:paraId="63E16468" w14:textId="77777777" w:rsidR="00DC4533" w:rsidRPr="00DC4533" w:rsidRDefault="00DC4533" w:rsidP="00DC4533">
            <w:pPr>
              <w:widowControl/>
              <w:autoSpaceDE/>
              <w:autoSpaceDN/>
              <w:spacing w:line="240" w:lineRule="auto"/>
              <w:jc w:val="right"/>
              <w:rPr>
                <w:rFonts w:ascii="Calibri" w:eastAsia="Times New Roman" w:hAnsi="Calibri" w:cs="Calibri"/>
                <w:sz w:val="22"/>
                <w:lang w:val="en-GB" w:eastAsia="en-GB"/>
              </w:rPr>
            </w:pPr>
            <w:r w:rsidRPr="00DC4533">
              <w:rPr>
                <w:rFonts w:ascii="Calibri" w:eastAsia="Times New Roman" w:hAnsi="Calibri" w:cs="Calibri"/>
                <w:sz w:val="22"/>
                <w:lang w:val="en-GB" w:eastAsia="en-GB"/>
              </w:rPr>
              <w:t>04</w:t>
            </w:r>
          </w:p>
        </w:tc>
        <w:tc>
          <w:tcPr>
            <w:tcW w:w="909" w:type="dxa"/>
            <w:tcBorders>
              <w:top w:val="nil"/>
              <w:left w:val="nil"/>
              <w:bottom w:val="single" w:sz="4" w:space="0" w:color="auto"/>
              <w:right w:val="single" w:sz="4" w:space="0" w:color="auto"/>
            </w:tcBorders>
            <w:shd w:val="clear" w:color="auto" w:fill="auto"/>
            <w:noWrap/>
            <w:vAlign w:val="center"/>
            <w:hideMark/>
          </w:tcPr>
          <w:p w14:paraId="58D5C7BE"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03</w:t>
            </w:r>
          </w:p>
        </w:tc>
        <w:tc>
          <w:tcPr>
            <w:tcW w:w="1372" w:type="dxa"/>
            <w:tcBorders>
              <w:top w:val="nil"/>
              <w:left w:val="nil"/>
              <w:bottom w:val="single" w:sz="4" w:space="0" w:color="auto"/>
              <w:right w:val="single" w:sz="4" w:space="0" w:color="auto"/>
            </w:tcBorders>
            <w:shd w:val="clear" w:color="auto" w:fill="auto"/>
            <w:noWrap/>
            <w:vAlign w:val="center"/>
            <w:hideMark/>
          </w:tcPr>
          <w:p w14:paraId="1C5CAC53"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3.47222E-05</w:t>
            </w:r>
          </w:p>
        </w:tc>
        <w:tc>
          <w:tcPr>
            <w:tcW w:w="613" w:type="dxa"/>
            <w:tcBorders>
              <w:top w:val="nil"/>
              <w:left w:val="nil"/>
              <w:bottom w:val="single" w:sz="4" w:space="0" w:color="auto"/>
              <w:right w:val="single" w:sz="4" w:space="0" w:color="auto"/>
            </w:tcBorders>
            <w:shd w:val="clear" w:color="auto" w:fill="auto"/>
            <w:noWrap/>
            <w:vAlign w:val="center"/>
            <w:hideMark/>
          </w:tcPr>
          <w:p w14:paraId="2A4BC000"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17</w:t>
            </w:r>
          </w:p>
        </w:tc>
        <w:tc>
          <w:tcPr>
            <w:tcW w:w="576" w:type="dxa"/>
            <w:tcBorders>
              <w:top w:val="nil"/>
              <w:left w:val="nil"/>
              <w:bottom w:val="single" w:sz="4" w:space="0" w:color="auto"/>
              <w:right w:val="single" w:sz="4" w:space="0" w:color="auto"/>
            </w:tcBorders>
            <w:shd w:val="clear" w:color="auto" w:fill="auto"/>
            <w:noWrap/>
            <w:vAlign w:val="center"/>
            <w:hideMark/>
          </w:tcPr>
          <w:p w14:paraId="37117D4B"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00</w:t>
            </w:r>
          </w:p>
        </w:tc>
        <w:tc>
          <w:tcPr>
            <w:tcW w:w="775" w:type="dxa"/>
            <w:tcBorders>
              <w:top w:val="nil"/>
              <w:left w:val="nil"/>
              <w:bottom w:val="single" w:sz="4" w:space="0" w:color="auto"/>
              <w:right w:val="single" w:sz="4" w:space="0" w:color="auto"/>
            </w:tcBorders>
            <w:shd w:val="clear" w:color="auto" w:fill="auto"/>
            <w:noWrap/>
            <w:vAlign w:val="center"/>
            <w:hideMark/>
          </w:tcPr>
          <w:p w14:paraId="3500700D"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17</w:t>
            </w:r>
          </w:p>
        </w:tc>
        <w:tc>
          <w:tcPr>
            <w:tcW w:w="1372" w:type="dxa"/>
            <w:tcBorders>
              <w:top w:val="nil"/>
              <w:left w:val="nil"/>
              <w:bottom w:val="single" w:sz="4" w:space="0" w:color="auto"/>
              <w:right w:val="single" w:sz="4" w:space="0" w:color="auto"/>
            </w:tcBorders>
            <w:shd w:val="clear" w:color="auto" w:fill="auto"/>
            <w:noWrap/>
            <w:vAlign w:val="center"/>
            <w:hideMark/>
          </w:tcPr>
          <w:p w14:paraId="6CD77956"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0.000334728</w:t>
            </w:r>
          </w:p>
        </w:tc>
        <w:tc>
          <w:tcPr>
            <w:tcW w:w="1372" w:type="dxa"/>
            <w:tcBorders>
              <w:top w:val="nil"/>
              <w:left w:val="nil"/>
              <w:bottom w:val="single" w:sz="4" w:space="0" w:color="auto"/>
              <w:right w:val="single" w:sz="4" w:space="0" w:color="auto"/>
            </w:tcBorders>
            <w:shd w:val="clear" w:color="auto" w:fill="auto"/>
            <w:noWrap/>
            <w:vAlign w:val="center"/>
            <w:hideMark/>
          </w:tcPr>
          <w:p w14:paraId="2156D78C"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0.000334703</w:t>
            </w:r>
          </w:p>
        </w:tc>
        <w:tc>
          <w:tcPr>
            <w:tcW w:w="1286" w:type="dxa"/>
            <w:tcBorders>
              <w:top w:val="nil"/>
              <w:left w:val="nil"/>
              <w:bottom w:val="single" w:sz="4" w:space="0" w:color="auto"/>
              <w:right w:val="single" w:sz="4" w:space="0" w:color="auto"/>
            </w:tcBorders>
            <w:shd w:val="clear" w:color="auto" w:fill="auto"/>
            <w:noWrap/>
            <w:vAlign w:val="center"/>
            <w:hideMark/>
          </w:tcPr>
          <w:p w14:paraId="1B97E0B7"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1.12043E-07</w:t>
            </w:r>
          </w:p>
        </w:tc>
        <w:tc>
          <w:tcPr>
            <w:tcW w:w="1286" w:type="dxa"/>
            <w:tcBorders>
              <w:top w:val="nil"/>
              <w:left w:val="nil"/>
              <w:bottom w:val="single" w:sz="4" w:space="0" w:color="auto"/>
              <w:right w:val="single" w:sz="4" w:space="0" w:color="auto"/>
            </w:tcBorders>
            <w:shd w:val="clear" w:color="auto" w:fill="auto"/>
            <w:noWrap/>
            <w:vAlign w:val="center"/>
            <w:hideMark/>
          </w:tcPr>
          <w:p w14:paraId="2C949191"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1.12026E-07</w:t>
            </w:r>
          </w:p>
        </w:tc>
      </w:tr>
      <w:tr w:rsidR="00DC4533" w:rsidRPr="00DC4533" w14:paraId="20E9ECB1" w14:textId="77777777" w:rsidTr="0053710C">
        <w:trPr>
          <w:trHeight w:val="288"/>
          <w:tblHeader/>
          <w:jc w:val="center"/>
        </w:trPr>
        <w:tc>
          <w:tcPr>
            <w:tcW w:w="1147" w:type="dxa"/>
            <w:tcBorders>
              <w:top w:val="nil"/>
              <w:left w:val="single" w:sz="4" w:space="0" w:color="auto"/>
              <w:bottom w:val="single" w:sz="4" w:space="0" w:color="auto"/>
              <w:right w:val="single" w:sz="4" w:space="0" w:color="auto"/>
            </w:tcBorders>
            <w:shd w:val="clear" w:color="auto" w:fill="auto"/>
            <w:noWrap/>
            <w:vAlign w:val="center"/>
            <w:hideMark/>
          </w:tcPr>
          <w:p w14:paraId="7453198A" w14:textId="77777777" w:rsidR="00DC4533" w:rsidRPr="00DC4533" w:rsidRDefault="00DC4533" w:rsidP="00DC4533">
            <w:pPr>
              <w:widowControl/>
              <w:autoSpaceDE/>
              <w:autoSpaceDN/>
              <w:spacing w:line="240" w:lineRule="auto"/>
              <w:jc w:val="left"/>
              <w:rPr>
                <w:rFonts w:ascii="Calibri" w:eastAsia="Times New Roman" w:hAnsi="Calibri" w:cs="Calibri"/>
                <w:b/>
                <w:bCs/>
                <w:color w:val="000000"/>
                <w:sz w:val="22"/>
                <w:lang w:val="en-GB" w:eastAsia="en-GB"/>
              </w:rPr>
            </w:pPr>
            <w:r w:rsidRPr="00DC4533">
              <w:rPr>
                <w:rFonts w:ascii="Calibri" w:eastAsia="Times New Roman" w:hAnsi="Calibri" w:cs="Calibri"/>
                <w:b/>
                <w:bCs/>
                <w:color w:val="000000"/>
                <w:sz w:val="22"/>
                <w:lang w:val="en-GB" w:eastAsia="en-GB"/>
              </w:rPr>
              <w:t>Version 1</w:t>
            </w:r>
          </w:p>
        </w:tc>
        <w:tc>
          <w:tcPr>
            <w:tcW w:w="554" w:type="dxa"/>
            <w:tcBorders>
              <w:top w:val="nil"/>
              <w:left w:val="nil"/>
              <w:bottom w:val="single" w:sz="4" w:space="0" w:color="auto"/>
              <w:right w:val="single" w:sz="4" w:space="0" w:color="auto"/>
            </w:tcBorders>
            <w:shd w:val="clear" w:color="auto" w:fill="auto"/>
            <w:noWrap/>
            <w:vAlign w:val="center"/>
            <w:hideMark/>
          </w:tcPr>
          <w:p w14:paraId="3307C309" w14:textId="77777777" w:rsidR="00DC4533" w:rsidRPr="00DC4533" w:rsidRDefault="00DC4533" w:rsidP="00DC4533">
            <w:pPr>
              <w:widowControl/>
              <w:autoSpaceDE/>
              <w:autoSpaceDN/>
              <w:spacing w:line="240" w:lineRule="auto"/>
              <w:jc w:val="left"/>
              <w:rPr>
                <w:rFonts w:ascii="Calibri" w:eastAsia="Times New Roman" w:hAnsi="Calibri" w:cs="Calibri"/>
                <w:b/>
                <w:bCs/>
                <w:color w:val="000000"/>
                <w:sz w:val="22"/>
                <w:lang w:val="en-GB" w:eastAsia="en-GB"/>
              </w:rPr>
            </w:pPr>
            <w:r w:rsidRPr="00DC4533">
              <w:rPr>
                <w:rFonts w:ascii="Calibri" w:eastAsia="Times New Roman" w:hAnsi="Calibri" w:cs="Calibri"/>
                <w:b/>
                <w:bCs/>
                <w:color w:val="000000"/>
                <w:sz w:val="22"/>
                <w:lang w:val="en-GB" w:eastAsia="en-GB"/>
              </w:rPr>
              <w:t>BLE</w:t>
            </w:r>
          </w:p>
        </w:tc>
        <w:tc>
          <w:tcPr>
            <w:tcW w:w="957" w:type="dxa"/>
            <w:tcBorders>
              <w:top w:val="nil"/>
              <w:left w:val="nil"/>
              <w:bottom w:val="single" w:sz="4" w:space="0" w:color="auto"/>
              <w:right w:val="single" w:sz="4" w:space="0" w:color="auto"/>
            </w:tcBorders>
            <w:shd w:val="clear" w:color="auto" w:fill="auto"/>
            <w:noWrap/>
            <w:vAlign w:val="center"/>
            <w:hideMark/>
          </w:tcPr>
          <w:p w14:paraId="4BD20C82"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00</w:t>
            </w:r>
          </w:p>
        </w:tc>
        <w:tc>
          <w:tcPr>
            <w:tcW w:w="1372" w:type="dxa"/>
            <w:tcBorders>
              <w:top w:val="nil"/>
              <w:left w:val="nil"/>
              <w:bottom w:val="single" w:sz="4" w:space="0" w:color="auto"/>
              <w:right w:val="single" w:sz="4" w:space="0" w:color="auto"/>
            </w:tcBorders>
            <w:shd w:val="clear" w:color="auto" w:fill="auto"/>
            <w:noWrap/>
            <w:vAlign w:val="center"/>
            <w:hideMark/>
          </w:tcPr>
          <w:p w14:paraId="5436A1B4"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6735</w:t>
            </w:r>
          </w:p>
        </w:tc>
        <w:tc>
          <w:tcPr>
            <w:tcW w:w="739" w:type="dxa"/>
            <w:tcBorders>
              <w:top w:val="nil"/>
              <w:left w:val="nil"/>
              <w:bottom w:val="single" w:sz="4" w:space="0" w:color="auto"/>
              <w:right w:val="single" w:sz="4" w:space="0" w:color="auto"/>
            </w:tcBorders>
            <w:shd w:val="clear" w:color="000000" w:fill="FFFF00"/>
            <w:noWrap/>
            <w:vAlign w:val="center"/>
            <w:hideMark/>
          </w:tcPr>
          <w:p w14:paraId="4EE6655C" w14:textId="77777777" w:rsidR="00DC4533" w:rsidRPr="00DC4533" w:rsidRDefault="00DC4533" w:rsidP="00DC4533">
            <w:pPr>
              <w:widowControl/>
              <w:autoSpaceDE/>
              <w:autoSpaceDN/>
              <w:spacing w:line="240" w:lineRule="auto"/>
              <w:jc w:val="right"/>
              <w:rPr>
                <w:rFonts w:ascii="Calibri" w:eastAsia="Times New Roman" w:hAnsi="Calibri" w:cs="Calibri"/>
                <w:sz w:val="22"/>
                <w:lang w:val="en-GB" w:eastAsia="en-GB"/>
              </w:rPr>
            </w:pPr>
            <w:r w:rsidRPr="00DC4533">
              <w:rPr>
                <w:rFonts w:ascii="Calibri" w:eastAsia="Times New Roman" w:hAnsi="Calibri" w:cs="Calibri"/>
                <w:sz w:val="22"/>
                <w:lang w:val="en-GB" w:eastAsia="en-GB"/>
              </w:rPr>
              <w:t>04</w:t>
            </w:r>
          </w:p>
        </w:tc>
        <w:tc>
          <w:tcPr>
            <w:tcW w:w="909" w:type="dxa"/>
            <w:tcBorders>
              <w:top w:val="nil"/>
              <w:left w:val="nil"/>
              <w:bottom w:val="single" w:sz="4" w:space="0" w:color="auto"/>
              <w:right w:val="single" w:sz="4" w:space="0" w:color="auto"/>
            </w:tcBorders>
            <w:shd w:val="clear" w:color="auto" w:fill="auto"/>
            <w:noWrap/>
            <w:vAlign w:val="center"/>
            <w:hideMark/>
          </w:tcPr>
          <w:p w14:paraId="77CB54A2"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03</w:t>
            </w:r>
          </w:p>
        </w:tc>
        <w:tc>
          <w:tcPr>
            <w:tcW w:w="1372" w:type="dxa"/>
            <w:tcBorders>
              <w:top w:val="nil"/>
              <w:left w:val="nil"/>
              <w:bottom w:val="single" w:sz="4" w:space="0" w:color="auto"/>
              <w:right w:val="single" w:sz="4" w:space="0" w:color="auto"/>
            </w:tcBorders>
            <w:shd w:val="clear" w:color="auto" w:fill="auto"/>
            <w:noWrap/>
            <w:vAlign w:val="center"/>
            <w:hideMark/>
          </w:tcPr>
          <w:p w14:paraId="4E7ABF5D"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3.47222E-05</w:t>
            </w:r>
          </w:p>
        </w:tc>
        <w:tc>
          <w:tcPr>
            <w:tcW w:w="613" w:type="dxa"/>
            <w:tcBorders>
              <w:top w:val="nil"/>
              <w:left w:val="nil"/>
              <w:bottom w:val="single" w:sz="4" w:space="0" w:color="auto"/>
              <w:right w:val="single" w:sz="4" w:space="0" w:color="auto"/>
            </w:tcBorders>
            <w:shd w:val="clear" w:color="auto" w:fill="auto"/>
            <w:noWrap/>
            <w:vAlign w:val="center"/>
            <w:hideMark/>
          </w:tcPr>
          <w:p w14:paraId="560C3E02"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17</w:t>
            </w:r>
          </w:p>
        </w:tc>
        <w:tc>
          <w:tcPr>
            <w:tcW w:w="576" w:type="dxa"/>
            <w:tcBorders>
              <w:top w:val="nil"/>
              <w:left w:val="nil"/>
              <w:bottom w:val="single" w:sz="4" w:space="0" w:color="auto"/>
              <w:right w:val="single" w:sz="4" w:space="0" w:color="auto"/>
            </w:tcBorders>
            <w:shd w:val="clear" w:color="auto" w:fill="auto"/>
            <w:noWrap/>
            <w:vAlign w:val="center"/>
            <w:hideMark/>
          </w:tcPr>
          <w:p w14:paraId="2EB3A9CB"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00</w:t>
            </w:r>
          </w:p>
        </w:tc>
        <w:tc>
          <w:tcPr>
            <w:tcW w:w="775" w:type="dxa"/>
            <w:tcBorders>
              <w:top w:val="nil"/>
              <w:left w:val="nil"/>
              <w:bottom w:val="single" w:sz="4" w:space="0" w:color="auto"/>
              <w:right w:val="single" w:sz="4" w:space="0" w:color="auto"/>
            </w:tcBorders>
            <w:shd w:val="clear" w:color="auto" w:fill="auto"/>
            <w:noWrap/>
            <w:vAlign w:val="center"/>
            <w:hideMark/>
          </w:tcPr>
          <w:p w14:paraId="3D85AD22"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17</w:t>
            </w:r>
          </w:p>
        </w:tc>
        <w:tc>
          <w:tcPr>
            <w:tcW w:w="1372" w:type="dxa"/>
            <w:tcBorders>
              <w:top w:val="nil"/>
              <w:left w:val="nil"/>
              <w:bottom w:val="single" w:sz="4" w:space="0" w:color="auto"/>
              <w:right w:val="single" w:sz="4" w:space="0" w:color="auto"/>
            </w:tcBorders>
            <w:shd w:val="clear" w:color="auto" w:fill="auto"/>
            <w:noWrap/>
            <w:vAlign w:val="center"/>
            <w:hideMark/>
          </w:tcPr>
          <w:p w14:paraId="4C4FC9C4"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0.000332738</w:t>
            </w:r>
          </w:p>
        </w:tc>
        <w:tc>
          <w:tcPr>
            <w:tcW w:w="1372" w:type="dxa"/>
            <w:tcBorders>
              <w:top w:val="nil"/>
              <w:left w:val="nil"/>
              <w:bottom w:val="single" w:sz="4" w:space="0" w:color="auto"/>
              <w:right w:val="single" w:sz="4" w:space="0" w:color="auto"/>
            </w:tcBorders>
            <w:shd w:val="clear" w:color="auto" w:fill="auto"/>
            <w:noWrap/>
            <w:vAlign w:val="center"/>
            <w:hideMark/>
          </w:tcPr>
          <w:p w14:paraId="2BFC4AEE"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0.000332714</w:t>
            </w:r>
          </w:p>
        </w:tc>
        <w:tc>
          <w:tcPr>
            <w:tcW w:w="1286" w:type="dxa"/>
            <w:tcBorders>
              <w:top w:val="nil"/>
              <w:left w:val="nil"/>
              <w:bottom w:val="single" w:sz="4" w:space="0" w:color="auto"/>
              <w:right w:val="single" w:sz="4" w:space="0" w:color="auto"/>
            </w:tcBorders>
            <w:shd w:val="clear" w:color="auto" w:fill="auto"/>
            <w:noWrap/>
            <w:vAlign w:val="center"/>
            <w:hideMark/>
          </w:tcPr>
          <w:p w14:paraId="08D3676D"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1.10715E-07</w:t>
            </w:r>
          </w:p>
        </w:tc>
        <w:tc>
          <w:tcPr>
            <w:tcW w:w="1286" w:type="dxa"/>
            <w:tcBorders>
              <w:top w:val="nil"/>
              <w:left w:val="nil"/>
              <w:bottom w:val="single" w:sz="4" w:space="0" w:color="auto"/>
              <w:right w:val="single" w:sz="4" w:space="0" w:color="auto"/>
            </w:tcBorders>
            <w:shd w:val="clear" w:color="auto" w:fill="auto"/>
            <w:noWrap/>
            <w:vAlign w:val="center"/>
            <w:hideMark/>
          </w:tcPr>
          <w:p w14:paraId="313387B5"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1.10698E-07</w:t>
            </w:r>
          </w:p>
        </w:tc>
      </w:tr>
      <w:tr w:rsidR="00DC4533" w:rsidRPr="00DC4533" w14:paraId="0B4594BC" w14:textId="77777777" w:rsidTr="0053710C">
        <w:trPr>
          <w:trHeight w:val="288"/>
          <w:tblHeader/>
          <w:jc w:val="center"/>
        </w:trPr>
        <w:tc>
          <w:tcPr>
            <w:tcW w:w="1147" w:type="dxa"/>
            <w:tcBorders>
              <w:top w:val="nil"/>
              <w:left w:val="single" w:sz="4" w:space="0" w:color="auto"/>
              <w:bottom w:val="single" w:sz="4" w:space="0" w:color="auto"/>
              <w:right w:val="single" w:sz="4" w:space="0" w:color="auto"/>
            </w:tcBorders>
            <w:shd w:val="clear" w:color="000000" w:fill="808080"/>
            <w:noWrap/>
            <w:vAlign w:val="center"/>
            <w:hideMark/>
          </w:tcPr>
          <w:p w14:paraId="492A1625" w14:textId="77777777" w:rsidR="00DC4533" w:rsidRPr="00DC4533" w:rsidRDefault="00DC4533" w:rsidP="00DC4533">
            <w:pPr>
              <w:widowControl/>
              <w:autoSpaceDE/>
              <w:autoSpaceDN/>
              <w:spacing w:line="240" w:lineRule="auto"/>
              <w:jc w:val="lef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 </w:t>
            </w:r>
          </w:p>
        </w:tc>
        <w:tc>
          <w:tcPr>
            <w:tcW w:w="554" w:type="dxa"/>
            <w:tcBorders>
              <w:top w:val="nil"/>
              <w:left w:val="nil"/>
              <w:bottom w:val="single" w:sz="4" w:space="0" w:color="auto"/>
              <w:right w:val="single" w:sz="4" w:space="0" w:color="auto"/>
            </w:tcBorders>
            <w:shd w:val="clear" w:color="000000" w:fill="808080"/>
            <w:noWrap/>
            <w:vAlign w:val="center"/>
            <w:hideMark/>
          </w:tcPr>
          <w:p w14:paraId="6EA06D18" w14:textId="77777777" w:rsidR="00DC4533" w:rsidRPr="00DC4533" w:rsidRDefault="00DC4533" w:rsidP="00DC4533">
            <w:pPr>
              <w:widowControl/>
              <w:autoSpaceDE/>
              <w:autoSpaceDN/>
              <w:spacing w:line="240" w:lineRule="auto"/>
              <w:jc w:val="lef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 </w:t>
            </w:r>
          </w:p>
        </w:tc>
        <w:tc>
          <w:tcPr>
            <w:tcW w:w="957" w:type="dxa"/>
            <w:tcBorders>
              <w:top w:val="nil"/>
              <w:left w:val="nil"/>
              <w:bottom w:val="single" w:sz="4" w:space="0" w:color="auto"/>
              <w:right w:val="single" w:sz="4" w:space="0" w:color="auto"/>
            </w:tcBorders>
            <w:shd w:val="clear" w:color="auto" w:fill="auto"/>
            <w:noWrap/>
            <w:vAlign w:val="center"/>
            <w:hideMark/>
          </w:tcPr>
          <w:p w14:paraId="1B8621E4" w14:textId="77777777" w:rsidR="00DC4533" w:rsidRPr="00DC4533" w:rsidRDefault="00DC4533" w:rsidP="00DC4533">
            <w:pPr>
              <w:widowControl/>
              <w:autoSpaceDE/>
              <w:autoSpaceDN/>
              <w:spacing w:line="240" w:lineRule="auto"/>
              <w:jc w:val="left"/>
              <w:rPr>
                <w:rFonts w:ascii="Calibri" w:eastAsia="Times New Roman" w:hAnsi="Calibri" w:cs="Calibri"/>
                <w:b/>
                <w:bCs/>
                <w:color w:val="000000"/>
                <w:sz w:val="22"/>
                <w:lang w:val="en-GB" w:eastAsia="en-GB"/>
              </w:rPr>
            </w:pPr>
            <w:r w:rsidRPr="00DC4533">
              <w:rPr>
                <w:rFonts w:ascii="Calibri" w:eastAsia="Times New Roman" w:hAnsi="Calibri" w:cs="Calibri"/>
                <w:b/>
                <w:bCs/>
                <w:color w:val="000000"/>
                <w:sz w:val="22"/>
                <w:lang w:val="en-GB" w:eastAsia="en-GB"/>
              </w:rPr>
              <w:t>Average</w:t>
            </w:r>
          </w:p>
        </w:tc>
        <w:tc>
          <w:tcPr>
            <w:tcW w:w="1372" w:type="dxa"/>
            <w:tcBorders>
              <w:top w:val="nil"/>
              <w:left w:val="nil"/>
              <w:bottom w:val="single" w:sz="4" w:space="0" w:color="auto"/>
              <w:right w:val="single" w:sz="4" w:space="0" w:color="auto"/>
            </w:tcBorders>
            <w:shd w:val="clear" w:color="auto" w:fill="auto"/>
            <w:noWrap/>
            <w:vAlign w:val="center"/>
            <w:hideMark/>
          </w:tcPr>
          <w:p w14:paraId="03CED829"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6244.363636</w:t>
            </w:r>
          </w:p>
        </w:tc>
        <w:tc>
          <w:tcPr>
            <w:tcW w:w="739" w:type="dxa"/>
            <w:tcBorders>
              <w:top w:val="nil"/>
              <w:left w:val="nil"/>
              <w:bottom w:val="single" w:sz="4" w:space="0" w:color="auto"/>
              <w:right w:val="single" w:sz="4" w:space="0" w:color="auto"/>
            </w:tcBorders>
            <w:shd w:val="clear" w:color="auto" w:fill="auto"/>
            <w:noWrap/>
            <w:vAlign w:val="center"/>
            <w:hideMark/>
          </w:tcPr>
          <w:p w14:paraId="31475671"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10</w:t>
            </w:r>
          </w:p>
        </w:tc>
        <w:tc>
          <w:tcPr>
            <w:tcW w:w="909" w:type="dxa"/>
            <w:tcBorders>
              <w:top w:val="nil"/>
              <w:left w:val="nil"/>
              <w:bottom w:val="single" w:sz="4" w:space="0" w:color="auto"/>
              <w:right w:val="single" w:sz="4" w:space="0" w:color="auto"/>
            </w:tcBorders>
            <w:shd w:val="clear" w:color="auto" w:fill="auto"/>
            <w:noWrap/>
            <w:vAlign w:val="center"/>
            <w:hideMark/>
          </w:tcPr>
          <w:p w14:paraId="18CBF3B6"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09</w:t>
            </w:r>
          </w:p>
        </w:tc>
        <w:tc>
          <w:tcPr>
            <w:tcW w:w="1372" w:type="dxa"/>
            <w:tcBorders>
              <w:top w:val="nil"/>
              <w:left w:val="nil"/>
              <w:bottom w:val="single" w:sz="4" w:space="0" w:color="auto"/>
              <w:right w:val="single" w:sz="4" w:space="0" w:color="auto"/>
            </w:tcBorders>
            <w:shd w:val="clear" w:color="auto" w:fill="auto"/>
            <w:noWrap/>
            <w:vAlign w:val="center"/>
            <w:hideMark/>
          </w:tcPr>
          <w:p w14:paraId="63514B9B"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0.000102588</w:t>
            </w:r>
          </w:p>
        </w:tc>
        <w:tc>
          <w:tcPr>
            <w:tcW w:w="613" w:type="dxa"/>
            <w:tcBorders>
              <w:top w:val="nil"/>
              <w:left w:val="nil"/>
              <w:bottom w:val="single" w:sz="4" w:space="0" w:color="auto"/>
              <w:right w:val="single" w:sz="4" w:space="0" w:color="auto"/>
            </w:tcBorders>
            <w:shd w:val="clear" w:color="auto" w:fill="auto"/>
            <w:noWrap/>
            <w:vAlign w:val="center"/>
            <w:hideMark/>
          </w:tcPr>
          <w:p w14:paraId="40CE65E1"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43</w:t>
            </w:r>
          </w:p>
        </w:tc>
        <w:tc>
          <w:tcPr>
            <w:tcW w:w="576" w:type="dxa"/>
            <w:tcBorders>
              <w:top w:val="nil"/>
              <w:left w:val="nil"/>
              <w:bottom w:val="single" w:sz="4" w:space="0" w:color="auto"/>
              <w:right w:val="single" w:sz="4" w:space="0" w:color="auto"/>
            </w:tcBorders>
            <w:shd w:val="clear" w:color="auto" w:fill="auto"/>
            <w:noWrap/>
            <w:vAlign w:val="center"/>
            <w:hideMark/>
          </w:tcPr>
          <w:p w14:paraId="49274A25"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02</w:t>
            </w:r>
          </w:p>
        </w:tc>
        <w:tc>
          <w:tcPr>
            <w:tcW w:w="775" w:type="dxa"/>
            <w:tcBorders>
              <w:top w:val="nil"/>
              <w:left w:val="nil"/>
              <w:bottom w:val="single" w:sz="4" w:space="0" w:color="auto"/>
              <w:right w:val="single" w:sz="4" w:space="0" w:color="auto"/>
            </w:tcBorders>
            <w:shd w:val="clear" w:color="auto" w:fill="auto"/>
            <w:noWrap/>
            <w:vAlign w:val="center"/>
            <w:hideMark/>
          </w:tcPr>
          <w:p w14:paraId="03544C61"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40</w:t>
            </w:r>
          </w:p>
        </w:tc>
        <w:tc>
          <w:tcPr>
            <w:tcW w:w="1372" w:type="dxa"/>
            <w:tcBorders>
              <w:top w:val="nil"/>
              <w:left w:val="nil"/>
              <w:bottom w:val="single" w:sz="4" w:space="0" w:color="auto"/>
              <w:right w:val="single" w:sz="4" w:space="0" w:color="auto"/>
            </w:tcBorders>
            <w:shd w:val="clear" w:color="auto" w:fill="auto"/>
            <w:noWrap/>
            <w:vAlign w:val="center"/>
            <w:hideMark/>
          </w:tcPr>
          <w:p w14:paraId="5402DE08"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0.000348854</w:t>
            </w:r>
          </w:p>
        </w:tc>
        <w:tc>
          <w:tcPr>
            <w:tcW w:w="1372" w:type="dxa"/>
            <w:tcBorders>
              <w:top w:val="nil"/>
              <w:left w:val="nil"/>
              <w:bottom w:val="single" w:sz="4" w:space="0" w:color="auto"/>
              <w:right w:val="single" w:sz="4" w:space="0" w:color="auto"/>
            </w:tcBorders>
            <w:shd w:val="clear" w:color="auto" w:fill="auto"/>
            <w:noWrap/>
            <w:vAlign w:val="center"/>
            <w:hideMark/>
          </w:tcPr>
          <w:p w14:paraId="0D0CCCFA"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0.0003488</w:t>
            </w:r>
          </w:p>
        </w:tc>
        <w:tc>
          <w:tcPr>
            <w:tcW w:w="1286" w:type="dxa"/>
            <w:tcBorders>
              <w:top w:val="nil"/>
              <w:left w:val="nil"/>
              <w:bottom w:val="single" w:sz="4" w:space="0" w:color="auto"/>
              <w:right w:val="single" w:sz="4" w:space="0" w:color="auto"/>
            </w:tcBorders>
            <w:shd w:val="clear" w:color="auto" w:fill="auto"/>
            <w:noWrap/>
            <w:vAlign w:val="center"/>
            <w:hideMark/>
          </w:tcPr>
          <w:p w14:paraId="3F2044CC" w14:textId="77777777" w:rsidR="00DC4533" w:rsidRPr="00DC4533" w:rsidRDefault="00DC4533" w:rsidP="00DC4533">
            <w:pPr>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2.91981E-07</w:t>
            </w:r>
          </w:p>
        </w:tc>
        <w:tc>
          <w:tcPr>
            <w:tcW w:w="1286" w:type="dxa"/>
            <w:tcBorders>
              <w:top w:val="nil"/>
              <w:left w:val="nil"/>
              <w:bottom w:val="single" w:sz="4" w:space="0" w:color="auto"/>
              <w:right w:val="single" w:sz="4" w:space="0" w:color="auto"/>
            </w:tcBorders>
            <w:shd w:val="clear" w:color="auto" w:fill="auto"/>
            <w:noWrap/>
            <w:vAlign w:val="center"/>
            <w:hideMark/>
          </w:tcPr>
          <w:p w14:paraId="53FC25DE" w14:textId="77777777" w:rsidR="00DC4533" w:rsidRPr="00DC4533" w:rsidRDefault="00DC4533" w:rsidP="00BD706D">
            <w:pPr>
              <w:keepNext/>
              <w:widowControl/>
              <w:autoSpaceDE/>
              <w:autoSpaceDN/>
              <w:spacing w:line="240" w:lineRule="auto"/>
              <w:jc w:val="right"/>
              <w:rPr>
                <w:rFonts w:ascii="Calibri" w:eastAsia="Times New Roman" w:hAnsi="Calibri" w:cs="Calibri"/>
                <w:color w:val="000000"/>
                <w:sz w:val="22"/>
                <w:lang w:val="en-GB" w:eastAsia="en-GB"/>
              </w:rPr>
            </w:pPr>
            <w:r w:rsidRPr="00DC4533">
              <w:rPr>
                <w:rFonts w:ascii="Calibri" w:eastAsia="Times New Roman" w:hAnsi="Calibri" w:cs="Calibri"/>
                <w:color w:val="000000"/>
                <w:sz w:val="22"/>
                <w:lang w:val="en-GB" w:eastAsia="en-GB"/>
              </w:rPr>
              <w:t>2.91889E-07</w:t>
            </w:r>
          </w:p>
        </w:tc>
      </w:tr>
    </w:tbl>
    <w:p w14:paraId="1D0DC5C2" w14:textId="445A172D" w:rsidR="00216C83" w:rsidRDefault="00BD706D" w:rsidP="00BD706D">
      <w:pPr>
        <w:pStyle w:val="Legenda"/>
        <w:rPr>
          <w:lang w:val="en-GB"/>
        </w:rPr>
      </w:pPr>
      <w:bookmarkStart w:id="326" w:name="_Ref117457252"/>
      <w:bookmarkStart w:id="327" w:name="_Toc117467264"/>
      <w:proofErr w:type="spellStart"/>
      <w:r>
        <w:t>Table</w:t>
      </w:r>
      <w:proofErr w:type="spellEnd"/>
      <w:r>
        <w:t xml:space="preserve"> </w:t>
      </w:r>
      <w:r w:rsidR="000F60F6">
        <w:fldChar w:fldCharType="begin"/>
      </w:r>
      <w:r w:rsidR="000F60F6">
        <w:instrText xml:space="preserve"> SEQ Table \* ARABIC </w:instrText>
      </w:r>
      <w:r w:rsidR="000F60F6">
        <w:fldChar w:fldCharType="separate"/>
      </w:r>
      <w:r w:rsidR="000F60F6">
        <w:rPr>
          <w:noProof/>
        </w:rPr>
        <w:t>10</w:t>
      </w:r>
      <w:r w:rsidR="000F60F6">
        <w:fldChar w:fldCharType="end"/>
      </w:r>
      <w:bookmarkEnd w:id="326"/>
      <w:r>
        <w:t xml:space="preserve"> - </w:t>
      </w:r>
      <w:proofErr w:type="spellStart"/>
      <w:r>
        <w:t>Statistics</w:t>
      </w:r>
      <w:bookmarkEnd w:id="327"/>
      <w:proofErr w:type="spellEnd"/>
    </w:p>
    <w:p w14:paraId="702EA01D" w14:textId="77777777" w:rsidR="00DC4533" w:rsidRDefault="00DC4533">
      <w:pPr>
        <w:spacing w:line="240" w:lineRule="auto"/>
        <w:jc w:val="left"/>
        <w:rPr>
          <w:lang w:val="en-GB"/>
        </w:rPr>
      </w:pPr>
    </w:p>
    <w:p w14:paraId="54DBD9D9" w14:textId="77777777" w:rsidR="00216C83" w:rsidRDefault="00216C83">
      <w:pPr>
        <w:spacing w:line="240" w:lineRule="auto"/>
        <w:jc w:val="left"/>
        <w:rPr>
          <w:lang w:val="en-GB"/>
        </w:rPr>
        <w:sectPr w:rsidR="00216C83" w:rsidSect="00216C83">
          <w:pgSz w:w="16840" w:h="11910" w:orient="landscape"/>
          <w:pgMar w:top="1300" w:right="1320" w:bottom="1160" w:left="1180" w:header="0" w:footer="998" w:gutter="0"/>
          <w:cols w:space="720"/>
          <w:docGrid w:linePitch="326"/>
        </w:sectPr>
      </w:pPr>
    </w:p>
    <w:p w14:paraId="306F1F8B" w14:textId="1647A790" w:rsidR="00DC4533" w:rsidRDefault="00123E48" w:rsidP="00DC4533">
      <w:pPr>
        <w:pStyle w:val="Corpodetexto"/>
        <w:rPr>
          <w:lang w:val="en-GB"/>
        </w:rPr>
      </w:pPr>
      <w:r>
        <w:rPr>
          <w:lang w:val="en-GB"/>
        </w:rPr>
        <w:lastRenderedPageBreak/>
        <w:t xml:space="preserve">When the data collected from the tests was clustered, several histograms were created </w:t>
      </w:r>
      <w:proofErr w:type="gramStart"/>
      <w:r>
        <w:rPr>
          <w:lang w:val="en-GB"/>
        </w:rPr>
        <w:t>in order to</w:t>
      </w:r>
      <w:proofErr w:type="gramEnd"/>
      <w:r>
        <w:rPr>
          <w:lang w:val="en-GB"/>
        </w:rPr>
        <w:t xml:space="preserve"> visualize the data and retrieve information. These histograms have two variables, Wi-Fi and BLE. The vertical axis is the total number of scans of the three tests made with each parameter.</w:t>
      </w:r>
    </w:p>
    <w:p w14:paraId="4690E5ED" w14:textId="10486727" w:rsidR="001379C1" w:rsidRDefault="00123E48" w:rsidP="00DC4533">
      <w:pPr>
        <w:pStyle w:val="Corpodetexto"/>
        <w:rPr>
          <w:lang w:val="en-GB"/>
        </w:rPr>
      </w:pPr>
      <w:r>
        <w:rPr>
          <w:lang w:val="en-GB"/>
        </w:rPr>
        <w:t>Test Case 1</w:t>
      </w:r>
      <w:r w:rsidR="001379C1">
        <w:rPr>
          <w:lang w:val="en-GB"/>
        </w:rPr>
        <w:t xml:space="preserve"> (</w:t>
      </w:r>
      <w:r w:rsidR="001379C1">
        <w:rPr>
          <w:lang w:val="en-GB"/>
        </w:rPr>
        <w:fldChar w:fldCharType="begin"/>
      </w:r>
      <w:r w:rsidR="001379C1">
        <w:rPr>
          <w:lang w:val="en-GB"/>
        </w:rPr>
        <w:instrText xml:space="preserve"> REF _Ref117448581 \h </w:instrText>
      </w:r>
      <w:r w:rsidR="001379C1">
        <w:rPr>
          <w:lang w:val="en-GB"/>
        </w:rPr>
      </w:r>
      <w:r w:rsidR="001379C1">
        <w:rPr>
          <w:lang w:val="en-GB"/>
        </w:rPr>
        <w:fldChar w:fldCharType="separate"/>
      </w:r>
      <w:r w:rsidR="008F0E85" w:rsidRPr="00D71E29">
        <w:rPr>
          <w:lang w:val="en-GB"/>
        </w:rPr>
        <w:t xml:space="preserve">Figure </w:t>
      </w:r>
      <w:r w:rsidR="008F0E85" w:rsidRPr="00D71E29">
        <w:rPr>
          <w:noProof/>
          <w:lang w:val="en-GB"/>
        </w:rPr>
        <w:t>50</w:t>
      </w:r>
      <w:r w:rsidR="001379C1">
        <w:rPr>
          <w:lang w:val="en-GB"/>
        </w:rPr>
        <w:fldChar w:fldCharType="end"/>
      </w:r>
      <w:r w:rsidR="001379C1">
        <w:rPr>
          <w:lang w:val="en-GB"/>
        </w:rPr>
        <w:t>)</w:t>
      </w:r>
      <w:r>
        <w:rPr>
          <w:lang w:val="en-GB"/>
        </w:rPr>
        <w:t xml:space="preserve"> had </w:t>
      </w:r>
      <w:proofErr w:type="gramStart"/>
      <w:r>
        <w:rPr>
          <w:lang w:val="en-GB"/>
        </w:rPr>
        <w:t>an</w:t>
      </w:r>
      <w:proofErr w:type="gramEnd"/>
      <w:r>
        <w:rPr>
          <w:lang w:val="en-GB"/>
        </w:rPr>
        <w:t xml:space="preserve"> Wi-Fi interval of 10 seconds and a BLE interval of 5 seconds.</w:t>
      </w:r>
      <w:r w:rsidR="001379C1">
        <w:rPr>
          <w:lang w:val="en-GB"/>
        </w:rPr>
        <w:t xml:space="preserve"> Test Case 6 (</w:t>
      </w:r>
      <w:r w:rsidR="001379C1">
        <w:rPr>
          <w:lang w:val="en-GB"/>
        </w:rPr>
        <w:fldChar w:fldCharType="begin"/>
      </w:r>
      <w:r w:rsidR="001379C1">
        <w:rPr>
          <w:lang w:val="en-GB"/>
        </w:rPr>
        <w:instrText xml:space="preserve"> REF _Ref117448591 \h </w:instrText>
      </w:r>
      <w:r w:rsidR="001379C1">
        <w:rPr>
          <w:lang w:val="en-GB"/>
        </w:rPr>
      </w:r>
      <w:r w:rsidR="001379C1">
        <w:rPr>
          <w:lang w:val="en-GB"/>
        </w:rPr>
        <w:fldChar w:fldCharType="separate"/>
      </w:r>
      <w:r w:rsidR="008F0E85" w:rsidRPr="00153346">
        <w:rPr>
          <w:lang w:val="en-GB"/>
        </w:rPr>
        <w:t xml:space="preserve">Figure </w:t>
      </w:r>
      <w:r w:rsidR="008F0E85">
        <w:rPr>
          <w:noProof/>
          <w:lang w:val="en-GB"/>
        </w:rPr>
        <w:t>51</w:t>
      </w:r>
      <w:r w:rsidR="001379C1">
        <w:rPr>
          <w:lang w:val="en-GB"/>
        </w:rPr>
        <w:fldChar w:fldCharType="end"/>
      </w:r>
      <w:r w:rsidR="001379C1">
        <w:rPr>
          <w:lang w:val="en-GB"/>
        </w:rPr>
        <w:t xml:space="preserve">) had </w:t>
      </w:r>
      <w:proofErr w:type="gramStart"/>
      <w:r w:rsidR="001379C1">
        <w:rPr>
          <w:lang w:val="en-GB"/>
        </w:rPr>
        <w:t>an</w:t>
      </w:r>
      <w:proofErr w:type="gramEnd"/>
      <w:r w:rsidR="001379C1">
        <w:rPr>
          <w:lang w:val="en-GB"/>
        </w:rPr>
        <w:t xml:space="preserve"> Wi-Fi interval of 10 seconds and a BLE interval of 8 seconds</w:t>
      </w:r>
    </w:p>
    <w:p w14:paraId="2F4F9AF8" w14:textId="3FD19049" w:rsidR="001379C1" w:rsidRPr="00123E48" w:rsidRDefault="00123E48" w:rsidP="00DC4533">
      <w:pPr>
        <w:pStyle w:val="Corpodetexto"/>
        <w:rPr>
          <w:lang w:val="en-GB"/>
        </w:rPr>
      </w:pPr>
      <w:r>
        <w:rPr>
          <w:lang w:val="en-GB"/>
        </w:rPr>
        <w:t>The histogram proves to show that the program was successfu</w:t>
      </w:r>
      <w:r w:rsidR="001379C1">
        <w:rPr>
          <w:lang w:val="en-GB"/>
        </w:rPr>
        <w:t>l. S</w:t>
      </w:r>
      <w:r w:rsidR="001379C1" w:rsidRPr="001379C1">
        <w:rPr>
          <w:lang w:val="en-GB"/>
        </w:rPr>
        <w:t>cans</w:t>
      </w:r>
      <w:r w:rsidR="001379C1">
        <w:rPr>
          <w:lang w:val="en-GB"/>
        </w:rPr>
        <w:t xml:space="preserve"> were performed</w:t>
      </w:r>
      <w:r w:rsidR="001379C1" w:rsidRPr="001379C1">
        <w:rPr>
          <w:lang w:val="en-GB"/>
        </w:rPr>
        <w:t xml:space="preserve"> at the corresponding interval. Despite some posts</w:t>
      </w:r>
      <w:r w:rsidR="001379C1">
        <w:rPr>
          <w:lang w:val="en-GB"/>
        </w:rPr>
        <w:t xml:space="preserve"> being</w:t>
      </w:r>
      <w:r w:rsidR="001379C1" w:rsidRPr="001379C1">
        <w:rPr>
          <w:lang w:val="en-GB"/>
        </w:rPr>
        <w:t xml:space="preserve"> late and others early, most lived up to expectations</w:t>
      </w:r>
    </w:p>
    <w:p w14:paraId="085DA104" w14:textId="024DDB89" w:rsidR="00DC4533" w:rsidRDefault="00DC4533" w:rsidP="00DC4533">
      <w:pPr>
        <w:pStyle w:val="Corpodetexto"/>
        <w:rPr>
          <w:lang w:val="en-GB"/>
        </w:rPr>
      </w:pPr>
    </w:p>
    <w:p w14:paraId="372F922A" w14:textId="77777777" w:rsidR="00123E48" w:rsidRDefault="00123E48" w:rsidP="00123E48">
      <w:pPr>
        <w:pStyle w:val="Corpodetexto"/>
        <w:keepNext/>
      </w:pPr>
      <w:r>
        <w:rPr>
          <w:noProof/>
        </w:rPr>
        <w:drawing>
          <wp:inline distT="0" distB="0" distL="0" distR="0" wp14:anchorId="1396CE87" wp14:editId="1A1B0043">
            <wp:extent cx="6000750" cy="2308860"/>
            <wp:effectExtent l="0" t="0" r="0" b="15240"/>
            <wp:docPr id="155" name="Chart 155">
              <a:extLst xmlns:a="http://schemas.openxmlformats.org/drawingml/2006/main">
                <a:ext uri="{FF2B5EF4-FFF2-40B4-BE49-F238E27FC236}">
                  <a16:creationId xmlns:a16="http://schemas.microsoft.com/office/drawing/2014/main" id="{9F069275-5F0F-4C17-B424-D11CF8C90AB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6"/>
              </a:graphicData>
            </a:graphic>
          </wp:inline>
        </w:drawing>
      </w:r>
    </w:p>
    <w:p w14:paraId="7FEBB629" w14:textId="40F59B12" w:rsidR="00123E48" w:rsidRDefault="00123E48" w:rsidP="00123E48">
      <w:pPr>
        <w:pStyle w:val="Legenda"/>
        <w:rPr>
          <w:lang w:val="en-GB"/>
        </w:rPr>
      </w:pPr>
      <w:bookmarkStart w:id="328" w:name="_Ref117448581"/>
      <w:bookmarkStart w:id="329" w:name="_Toc117467253"/>
      <w:r>
        <w:t xml:space="preserve">Figure </w:t>
      </w:r>
      <w:r>
        <w:fldChar w:fldCharType="begin"/>
      </w:r>
      <w:r>
        <w:instrText xml:space="preserve"> SEQ Figure \* ARABIC </w:instrText>
      </w:r>
      <w:r>
        <w:fldChar w:fldCharType="separate"/>
      </w:r>
      <w:r w:rsidR="008F0E85">
        <w:rPr>
          <w:noProof/>
        </w:rPr>
        <w:t>50</w:t>
      </w:r>
      <w:r>
        <w:fldChar w:fldCharType="end"/>
      </w:r>
      <w:bookmarkEnd w:id="328"/>
      <w:r>
        <w:t xml:space="preserve"> - </w:t>
      </w:r>
      <w:proofErr w:type="spellStart"/>
      <w:r>
        <w:t>Test</w:t>
      </w:r>
      <w:proofErr w:type="spellEnd"/>
      <w:r>
        <w:t xml:space="preserve"> Case 1 </w:t>
      </w:r>
      <w:proofErr w:type="spellStart"/>
      <w:r>
        <w:t>Histogram</w:t>
      </w:r>
      <w:proofErr w:type="spellEnd"/>
      <w:r>
        <w:t>.</w:t>
      </w:r>
      <w:bookmarkEnd w:id="329"/>
    </w:p>
    <w:p w14:paraId="089117B9" w14:textId="4147C8A8" w:rsidR="00123E48" w:rsidRDefault="00123E48" w:rsidP="00DC4533">
      <w:pPr>
        <w:pStyle w:val="Corpodetexto"/>
        <w:rPr>
          <w:lang w:val="en-GB"/>
        </w:rPr>
      </w:pPr>
    </w:p>
    <w:p w14:paraId="2523272C" w14:textId="77777777" w:rsidR="00123E48" w:rsidRDefault="00123E48" w:rsidP="00123E48">
      <w:pPr>
        <w:pStyle w:val="Corpodetexto"/>
        <w:keepNext/>
      </w:pPr>
      <w:r>
        <w:rPr>
          <w:noProof/>
        </w:rPr>
        <w:drawing>
          <wp:inline distT="0" distB="0" distL="0" distR="0" wp14:anchorId="2CB62100" wp14:editId="692F31A7">
            <wp:extent cx="6000750" cy="2019300"/>
            <wp:effectExtent l="0" t="0" r="0" b="0"/>
            <wp:docPr id="156" name="Chart 156">
              <a:extLst xmlns:a="http://schemas.openxmlformats.org/drawingml/2006/main">
                <a:ext uri="{FF2B5EF4-FFF2-40B4-BE49-F238E27FC236}">
                  <a16:creationId xmlns:a16="http://schemas.microsoft.com/office/drawing/2014/main" id="{5E1AC387-D5C4-4F14-B5BD-DEE3229C2E8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7"/>
              </a:graphicData>
            </a:graphic>
          </wp:inline>
        </w:drawing>
      </w:r>
    </w:p>
    <w:p w14:paraId="79E9B490" w14:textId="04B9968B" w:rsidR="00123E48" w:rsidRDefault="00123E48" w:rsidP="00123E48">
      <w:pPr>
        <w:pStyle w:val="Legenda"/>
        <w:rPr>
          <w:lang w:val="en-GB"/>
        </w:rPr>
      </w:pPr>
      <w:bookmarkStart w:id="330" w:name="_Ref117448591"/>
      <w:bookmarkStart w:id="331" w:name="_Toc117467254"/>
      <w:r w:rsidRPr="00153346">
        <w:rPr>
          <w:lang w:val="en-GB"/>
        </w:rPr>
        <w:t xml:space="preserve">Figure </w:t>
      </w:r>
      <w:r>
        <w:fldChar w:fldCharType="begin"/>
      </w:r>
      <w:r w:rsidRPr="00153346">
        <w:rPr>
          <w:lang w:val="en-GB"/>
        </w:rPr>
        <w:instrText xml:space="preserve"> SEQ Figure \* ARABIC </w:instrText>
      </w:r>
      <w:r>
        <w:fldChar w:fldCharType="separate"/>
      </w:r>
      <w:r w:rsidR="008F0E85">
        <w:rPr>
          <w:noProof/>
          <w:lang w:val="en-GB"/>
        </w:rPr>
        <w:t>51</w:t>
      </w:r>
      <w:r>
        <w:fldChar w:fldCharType="end"/>
      </w:r>
      <w:bookmarkEnd w:id="330"/>
      <w:r w:rsidRPr="00153346">
        <w:rPr>
          <w:lang w:val="en-GB"/>
        </w:rPr>
        <w:t xml:space="preserve"> - Test Case 6 Histogram.</w:t>
      </w:r>
      <w:bookmarkEnd w:id="331"/>
    </w:p>
    <w:p w14:paraId="7297424B" w14:textId="2FD71E46" w:rsidR="00123E48" w:rsidRDefault="00123E48" w:rsidP="00DC4533">
      <w:pPr>
        <w:pStyle w:val="Corpodetexto"/>
        <w:rPr>
          <w:lang w:val="en-GB"/>
        </w:rPr>
      </w:pPr>
    </w:p>
    <w:p w14:paraId="76552F73" w14:textId="566DDBD1" w:rsidR="00123E48" w:rsidRDefault="00123E48" w:rsidP="00DC4533">
      <w:pPr>
        <w:pStyle w:val="Corpodetexto"/>
        <w:rPr>
          <w:lang w:val="en-GB"/>
        </w:rPr>
      </w:pPr>
      <w:r w:rsidRPr="00F14CAD">
        <w:rPr>
          <w:lang w:val="en-GB"/>
        </w:rPr>
        <w:t>All the histograms that were created are available in</w:t>
      </w:r>
      <w:r w:rsidR="00BD706D" w:rsidRPr="00F14CAD">
        <w:rPr>
          <w:lang w:val="en-GB"/>
        </w:rPr>
        <w:t xml:space="preserve"> </w:t>
      </w:r>
      <w:r w:rsidRPr="00F14CAD">
        <w:rPr>
          <w:lang w:val="en-GB"/>
        </w:rPr>
        <w:t>section</w:t>
      </w:r>
      <w:r w:rsidR="00BD706D" w:rsidRPr="00F14CAD">
        <w:rPr>
          <w:lang w:val="en-GB"/>
        </w:rPr>
        <w:t xml:space="preserve"> </w:t>
      </w:r>
      <w:r w:rsidR="00BD706D" w:rsidRPr="00F14CAD">
        <w:rPr>
          <w:lang w:val="en-GB"/>
        </w:rPr>
        <w:fldChar w:fldCharType="begin"/>
      </w:r>
      <w:r w:rsidR="00BD706D" w:rsidRPr="00F14CAD">
        <w:rPr>
          <w:lang w:val="en-GB"/>
        </w:rPr>
        <w:instrText xml:space="preserve"> REF _Ref117457137 \w \h  \* MERGEFORMAT </w:instrText>
      </w:r>
      <w:r w:rsidR="00BD706D" w:rsidRPr="00F14CAD">
        <w:rPr>
          <w:lang w:val="en-GB"/>
        </w:rPr>
      </w:r>
      <w:r w:rsidR="00BD706D" w:rsidRPr="00F14CAD">
        <w:rPr>
          <w:lang w:val="en-GB"/>
        </w:rPr>
        <w:fldChar w:fldCharType="separate"/>
      </w:r>
      <w:r w:rsidR="008F0E85" w:rsidRPr="00F14CAD">
        <w:rPr>
          <w:lang w:val="en-GB"/>
        </w:rPr>
        <w:t>A.4</w:t>
      </w:r>
      <w:r w:rsidR="00BD706D" w:rsidRPr="00F14CAD">
        <w:rPr>
          <w:lang w:val="en-GB"/>
        </w:rPr>
        <w:fldChar w:fldCharType="end"/>
      </w:r>
      <w:r w:rsidR="00BD706D" w:rsidRPr="00F14CAD">
        <w:rPr>
          <w:lang w:val="en-GB"/>
        </w:rPr>
        <w:t xml:space="preserve"> </w:t>
      </w:r>
      <w:r w:rsidR="00BD706D" w:rsidRPr="00F14CAD">
        <w:rPr>
          <w:lang w:val="en-GB"/>
        </w:rPr>
        <w:fldChar w:fldCharType="begin"/>
      </w:r>
      <w:r w:rsidR="00BD706D" w:rsidRPr="00F14CAD">
        <w:rPr>
          <w:lang w:val="en-GB"/>
        </w:rPr>
        <w:instrText xml:space="preserve"> REF _Ref117457137 \h  \* MERGEFORMAT </w:instrText>
      </w:r>
      <w:r w:rsidR="00BD706D" w:rsidRPr="00F14CAD">
        <w:rPr>
          <w:lang w:val="en-GB"/>
        </w:rPr>
      </w:r>
      <w:r w:rsidR="00BD706D" w:rsidRPr="00F14CAD">
        <w:rPr>
          <w:lang w:val="en-GB"/>
        </w:rPr>
        <w:fldChar w:fldCharType="separate"/>
      </w:r>
      <w:r w:rsidR="008F0E85" w:rsidRPr="00F14CAD">
        <w:rPr>
          <w:lang w:val="en-GB"/>
        </w:rPr>
        <w:t>Test Cases</w:t>
      </w:r>
      <w:r w:rsidR="00BD706D" w:rsidRPr="00F14CAD">
        <w:rPr>
          <w:lang w:val="en-GB"/>
        </w:rPr>
        <w:fldChar w:fldCharType="end"/>
      </w:r>
      <w:r w:rsidR="00F14CAD">
        <w:rPr>
          <w:lang w:val="en-GB"/>
        </w:rPr>
        <w:t>.</w:t>
      </w:r>
    </w:p>
    <w:p w14:paraId="3A11F119" w14:textId="19B63DC3" w:rsidR="00DC4533" w:rsidRPr="00123E48" w:rsidRDefault="00DC4533">
      <w:pPr>
        <w:spacing w:line="240" w:lineRule="auto"/>
        <w:jc w:val="left"/>
        <w:rPr>
          <w:rFonts w:ascii="NewsGotT" w:hAnsi="NewsGotT"/>
          <w:szCs w:val="24"/>
          <w:lang w:val="en-GB"/>
        </w:rPr>
      </w:pPr>
      <w:r w:rsidRPr="00123E48">
        <w:rPr>
          <w:lang w:val="en-GB"/>
        </w:rPr>
        <w:br w:type="page"/>
      </w:r>
    </w:p>
    <w:p w14:paraId="54078AF3" w14:textId="77D13870" w:rsidR="00B03DD9" w:rsidRPr="00B03DD9" w:rsidRDefault="00B03DD9" w:rsidP="00DC4533">
      <w:pPr>
        <w:pStyle w:val="Ttulo1"/>
      </w:pPr>
      <w:bookmarkStart w:id="332" w:name="_Toc117467192"/>
      <w:proofErr w:type="spellStart"/>
      <w:r w:rsidRPr="00DB78DF">
        <w:lastRenderedPageBreak/>
        <w:t>C</w:t>
      </w:r>
      <w:r>
        <w:t>onclusion</w:t>
      </w:r>
      <w:bookmarkEnd w:id="332"/>
      <w:proofErr w:type="spellEnd"/>
    </w:p>
    <w:p w14:paraId="57101BE5" w14:textId="4A74741D" w:rsidR="00BC2884" w:rsidRPr="009D0135" w:rsidRDefault="009D0135" w:rsidP="009D0135">
      <w:pPr>
        <w:pStyle w:val="Corpodetexto"/>
        <w:rPr>
          <w:lang w:val="en-GB"/>
        </w:rPr>
      </w:pPr>
      <w:bookmarkStart w:id="333" w:name="_bookmark35"/>
      <w:bookmarkEnd w:id="333"/>
      <w:r>
        <w:rPr>
          <w:lang w:val="en-GB"/>
        </w:rPr>
        <w:t xml:space="preserve">This whole project consisted of the </w:t>
      </w:r>
      <w:r w:rsidRPr="009D0135">
        <w:rPr>
          <w:lang w:val="en-GB"/>
        </w:rPr>
        <w:t xml:space="preserve">construction of a solution that </w:t>
      </w:r>
      <w:r w:rsidR="00153346">
        <w:rPr>
          <w:lang w:val="en-GB"/>
        </w:rPr>
        <w:t>demonstrates</w:t>
      </w:r>
      <w:r w:rsidRPr="009D0135">
        <w:rPr>
          <w:lang w:val="en-GB"/>
        </w:rPr>
        <w:t xml:space="preserve"> the hardware capabilities of </w:t>
      </w:r>
      <w:r>
        <w:rPr>
          <w:lang w:val="en-GB"/>
        </w:rPr>
        <w:t>a microcontroller</w:t>
      </w:r>
      <w:r w:rsidRPr="009D0135">
        <w:rPr>
          <w:lang w:val="en-GB"/>
        </w:rPr>
        <w:t xml:space="preserve"> board</w:t>
      </w:r>
      <w:r>
        <w:rPr>
          <w:lang w:val="en-GB"/>
        </w:rPr>
        <w:t xml:space="preserve"> </w:t>
      </w:r>
      <w:r w:rsidR="00153346">
        <w:rPr>
          <w:lang w:val="en-GB"/>
        </w:rPr>
        <w:t>using</w:t>
      </w:r>
      <w:r>
        <w:rPr>
          <w:lang w:val="en-GB"/>
        </w:rPr>
        <w:t xml:space="preserve"> Indoor Localization. </w:t>
      </w:r>
      <w:r w:rsidR="00BC2884" w:rsidRPr="00B71A7D">
        <w:rPr>
          <w:lang w:val="en-GB"/>
        </w:rPr>
        <w:t xml:space="preserve">In Chapter </w:t>
      </w:r>
      <w:r w:rsidR="00153346">
        <w:rPr>
          <w:lang w:val="en-GB"/>
        </w:rPr>
        <w:t>6</w:t>
      </w:r>
      <w:r w:rsidR="00BC2884" w:rsidRPr="00B71A7D">
        <w:rPr>
          <w:lang w:val="en-GB"/>
        </w:rPr>
        <w:t xml:space="preserve">, </w:t>
      </w:r>
      <w:r w:rsidR="00D146C7">
        <w:rPr>
          <w:lang w:val="en-GB"/>
        </w:rPr>
        <w:t xml:space="preserve">the </w:t>
      </w:r>
      <w:r w:rsidR="00BC2884" w:rsidRPr="00B71A7D">
        <w:rPr>
          <w:lang w:val="en-GB"/>
        </w:rPr>
        <w:t>general and specific objectives of th</w:t>
      </w:r>
      <w:r w:rsidR="00D146C7">
        <w:rPr>
          <w:lang w:val="en-GB"/>
        </w:rPr>
        <w:t>e</w:t>
      </w:r>
      <w:r w:rsidR="00BC2884" w:rsidRPr="00B71A7D">
        <w:rPr>
          <w:lang w:val="en-GB"/>
        </w:rPr>
        <w:t xml:space="preserve"> project are analy</w:t>
      </w:r>
      <w:r w:rsidR="00B626BA">
        <w:rPr>
          <w:lang w:val="en-GB"/>
        </w:rPr>
        <w:t>s</w:t>
      </w:r>
      <w:r w:rsidR="00BC2884" w:rsidRPr="00B71A7D">
        <w:rPr>
          <w:lang w:val="en-GB"/>
        </w:rPr>
        <w:t>ed</w:t>
      </w:r>
      <w:r w:rsidR="00D146C7">
        <w:rPr>
          <w:lang w:val="en-GB"/>
        </w:rPr>
        <w:t>.</w:t>
      </w:r>
      <w:r w:rsidR="00BC2884" w:rsidRPr="00B71A7D">
        <w:rPr>
          <w:lang w:val="en-GB"/>
        </w:rPr>
        <w:t xml:space="preserve"> </w:t>
      </w:r>
      <w:r w:rsidR="00D146C7">
        <w:rPr>
          <w:lang w:val="en-GB"/>
        </w:rPr>
        <w:t>D</w:t>
      </w:r>
      <w:r w:rsidR="00BC2884" w:rsidRPr="00B71A7D">
        <w:rPr>
          <w:lang w:val="en-GB"/>
        </w:rPr>
        <w:t xml:space="preserve">ifficulties encountered during the development of the system </w:t>
      </w:r>
      <w:r w:rsidR="00B71A7D">
        <w:rPr>
          <w:lang w:val="en-GB"/>
        </w:rPr>
        <w:t>are</w:t>
      </w:r>
      <w:r w:rsidR="00D146C7">
        <w:rPr>
          <w:lang w:val="en-GB"/>
        </w:rPr>
        <w:t xml:space="preserve"> also</w:t>
      </w:r>
      <w:r w:rsidR="00BC2884" w:rsidRPr="00B71A7D">
        <w:rPr>
          <w:lang w:val="en-GB"/>
        </w:rPr>
        <w:t xml:space="preserve"> presented. </w:t>
      </w:r>
      <w:r w:rsidR="00B71A7D" w:rsidRPr="009D0135">
        <w:rPr>
          <w:lang w:val="en-GB"/>
        </w:rPr>
        <w:t>F</w:t>
      </w:r>
      <w:r w:rsidR="00BC2884" w:rsidRPr="009D0135">
        <w:rPr>
          <w:lang w:val="en-GB"/>
        </w:rPr>
        <w:t>inally, some suggestions for future improvements are proposed.</w:t>
      </w:r>
      <w:r w:rsidR="007D4560" w:rsidRPr="009D0135">
        <w:rPr>
          <w:lang w:val="en-GB"/>
        </w:rPr>
        <w:t xml:space="preserve"> </w:t>
      </w:r>
    </w:p>
    <w:p w14:paraId="13950C20" w14:textId="77777777" w:rsidR="00F33EDF" w:rsidRPr="009D0135" w:rsidRDefault="00F33EDF" w:rsidP="00F33EDF">
      <w:pPr>
        <w:pStyle w:val="Corpodetexto"/>
        <w:rPr>
          <w:lang w:val="en-GB"/>
        </w:rPr>
      </w:pPr>
    </w:p>
    <w:p w14:paraId="6D07B7C5" w14:textId="59582A9D" w:rsidR="00DC1952" w:rsidRDefault="00C725FF" w:rsidP="00F211FD">
      <w:pPr>
        <w:pStyle w:val="Ttulo2"/>
        <w:pPrChange w:id="334" w:author="Filipe Meneses" w:date="2022-10-27T16:01:00Z">
          <w:pPr>
            <w:pStyle w:val="Ttulo2"/>
            <w:numPr>
              <w:ilvl w:val="1"/>
              <w:numId w:val="48"/>
            </w:numPr>
            <w:ind w:hanging="360"/>
          </w:pPr>
        </w:pPrChange>
      </w:pPr>
      <w:bookmarkStart w:id="335" w:name="_Toc117467193"/>
      <w:proofErr w:type="spellStart"/>
      <w:r>
        <w:t>S</w:t>
      </w:r>
      <w:r w:rsidR="00DC1952">
        <w:t>ummary</w:t>
      </w:r>
      <w:bookmarkEnd w:id="335"/>
      <w:proofErr w:type="spellEnd"/>
    </w:p>
    <w:p w14:paraId="19C89754" w14:textId="7456523D" w:rsidR="00573DA9" w:rsidRDefault="00573DA9" w:rsidP="00573DA9">
      <w:pPr>
        <w:pStyle w:val="Corpodetexto"/>
        <w:rPr>
          <w:lang w:val="en-US"/>
        </w:rPr>
      </w:pPr>
      <w:r w:rsidRPr="00D04F71">
        <w:rPr>
          <w:lang w:val="en-US"/>
        </w:rPr>
        <w:t xml:space="preserve">Indoor </w:t>
      </w:r>
      <w:r w:rsidR="00B71A7D">
        <w:rPr>
          <w:lang w:val="en-US"/>
        </w:rPr>
        <w:t>localisation</w:t>
      </w:r>
      <w:r w:rsidRPr="00D04F71">
        <w:rPr>
          <w:lang w:val="en-US"/>
        </w:rPr>
        <w:t xml:space="preserve"> has already been used to improve customer experience in indoor areas.</w:t>
      </w:r>
      <w:r>
        <w:rPr>
          <w:lang w:val="en-US"/>
        </w:rPr>
        <w:t xml:space="preserve"> </w:t>
      </w:r>
      <w:r w:rsidRPr="00D04F71">
        <w:rPr>
          <w:lang w:val="en-US"/>
        </w:rPr>
        <w:t>This work focused on the main problems of the present time, where a</w:t>
      </w:r>
      <w:r w:rsidR="00B71A7D">
        <w:rPr>
          <w:lang w:val="en-US"/>
        </w:rPr>
        <w:t>n extensiv</w:t>
      </w:r>
      <w:r w:rsidRPr="00D04F71">
        <w:rPr>
          <w:lang w:val="en-US"/>
        </w:rPr>
        <w:t xml:space="preserve">e system such as the </w:t>
      </w:r>
      <w:r>
        <w:rPr>
          <w:lang w:val="en-US"/>
        </w:rPr>
        <w:t>GPS</w:t>
      </w:r>
      <w:r w:rsidRPr="00D04F71">
        <w:rPr>
          <w:lang w:val="en-US"/>
        </w:rPr>
        <w:t xml:space="preserve"> fails in indoor environments</w:t>
      </w:r>
      <w:r w:rsidR="00B71A7D">
        <w:rPr>
          <w:lang w:val="en-US"/>
        </w:rPr>
        <w:t>. T</w:t>
      </w:r>
      <w:r w:rsidRPr="00D04F71">
        <w:rPr>
          <w:lang w:val="en-US"/>
        </w:rPr>
        <w:t>herefore, it was necessary to think about the dimension of this problem and a way to solve it.</w:t>
      </w:r>
      <w:r>
        <w:rPr>
          <w:lang w:val="en-US"/>
        </w:rPr>
        <w:t xml:space="preserve"> </w:t>
      </w:r>
    </w:p>
    <w:p w14:paraId="3F624356" w14:textId="73C80567" w:rsidR="00573DA9" w:rsidRPr="00D04F71" w:rsidRDefault="00573DA9" w:rsidP="00573DA9">
      <w:pPr>
        <w:pStyle w:val="Corpodetexto"/>
        <w:rPr>
          <w:lang w:val="en-US"/>
        </w:rPr>
      </w:pPr>
      <w:r w:rsidRPr="00D04F71">
        <w:rPr>
          <w:lang w:val="en-US"/>
        </w:rPr>
        <w:t xml:space="preserve">A framework is presented on themes </w:t>
      </w:r>
      <w:r w:rsidR="00B71A7D">
        <w:rPr>
          <w:lang w:val="en-US"/>
        </w:rPr>
        <w:t xml:space="preserve">that </w:t>
      </w:r>
      <w:r w:rsidRPr="00D04F71">
        <w:rPr>
          <w:lang w:val="en-US"/>
        </w:rPr>
        <w:t xml:space="preserve">encompass Indoor </w:t>
      </w:r>
      <w:r w:rsidR="00B71A7D">
        <w:rPr>
          <w:lang w:val="en-US"/>
        </w:rPr>
        <w:t>Localisation</w:t>
      </w:r>
      <w:r w:rsidRPr="00D04F71">
        <w:rPr>
          <w:lang w:val="en-US"/>
        </w:rPr>
        <w:t xml:space="preserve"> systems and what</w:t>
      </w:r>
      <w:r>
        <w:rPr>
          <w:lang w:val="en-US"/>
        </w:rPr>
        <w:t xml:space="preserve"> </w:t>
      </w:r>
      <w:r w:rsidRPr="00D04F71">
        <w:rPr>
          <w:lang w:val="en-US"/>
        </w:rPr>
        <w:t>they represent in the functioning of an environment</w:t>
      </w:r>
      <w:r>
        <w:rPr>
          <w:lang w:val="en-US"/>
        </w:rPr>
        <w:t xml:space="preserve">. </w:t>
      </w:r>
      <w:r w:rsidRPr="00D04F71">
        <w:rPr>
          <w:lang w:val="en-US"/>
        </w:rPr>
        <w:t xml:space="preserve">Subsequently, </w:t>
      </w:r>
      <w:r w:rsidR="00B71A7D">
        <w:rPr>
          <w:lang w:val="en-US"/>
        </w:rPr>
        <w:t>evaluations and research were</w:t>
      </w:r>
      <w:r w:rsidRPr="00D04F71">
        <w:rPr>
          <w:lang w:val="en-US"/>
        </w:rPr>
        <w:t xml:space="preserve"> developed to</w:t>
      </w:r>
      <w:r>
        <w:rPr>
          <w:lang w:val="en-US"/>
        </w:rPr>
        <w:t xml:space="preserve"> </w:t>
      </w:r>
      <w:r w:rsidRPr="00D04F71">
        <w:rPr>
          <w:lang w:val="en-US"/>
        </w:rPr>
        <w:t>identify which tags could respond to the problem.</w:t>
      </w:r>
      <w:r>
        <w:rPr>
          <w:lang w:val="en-US"/>
        </w:rPr>
        <w:t xml:space="preserve"> </w:t>
      </w:r>
      <w:r w:rsidRPr="00D04F71">
        <w:rPr>
          <w:lang w:val="en-US"/>
        </w:rPr>
        <w:t xml:space="preserve">Then, the results </w:t>
      </w:r>
      <w:r w:rsidR="00B71A7D">
        <w:rPr>
          <w:lang w:val="en-US"/>
        </w:rPr>
        <w:t xml:space="preserve">are shown, identifying </w:t>
      </w:r>
      <w:r w:rsidR="00264E79">
        <w:rPr>
          <w:lang w:val="en-US"/>
        </w:rPr>
        <w:t xml:space="preserve">the </w:t>
      </w:r>
      <w:r w:rsidR="00B71A7D">
        <w:rPr>
          <w:lang w:val="en-US"/>
        </w:rPr>
        <w:t xml:space="preserve">advantages and possibilities </w:t>
      </w:r>
      <w:r w:rsidR="00264E79">
        <w:rPr>
          <w:lang w:val="en-US"/>
        </w:rPr>
        <w:t>of</w:t>
      </w:r>
      <w:r w:rsidR="00B71A7D">
        <w:rPr>
          <w:lang w:val="en-US"/>
        </w:rPr>
        <w:t xml:space="preserve"> using</w:t>
      </w:r>
      <w:r w:rsidRPr="00D04F71">
        <w:rPr>
          <w:lang w:val="en-US"/>
        </w:rPr>
        <w:t xml:space="preserve"> different </w:t>
      </w:r>
      <w:r w:rsidR="009D0135">
        <w:rPr>
          <w:lang w:val="en-US"/>
        </w:rPr>
        <w:t>requirements</w:t>
      </w:r>
      <w:r w:rsidRPr="00D04F71">
        <w:rPr>
          <w:lang w:val="en-US"/>
        </w:rPr>
        <w:t>.</w:t>
      </w:r>
      <w:r>
        <w:rPr>
          <w:lang w:val="en-US"/>
        </w:rPr>
        <w:t xml:space="preserve"> </w:t>
      </w:r>
      <w:r w:rsidRPr="00D04F71">
        <w:rPr>
          <w:lang w:val="en-US"/>
        </w:rPr>
        <w:t xml:space="preserve">To conclude this study, it is possible to identify a set of </w:t>
      </w:r>
      <w:r w:rsidR="009D0135">
        <w:rPr>
          <w:lang w:val="en-US"/>
        </w:rPr>
        <w:t>skills</w:t>
      </w:r>
      <w:r w:rsidRPr="00D04F71">
        <w:rPr>
          <w:lang w:val="en-US"/>
        </w:rPr>
        <w:t>,</w:t>
      </w:r>
      <w:r>
        <w:rPr>
          <w:lang w:val="en-US"/>
        </w:rPr>
        <w:t xml:space="preserve"> </w:t>
      </w:r>
      <w:r w:rsidRPr="00D04F71">
        <w:rPr>
          <w:lang w:val="en-US"/>
        </w:rPr>
        <w:t>relating them to the work to be carried out in the future.</w:t>
      </w:r>
    </w:p>
    <w:p w14:paraId="37BE2192" w14:textId="4BEE913A" w:rsidR="00573DA9" w:rsidRDefault="00573DA9" w:rsidP="00573DA9">
      <w:pPr>
        <w:pStyle w:val="Corpodetexto"/>
        <w:rPr>
          <w:lang w:val="en-US"/>
        </w:rPr>
      </w:pPr>
      <w:r w:rsidRPr="00D04F71">
        <w:rPr>
          <w:lang w:val="en-US"/>
        </w:rPr>
        <w:t>At the end of the study, it was possible to conclude that the fingerprinting technique presented a high</w:t>
      </w:r>
      <w:r>
        <w:rPr>
          <w:lang w:val="en-US"/>
        </w:rPr>
        <w:t xml:space="preserve"> </w:t>
      </w:r>
      <w:r w:rsidRPr="00D04F71">
        <w:rPr>
          <w:lang w:val="en-US"/>
        </w:rPr>
        <w:t xml:space="preserve">quality and is increasingly used in indoor </w:t>
      </w:r>
      <w:r w:rsidR="00B71A7D">
        <w:rPr>
          <w:lang w:val="en-US"/>
        </w:rPr>
        <w:t>localisation</w:t>
      </w:r>
      <w:r w:rsidRPr="00D04F71">
        <w:rPr>
          <w:lang w:val="en-US"/>
        </w:rPr>
        <w:t>. However, additional efforts are required to improve the</w:t>
      </w:r>
      <w:r w:rsidR="00B71A7D">
        <w:rPr>
          <w:lang w:val="en-US"/>
        </w:rPr>
        <w:t>se systems' performance so that applications</w:t>
      </w:r>
      <w:r w:rsidRPr="00D04F71">
        <w:rPr>
          <w:lang w:val="en-US"/>
        </w:rPr>
        <w:t xml:space="preserve"> highly dependent on user location can provide better services to </w:t>
      </w:r>
      <w:r w:rsidR="00B71A7D">
        <w:rPr>
          <w:lang w:val="en-US"/>
        </w:rPr>
        <w:t>their</w:t>
      </w:r>
      <w:r w:rsidRPr="00D04F71">
        <w:rPr>
          <w:lang w:val="en-US"/>
        </w:rPr>
        <w:t xml:space="preserve"> users.</w:t>
      </w:r>
      <w:r>
        <w:rPr>
          <w:lang w:val="en-US"/>
        </w:rPr>
        <w:t xml:space="preserve"> </w:t>
      </w:r>
    </w:p>
    <w:p w14:paraId="141AA406" w14:textId="0A1D21EF" w:rsidR="00573DA9" w:rsidRDefault="00B626BA" w:rsidP="00573DA9">
      <w:pPr>
        <w:pStyle w:val="Corpodetexto"/>
        <w:rPr>
          <w:lang w:val="en-US"/>
        </w:rPr>
      </w:pPr>
      <w:r>
        <w:rPr>
          <w:lang w:val="en-US"/>
        </w:rPr>
        <w:t>Once</w:t>
      </w:r>
      <w:r w:rsidR="00573DA9" w:rsidRPr="00D04F71">
        <w:rPr>
          <w:lang w:val="en-US"/>
        </w:rPr>
        <w:t xml:space="preserve"> this report </w:t>
      </w:r>
      <w:r>
        <w:rPr>
          <w:lang w:val="en-US"/>
        </w:rPr>
        <w:t xml:space="preserve">was </w:t>
      </w:r>
      <w:r w:rsidR="00573DA9" w:rsidRPr="00D04F71">
        <w:rPr>
          <w:lang w:val="en-US"/>
        </w:rPr>
        <w:t xml:space="preserve">completed, </w:t>
      </w:r>
      <w:r w:rsidR="00C839A9">
        <w:rPr>
          <w:lang w:val="en-US"/>
        </w:rPr>
        <w:t xml:space="preserve">an </w:t>
      </w:r>
      <w:r w:rsidR="00573DA9" w:rsidRPr="00D04F71">
        <w:rPr>
          <w:lang w:val="en-US"/>
        </w:rPr>
        <w:t xml:space="preserve">exploratory analysis </w:t>
      </w:r>
      <w:r>
        <w:rPr>
          <w:lang w:val="en-US"/>
        </w:rPr>
        <w:t xml:space="preserve">was </w:t>
      </w:r>
      <w:r w:rsidR="00573DA9" w:rsidRPr="00D04F71">
        <w:rPr>
          <w:lang w:val="en-US"/>
        </w:rPr>
        <w:t>carried out o</w:t>
      </w:r>
      <w:r w:rsidR="00273A1D">
        <w:rPr>
          <w:lang w:val="en-US"/>
        </w:rPr>
        <w:t>n</w:t>
      </w:r>
      <w:r w:rsidR="00573DA9" w:rsidRPr="00D04F71">
        <w:rPr>
          <w:lang w:val="en-US"/>
        </w:rPr>
        <w:t xml:space="preserve"> the quality of the</w:t>
      </w:r>
      <w:r w:rsidR="009825A6" w:rsidRPr="009825A6">
        <w:rPr>
          <w:lang w:val="en-US"/>
        </w:rPr>
        <w:t xml:space="preserve"> microcontroller boards and</w:t>
      </w:r>
      <w:r w:rsidR="00573DA9" w:rsidRPr="00D04F71">
        <w:rPr>
          <w:lang w:val="en-US"/>
        </w:rPr>
        <w:t xml:space="preserve"> an investigation and experience of the same, which is quite a </w:t>
      </w:r>
      <w:r w:rsidR="00273A1D" w:rsidRPr="00D04F71">
        <w:rPr>
          <w:lang w:val="en-US"/>
        </w:rPr>
        <w:t xml:space="preserve">difficult </w:t>
      </w:r>
      <w:r w:rsidR="00573DA9" w:rsidRPr="00D04F71">
        <w:rPr>
          <w:lang w:val="en-US"/>
        </w:rPr>
        <w:t>task</w:t>
      </w:r>
      <w:r w:rsidR="00573DA9">
        <w:rPr>
          <w:lang w:val="en-US"/>
        </w:rPr>
        <w:t xml:space="preserve"> </w:t>
      </w:r>
      <w:r w:rsidR="00573DA9" w:rsidRPr="00D04F71">
        <w:rPr>
          <w:lang w:val="en-US"/>
        </w:rPr>
        <w:t>due to the high knowledge requirements needed.</w:t>
      </w:r>
    </w:p>
    <w:p w14:paraId="0594CBBC" w14:textId="77777777" w:rsidR="00D71E29" w:rsidRPr="004E2026" w:rsidRDefault="00D71E29" w:rsidP="00573DA9">
      <w:pPr>
        <w:pStyle w:val="Corpodetexto"/>
        <w:rPr>
          <w:lang w:val="en-GB"/>
        </w:rPr>
      </w:pPr>
    </w:p>
    <w:p w14:paraId="1C8A6FE1" w14:textId="4BCFFF46" w:rsidR="00DC1952" w:rsidRDefault="00A821C7" w:rsidP="00F211FD">
      <w:pPr>
        <w:pStyle w:val="Ttulo2"/>
        <w:rPr>
          <w:lang w:val="en-US"/>
        </w:rPr>
        <w:pPrChange w:id="336" w:author="Filipe Meneses" w:date="2022-10-27T16:01:00Z">
          <w:pPr>
            <w:pStyle w:val="Ttulo2"/>
            <w:numPr>
              <w:ilvl w:val="1"/>
              <w:numId w:val="48"/>
            </w:numPr>
            <w:ind w:hanging="360"/>
          </w:pPr>
        </w:pPrChange>
      </w:pPr>
      <w:bookmarkStart w:id="337" w:name="_Toc117467194"/>
      <w:r>
        <w:rPr>
          <w:lang w:val="en-US"/>
        </w:rPr>
        <w:t>Risk Table</w:t>
      </w:r>
      <w:bookmarkEnd w:id="337"/>
    </w:p>
    <w:p w14:paraId="0FDFD9C3" w14:textId="597FB921" w:rsidR="00A821C7" w:rsidRDefault="00A821C7" w:rsidP="00A821C7">
      <w:pPr>
        <w:pStyle w:val="Corpodetexto"/>
        <w:rPr>
          <w:lang w:val="en-GB"/>
        </w:rPr>
      </w:pPr>
      <w:r w:rsidRPr="00D146C7">
        <w:rPr>
          <w:lang w:val="en-GB"/>
        </w:rPr>
        <w:t>T</w:t>
      </w:r>
      <w:r w:rsidRPr="00624DD8">
        <w:rPr>
          <w:lang w:val="en-GB"/>
        </w:rPr>
        <w:t>his art</w:t>
      </w:r>
      <w:r>
        <w:rPr>
          <w:lang w:val="en-GB"/>
        </w:rPr>
        <w:t>e</w:t>
      </w:r>
      <w:r w:rsidRPr="00624DD8">
        <w:rPr>
          <w:lang w:val="en-GB"/>
        </w:rPr>
        <w:t>fact comes as a list of known and critical risks</w:t>
      </w:r>
      <w:r w:rsidRPr="00D146C7">
        <w:rPr>
          <w:lang w:val="en-GB"/>
        </w:rPr>
        <w:t xml:space="preserve"> </w:t>
      </w:r>
      <w:r>
        <w:rPr>
          <w:lang w:val="en-GB"/>
        </w:rPr>
        <w:t>t</w:t>
      </w:r>
      <w:r w:rsidRPr="00624DD8">
        <w:rPr>
          <w:lang w:val="en-GB"/>
        </w:rPr>
        <w:t xml:space="preserve">o capture the perceived risks to the </w:t>
      </w:r>
      <w:r>
        <w:rPr>
          <w:lang w:val="en-GB"/>
        </w:rPr>
        <w:t>project's success</w:t>
      </w:r>
      <w:r w:rsidRPr="00624DD8">
        <w:rPr>
          <w:lang w:val="en-GB"/>
        </w:rPr>
        <w:t>, sorted in order of importance and associated with specific mitigation and contingency actions</w:t>
      </w:r>
      <w:r>
        <w:rPr>
          <w:lang w:val="en-GB"/>
        </w:rPr>
        <w:t xml:space="preserve"> (</w:t>
      </w:r>
      <w:r>
        <w:rPr>
          <w:lang w:val="en-GB"/>
        </w:rPr>
        <w:fldChar w:fldCharType="begin"/>
      </w:r>
      <w:r>
        <w:rPr>
          <w:lang w:val="en-GB"/>
        </w:rPr>
        <w:instrText xml:space="preserve"> REF _Ref116654783 \h </w:instrText>
      </w:r>
      <w:r>
        <w:rPr>
          <w:lang w:val="en-GB"/>
        </w:rPr>
      </w:r>
      <w:r>
        <w:rPr>
          <w:lang w:val="en-GB"/>
        </w:rPr>
        <w:fldChar w:fldCharType="separate"/>
      </w:r>
      <w:r w:rsidR="008F0E85" w:rsidRPr="00D71E29">
        <w:rPr>
          <w:lang w:val="en-GB"/>
        </w:rPr>
        <w:t xml:space="preserve">Table </w:t>
      </w:r>
      <w:r w:rsidR="008F0E85" w:rsidRPr="00D71E29">
        <w:rPr>
          <w:noProof/>
          <w:lang w:val="en-GB"/>
        </w:rPr>
        <w:t>11</w:t>
      </w:r>
      <w:r>
        <w:rPr>
          <w:lang w:val="en-GB"/>
        </w:rPr>
        <w:fldChar w:fldCharType="end"/>
      </w:r>
      <w:r>
        <w:rPr>
          <w:lang w:val="en-GB"/>
        </w:rPr>
        <w:t>)</w:t>
      </w:r>
      <w:r w:rsidRPr="00624DD8">
        <w:rPr>
          <w:lang w:val="en-GB"/>
        </w:rPr>
        <w:t>.</w:t>
      </w:r>
      <w:r>
        <w:rPr>
          <w:lang w:val="en-GB"/>
        </w:rPr>
        <w:t xml:space="preserve"> I</w:t>
      </w:r>
      <w:r w:rsidRPr="00624DD8">
        <w:rPr>
          <w:lang w:val="en-GB"/>
        </w:rPr>
        <w:t xml:space="preserve">t is required to identify the </w:t>
      </w:r>
      <w:r>
        <w:rPr>
          <w:lang w:val="en-GB"/>
        </w:rPr>
        <w:t>risks' probability and impact (on a scale of 0 to 10) t</w:t>
      </w:r>
      <w:r w:rsidRPr="00624DD8">
        <w:rPr>
          <w:lang w:val="en-GB"/>
        </w:rPr>
        <w:t xml:space="preserve">o mitigate </w:t>
      </w:r>
      <w:r>
        <w:rPr>
          <w:lang w:val="en-GB"/>
        </w:rPr>
        <w:t>them.</w:t>
      </w:r>
    </w:p>
    <w:p w14:paraId="19B1C49D" w14:textId="77777777" w:rsidR="00A821C7" w:rsidRDefault="00A821C7" w:rsidP="00A821C7">
      <w:pPr>
        <w:pStyle w:val="Corpodetexto"/>
        <w:rPr>
          <w:lang w:val="en-GB"/>
        </w:rPr>
      </w:pPr>
    </w:p>
    <w:p w14:paraId="53D08C68" w14:textId="5B15A8EB" w:rsidR="00A821C7" w:rsidRDefault="00A821C7" w:rsidP="00A821C7">
      <w:pPr>
        <w:pStyle w:val="Legenda"/>
        <w:keepNext/>
      </w:pPr>
      <w:bookmarkStart w:id="338" w:name="_Ref116654783"/>
      <w:bookmarkStart w:id="339" w:name="_Toc117467265"/>
      <w:proofErr w:type="spellStart"/>
      <w:r>
        <w:lastRenderedPageBreak/>
        <w:t>Table</w:t>
      </w:r>
      <w:proofErr w:type="spellEnd"/>
      <w:r>
        <w:t xml:space="preserve"> </w:t>
      </w:r>
      <w:r w:rsidR="000F60F6">
        <w:fldChar w:fldCharType="begin"/>
      </w:r>
      <w:r w:rsidR="000F60F6">
        <w:instrText xml:space="preserve"> SEQ Table \* ARABIC </w:instrText>
      </w:r>
      <w:r w:rsidR="000F60F6">
        <w:fldChar w:fldCharType="separate"/>
      </w:r>
      <w:r w:rsidR="000F60F6">
        <w:rPr>
          <w:noProof/>
        </w:rPr>
        <w:t>11</w:t>
      </w:r>
      <w:r w:rsidR="000F60F6">
        <w:fldChar w:fldCharType="end"/>
      </w:r>
      <w:bookmarkEnd w:id="338"/>
      <w:r>
        <w:t xml:space="preserve"> - </w:t>
      </w:r>
      <w:proofErr w:type="spellStart"/>
      <w:r>
        <w:t>Risk</w:t>
      </w:r>
      <w:proofErr w:type="spellEnd"/>
      <w:r>
        <w:t xml:space="preserve"> </w:t>
      </w:r>
      <w:proofErr w:type="spellStart"/>
      <w:r>
        <w:t>Table</w:t>
      </w:r>
      <w:bookmarkEnd w:id="339"/>
      <w:proofErr w:type="spellEnd"/>
    </w:p>
    <w:tbl>
      <w:tblPr>
        <w:tblStyle w:val="TabelacomGrelha"/>
        <w:tblW w:w="0" w:type="auto"/>
        <w:tblLook w:val="04A0" w:firstRow="1" w:lastRow="0" w:firstColumn="1" w:lastColumn="0" w:noHBand="0" w:noVBand="1"/>
      </w:tblPr>
      <w:tblGrid>
        <w:gridCol w:w="1344"/>
        <w:gridCol w:w="1535"/>
        <w:gridCol w:w="1365"/>
        <w:gridCol w:w="1416"/>
        <w:gridCol w:w="1299"/>
        <w:gridCol w:w="2481"/>
      </w:tblGrid>
      <w:tr w:rsidR="00A821C7" w14:paraId="0BB92070" w14:textId="77777777" w:rsidTr="00561B30">
        <w:trPr>
          <w:tblHeader/>
        </w:trPr>
        <w:tc>
          <w:tcPr>
            <w:tcW w:w="1348" w:type="dxa"/>
            <w:vAlign w:val="center"/>
          </w:tcPr>
          <w:p w14:paraId="02A755AA" w14:textId="77777777" w:rsidR="00A821C7" w:rsidRDefault="00A821C7" w:rsidP="00561B30">
            <w:pPr>
              <w:pStyle w:val="Corpodetexto"/>
              <w:jc w:val="center"/>
              <w:rPr>
                <w:lang w:val="en-GB"/>
              </w:rPr>
            </w:pPr>
            <w:r w:rsidRPr="00624DD8">
              <w:rPr>
                <w:b/>
                <w:bCs/>
                <w:lang w:val="en-GB"/>
              </w:rPr>
              <w:t>ID</w:t>
            </w:r>
          </w:p>
        </w:tc>
        <w:tc>
          <w:tcPr>
            <w:tcW w:w="1535" w:type="dxa"/>
            <w:vAlign w:val="center"/>
          </w:tcPr>
          <w:p w14:paraId="688E131A" w14:textId="77777777" w:rsidR="00A821C7" w:rsidRDefault="00A821C7" w:rsidP="00561B30">
            <w:pPr>
              <w:pStyle w:val="Corpodetexto"/>
              <w:jc w:val="center"/>
              <w:rPr>
                <w:lang w:val="en-GB"/>
              </w:rPr>
            </w:pPr>
            <w:r w:rsidRPr="00624DD8">
              <w:rPr>
                <w:b/>
                <w:bCs/>
                <w:lang w:val="en-GB"/>
              </w:rPr>
              <w:t>Description</w:t>
            </w:r>
          </w:p>
        </w:tc>
        <w:tc>
          <w:tcPr>
            <w:tcW w:w="1365" w:type="dxa"/>
            <w:vAlign w:val="center"/>
          </w:tcPr>
          <w:p w14:paraId="2D7FBD11" w14:textId="77777777" w:rsidR="00A821C7" w:rsidRPr="00624DD8" w:rsidRDefault="00A821C7" w:rsidP="00561B30">
            <w:pPr>
              <w:pStyle w:val="Corpodetexto"/>
              <w:widowControl w:val="0"/>
              <w:autoSpaceDE w:val="0"/>
              <w:autoSpaceDN w:val="0"/>
              <w:jc w:val="center"/>
              <w:rPr>
                <w:b/>
                <w:bCs/>
                <w:lang w:val="en-GB"/>
              </w:rPr>
            </w:pPr>
            <w:r w:rsidRPr="00624DD8">
              <w:rPr>
                <w:b/>
                <w:bCs/>
                <w:lang w:val="en-GB"/>
              </w:rPr>
              <w:t>Probability (P)</w:t>
            </w:r>
          </w:p>
          <w:p w14:paraId="1884FFE2" w14:textId="77777777" w:rsidR="00A821C7" w:rsidRDefault="00A821C7" w:rsidP="00561B30">
            <w:pPr>
              <w:pStyle w:val="Corpodetexto"/>
              <w:jc w:val="center"/>
              <w:rPr>
                <w:lang w:val="en-GB"/>
              </w:rPr>
            </w:pPr>
            <w:r w:rsidRPr="00624DD8">
              <w:rPr>
                <w:b/>
                <w:bCs/>
                <w:lang w:val="en-GB"/>
              </w:rPr>
              <w:t>[0…10]</w:t>
            </w:r>
          </w:p>
        </w:tc>
        <w:tc>
          <w:tcPr>
            <w:tcW w:w="1417" w:type="dxa"/>
            <w:vAlign w:val="center"/>
          </w:tcPr>
          <w:p w14:paraId="41593840" w14:textId="77777777" w:rsidR="00A821C7" w:rsidRPr="00624DD8" w:rsidRDefault="00A821C7" w:rsidP="00561B30">
            <w:pPr>
              <w:pStyle w:val="Corpodetexto"/>
              <w:widowControl w:val="0"/>
              <w:autoSpaceDE w:val="0"/>
              <w:autoSpaceDN w:val="0"/>
              <w:jc w:val="center"/>
              <w:rPr>
                <w:b/>
                <w:bCs/>
                <w:lang w:val="en-GB"/>
              </w:rPr>
            </w:pPr>
            <w:r w:rsidRPr="00624DD8">
              <w:rPr>
                <w:b/>
                <w:bCs/>
                <w:lang w:val="en-GB"/>
              </w:rPr>
              <w:t>Impact (I)</w:t>
            </w:r>
          </w:p>
          <w:p w14:paraId="16CFBD1A" w14:textId="77777777" w:rsidR="00A821C7" w:rsidRDefault="00A821C7" w:rsidP="00561B30">
            <w:pPr>
              <w:pStyle w:val="Corpodetexto"/>
              <w:jc w:val="center"/>
              <w:rPr>
                <w:lang w:val="en-GB"/>
              </w:rPr>
            </w:pPr>
            <w:r w:rsidRPr="00624DD8">
              <w:rPr>
                <w:b/>
                <w:bCs/>
                <w:lang w:val="en-GB"/>
              </w:rPr>
              <w:t>[0…10]</w:t>
            </w:r>
          </w:p>
        </w:tc>
        <w:tc>
          <w:tcPr>
            <w:tcW w:w="1291" w:type="dxa"/>
            <w:vAlign w:val="center"/>
          </w:tcPr>
          <w:p w14:paraId="3A965DB8" w14:textId="77777777" w:rsidR="00A821C7" w:rsidRPr="00624DD8" w:rsidRDefault="00A821C7" w:rsidP="00561B30">
            <w:pPr>
              <w:pStyle w:val="Corpodetexto"/>
              <w:widowControl w:val="0"/>
              <w:autoSpaceDE w:val="0"/>
              <w:autoSpaceDN w:val="0"/>
              <w:jc w:val="center"/>
              <w:rPr>
                <w:b/>
                <w:bCs/>
                <w:lang w:val="en-GB"/>
              </w:rPr>
            </w:pPr>
            <w:r w:rsidRPr="00624DD8">
              <w:rPr>
                <w:b/>
                <w:bCs/>
                <w:lang w:val="en-GB"/>
              </w:rPr>
              <w:t>Magnitude</w:t>
            </w:r>
          </w:p>
          <w:p w14:paraId="35963C6D" w14:textId="77777777" w:rsidR="00A821C7" w:rsidRDefault="00A821C7" w:rsidP="00561B30">
            <w:pPr>
              <w:pStyle w:val="Corpodetexto"/>
              <w:jc w:val="center"/>
              <w:rPr>
                <w:lang w:val="en-GB"/>
              </w:rPr>
            </w:pPr>
            <w:r w:rsidRPr="00624DD8">
              <w:rPr>
                <w:b/>
                <w:bCs/>
                <w:lang w:val="en-GB"/>
              </w:rPr>
              <w:t>(P × I)</w:t>
            </w:r>
          </w:p>
        </w:tc>
        <w:tc>
          <w:tcPr>
            <w:tcW w:w="2484" w:type="dxa"/>
            <w:vAlign w:val="center"/>
          </w:tcPr>
          <w:p w14:paraId="5F99009B" w14:textId="77777777" w:rsidR="00A821C7" w:rsidRDefault="00A821C7" w:rsidP="00561B30">
            <w:pPr>
              <w:pStyle w:val="Corpodetexto"/>
              <w:jc w:val="center"/>
              <w:rPr>
                <w:lang w:val="en-GB"/>
              </w:rPr>
            </w:pPr>
            <w:r w:rsidRPr="00624DD8">
              <w:rPr>
                <w:b/>
                <w:bCs/>
                <w:lang w:val="en-GB"/>
              </w:rPr>
              <w:t>Mitigation Strategies</w:t>
            </w:r>
          </w:p>
        </w:tc>
      </w:tr>
      <w:tr w:rsidR="00A821C7" w:rsidRPr="00454C63" w14:paraId="2C6155EA" w14:textId="77777777" w:rsidTr="00561B30">
        <w:tc>
          <w:tcPr>
            <w:tcW w:w="1348" w:type="dxa"/>
            <w:vAlign w:val="center"/>
          </w:tcPr>
          <w:p w14:paraId="581E3244" w14:textId="77777777" w:rsidR="00A821C7" w:rsidRDefault="00A821C7" w:rsidP="00561B30">
            <w:pPr>
              <w:pStyle w:val="Corpodetexto"/>
              <w:jc w:val="center"/>
              <w:rPr>
                <w:lang w:val="en-GB"/>
              </w:rPr>
            </w:pPr>
            <w:r w:rsidRPr="00624DD8">
              <w:rPr>
                <w:b/>
                <w:bCs/>
                <w:lang w:val="en-GB"/>
              </w:rPr>
              <w:t>1</w:t>
            </w:r>
          </w:p>
        </w:tc>
        <w:tc>
          <w:tcPr>
            <w:tcW w:w="1535" w:type="dxa"/>
            <w:vAlign w:val="center"/>
          </w:tcPr>
          <w:p w14:paraId="197B42C8" w14:textId="77777777" w:rsidR="00A821C7" w:rsidRDefault="00A821C7" w:rsidP="00561B30">
            <w:pPr>
              <w:pStyle w:val="Corpodetexto"/>
              <w:jc w:val="center"/>
              <w:rPr>
                <w:lang w:val="en-GB"/>
              </w:rPr>
            </w:pPr>
            <w:r w:rsidRPr="00624DD8">
              <w:rPr>
                <w:lang w:val="en-GB"/>
              </w:rPr>
              <w:t>Inexperience with the tools</w:t>
            </w:r>
          </w:p>
        </w:tc>
        <w:tc>
          <w:tcPr>
            <w:tcW w:w="1365" w:type="dxa"/>
            <w:vAlign w:val="center"/>
          </w:tcPr>
          <w:p w14:paraId="28BDB199" w14:textId="77777777" w:rsidR="00A821C7" w:rsidRDefault="00A821C7" w:rsidP="00561B30">
            <w:pPr>
              <w:pStyle w:val="Corpodetexto"/>
              <w:jc w:val="center"/>
              <w:rPr>
                <w:lang w:val="en-GB"/>
              </w:rPr>
            </w:pPr>
            <w:r w:rsidRPr="00624DD8">
              <w:rPr>
                <w:lang w:val="en-GB"/>
              </w:rPr>
              <w:t>8</w:t>
            </w:r>
          </w:p>
        </w:tc>
        <w:tc>
          <w:tcPr>
            <w:tcW w:w="1417" w:type="dxa"/>
            <w:vAlign w:val="center"/>
          </w:tcPr>
          <w:p w14:paraId="1053043D" w14:textId="77777777" w:rsidR="00A821C7" w:rsidRDefault="00A821C7" w:rsidP="00561B30">
            <w:pPr>
              <w:pStyle w:val="Corpodetexto"/>
              <w:jc w:val="center"/>
              <w:rPr>
                <w:lang w:val="en-GB"/>
              </w:rPr>
            </w:pPr>
            <w:r w:rsidRPr="00624DD8">
              <w:rPr>
                <w:lang w:val="en-GB"/>
              </w:rPr>
              <w:t>10</w:t>
            </w:r>
          </w:p>
        </w:tc>
        <w:tc>
          <w:tcPr>
            <w:tcW w:w="1291" w:type="dxa"/>
            <w:vAlign w:val="center"/>
          </w:tcPr>
          <w:p w14:paraId="5BD660D7" w14:textId="77777777" w:rsidR="00A821C7" w:rsidRDefault="00A821C7" w:rsidP="00561B30">
            <w:pPr>
              <w:pStyle w:val="Corpodetexto"/>
              <w:jc w:val="center"/>
              <w:rPr>
                <w:lang w:val="en-GB"/>
              </w:rPr>
            </w:pPr>
            <w:r w:rsidRPr="00624DD8">
              <w:rPr>
                <w:lang w:val="en-GB"/>
              </w:rPr>
              <w:t>80</w:t>
            </w:r>
          </w:p>
        </w:tc>
        <w:tc>
          <w:tcPr>
            <w:tcW w:w="2484" w:type="dxa"/>
            <w:vAlign w:val="center"/>
          </w:tcPr>
          <w:p w14:paraId="4A4DF94A" w14:textId="62517AE5" w:rsidR="00A821C7" w:rsidRDefault="00A821C7" w:rsidP="00561B30">
            <w:pPr>
              <w:pStyle w:val="Corpodetexto"/>
              <w:jc w:val="center"/>
              <w:rPr>
                <w:lang w:val="en-GB"/>
              </w:rPr>
            </w:pPr>
            <w:r>
              <w:rPr>
                <w:lang w:val="en-GB"/>
              </w:rPr>
              <w:t xml:space="preserve">The tools used </w:t>
            </w:r>
            <w:r w:rsidR="00BF1BFF">
              <w:rPr>
                <w:lang w:val="en-GB"/>
              </w:rPr>
              <w:t>were</w:t>
            </w:r>
            <w:r w:rsidRPr="00624DD8">
              <w:rPr>
                <w:lang w:val="en-GB"/>
              </w:rPr>
              <w:t xml:space="preserve"> studied timely</w:t>
            </w:r>
            <w:r>
              <w:rPr>
                <w:lang w:val="en-GB"/>
              </w:rPr>
              <w:t>,</w:t>
            </w:r>
            <w:r w:rsidRPr="00624DD8">
              <w:rPr>
                <w:lang w:val="en-GB"/>
              </w:rPr>
              <w:t xml:space="preserve"> and</w:t>
            </w:r>
            <w:r>
              <w:rPr>
                <w:lang w:val="en-GB"/>
              </w:rPr>
              <w:t xml:space="preserve"> assistance</w:t>
            </w:r>
            <w:r w:rsidR="00BF1BFF">
              <w:rPr>
                <w:lang w:val="en-GB"/>
              </w:rPr>
              <w:t xml:space="preserve"> was asked</w:t>
            </w:r>
            <w:r>
              <w:rPr>
                <w:lang w:val="en-GB"/>
              </w:rPr>
              <w:t xml:space="preserve"> in case of doubts</w:t>
            </w:r>
            <w:r w:rsidRPr="00624DD8">
              <w:rPr>
                <w:lang w:val="en-GB"/>
              </w:rPr>
              <w:t>.</w:t>
            </w:r>
          </w:p>
        </w:tc>
      </w:tr>
      <w:tr w:rsidR="00A821C7" w:rsidRPr="00454C63" w14:paraId="2BE62146" w14:textId="77777777" w:rsidTr="00561B30">
        <w:tc>
          <w:tcPr>
            <w:tcW w:w="1348" w:type="dxa"/>
            <w:vAlign w:val="center"/>
          </w:tcPr>
          <w:p w14:paraId="2D29B72B" w14:textId="77777777" w:rsidR="00A821C7" w:rsidRDefault="00A821C7" w:rsidP="00561B30">
            <w:pPr>
              <w:pStyle w:val="Corpodetexto"/>
              <w:jc w:val="center"/>
              <w:rPr>
                <w:lang w:val="en-GB"/>
              </w:rPr>
            </w:pPr>
            <w:r w:rsidRPr="00624DD8">
              <w:rPr>
                <w:b/>
                <w:bCs/>
                <w:lang w:val="en-GB"/>
              </w:rPr>
              <w:t>2</w:t>
            </w:r>
          </w:p>
        </w:tc>
        <w:tc>
          <w:tcPr>
            <w:tcW w:w="1535" w:type="dxa"/>
            <w:vAlign w:val="center"/>
          </w:tcPr>
          <w:p w14:paraId="3464B933" w14:textId="77777777" w:rsidR="00A821C7" w:rsidRDefault="00A821C7" w:rsidP="00561B30">
            <w:pPr>
              <w:pStyle w:val="Corpodetexto"/>
              <w:jc w:val="center"/>
              <w:rPr>
                <w:lang w:val="en-GB"/>
              </w:rPr>
            </w:pPr>
            <w:r w:rsidRPr="00624DD8">
              <w:rPr>
                <w:lang w:val="en-GB"/>
              </w:rPr>
              <w:t>Project development delay</w:t>
            </w:r>
          </w:p>
        </w:tc>
        <w:tc>
          <w:tcPr>
            <w:tcW w:w="1365" w:type="dxa"/>
            <w:vAlign w:val="center"/>
          </w:tcPr>
          <w:p w14:paraId="1721A56F" w14:textId="77777777" w:rsidR="00A821C7" w:rsidRDefault="00A821C7" w:rsidP="00561B30">
            <w:pPr>
              <w:pStyle w:val="Corpodetexto"/>
              <w:jc w:val="center"/>
              <w:rPr>
                <w:lang w:val="en-GB"/>
              </w:rPr>
            </w:pPr>
            <w:r w:rsidRPr="00624DD8">
              <w:rPr>
                <w:lang w:val="en-GB"/>
              </w:rPr>
              <w:t>5</w:t>
            </w:r>
          </w:p>
        </w:tc>
        <w:tc>
          <w:tcPr>
            <w:tcW w:w="1417" w:type="dxa"/>
            <w:vAlign w:val="center"/>
          </w:tcPr>
          <w:p w14:paraId="00D446E1" w14:textId="77777777" w:rsidR="00A821C7" w:rsidRDefault="00A821C7" w:rsidP="00561B30">
            <w:pPr>
              <w:pStyle w:val="Corpodetexto"/>
              <w:jc w:val="center"/>
              <w:rPr>
                <w:lang w:val="en-GB"/>
              </w:rPr>
            </w:pPr>
            <w:r w:rsidRPr="00624DD8">
              <w:rPr>
                <w:lang w:val="en-GB"/>
              </w:rPr>
              <w:t>8</w:t>
            </w:r>
          </w:p>
        </w:tc>
        <w:tc>
          <w:tcPr>
            <w:tcW w:w="1291" w:type="dxa"/>
            <w:vAlign w:val="center"/>
          </w:tcPr>
          <w:p w14:paraId="6AAFD803" w14:textId="77777777" w:rsidR="00A821C7" w:rsidRDefault="00A821C7" w:rsidP="00561B30">
            <w:pPr>
              <w:pStyle w:val="Corpodetexto"/>
              <w:jc w:val="center"/>
              <w:rPr>
                <w:lang w:val="en-GB"/>
              </w:rPr>
            </w:pPr>
            <w:r w:rsidRPr="00624DD8">
              <w:rPr>
                <w:lang w:val="en-GB"/>
              </w:rPr>
              <w:t>40</w:t>
            </w:r>
          </w:p>
        </w:tc>
        <w:tc>
          <w:tcPr>
            <w:tcW w:w="2484" w:type="dxa"/>
            <w:vAlign w:val="center"/>
          </w:tcPr>
          <w:p w14:paraId="76FEE6B8" w14:textId="64B2368F" w:rsidR="00A821C7" w:rsidRDefault="00BF1BFF" w:rsidP="00561B30">
            <w:pPr>
              <w:pStyle w:val="Corpodetexto"/>
              <w:jc w:val="center"/>
              <w:rPr>
                <w:lang w:val="en-GB"/>
              </w:rPr>
            </w:pPr>
            <w:r>
              <w:rPr>
                <w:lang w:val="en-GB"/>
              </w:rPr>
              <w:t>T</w:t>
            </w:r>
            <w:r w:rsidR="00A821C7" w:rsidRPr="00624DD8">
              <w:rPr>
                <w:lang w:val="en-GB"/>
              </w:rPr>
              <w:t>he tasks</w:t>
            </w:r>
            <w:r>
              <w:rPr>
                <w:lang w:val="en-GB"/>
              </w:rPr>
              <w:t xml:space="preserve"> were established</w:t>
            </w:r>
            <w:r w:rsidR="00A821C7" w:rsidRPr="00624DD8">
              <w:rPr>
                <w:lang w:val="en-GB"/>
              </w:rPr>
              <w:t xml:space="preserve"> at the outset of </w:t>
            </w:r>
            <w:r>
              <w:rPr>
                <w:lang w:val="en-GB"/>
              </w:rPr>
              <w:t>the</w:t>
            </w:r>
            <w:r w:rsidR="00A821C7" w:rsidRPr="00624DD8">
              <w:rPr>
                <w:lang w:val="en-GB"/>
              </w:rPr>
              <w:t xml:space="preserve"> project plan.</w:t>
            </w:r>
          </w:p>
        </w:tc>
      </w:tr>
      <w:tr w:rsidR="00A821C7" w:rsidRPr="00454C63" w14:paraId="415EFE57" w14:textId="77777777" w:rsidTr="00561B30">
        <w:tc>
          <w:tcPr>
            <w:tcW w:w="1348" w:type="dxa"/>
            <w:vAlign w:val="center"/>
          </w:tcPr>
          <w:p w14:paraId="36973ACB" w14:textId="77777777" w:rsidR="00A821C7" w:rsidRDefault="00A821C7" w:rsidP="00561B30">
            <w:pPr>
              <w:pStyle w:val="Corpodetexto"/>
              <w:jc w:val="center"/>
              <w:rPr>
                <w:lang w:val="en-GB"/>
              </w:rPr>
            </w:pPr>
            <w:r w:rsidRPr="00624DD8">
              <w:rPr>
                <w:b/>
                <w:bCs/>
                <w:lang w:val="en-GB"/>
              </w:rPr>
              <w:t>3</w:t>
            </w:r>
          </w:p>
        </w:tc>
        <w:tc>
          <w:tcPr>
            <w:tcW w:w="1535" w:type="dxa"/>
            <w:vAlign w:val="center"/>
          </w:tcPr>
          <w:p w14:paraId="62B758B5" w14:textId="77777777" w:rsidR="00A821C7" w:rsidRDefault="00A821C7" w:rsidP="00561B30">
            <w:pPr>
              <w:pStyle w:val="Corpodetexto"/>
              <w:jc w:val="center"/>
              <w:rPr>
                <w:lang w:val="en-GB"/>
              </w:rPr>
            </w:pPr>
            <w:r w:rsidRPr="00624DD8">
              <w:rPr>
                <w:lang w:val="en-GB"/>
              </w:rPr>
              <w:t>Project requirements change</w:t>
            </w:r>
          </w:p>
        </w:tc>
        <w:tc>
          <w:tcPr>
            <w:tcW w:w="1365" w:type="dxa"/>
            <w:vAlign w:val="center"/>
          </w:tcPr>
          <w:p w14:paraId="2ED3053A" w14:textId="77777777" w:rsidR="00A821C7" w:rsidRDefault="00A821C7" w:rsidP="00561B30">
            <w:pPr>
              <w:pStyle w:val="Corpodetexto"/>
              <w:jc w:val="center"/>
              <w:rPr>
                <w:lang w:val="en-GB"/>
              </w:rPr>
            </w:pPr>
            <w:r w:rsidRPr="00624DD8">
              <w:rPr>
                <w:lang w:val="en-GB"/>
              </w:rPr>
              <w:t>4</w:t>
            </w:r>
          </w:p>
        </w:tc>
        <w:tc>
          <w:tcPr>
            <w:tcW w:w="1417" w:type="dxa"/>
            <w:vAlign w:val="center"/>
          </w:tcPr>
          <w:p w14:paraId="707C4401" w14:textId="77777777" w:rsidR="00A821C7" w:rsidRDefault="00A821C7" w:rsidP="00561B30">
            <w:pPr>
              <w:pStyle w:val="Corpodetexto"/>
              <w:jc w:val="center"/>
              <w:rPr>
                <w:lang w:val="en-GB"/>
              </w:rPr>
            </w:pPr>
            <w:r w:rsidRPr="00624DD8">
              <w:rPr>
                <w:lang w:val="en-GB"/>
              </w:rPr>
              <w:t>7</w:t>
            </w:r>
          </w:p>
        </w:tc>
        <w:tc>
          <w:tcPr>
            <w:tcW w:w="1291" w:type="dxa"/>
            <w:vAlign w:val="center"/>
          </w:tcPr>
          <w:p w14:paraId="6A49D492" w14:textId="77777777" w:rsidR="00A821C7" w:rsidRDefault="00A821C7" w:rsidP="00561B30">
            <w:pPr>
              <w:pStyle w:val="Corpodetexto"/>
              <w:jc w:val="center"/>
              <w:rPr>
                <w:lang w:val="en-GB"/>
              </w:rPr>
            </w:pPr>
            <w:r w:rsidRPr="00624DD8">
              <w:rPr>
                <w:lang w:val="en-GB"/>
              </w:rPr>
              <w:t>28</w:t>
            </w:r>
          </w:p>
        </w:tc>
        <w:tc>
          <w:tcPr>
            <w:tcW w:w="2484" w:type="dxa"/>
            <w:vAlign w:val="center"/>
          </w:tcPr>
          <w:p w14:paraId="2D6CC8C5" w14:textId="29C8E045" w:rsidR="00A821C7" w:rsidRDefault="00BF1BFF" w:rsidP="00561B30">
            <w:pPr>
              <w:pStyle w:val="Corpodetexto"/>
              <w:jc w:val="center"/>
              <w:rPr>
                <w:lang w:val="en-GB"/>
              </w:rPr>
            </w:pPr>
            <w:r>
              <w:rPr>
                <w:lang w:val="en-GB"/>
              </w:rPr>
              <w:t>R</w:t>
            </w:r>
            <w:r w:rsidR="00A821C7" w:rsidRPr="00624DD8">
              <w:rPr>
                <w:lang w:val="en-GB"/>
              </w:rPr>
              <w:t>eshaping the project</w:t>
            </w:r>
            <w:r>
              <w:rPr>
                <w:lang w:val="en-GB"/>
              </w:rPr>
              <w:t xml:space="preserve"> was discussed</w:t>
            </w:r>
            <w:r w:rsidR="00A821C7" w:rsidRPr="00624DD8">
              <w:rPr>
                <w:lang w:val="en-GB"/>
              </w:rPr>
              <w:t xml:space="preserve"> </w:t>
            </w:r>
            <w:r w:rsidR="00A821C7">
              <w:rPr>
                <w:lang w:val="en-GB"/>
              </w:rPr>
              <w:t>to conform</w:t>
            </w:r>
            <w:r w:rsidR="00A821C7" w:rsidRPr="00624DD8">
              <w:rPr>
                <w:lang w:val="en-GB"/>
              </w:rPr>
              <w:t xml:space="preserve"> to the new specifications with the supervisor.</w:t>
            </w:r>
          </w:p>
        </w:tc>
      </w:tr>
      <w:tr w:rsidR="00A821C7" w:rsidRPr="00454C63" w14:paraId="6B9F051C" w14:textId="77777777" w:rsidTr="00561B30">
        <w:tc>
          <w:tcPr>
            <w:tcW w:w="1348" w:type="dxa"/>
            <w:vAlign w:val="center"/>
          </w:tcPr>
          <w:p w14:paraId="74502219" w14:textId="77777777" w:rsidR="00A821C7" w:rsidRDefault="00A821C7" w:rsidP="00561B30">
            <w:pPr>
              <w:pStyle w:val="Corpodetexto"/>
              <w:jc w:val="center"/>
              <w:rPr>
                <w:lang w:val="en-GB"/>
              </w:rPr>
            </w:pPr>
            <w:r w:rsidRPr="00624DD8">
              <w:rPr>
                <w:b/>
                <w:bCs/>
                <w:lang w:val="en-GB"/>
              </w:rPr>
              <w:t>4</w:t>
            </w:r>
          </w:p>
        </w:tc>
        <w:tc>
          <w:tcPr>
            <w:tcW w:w="1535" w:type="dxa"/>
            <w:vAlign w:val="center"/>
          </w:tcPr>
          <w:p w14:paraId="413918C3" w14:textId="77777777" w:rsidR="00A821C7" w:rsidRDefault="00A821C7" w:rsidP="00561B30">
            <w:pPr>
              <w:pStyle w:val="Corpodetexto"/>
              <w:jc w:val="center"/>
              <w:rPr>
                <w:lang w:val="en-GB"/>
              </w:rPr>
            </w:pPr>
            <w:r w:rsidRPr="00624DD8">
              <w:rPr>
                <w:lang w:val="en-GB"/>
              </w:rPr>
              <w:t xml:space="preserve">Unreliable </w:t>
            </w:r>
            <w:proofErr w:type="spellStart"/>
            <w:r w:rsidRPr="00624DD8">
              <w:rPr>
                <w:lang w:val="en-GB"/>
              </w:rPr>
              <w:t>ScanData</w:t>
            </w:r>
            <w:proofErr w:type="spellEnd"/>
          </w:p>
        </w:tc>
        <w:tc>
          <w:tcPr>
            <w:tcW w:w="1365" w:type="dxa"/>
            <w:vAlign w:val="center"/>
          </w:tcPr>
          <w:p w14:paraId="4677B819" w14:textId="77777777" w:rsidR="00A821C7" w:rsidRDefault="00A821C7" w:rsidP="00561B30">
            <w:pPr>
              <w:pStyle w:val="Corpodetexto"/>
              <w:jc w:val="center"/>
              <w:rPr>
                <w:lang w:val="en-GB"/>
              </w:rPr>
            </w:pPr>
            <w:r w:rsidRPr="00624DD8">
              <w:rPr>
                <w:lang w:val="en-GB"/>
              </w:rPr>
              <w:t>4</w:t>
            </w:r>
          </w:p>
        </w:tc>
        <w:tc>
          <w:tcPr>
            <w:tcW w:w="1417" w:type="dxa"/>
            <w:vAlign w:val="center"/>
          </w:tcPr>
          <w:p w14:paraId="79DE66F4" w14:textId="77777777" w:rsidR="00A821C7" w:rsidRDefault="00A821C7" w:rsidP="00561B30">
            <w:pPr>
              <w:pStyle w:val="Corpodetexto"/>
              <w:jc w:val="center"/>
              <w:rPr>
                <w:lang w:val="en-GB"/>
              </w:rPr>
            </w:pPr>
            <w:r w:rsidRPr="00624DD8">
              <w:rPr>
                <w:lang w:val="en-GB"/>
              </w:rPr>
              <w:t>7</w:t>
            </w:r>
          </w:p>
        </w:tc>
        <w:tc>
          <w:tcPr>
            <w:tcW w:w="1291" w:type="dxa"/>
            <w:vAlign w:val="center"/>
          </w:tcPr>
          <w:p w14:paraId="6420909B" w14:textId="77777777" w:rsidR="00A821C7" w:rsidRDefault="00A821C7" w:rsidP="00561B30">
            <w:pPr>
              <w:pStyle w:val="Corpodetexto"/>
              <w:jc w:val="center"/>
              <w:rPr>
                <w:lang w:val="en-GB"/>
              </w:rPr>
            </w:pPr>
            <w:r w:rsidRPr="00624DD8">
              <w:rPr>
                <w:lang w:val="en-GB"/>
              </w:rPr>
              <w:t>28</w:t>
            </w:r>
          </w:p>
        </w:tc>
        <w:tc>
          <w:tcPr>
            <w:tcW w:w="2484" w:type="dxa"/>
            <w:vAlign w:val="center"/>
          </w:tcPr>
          <w:p w14:paraId="50586EC9" w14:textId="11DF40AB" w:rsidR="00A821C7" w:rsidRDefault="00A821C7" w:rsidP="00561B30">
            <w:pPr>
              <w:pStyle w:val="Corpodetexto"/>
              <w:jc w:val="center"/>
              <w:rPr>
                <w:lang w:val="en-GB"/>
              </w:rPr>
            </w:pPr>
            <w:proofErr w:type="spellStart"/>
            <w:r w:rsidRPr="00624DD8">
              <w:rPr>
                <w:lang w:val="en-GB"/>
              </w:rPr>
              <w:t>ScanData</w:t>
            </w:r>
            <w:proofErr w:type="spellEnd"/>
            <w:r w:rsidRPr="00624DD8">
              <w:rPr>
                <w:lang w:val="en-GB"/>
              </w:rPr>
              <w:t xml:space="preserve"> </w:t>
            </w:r>
            <w:r w:rsidR="00BF1BFF">
              <w:rPr>
                <w:lang w:val="en-GB"/>
              </w:rPr>
              <w:t>was</w:t>
            </w:r>
            <w:r w:rsidRPr="00624DD8">
              <w:rPr>
                <w:lang w:val="en-GB"/>
              </w:rPr>
              <w:t xml:space="preserve"> thoroughly analysed to produce consistent, high-quality scans.</w:t>
            </w:r>
          </w:p>
        </w:tc>
      </w:tr>
      <w:tr w:rsidR="00A821C7" w:rsidRPr="00454C63" w14:paraId="41458A99" w14:textId="77777777" w:rsidTr="00561B30">
        <w:tc>
          <w:tcPr>
            <w:tcW w:w="1348" w:type="dxa"/>
            <w:vAlign w:val="center"/>
          </w:tcPr>
          <w:p w14:paraId="4E93F92F" w14:textId="77777777" w:rsidR="00A821C7" w:rsidRDefault="00A821C7" w:rsidP="00561B30">
            <w:pPr>
              <w:pStyle w:val="Corpodetexto"/>
              <w:jc w:val="center"/>
              <w:rPr>
                <w:lang w:val="en-GB"/>
              </w:rPr>
            </w:pPr>
            <w:r w:rsidRPr="00624DD8">
              <w:rPr>
                <w:b/>
                <w:bCs/>
                <w:lang w:val="en-GB"/>
              </w:rPr>
              <w:t>5</w:t>
            </w:r>
          </w:p>
        </w:tc>
        <w:tc>
          <w:tcPr>
            <w:tcW w:w="1535" w:type="dxa"/>
            <w:vAlign w:val="center"/>
          </w:tcPr>
          <w:p w14:paraId="1DCB5D36" w14:textId="77777777" w:rsidR="00A821C7" w:rsidRDefault="00A821C7" w:rsidP="00561B30">
            <w:pPr>
              <w:pStyle w:val="Corpodetexto"/>
              <w:jc w:val="center"/>
              <w:rPr>
                <w:lang w:val="en-GB"/>
              </w:rPr>
            </w:pPr>
            <w:r w:rsidRPr="00624DD8">
              <w:rPr>
                <w:lang w:val="en-GB"/>
              </w:rPr>
              <w:t>Data Transmission errors</w:t>
            </w:r>
          </w:p>
        </w:tc>
        <w:tc>
          <w:tcPr>
            <w:tcW w:w="1365" w:type="dxa"/>
            <w:vAlign w:val="center"/>
          </w:tcPr>
          <w:p w14:paraId="1DC3B1FE" w14:textId="77777777" w:rsidR="00A821C7" w:rsidRDefault="00A821C7" w:rsidP="00561B30">
            <w:pPr>
              <w:pStyle w:val="Corpodetexto"/>
              <w:jc w:val="center"/>
              <w:rPr>
                <w:lang w:val="en-GB"/>
              </w:rPr>
            </w:pPr>
            <w:r w:rsidRPr="00624DD8">
              <w:rPr>
                <w:lang w:val="en-GB"/>
              </w:rPr>
              <w:t>5</w:t>
            </w:r>
          </w:p>
        </w:tc>
        <w:tc>
          <w:tcPr>
            <w:tcW w:w="1417" w:type="dxa"/>
            <w:vAlign w:val="center"/>
          </w:tcPr>
          <w:p w14:paraId="77901AC9" w14:textId="77777777" w:rsidR="00A821C7" w:rsidRDefault="00A821C7" w:rsidP="00561B30">
            <w:pPr>
              <w:pStyle w:val="Corpodetexto"/>
              <w:jc w:val="center"/>
              <w:rPr>
                <w:lang w:val="en-GB"/>
              </w:rPr>
            </w:pPr>
            <w:r w:rsidRPr="00624DD8">
              <w:rPr>
                <w:lang w:val="en-GB"/>
              </w:rPr>
              <w:t>6</w:t>
            </w:r>
          </w:p>
        </w:tc>
        <w:tc>
          <w:tcPr>
            <w:tcW w:w="1291" w:type="dxa"/>
            <w:vAlign w:val="center"/>
          </w:tcPr>
          <w:p w14:paraId="6E609617" w14:textId="77777777" w:rsidR="00A821C7" w:rsidRDefault="00A821C7" w:rsidP="00561B30">
            <w:pPr>
              <w:pStyle w:val="Corpodetexto"/>
              <w:jc w:val="center"/>
              <w:rPr>
                <w:lang w:val="en-GB"/>
              </w:rPr>
            </w:pPr>
            <w:r w:rsidRPr="00624DD8">
              <w:rPr>
                <w:lang w:val="en-GB"/>
              </w:rPr>
              <w:t>30</w:t>
            </w:r>
          </w:p>
        </w:tc>
        <w:tc>
          <w:tcPr>
            <w:tcW w:w="2484" w:type="dxa"/>
            <w:vAlign w:val="center"/>
          </w:tcPr>
          <w:p w14:paraId="0A6AE0FA" w14:textId="78654B5A" w:rsidR="00A821C7" w:rsidRDefault="00BF1BFF" w:rsidP="00561B30">
            <w:pPr>
              <w:pStyle w:val="Corpodetexto"/>
              <w:jc w:val="center"/>
              <w:rPr>
                <w:lang w:val="en-GB"/>
              </w:rPr>
            </w:pPr>
            <w:r>
              <w:rPr>
                <w:lang w:val="en-GB"/>
              </w:rPr>
              <w:t>D</w:t>
            </w:r>
            <w:r w:rsidR="00A821C7" w:rsidRPr="00624DD8">
              <w:rPr>
                <w:lang w:val="en-GB"/>
              </w:rPr>
              <w:t xml:space="preserve">ata redundancy </w:t>
            </w:r>
            <w:r>
              <w:rPr>
                <w:lang w:val="en-GB"/>
              </w:rPr>
              <w:t>was reduced</w:t>
            </w:r>
            <w:r w:rsidR="00264E79">
              <w:rPr>
                <w:lang w:val="en-GB"/>
              </w:rPr>
              <w:t>,</w:t>
            </w:r>
            <w:r>
              <w:rPr>
                <w:lang w:val="en-GB"/>
              </w:rPr>
              <w:t xml:space="preserve"> </w:t>
            </w:r>
            <w:r w:rsidR="00A821C7" w:rsidRPr="00624DD8">
              <w:rPr>
                <w:lang w:val="en-GB"/>
              </w:rPr>
              <w:t>and primary sources of inaccuracy</w:t>
            </w:r>
            <w:r>
              <w:rPr>
                <w:lang w:val="en-GB"/>
              </w:rPr>
              <w:t xml:space="preserve"> were </w:t>
            </w:r>
            <w:r w:rsidRPr="00624DD8">
              <w:rPr>
                <w:lang w:val="en-GB"/>
              </w:rPr>
              <w:t>identi</w:t>
            </w:r>
            <w:r>
              <w:rPr>
                <w:lang w:val="en-GB"/>
              </w:rPr>
              <w:t>fied</w:t>
            </w:r>
            <w:r w:rsidR="00A821C7" w:rsidRPr="00624DD8">
              <w:rPr>
                <w:lang w:val="en-GB"/>
              </w:rPr>
              <w:t xml:space="preserve"> while regularly updating the system.</w:t>
            </w:r>
          </w:p>
        </w:tc>
      </w:tr>
      <w:tr w:rsidR="00A821C7" w:rsidRPr="00454C63" w14:paraId="2890AD56" w14:textId="77777777" w:rsidTr="00561B30">
        <w:tc>
          <w:tcPr>
            <w:tcW w:w="1348" w:type="dxa"/>
            <w:vAlign w:val="center"/>
          </w:tcPr>
          <w:p w14:paraId="23E2D6C4" w14:textId="77777777" w:rsidR="00A821C7" w:rsidRDefault="00A821C7" w:rsidP="00561B30">
            <w:pPr>
              <w:pStyle w:val="Corpodetexto"/>
              <w:jc w:val="center"/>
              <w:rPr>
                <w:lang w:val="en-GB"/>
              </w:rPr>
            </w:pPr>
            <w:r w:rsidRPr="00624DD8">
              <w:rPr>
                <w:b/>
                <w:bCs/>
                <w:lang w:val="en-GB"/>
              </w:rPr>
              <w:t>6</w:t>
            </w:r>
          </w:p>
        </w:tc>
        <w:tc>
          <w:tcPr>
            <w:tcW w:w="1535" w:type="dxa"/>
            <w:vAlign w:val="center"/>
          </w:tcPr>
          <w:p w14:paraId="5055E61C" w14:textId="77777777" w:rsidR="00A821C7" w:rsidRDefault="00A821C7" w:rsidP="00561B30">
            <w:pPr>
              <w:pStyle w:val="Corpodetexto"/>
              <w:jc w:val="center"/>
              <w:rPr>
                <w:lang w:val="en-GB"/>
              </w:rPr>
            </w:pPr>
            <w:r w:rsidRPr="00624DD8">
              <w:rPr>
                <w:lang w:val="en-GB"/>
              </w:rPr>
              <w:t xml:space="preserve">ESP32 or </w:t>
            </w:r>
            <w:proofErr w:type="spellStart"/>
            <w:r w:rsidRPr="00624DD8">
              <w:rPr>
                <w:lang w:val="en-GB"/>
              </w:rPr>
              <w:t>Powerbank</w:t>
            </w:r>
            <w:proofErr w:type="spellEnd"/>
            <w:r w:rsidRPr="00624DD8">
              <w:rPr>
                <w:lang w:val="en-GB"/>
              </w:rPr>
              <w:t xml:space="preserve"> malfunction</w:t>
            </w:r>
          </w:p>
        </w:tc>
        <w:tc>
          <w:tcPr>
            <w:tcW w:w="1365" w:type="dxa"/>
            <w:vAlign w:val="center"/>
          </w:tcPr>
          <w:p w14:paraId="0A698FE6" w14:textId="77777777" w:rsidR="00A821C7" w:rsidRDefault="00A821C7" w:rsidP="00561B30">
            <w:pPr>
              <w:pStyle w:val="Corpodetexto"/>
              <w:jc w:val="center"/>
              <w:rPr>
                <w:lang w:val="en-GB"/>
              </w:rPr>
            </w:pPr>
            <w:r w:rsidRPr="00624DD8">
              <w:rPr>
                <w:lang w:val="en-GB"/>
              </w:rPr>
              <w:t>2</w:t>
            </w:r>
          </w:p>
        </w:tc>
        <w:tc>
          <w:tcPr>
            <w:tcW w:w="1417" w:type="dxa"/>
            <w:vAlign w:val="center"/>
          </w:tcPr>
          <w:p w14:paraId="0EC22839" w14:textId="77777777" w:rsidR="00A821C7" w:rsidRDefault="00A821C7" w:rsidP="00561B30">
            <w:pPr>
              <w:pStyle w:val="Corpodetexto"/>
              <w:jc w:val="center"/>
              <w:rPr>
                <w:lang w:val="en-GB"/>
              </w:rPr>
            </w:pPr>
            <w:r w:rsidRPr="00624DD8">
              <w:rPr>
                <w:lang w:val="en-GB"/>
              </w:rPr>
              <w:t>8</w:t>
            </w:r>
          </w:p>
        </w:tc>
        <w:tc>
          <w:tcPr>
            <w:tcW w:w="1291" w:type="dxa"/>
            <w:vAlign w:val="center"/>
          </w:tcPr>
          <w:p w14:paraId="498DD8FD" w14:textId="77777777" w:rsidR="00A821C7" w:rsidRDefault="00A821C7" w:rsidP="00561B30">
            <w:pPr>
              <w:pStyle w:val="Corpodetexto"/>
              <w:jc w:val="center"/>
              <w:rPr>
                <w:lang w:val="en-GB"/>
              </w:rPr>
            </w:pPr>
            <w:r w:rsidRPr="00624DD8">
              <w:rPr>
                <w:lang w:val="en-GB"/>
              </w:rPr>
              <w:t>16</w:t>
            </w:r>
          </w:p>
        </w:tc>
        <w:tc>
          <w:tcPr>
            <w:tcW w:w="2484" w:type="dxa"/>
            <w:vAlign w:val="center"/>
          </w:tcPr>
          <w:p w14:paraId="61CA4A49" w14:textId="28F9209F" w:rsidR="00A821C7" w:rsidRDefault="00BF1BFF" w:rsidP="00561B30">
            <w:pPr>
              <w:pStyle w:val="Corpodetexto"/>
              <w:jc w:val="center"/>
              <w:rPr>
                <w:lang w:val="en-GB"/>
              </w:rPr>
            </w:pPr>
            <w:r>
              <w:rPr>
                <w:lang w:val="en-GB"/>
              </w:rPr>
              <w:t>L</w:t>
            </w:r>
            <w:r w:rsidR="00A821C7" w:rsidRPr="00624DD8">
              <w:rPr>
                <w:lang w:val="en-GB"/>
              </w:rPr>
              <w:t>eaving the hardware on prolonged charge/use</w:t>
            </w:r>
            <w:r>
              <w:rPr>
                <w:lang w:val="en-GB"/>
              </w:rPr>
              <w:t xml:space="preserve"> was avoided</w:t>
            </w:r>
            <w:r w:rsidR="00A821C7" w:rsidRPr="00624DD8">
              <w:rPr>
                <w:lang w:val="en-GB"/>
              </w:rPr>
              <w:t xml:space="preserve"> as this may cause it to overheat</w:t>
            </w:r>
            <w:r w:rsidR="00A821C7">
              <w:rPr>
                <w:lang w:val="en-GB"/>
              </w:rPr>
              <w:t>,</w:t>
            </w:r>
            <w:r w:rsidR="00A821C7" w:rsidRPr="00624DD8">
              <w:rPr>
                <w:lang w:val="en-GB"/>
              </w:rPr>
              <w:t xml:space="preserve"> and </w:t>
            </w:r>
            <w:r w:rsidR="00264E79">
              <w:rPr>
                <w:lang w:val="en-GB"/>
              </w:rPr>
              <w:lastRenderedPageBreak/>
              <w:t xml:space="preserve">it </w:t>
            </w:r>
            <w:r>
              <w:rPr>
                <w:lang w:val="en-GB"/>
              </w:rPr>
              <w:t xml:space="preserve">was </w:t>
            </w:r>
            <w:r w:rsidR="00A821C7" w:rsidRPr="00624DD8">
              <w:rPr>
                <w:lang w:val="en-GB"/>
              </w:rPr>
              <w:t>kep</w:t>
            </w:r>
            <w:r>
              <w:rPr>
                <w:lang w:val="en-GB"/>
              </w:rPr>
              <w:t>t</w:t>
            </w:r>
            <w:r w:rsidR="00A821C7" w:rsidRPr="00624DD8">
              <w:rPr>
                <w:lang w:val="en-GB"/>
              </w:rPr>
              <w:t xml:space="preserve"> in a safe and dry place away from heat sources, moisture and dust.</w:t>
            </w:r>
          </w:p>
        </w:tc>
      </w:tr>
      <w:tr w:rsidR="00A821C7" w:rsidRPr="00454C63" w14:paraId="1016CD29" w14:textId="77777777" w:rsidTr="00561B30">
        <w:tc>
          <w:tcPr>
            <w:tcW w:w="1348" w:type="dxa"/>
            <w:vAlign w:val="center"/>
          </w:tcPr>
          <w:p w14:paraId="51567569" w14:textId="77777777" w:rsidR="00A821C7" w:rsidRDefault="00A821C7" w:rsidP="00561B30">
            <w:pPr>
              <w:pStyle w:val="Corpodetexto"/>
              <w:jc w:val="center"/>
              <w:rPr>
                <w:lang w:val="en-GB"/>
              </w:rPr>
            </w:pPr>
            <w:r w:rsidRPr="00624DD8">
              <w:rPr>
                <w:b/>
                <w:bCs/>
                <w:lang w:val="en-GB"/>
              </w:rPr>
              <w:lastRenderedPageBreak/>
              <w:t>7</w:t>
            </w:r>
          </w:p>
        </w:tc>
        <w:tc>
          <w:tcPr>
            <w:tcW w:w="1535" w:type="dxa"/>
            <w:vAlign w:val="center"/>
          </w:tcPr>
          <w:p w14:paraId="7CE32DAF" w14:textId="77777777" w:rsidR="00A821C7" w:rsidRDefault="00A821C7" w:rsidP="00561B30">
            <w:pPr>
              <w:pStyle w:val="Corpodetexto"/>
              <w:jc w:val="center"/>
              <w:rPr>
                <w:lang w:val="en-GB"/>
              </w:rPr>
            </w:pPr>
            <w:r w:rsidRPr="00624DD8">
              <w:rPr>
                <w:lang w:val="en-GB"/>
              </w:rPr>
              <w:t>Server Crashes</w:t>
            </w:r>
          </w:p>
        </w:tc>
        <w:tc>
          <w:tcPr>
            <w:tcW w:w="1365" w:type="dxa"/>
            <w:vAlign w:val="center"/>
          </w:tcPr>
          <w:p w14:paraId="325C8C09" w14:textId="77777777" w:rsidR="00A821C7" w:rsidRDefault="00A821C7" w:rsidP="00561B30">
            <w:pPr>
              <w:pStyle w:val="Corpodetexto"/>
              <w:jc w:val="center"/>
              <w:rPr>
                <w:lang w:val="en-GB"/>
              </w:rPr>
            </w:pPr>
            <w:r w:rsidRPr="00624DD8">
              <w:rPr>
                <w:lang w:val="en-GB"/>
              </w:rPr>
              <w:t>2</w:t>
            </w:r>
          </w:p>
        </w:tc>
        <w:tc>
          <w:tcPr>
            <w:tcW w:w="1417" w:type="dxa"/>
            <w:vAlign w:val="center"/>
          </w:tcPr>
          <w:p w14:paraId="2374F9AE" w14:textId="77777777" w:rsidR="00A821C7" w:rsidRDefault="00A821C7" w:rsidP="00561B30">
            <w:pPr>
              <w:pStyle w:val="Corpodetexto"/>
              <w:jc w:val="center"/>
              <w:rPr>
                <w:lang w:val="en-GB"/>
              </w:rPr>
            </w:pPr>
            <w:r w:rsidRPr="00624DD8">
              <w:rPr>
                <w:lang w:val="en-GB"/>
              </w:rPr>
              <w:t>6</w:t>
            </w:r>
          </w:p>
        </w:tc>
        <w:tc>
          <w:tcPr>
            <w:tcW w:w="1291" w:type="dxa"/>
            <w:vAlign w:val="center"/>
          </w:tcPr>
          <w:p w14:paraId="599B5BD4" w14:textId="77777777" w:rsidR="00A821C7" w:rsidRDefault="00A821C7" w:rsidP="00561B30">
            <w:pPr>
              <w:pStyle w:val="Corpodetexto"/>
              <w:jc w:val="center"/>
              <w:rPr>
                <w:lang w:val="en-GB"/>
              </w:rPr>
            </w:pPr>
            <w:r w:rsidRPr="00624DD8">
              <w:rPr>
                <w:lang w:val="en-GB"/>
              </w:rPr>
              <w:t>12</w:t>
            </w:r>
          </w:p>
        </w:tc>
        <w:tc>
          <w:tcPr>
            <w:tcW w:w="2484" w:type="dxa"/>
            <w:vAlign w:val="center"/>
          </w:tcPr>
          <w:p w14:paraId="381EC921" w14:textId="1FC895C7" w:rsidR="00A821C7" w:rsidRDefault="00A821C7" w:rsidP="00561B30">
            <w:pPr>
              <w:pStyle w:val="Corpodetexto"/>
              <w:jc w:val="center"/>
              <w:rPr>
                <w:lang w:val="en-GB"/>
              </w:rPr>
            </w:pPr>
            <w:r w:rsidRPr="00624DD8">
              <w:rPr>
                <w:lang w:val="en-GB"/>
              </w:rPr>
              <w:t>Server-side optimi</w:t>
            </w:r>
            <w:r>
              <w:rPr>
                <w:lang w:val="en-GB"/>
              </w:rPr>
              <w:t>s</w:t>
            </w:r>
            <w:r w:rsidRPr="00624DD8">
              <w:rPr>
                <w:lang w:val="en-GB"/>
              </w:rPr>
              <w:t>ation prevent</w:t>
            </w:r>
            <w:r w:rsidR="00BF1BFF">
              <w:rPr>
                <w:lang w:val="en-GB"/>
              </w:rPr>
              <w:t>ed</w:t>
            </w:r>
            <w:r w:rsidRPr="00624DD8">
              <w:rPr>
                <w:lang w:val="en-GB"/>
              </w:rPr>
              <w:t xml:space="preserve"> the server from being overwhelmed and crashing under normal operating conditions.</w:t>
            </w:r>
          </w:p>
        </w:tc>
      </w:tr>
      <w:tr w:rsidR="00A821C7" w:rsidRPr="00454C63" w14:paraId="3640A191" w14:textId="77777777" w:rsidTr="00561B30">
        <w:tc>
          <w:tcPr>
            <w:tcW w:w="1348" w:type="dxa"/>
            <w:vAlign w:val="center"/>
          </w:tcPr>
          <w:p w14:paraId="55C94D06" w14:textId="77777777" w:rsidR="00A821C7" w:rsidRDefault="00A821C7" w:rsidP="00561B30">
            <w:pPr>
              <w:pStyle w:val="Corpodetexto"/>
              <w:jc w:val="center"/>
              <w:rPr>
                <w:lang w:val="en-GB"/>
              </w:rPr>
            </w:pPr>
            <w:r w:rsidRPr="00624DD8">
              <w:rPr>
                <w:b/>
                <w:bCs/>
                <w:lang w:val="en-GB"/>
              </w:rPr>
              <w:t>8</w:t>
            </w:r>
          </w:p>
        </w:tc>
        <w:tc>
          <w:tcPr>
            <w:tcW w:w="1535" w:type="dxa"/>
            <w:vAlign w:val="center"/>
          </w:tcPr>
          <w:p w14:paraId="269CC2B0" w14:textId="77777777" w:rsidR="00A821C7" w:rsidRDefault="00A821C7" w:rsidP="00561B30">
            <w:pPr>
              <w:pStyle w:val="Corpodetexto"/>
              <w:jc w:val="center"/>
              <w:rPr>
                <w:lang w:val="en-GB"/>
              </w:rPr>
            </w:pPr>
            <w:r w:rsidRPr="00624DD8">
              <w:rPr>
                <w:lang w:val="en-GB"/>
              </w:rPr>
              <w:t>Integration issues</w:t>
            </w:r>
          </w:p>
        </w:tc>
        <w:tc>
          <w:tcPr>
            <w:tcW w:w="1365" w:type="dxa"/>
            <w:vAlign w:val="center"/>
          </w:tcPr>
          <w:p w14:paraId="66E595CE" w14:textId="77777777" w:rsidR="00A821C7" w:rsidRDefault="00A821C7" w:rsidP="00561B30">
            <w:pPr>
              <w:pStyle w:val="Corpodetexto"/>
              <w:jc w:val="center"/>
              <w:rPr>
                <w:lang w:val="en-GB"/>
              </w:rPr>
            </w:pPr>
            <w:r w:rsidRPr="00624DD8">
              <w:rPr>
                <w:lang w:val="en-GB"/>
              </w:rPr>
              <w:t>5</w:t>
            </w:r>
          </w:p>
        </w:tc>
        <w:tc>
          <w:tcPr>
            <w:tcW w:w="1417" w:type="dxa"/>
            <w:vAlign w:val="center"/>
          </w:tcPr>
          <w:p w14:paraId="10B0DEB3" w14:textId="77777777" w:rsidR="00A821C7" w:rsidRDefault="00A821C7" w:rsidP="00561B30">
            <w:pPr>
              <w:pStyle w:val="Corpodetexto"/>
              <w:jc w:val="center"/>
              <w:rPr>
                <w:lang w:val="en-GB"/>
              </w:rPr>
            </w:pPr>
            <w:r w:rsidRPr="00624DD8">
              <w:rPr>
                <w:lang w:val="en-GB"/>
              </w:rPr>
              <w:t>7</w:t>
            </w:r>
          </w:p>
        </w:tc>
        <w:tc>
          <w:tcPr>
            <w:tcW w:w="1291" w:type="dxa"/>
            <w:vAlign w:val="center"/>
          </w:tcPr>
          <w:p w14:paraId="6C5C2ADA" w14:textId="77777777" w:rsidR="00A821C7" w:rsidRDefault="00A821C7" w:rsidP="00561B30">
            <w:pPr>
              <w:pStyle w:val="Corpodetexto"/>
              <w:jc w:val="center"/>
              <w:rPr>
                <w:lang w:val="en-GB"/>
              </w:rPr>
            </w:pPr>
            <w:r w:rsidRPr="00624DD8">
              <w:rPr>
                <w:lang w:val="en-GB"/>
              </w:rPr>
              <w:t>35</w:t>
            </w:r>
          </w:p>
        </w:tc>
        <w:tc>
          <w:tcPr>
            <w:tcW w:w="2484" w:type="dxa"/>
            <w:vAlign w:val="center"/>
          </w:tcPr>
          <w:p w14:paraId="26E4E562" w14:textId="63E5B6F7" w:rsidR="00A821C7" w:rsidRDefault="00A821C7" w:rsidP="00561B30">
            <w:pPr>
              <w:pStyle w:val="Corpodetexto"/>
              <w:jc w:val="center"/>
              <w:rPr>
                <w:lang w:val="en-GB"/>
              </w:rPr>
            </w:pPr>
            <w:r w:rsidRPr="005F7A3A">
              <w:rPr>
                <w:lang w:val="en-GB"/>
              </w:rPr>
              <w:t>Operating system updates disable</w:t>
            </w:r>
            <w:r w:rsidR="00264E79">
              <w:rPr>
                <w:lang w:val="en-GB"/>
              </w:rPr>
              <w:t>d</w:t>
            </w:r>
            <w:r w:rsidRPr="005F7A3A">
              <w:rPr>
                <w:lang w:val="en-GB"/>
              </w:rPr>
              <w:t xml:space="preserve"> the database engine</w:t>
            </w:r>
            <w:r>
              <w:rPr>
                <w:lang w:val="en-GB"/>
              </w:rPr>
              <w:t>,</w:t>
            </w:r>
            <w:r w:rsidRPr="005F7A3A">
              <w:rPr>
                <w:lang w:val="en-GB"/>
              </w:rPr>
              <w:t xml:space="preserve"> </w:t>
            </w:r>
            <w:r w:rsidR="00BF1BFF">
              <w:rPr>
                <w:lang w:val="en-GB"/>
              </w:rPr>
              <w:t xml:space="preserve">so </w:t>
            </w:r>
            <w:r>
              <w:rPr>
                <w:lang w:val="en-GB"/>
              </w:rPr>
              <w:t xml:space="preserve">the </w:t>
            </w:r>
            <w:r w:rsidR="00264E79">
              <w:rPr>
                <w:lang w:val="en-GB"/>
              </w:rPr>
              <w:t>process supervisor</w:t>
            </w:r>
            <w:r w:rsidR="00BF1BFF">
              <w:rPr>
                <w:lang w:val="en-GB"/>
              </w:rPr>
              <w:t xml:space="preserve"> was quickly notified</w:t>
            </w:r>
            <w:r w:rsidRPr="00624DD8">
              <w:rPr>
                <w:lang w:val="en-GB"/>
              </w:rPr>
              <w:t>.</w:t>
            </w:r>
          </w:p>
        </w:tc>
      </w:tr>
      <w:tr w:rsidR="00A821C7" w:rsidRPr="00454C63" w14:paraId="3FF9D4F2" w14:textId="77777777" w:rsidTr="00561B30">
        <w:tc>
          <w:tcPr>
            <w:tcW w:w="1348" w:type="dxa"/>
            <w:vAlign w:val="center"/>
          </w:tcPr>
          <w:p w14:paraId="6882FDA8" w14:textId="77777777" w:rsidR="00A821C7" w:rsidRDefault="00A821C7" w:rsidP="00561B30">
            <w:pPr>
              <w:pStyle w:val="Corpodetexto"/>
              <w:jc w:val="center"/>
              <w:rPr>
                <w:lang w:val="en-GB"/>
              </w:rPr>
            </w:pPr>
            <w:r w:rsidRPr="00624DD8">
              <w:rPr>
                <w:b/>
                <w:bCs/>
                <w:lang w:val="en-GB"/>
              </w:rPr>
              <w:t>9</w:t>
            </w:r>
          </w:p>
        </w:tc>
        <w:tc>
          <w:tcPr>
            <w:tcW w:w="1535" w:type="dxa"/>
            <w:vAlign w:val="center"/>
          </w:tcPr>
          <w:p w14:paraId="044A08E6" w14:textId="77777777" w:rsidR="00A821C7" w:rsidRDefault="00A821C7" w:rsidP="00561B30">
            <w:pPr>
              <w:pStyle w:val="Corpodetexto"/>
              <w:jc w:val="center"/>
              <w:rPr>
                <w:lang w:val="en-GB"/>
              </w:rPr>
            </w:pPr>
            <w:r w:rsidRPr="00624DD8">
              <w:rPr>
                <w:lang w:val="en-GB"/>
              </w:rPr>
              <w:t>Fatal firmware</w:t>
            </w:r>
          </w:p>
        </w:tc>
        <w:tc>
          <w:tcPr>
            <w:tcW w:w="1365" w:type="dxa"/>
            <w:vAlign w:val="center"/>
          </w:tcPr>
          <w:p w14:paraId="2744247E" w14:textId="77777777" w:rsidR="00A821C7" w:rsidRDefault="00A821C7" w:rsidP="00561B30">
            <w:pPr>
              <w:pStyle w:val="Corpodetexto"/>
              <w:jc w:val="center"/>
              <w:rPr>
                <w:lang w:val="en-GB"/>
              </w:rPr>
            </w:pPr>
            <w:r w:rsidRPr="00624DD8">
              <w:rPr>
                <w:lang w:val="en-GB"/>
              </w:rPr>
              <w:t>4</w:t>
            </w:r>
          </w:p>
        </w:tc>
        <w:tc>
          <w:tcPr>
            <w:tcW w:w="1417" w:type="dxa"/>
            <w:vAlign w:val="center"/>
          </w:tcPr>
          <w:p w14:paraId="7C38AD71" w14:textId="77777777" w:rsidR="00A821C7" w:rsidRDefault="00A821C7" w:rsidP="00561B30">
            <w:pPr>
              <w:pStyle w:val="Corpodetexto"/>
              <w:jc w:val="center"/>
              <w:rPr>
                <w:lang w:val="en-GB"/>
              </w:rPr>
            </w:pPr>
            <w:r w:rsidRPr="00624DD8">
              <w:rPr>
                <w:lang w:val="en-GB"/>
              </w:rPr>
              <w:t>8</w:t>
            </w:r>
          </w:p>
        </w:tc>
        <w:tc>
          <w:tcPr>
            <w:tcW w:w="1291" w:type="dxa"/>
            <w:vAlign w:val="center"/>
          </w:tcPr>
          <w:p w14:paraId="2562C6AE" w14:textId="77777777" w:rsidR="00A821C7" w:rsidRDefault="00A821C7" w:rsidP="00561B30">
            <w:pPr>
              <w:pStyle w:val="Corpodetexto"/>
              <w:jc w:val="center"/>
              <w:rPr>
                <w:lang w:val="en-GB"/>
              </w:rPr>
            </w:pPr>
            <w:r w:rsidRPr="00624DD8">
              <w:rPr>
                <w:lang w:val="en-GB"/>
              </w:rPr>
              <w:t>32</w:t>
            </w:r>
          </w:p>
        </w:tc>
        <w:tc>
          <w:tcPr>
            <w:tcW w:w="2484" w:type="dxa"/>
            <w:vAlign w:val="center"/>
          </w:tcPr>
          <w:p w14:paraId="596CDA26" w14:textId="34ADD75E" w:rsidR="00A821C7" w:rsidRDefault="00BF1BFF" w:rsidP="00561B30">
            <w:pPr>
              <w:pStyle w:val="Corpodetexto"/>
              <w:jc w:val="center"/>
              <w:rPr>
                <w:lang w:val="en-GB"/>
              </w:rPr>
            </w:pPr>
            <w:r>
              <w:rPr>
                <w:lang w:val="en-GB"/>
              </w:rPr>
              <w:t>P</w:t>
            </w:r>
            <w:r w:rsidR="00A821C7" w:rsidRPr="00624DD8">
              <w:rPr>
                <w:lang w:val="en-GB"/>
              </w:rPr>
              <w:t>rograms</w:t>
            </w:r>
            <w:r>
              <w:rPr>
                <w:lang w:val="en-GB"/>
              </w:rPr>
              <w:t xml:space="preserve"> were wr</w:t>
            </w:r>
            <w:r w:rsidR="00264E79">
              <w:rPr>
                <w:lang w:val="en-GB"/>
              </w:rPr>
              <w:t>itten well-defined</w:t>
            </w:r>
            <w:r w:rsidR="00A821C7" w:rsidRPr="00624DD8">
              <w:rPr>
                <w:lang w:val="en-GB"/>
              </w:rPr>
              <w:t xml:space="preserve"> so that executions w</w:t>
            </w:r>
            <w:r>
              <w:rPr>
                <w:lang w:val="en-GB"/>
              </w:rPr>
              <w:t>ould</w:t>
            </w:r>
            <w:r w:rsidR="00A821C7" w:rsidRPr="00624DD8">
              <w:rPr>
                <w:lang w:val="en-GB"/>
              </w:rPr>
              <w:t xml:space="preserve"> not be interrupted.</w:t>
            </w:r>
          </w:p>
        </w:tc>
      </w:tr>
    </w:tbl>
    <w:p w14:paraId="4BC6C2D5" w14:textId="47273D40" w:rsidR="009D0135" w:rsidRPr="007A2438" w:rsidRDefault="009D0135" w:rsidP="007A2438">
      <w:pPr>
        <w:pStyle w:val="Corpodetexto"/>
        <w:rPr>
          <w:lang w:val="en-US"/>
        </w:rPr>
      </w:pPr>
    </w:p>
    <w:p w14:paraId="13BFD376" w14:textId="05A5B1E9" w:rsidR="00A821C7" w:rsidRDefault="00A821C7" w:rsidP="00F211FD">
      <w:pPr>
        <w:pStyle w:val="Ttulo2"/>
        <w:rPr>
          <w:lang w:val="en-US"/>
        </w:rPr>
        <w:pPrChange w:id="340" w:author="Filipe Meneses" w:date="2022-10-27T16:01:00Z">
          <w:pPr>
            <w:pStyle w:val="Ttulo2"/>
            <w:numPr>
              <w:ilvl w:val="1"/>
              <w:numId w:val="48"/>
            </w:numPr>
            <w:ind w:hanging="360"/>
          </w:pPr>
        </w:pPrChange>
      </w:pPr>
      <w:bookmarkStart w:id="341" w:name="_Toc117467195"/>
      <w:r>
        <w:rPr>
          <w:lang w:val="en-US"/>
        </w:rPr>
        <w:t>Future Research</w:t>
      </w:r>
      <w:bookmarkEnd w:id="341"/>
    </w:p>
    <w:p w14:paraId="31B340E1" w14:textId="6231FF0D" w:rsidR="009D0135" w:rsidRPr="009D0135" w:rsidRDefault="009D0135" w:rsidP="009D0135">
      <w:pPr>
        <w:pStyle w:val="Corpodetexto"/>
        <w:rPr>
          <w:lang w:val="en-US"/>
        </w:rPr>
      </w:pPr>
      <w:r>
        <w:rPr>
          <w:lang w:val="en-US"/>
        </w:rPr>
        <w:t xml:space="preserve">The program was expected to have even </w:t>
      </w:r>
      <w:r w:rsidRPr="009D0135">
        <w:rPr>
          <w:lang w:val="en-US"/>
        </w:rPr>
        <w:t>more autonomy</w:t>
      </w:r>
      <w:r>
        <w:rPr>
          <w:lang w:val="en-US"/>
        </w:rPr>
        <w:t xml:space="preserve">. For that, it is required to be significantly improved. This could be achieved if </w:t>
      </w:r>
      <w:r w:rsidRPr="009D0135">
        <w:rPr>
          <w:lang w:val="en-US"/>
        </w:rPr>
        <w:t>scan</w:t>
      </w:r>
      <w:r>
        <w:rPr>
          <w:lang w:val="en-US"/>
        </w:rPr>
        <w:t>s</w:t>
      </w:r>
      <w:r w:rsidRPr="009D0135">
        <w:rPr>
          <w:lang w:val="en-US"/>
        </w:rPr>
        <w:t xml:space="preserve"> w</w:t>
      </w:r>
      <w:r>
        <w:rPr>
          <w:lang w:val="en-US"/>
        </w:rPr>
        <w:t>ere only performed when the</w:t>
      </w:r>
      <w:r w:rsidRPr="009D0135">
        <w:rPr>
          <w:lang w:val="en-US"/>
        </w:rPr>
        <w:t xml:space="preserve"> tag is moving</w:t>
      </w:r>
      <w:r>
        <w:rPr>
          <w:lang w:val="en-US"/>
        </w:rPr>
        <w:t xml:space="preserve">, by </w:t>
      </w:r>
      <w:r w:rsidRPr="009D0135">
        <w:rPr>
          <w:lang w:val="en-US"/>
        </w:rPr>
        <w:t>attach</w:t>
      </w:r>
      <w:r>
        <w:rPr>
          <w:lang w:val="en-US"/>
        </w:rPr>
        <w:t>ing</w:t>
      </w:r>
      <w:r w:rsidRPr="009D0135">
        <w:rPr>
          <w:lang w:val="en-US"/>
        </w:rPr>
        <w:t xml:space="preserve"> an accelerometer</w:t>
      </w:r>
      <w:r>
        <w:rPr>
          <w:lang w:val="en-US"/>
        </w:rPr>
        <w:t xml:space="preserve">. This </w:t>
      </w:r>
      <w:r w:rsidRPr="009D0135">
        <w:rPr>
          <w:lang w:val="en-US"/>
        </w:rPr>
        <w:t xml:space="preserve">Start &amp; stop (with </w:t>
      </w:r>
      <w:ins w:id="342" w:author="Filipe Meneses" w:date="2022-10-27T16:16:00Z">
        <w:r w:rsidR="00545179">
          <w:rPr>
            <w:lang w:val="en-US"/>
          </w:rPr>
          <w:t xml:space="preserve">an </w:t>
        </w:r>
      </w:ins>
      <w:r w:rsidRPr="009D0135">
        <w:rPr>
          <w:lang w:val="en-US"/>
        </w:rPr>
        <w:t>accelerometer) hibernate</w:t>
      </w:r>
      <w:r>
        <w:rPr>
          <w:lang w:val="en-US"/>
        </w:rPr>
        <w:t xml:space="preserve"> function would allow for t</w:t>
      </w:r>
      <w:r w:rsidRPr="009D0135">
        <w:rPr>
          <w:lang w:val="en-US"/>
        </w:rPr>
        <w:t>he tag must have a start and stop system with the help of an accelerometer. When it is verified that the object in which the tag is inserted is not being used, the tag will be able to transition to a "hibernate" state that limits its operation to save energy. Likewise, it must transition from this state to "active" as soon as the object starts to move.)</w:t>
      </w:r>
    </w:p>
    <w:p w14:paraId="40A6DE75" w14:textId="77C93D23" w:rsidR="009D0135" w:rsidRDefault="009D0135" w:rsidP="009D0135">
      <w:pPr>
        <w:pStyle w:val="Corpodetexto"/>
        <w:rPr>
          <w:lang w:val="en-US"/>
        </w:rPr>
      </w:pPr>
      <w:r w:rsidRPr="009D0135">
        <w:rPr>
          <w:lang w:val="en-US"/>
        </w:rPr>
        <w:t>Shifting communication protocols (from UDP to TCP and vice versa)</w:t>
      </w:r>
      <w:r>
        <w:rPr>
          <w:lang w:val="en-US"/>
        </w:rPr>
        <w:t xml:space="preserve"> could also be extremely useful. If t</w:t>
      </w:r>
      <w:r w:rsidRPr="009D0135">
        <w:rPr>
          <w:lang w:val="en-US"/>
        </w:rPr>
        <w:t xml:space="preserve">he tag </w:t>
      </w:r>
      <w:r>
        <w:rPr>
          <w:lang w:val="en-US"/>
        </w:rPr>
        <w:t>c</w:t>
      </w:r>
      <w:r w:rsidRPr="009D0135">
        <w:rPr>
          <w:lang w:val="en-US"/>
        </w:rPr>
        <w:t xml:space="preserve">ould be able to transition from UDP mode to TCP mode. In UDP mode, it communicates through the UDP </w:t>
      </w:r>
      <w:r w:rsidRPr="009D0135">
        <w:rPr>
          <w:lang w:val="en-US"/>
        </w:rPr>
        <w:lastRenderedPageBreak/>
        <w:t>protocol that uses less energy and resources in exchange for less reliability. In TCP mode, it communicates via the TCP/IP protocol, which has more excellent information reliability at the cost of higher energy costs.</w:t>
      </w:r>
    </w:p>
    <w:p w14:paraId="00052A42" w14:textId="320FC696" w:rsidR="009D0135" w:rsidRPr="009D0135" w:rsidRDefault="009D0135" w:rsidP="009D0135">
      <w:pPr>
        <w:pStyle w:val="Corpodetexto"/>
        <w:rPr>
          <w:lang w:val="en-US"/>
        </w:rPr>
      </w:pPr>
      <w:r>
        <w:rPr>
          <w:lang w:val="en-US"/>
        </w:rPr>
        <w:t xml:space="preserve">Both of these requirements would bring along </w:t>
      </w:r>
      <w:r w:rsidRPr="009D0135">
        <w:rPr>
          <w:lang w:val="en-US"/>
        </w:rPr>
        <w:t>huge increases</w:t>
      </w:r>
      <w:r>
        <w:rPr>
          <w:lang w:val="en-US"/>
        </w:rPr>
        <w:t xml:space="preserve"> to the system’s autonomy.</w:t>
      </w:r>
    </w:p>
    <w:p w14:paraId="7E76D891" w14:textId="77777777" w:rsidR="00573DA9" w:rsidRPr="007D4560" w:rsidRDefault="00573DA9" w:rsidP="00573DA9">
      <w:pPr>
        <w:pStyle w:val="Corpodetexto"/>
        <w:rPr>
          <w:lang w:val="en-GB"/>
        </w:rPr>
      </w:pPr>
    </w:p>
    <w:p w14:paraId="0EB85E9B" w14:textId="0D5C2451" w:rsidR="009D0135" w:rsidRPr="007D4560" w:rsidRDefault="009D0135" w:rsidP="00DC4533">
      <w:pPr>
        <w:pStyle w:val="Ttulo1"/>
        <w:rPr>
          <w:lang w:val="en-GB"/>
        </w:rPr>
        <w:sectPr w:rsidR="009D0135" w:rsidRPr="007D4560" w:rsidSect="00216C83">
          <w:pgSz w:w="11910" w:h="16840"/>
          <w:pgMar w:top="1320" w:right="1160" w:bottom="1180" w:left="1300" w:header="0" w:footer="998" w:gutter="0"/>
          <w:cols w:space="720"/>
          <w:docGrid w:linePitch="326"/>
        </w:sectPr>
      </w:pPr>
      <w:bookmarkStart w:id="343" w:name="_Toc100705305"/>
    </w:p>
    <w:p w14:paraId="52122205" w14:textId="009B02AD" w:rsidR="000F4B63" w:rsidRPr="00E219CB" w:rsidRDefault="00A12FFA" w:rsidP="006412CC">
      <w:pPr>
        <w:pStyle w:val="Corpodetexto"/>
        <w:rPr>
          <w:lang w:val="en-GB"/>
        </w:rPr>
      </w:pPr>
      <w:bookmarkStart w:id="344" w:name="_bookmark36"/>
      <w:bookmarkEnd w:id="344"/>
      <w:r w:rsidRPr="00E219CB">
        <w:rPr>
          <w:w w:val="80"/>
          <w:lang w:val="en-GB"/>
        </w:rPr>
        <w:lastRenderedPageBreak/>
        <w:t>REFER</w:t>
      </w:r>
      <w:r w:rsidR="00B41751" w:rsidRPr="00E219CB">
        <w:rPr>
          <w:w w:val="80"/>
          <w:lang w:val="en-GB"/>
        </w:rPr>
        <w:t>E</w:t>
      </w:r>
      <w:r w:rsidRPr="00E219CB">
        <w:rPr>
          <w:w w:val="80"/>
          <w:lang w:val="en-GB"/>
        </w:rPr>
        <w:t>NC</w:t>
      </w:r>
      <w:r w:rsidR="00B41751" w:rsidRPr="00E219CB">
        <w:rPr>
          <w:w w:val="80"/>
          <w:lang w:val="en-GB"/>
        </w:rPr>
        <w:t>E</w:t>
      </w:r>
      <w:r w:rsidRPr="00E219CB">
        <w:rPr>
          <w:w w:val="80"/>
          <w:lang w:val="en-GB"/>
        </w:rPr>
        <w:t xml:space="preserve">S </w:t>
      </w:r>
    </w:p>
    <w:p w14:paraId="629C3D58" w14:textId="77777777" w:rsidR="000F4B63" w:rsidRPr="00E219CB" w:rsidRDefault="000F4B63">
      <w:pPr>
        <w:spacing w:line="355" w:lineRule="auto"/>
        <w:rPr>
          <w:rFonts w:ascii="NewsGotT" w:hAnsi="NewsGotT"/>
          <w:szCs w:val="24"/>
          <w:lang w:val="en-GB"/>
        </w:rPr>
      </w:pPr>
    </w:p>
    <w:p w14:paraId="73C619F2" w14:textId="77777777" w:rsidR="001D2BD5" w:rsidRPr="00E219CB" w:rsidRDefault="00DC1C44" w:rsidP="00C74284">
      <w:pPr>
        <w:pStyle w:val="Bibliografia"/>
        <w:numPr>
          <w:ilvl w:val="0"/>
          <w:numId w:val="50"/>
        </w:numPr>
        <w:rPr>
          <w:rFonts w:ascii="NewsGotT" w:hAnsi="NewsGotT" w:cs="Times New Roman"/>
          <w:szCs w:val="24"/>
          <w:lang w:val="en-GB"/>
        </w:rPr>
      </w:pPr>
      <w:r w:rsidRPr="003B6A63">
        <w:fldChar w:fldCharType="begin"/>
      </w:r>
      <w:r w:rsidR="003B6A63" w:rsidRPr="00E219CB">
        <w:rPr>
          <w:lang w:val="en-GB"/>
        </w:rPr>
        <w:instrText xml:space="preserve"> ADDIN ZOTERO_BIBL {"uncited":[],"omitted":[],"custom":[]} CSL_BIBLIOGRAPHY </w:instrText>
      </w:r>
      <w:r w:rsidRPr="003B6A63">
        <w:fldChar w:fldCharType="separate"/>
      </w:r>
      <w:r w:rsidR="001D2BD5" w:rsidRPr="00E219CB">
        <w:rPr>
          <w:rFonts w:ascii="NewsGotT" w:hAnsi="NewsGotT" w:cs="Times New Roman"/>
          <w:szCs w:val="24"/>
          <w:lang w:val="en-GB"/>
        </w:rPr>
        <w:t xml:space="preserve">Apache. (2022). </w:t>
      </w:r>
      <w:r w:rsidR="001D2BD5" w:rsidRPr="00E219CB">
        <w:rPr>
          <w:rFonts w:ascii="NewsGotT" w:hAnsi="NewsGotT" w:cs="Times New Roman"/>
          <w:i/>
          <w:iCs/>
          <w:szCs w:val="24"/>
          <w:lang w:val="en-GB"/>
        </w:rPr>
        <w:t>Apache VS16</w:t>
      </w:r>
      <w:r w:rsidR="001D2BD5" w:rsidRPr="00E219CB">
        <w:rPr>
          <w:rFonts w:ascii="NewsGotT" w:hAnsi="NewsGotT" w:cs="Times New Roman"/>
          <w:szCs w:val="24"/>
          <w:lang w:val="en-GB"/>
        </w:rPr>
        <w:t>. https://www.apachelounge.com/download/</w:t>
      </w:r>
    </w:p>
    <w:p w14:paraId="11DE55AC" w14:textId="77777777" w:rsidR="001D2BD5" w:rsidRPr="001D2BD5" w:rsidRDefault="001D2BD5" w:rsidP="00C74284">
      <w:pPr>
        <w:pStyle w:val="Bibliografia"/>
        <w:numPr>
          <w:ilvl w:val="0"/>
          <w:numId w:val="50"/>
        </w:numPr>
        <w:rPr>
          <w:rFonts w:ascii="NewsGotT" w:hAnsi="NewsGotT" w:cs="Times New Roman"/>
          <w:szCs w:val="24"/>
          <w:lang w:val="en-GB"/>
        </w:rPr>
      </w:pPr>
      <w:r w:rsidRPr="001D2BD5">
        <w:rPr>
          <w:rFonts w:ascii="NewsGotT" w:hAnsi="NewsGotT" w:cs="Times New Roman"/>
          <w:szCs w:val="24"/>
          <w:lang w:val="en-GB"/>
        </w:rPr>
        <w:t xml:space="preserve">Arduino. (2022). </w:t>
      </w:r>
      <w:r w:rsidRPr="001D2BD5">
        <w:rPr>
          <w:rFonts w:ascii="NewsGotT" w:hAnsi="NewsGotT" w:cs="Times New Roman"/>
          <w:i/>
          <w:iCs/>
          <w:szCs w:val="24"/>
          <w:lang w:val="en-GB"/>
        </w:rPr>
        <w:t>Software</w:t>
      </w:r>
      <w:r w:rsidRPr="001D2BD5">
        <w:rPr>
          <w:rFonts w:ascii="NewsGotT" w:hAnsi="NewsGotT" w:cs="Times New Roman"/>
          <w:szCs w:val="24"/>
          <w:lang w:val="en-GB"/>
        </w:rPr>
        <w:t>. https://www.arduino.cc/en/software</w:t>
      </w:r>
    </w:p>
    <w:p w14:paraId="19896B99" w14:textId="77777777" w:rsidR="001D2BD5" w:rsidRPr="001D2BD5" w:rsidRDefault="001D2BD5" w:rsidP="00C74284">
      <w:pPr>
        <w:pStyle w:val="Bibliografia"/>
        <w:numPr>
          <w:ilvl w:val="0"/>
          <w:numId w:val="50"/>
        </w:numPr>
        <w:rPr>
          <w:rFonts w:ascii="NewsGotT" w:hAnsi="NewsGotT" w:cs="Times New Roman"/>
          <w:szCs w:val="24"/>
          <w:lang w:val="en-GB"/>
        </w:rPr>
      </w:pPr>
      <w:r w:rsidRPr="001D2BD5">
        <w:rPr>
          <w:rFonts w:ascii="NewsGotT" w:hAnsi="NewsGotT" w:cs="Times New Roman"/>
          <w:szCs w:val="24"/>
          <w:lang w:val="en-GB"/>
        </w:rPr>
        <w:t xml:space="preserve">Dev, M. N. (2022). </w:t>
      </w:r>
      <w:r w:rsidRPr="001D2BD5">
        <w:rPr>
          <w:rFonts w:ascii="NewsGotT" w:hAnsi="NewsGotT" w:cs="Times New Roman"/>
          <w:i/>
          <w:iCs/>
          <w:szCs w:val="24"/>
          <w:lang w:val="en-GB"/>
        </w:rPr>
        <w:t>Exception Stack Trace Decoder</w:t>
      </w:r>
      <w:r w:rsidRPr="001D2BD5">
        <w:rPr>
          <w:rFonts w:ascii="NewsGotT" w:hAnsi="NewsGotT" w:cs="Times New Roman"/>
          <w:szCs w:val="24"/>
          <w:lang w:val="en-GB"/>
        </w:rPr>
        <w:t xml:space="preserve"> [Java]. https://github.com/me-no-dev/EspExceptionDecoder (Original work published 2016)</w:t>
      </w:r>
    </w:p>
    <w:p w14:paraId="47F18454" w14:textId="77777777" w:rsidR="001D2BD5" w:rsidRPr="001D2BD5" w:rsidRDefault="001D2BD5" w:rsidP="00C74284">
      <w:pPr>
        <w:pStyle w:val="Bibliografia"/>
        <w:numPr>
          <w:ilvl w:val="0"/>
          <w:numId w:val="50"/>
        </w:numPr>
        <w:rPr>
          <w:rFonts w:ascii="NewsGotT" w:hAnsi="NewsGotT" w:cs="Times New Roman"/>
          <w:szCs w:val="24"/>
          <w:lang w:val="en-GB"/>
        </w:rPr>
      </w:pPr>
      <w:r w:rsidRPr="001D2BD5">
        <w:rPr>
          <w:rFonts w:ascii="NewsGotT" w:hAnsi="NewsGotT" w:cs="Times New Roman"/>
          <w:szCs w:val="24"/>
          <w:lang w:val="en-GB"/>
        </w:rPr>
        <w:t xml:space="preserve">Dev, M. N. (2022). </w:t>
      </w:r>
      <w:r w:rsidRPr="001D2BD5">
        <w:rPr>
          <w:rFonts w:ascii="NewsGotT" w:hAnsi="NewsGotT" w:cs="Times New Roman"/>
          <w:i/>
          <w:iCs/>
          <w:szCs w:val="24"/>
          <w:lang w:val="en-GB"/>
        </w:rPr>
        <w:t>AsyncTCP</w:t>
      </w:r>
      <w:r w:rsidRPr="001D2BD5">
        <w:rPr>
          <w:rFonts w:ascii="NewsGotT" w:hAnsi="NewsGotT" w:cs="Times New Roman"/>
          <w:szCs w:val="24"/>
          <w:lang w:val="en-GB"/>
        </w:rPr>
        <w:t xml:space="preserve"> [C++]. https://github.com/me-no-dev/AsyncTCP (Original work published 2017)</w:t>
      </w:r>
    </w:p>
    <w:p w14:paraId="176E69C1" w14:textId="77777777" w:rsidR="001D2BD5" w:rsidRPr="001D2BD5" w:rsidRDefault="001D2BD5" w:rsidP="00C74284">
      <w:pPr>
        <w:pStyle w:val="Bibliografia"/>
        <w:numPr>
          <w:ilvl w:val="0"/>
          <w:numId w:val="50"/>
        </w:numPr>
        <w:rPr>
          <w:rFonts w:ascii="NewsGotT" w:hAnsi="NewsGotT" w:cs="Times New Roman"/>
          <w:szCs w:val="24"/>
          <w:lang w:val="en-GB"/>
        </w:rPr>
      </w:pPr>
      <w:r w:rsidRPr="001D2BD5">
        <w:rPr>
          <w:rFonts w:ascii="NewsGotT" w:hAnsi="NewsGotT" w:cs="Times New Roman"/>
          <w:szCs w:val="24"/>
          <w:lang w:val="en-GB"/>
        </w:rPr>
        <w:t xml:space="preserve">Dev, M. N. (2022). </w:t>
      </w:r>
      <w:r w:rsidRPr="001D2BD5">
        <w:rPr>
          <w:rFonts w:ascii="NewsGotT" w:hAnsi="NewsGotT" w:cs="Times New Roman"/>
          <w:i/>
          <w:iCs/>
          <w:szCs w:val="24"/>
          <w:lang w:val="en-GB"/>
        </w:rPr>
        <w:t>ESPAsyncWebServer</w:t>
      </w:r>
      <w:r w:rsidRPr="001D2BD5">
        <w:rPr>
          <w:rFonts w:ascii="NewsGotT" w:hAnsi="NewsGotT" w:cs="Times New Roman"/>
          <w:szCs w:val="24"/>
          <w:lang w:val="en-GB"/>
        </w:rPr>
        <w:t xml:space="preserve"> [C++]. https://github.com/me-no-dev/ESPAsyncWebServer (Original work published 2015)</w:t>
      </w:r>
    </w:p>
    <w:p w14:paraId="01DBBF6C" w14:textId="77777777" w:rsidR="001D2BD5" w:rsidRPr="001D2BD5" w:rsidRDefault="001D2BD5" w:rsidP="00C74284">
      <w:pPr>
        <w:pStyle w:val="Bibliografia"/>
        <w:numPr>
          <w:ilvl w:val="0"/>
          <w:numId w:val="50"/>
        </w:numPr>
        <w:rPr>
          <w:rFonts w:ascii="NewsGotT" w:hAnsi="NewsGotT" w:cs="Times New Roman"/>
          <w:szCs w:val="24"/>
          <w:lang w:val="en-GB"/>
        </w:rPr>
      </w:pPr>
      <w:r w:rsidRPr="001D2BD5">
        <w:rPr>
          <w:rFonts w:ascii="NewsGotT" w:hAnsi="NewsGotT" w:cs="Times New Roman"/>
          <w:szCs w:val="24"/>
          <w:lang w:val="en-GB"/>
        </w:rPr>
        <w:t xml:space="preserve">DFRobot. (2022a). </w:t>
      </w:r>
      <w:r w:rsidRPr="001D2BD5">
        <w:rPr>
          <w:rFonts w:ascii="NewsGotT" w:hAnsi="NewsGotT" w:cs="Times New Roman"/>
          <w:i/>
          <w:iCs/>
          <w:szCs w:val="24"/>
          <w:lang w:val="en-GB"/>
        </w:rPr>
        <w:t>Arduino Boards Distributor</w:t>
      </w:r>
      <w:r w:rsidRPr="001D2BD5">
        <w:rPr>
          <w:rFonts w:ascii="NewsGotT" w:hAnsi="NewsGotT" w:cs="Times New Roman"/>
          <w:szCs w:val="24"/>
          <w:lang w:val="en-GB"/>
        </w:rPr>
        <w:t>. https://www.dfrobot.com/topic-277.html</w:t>
      </w:r>
    </w:p>
    <w:p w14:paraId="664B4F73" w14:textId="77777777" w:rsidR="001D2BD5" w:rsidRPr="001D2BD5" w:rsidRDefault="001D2BD5" w:rsidP="00C74284">
      <w:pPr>
        <w:pStyle w:val="Bibliografia"/>
        <w:numPr>
          <w:ilvl w:val="0"/>
          <w:numId w:val="50"/>
        </w:numPr>
        <w:rPr>
          <w:rFonts w:ascii="NewsGotT" w:hAnsi="NewsGotT" w:cs="Times New Roman"/>
          <w:szCs w:val="24"/>
          <w:lang w:val="en-GB"/>
        </w:rPr>
      </w:pPr>
      <w:r w:rsidRPr="001D2BD5">
        <w:rPr>
          <w:rFonts w:ascii="NewsGotT" w:hAnsi="NewsGotT" w:cs="Times New Roman"/>
          <w:szCs w:val="24"/>
          <w:lang w:val="en-GB"/>
        </w:rPr>
        <w:t xml:space="preserve">DFRobot. (2022b). </w:t>
      </w:r>
      <w:r w:rsidRPr="001D2BD5">
        <w:rPr>
          <w:rFonts w:ascii="NewsGotT" w:hAnsi="NewsGotT" w:cs="Times New Roman"/>
          <w:i/>
          <w:iCs/>
          <w:szCs w:val="24"/>
          <w:lang w:val="en-GB"/>
        </w:rPr>
        <w:t>ESP32(ESP-WROOM-32)</w:t>
      </w:r>
      <w:r w:rsidRPr="001D2BD5">
        <w:rPr>
          <w:rFonts w:ascii="NewsGotT" w:hAnsi="NewsGotT" w:cs="Times New Roman"/>
          <w:szCs w:val="24"/>
          <w:lang w:val="en-GB"/>
        </w:rPr>
        <w:t>. https://www.dfrobot.com/product-1559.html</w:t>
      </w:r>
    </w:p>
    <w:p w14:paraId="7233D7FA" w14:textId="77777777" w:rsidR="001D2BD5" w:rsidRPr="001D2BD5" w:rsidRDefault="001D2BD5" w:rsidP="00C74284">
      <w:pPr>
        <w:pStyle w:val="Bibliografia"/>
        <w:numPr>
          <w:ilvl w:val="0"/>
          <w:numId w:val="50"/>
        </w:numPr>
        <w:rPr>
          <w:rFonts w:ascii="NewsGotT" w:hAnsi="NewsGotT" w:cs="Times New Roman"/>
          <w:szCs w:val="24"/>
          <w:lang w:val="en-GB"/>
        </w:rPr>
      </w:pPr>
      <w:r w:rsidRPr="001D2BD5">
        <w:rPr>
          <w:rFonts w:ascii="NewsGotT" w:hAnsi="NewsGotT" w:cs="Times New Roman"/>
          <w:szCs w:val="24"/>
        </w:rPr>
        <w:t xml:space="preserve">Eisa, S., Peixoto, J., Meneses, F., &amp; Moreira, A. (2013). </w:t>
      </w:r>
      <w:r w:rsidRPr="001D2BD5">
        <w:rPr>
          <w:rFonts w:ascii="NewsGotT" w:hAnsi="NewsGotT" w:cs="Times New Roman"/>
          <w:szCs w:val="24"/>
          <w:lang w:val="en-GB"/>
        </w:rPr>
        <w:t xml:space="preserve">Removing useless APs and fingerprints from WiFi indoor positioning radio maps. </w:t>
      </w:r>
      <w:r w:rsidRPr="001D2BD5">
        <w:rPr>
          <w:rFonts w:ascii="NewsGotT" w:hAnsi="NewsGotT" w:cs="Times New Roman"/>
          <w:i/>
          <w:iCs/>
          <w:szCs w:val="24"/>
          <w:lang w:val="en-GB"/>
        </w:rPr>
        <w:t>International Conference on Indoor Positioning and Indoor Navigation</w:t>
      </w:r>
      <w:r w:rsidRPr="001D2BD5">
        <w:rPr>
          <w:rFonts w:ascii="NewsGotT" w:hAnsi="NewsGotT" w:cs="Times New Roman"/>
          <w:szCs w:val="24"/>
          <w:lang w:val="en-GB"/>
        </w:rPr>
        <w:t>, 1–7. https://doi.org/10.1109/IPIN.2013.6817919</w:t>
      </w:r>
    </w:p>
    <w:p w14:paraId="49F18390" w14:textId="77777777" w:rsidR="001D2BD5" w:rsidRPr="001D2BD5" w:rsidRDefault="001D2BD5" w:rsidP="00C74284">
      <w:pPr>
        <w:pStyle w:val="Bibliografia"/>
        <w:numPr>
          <w:ilvl w:val="0"/>
          <w:numId w:val="50"/>
        </w:numPr>
        <w:rPr>
          <w:rFonts w:ascii="NewsGotT" w:hAnsi="NewsGotT" w:cs="Times New Roman"/>
          <w:szCs w:val="24"/>
          <w:lang w:val="en-GB"/>
        </w:rPr>
      </w:pPr>
      <w:r w:rsidRPr="001D2BD5">
        <w:rPr>
          <w:rFonts w:ascii="NewsGotT" w:hAnsi="NewsGotT" w:cs="Times New Roman"/>
          <w:szCs w:val="24"/>
          <w:lang w:val="en-GB"/>
        </w:rPr>
        <w:t xml:space="preserve">eSpares. (2021). </w:t>
      </w:r>
      <w:r w:rsidRPr="001D2BD5">
        <w:rPr>
          <w:rFonts w:ascii="NewsGotT" w:hAnsi="NewsGotT" w:cs="Times New Roman"/>
          <w:i/>
          <w:iCs/>
          <w:szCs w:val="24"/>
          <w:lang w:val="en-GB"/>
        </w:rPr>
        <w:t>Portable Power Bank 2200mAh</w:t>
      </w:r>
      <w:r w:rsidRPr="001D2BD5">
        <w:rPr>
          <w:rFonts w:ascii="NewsGotT" w:hAnsi="NewsGotT" w:cs="Times New Roman"/>
          <w:szCs w:val="24"/>
          <w:lang w:val="en-GB"/>
        </w:rPr>
        <w:t>. https://www.espares.co.uk/product/es1742456/portable-power-bank-2200mah</w:t>
      </w:r>
    </w:p>
    <w:p w14:paraId="5150FAF6" w14:textId="77777777" w:rsidR="001D2BD5" w:rsidRPr="001D2BD5" w:rsidRDefault="001D2BD5" w:rsidP="00C74284">
      <w:pPr>
        <w:pStyle w:val="Bibliografia"/>
        <w:numPr>
          <w:ilvl w:val="0"/>
          <w:numId w:val="50"/>
        </w:numPr>
        <w:rPr>
          <w:rFonts w:ascii="NewsGotT" w:hAnsi="NewsGotT" w:cs="Times New Roman"/>
          <w:szCs w:val="24"/>
          <w:lang w:val="en-GB"/>
        </w:rPr>
      </w:pPr>
      <w:r w:rsidRPr="001D2BD5">
        <w:rPr>
          <w:rFonts w:ascii="NewsGotT" w:hAnsi="NewsGotT" w:cs="Times New Roman"/>
          <w:szCs w:val="24"/>
          <w:lang w:val="en-GB"/>
        </w:rPr>
        <w:t xml:space="preserve">Espressif. (2022). </w:t>
      </w:r>
      <w:r w:rsidRPr="001D2BD5">
        <w:rPr>
          <w:rFonts w:ascii="NewsGotT" w:hAnsi="NewsGotT" w:cs="Times New Roman"/>
          <w:i/>
          <w:iCs/>
          <w:szCs w:val="24"/>
          <w:lang w:val="en-GB"/>
        </w:rPr>
        <w:t>Additional Boards Manager</w:t>
      </w:r>
      <w:r w:rsidRPr="001D2BD5">
        <w:rPr>
          <w:rFonts w:ascii="NewsGotT" w:hAnsi="NewsGotT" w:cs="Times New Roman"/>
          <w:szCs w:val="24"/>
          <w:lang w:val="en-GB"/>
        </w:rPr>
        <w:t>. https://dl.espressif.com/dl/package_esp32_index.json</w:t>
      </w:r>
    </w:p>
    <w:p w14:paraId="2AB88C6E" w14:textId="77777777" w:rsidR="001D2BD5" w:rsidRPr="001D2BD5" w:rsidRDefault="001D2BD5" w:rsidP="00C74284">
      <w:pPr>
        <w:pStyle w:val="Bibliografia"/>
        <w:numPr>
          <w:ilvl w:val="0"/>
          <w:numId w:val="50"/>
        </w:numPr>
        <w:rPr>
          <w:rFonts w:ascii="NewsGotT" w:hAnsi="NewsGotT" w:cs="Times New Roman"/>
          <w:szCs w:val="24"/>
          <w:lang w:val="en-GB"/>
        </w:rPr>
      </w:pPr>
      <w:r w:rsidRPr="001D2BD5">
        <w:rPr>
          <w:rFonts w:ascii="NewsGotT" w:hAnsi="NewsGotT" w:cs="Times New Roman"/>
          <w:szCs w:val="24"/>
          <w:lang w:val="en-GB"/>
        </w:rPr>
        <w:t xml:space="preserve">fear,  moe. (2021, September 5). </w:t>
      </w:r>
      <w:r w:rsidRPr="001D2BD5">
        <w:rPr>
          <w:rFonts w:ascii="NewsGotT" w:hAnsi="NewsGotT" w:cs="Times New Roman"/>
          <w:i/>
          <w:iCs/>
          <w:szCs w:val="24"/>
          <w:lang w:val="en-GB"/>
        </w:rPr>
        <w:t>Answer to ‘Task watchdog got triggered’</w:t>
      </w:r>
      <w:r w:rsidRPr="001D2BD5">
        <w:rPr>
          <w:rFonts w:ascii="NewsGotT" w:hAnsi="NewsGotT" w:cs="Times New Roman"/>
          <w:szCs w:val="24"/>
          <w:lang w:val="en-GB"/>
        </w:rPr>
        <w:t>. Stack Overflow. https://stackoverflow.com/a/69065654</w:t>
      </w:r>
    </w:p>
    <w:p w14:paraId="04F0225E" w14:textId="77777777" w:rsidR="001D2BD5" w:rsidRPr="001D2BD5" w:rsidRDefault="001D2BD5" w:rsidP="00C74284">
      <w:pPr>
        <w:pStyle w:val="Bibliografia"/>
        <w:numPr>
          <w:ilvl w:val="0"/>
          <w:numId w:val="50"/>
        </w:numPr>
        <w:rPr>
          <w:rFonts w:ascii="NewsGotT" w:hAnsi="NewsGotT" w:cs="Times New Roman"/>
          <w:szCs w:val="24"/>
          <w:lang w:val="en-GB"/>
        </w:rPr>
      </w:pPr>
      <w:r w:rsidRPr="001D2BD5">
        <w:rPr>
          <w:rFonts w:ascii="NewsGotT" w:hAnsi="NewsGotT" w:cs="Times New Roman"/>
          <w:szCs w:val="24"/>
          <w:lang w:val="en-GB"/>
        </w:rPr>
        <w:t xml:space="preserve">Flavor Of The Month (Director). (2020, November 2). </w:t>
      </w:r>
      <w:r w:rsidRPr="001D2BD5">
        <w:rPr>
          <w:rFonts w:ascii="NewsGotT" w:hAnsi="NewsGotT" w:cs="Times New Roman"/>
          <w:i/>
          <w:iCs/>
          <w:szCs w:val="24"/>
          <w:lang w:val="en-GB"/>
        </w:rPr>
        <w:t>Install &amp; Set Up Apache Web Server</w:t>
      </w:r>
      <w:r w:rsidRPr="001D2BD5">
        <w:rPr>
          <w:rFonts w:ascii="NewsGotT" w:hAnsi="NewsGotT" w:cs="Times New Roman"/>
          <w:szCs w:val="24"/>
          <w:lang w:val="en-GB"/>
        </w:rPr>
        <w:t>. https://www.youtube.com/watch?v=oJnCEqeAsUk</w:t>
      </w:r>
    </w:p>
    <w:p w14:paraId="0B6331CA" w14:textId="77777777" w:rsidR="001D2BD5" w:rsidRPr="001D2BD5" w:rsidRDefault="001D2BD5" w:rsidP="00C74284">
      <w:pPr>
        <w:pStyle w:val="Bibliografia"/>
        <w:numPr>
          <w:ilvl w:val="0"/>
          <w:numId w:val="50"/>
        </w:numPr>
        <w:rPr>
          <w:rFonts w:ascii="NewsGotT" w:hAnsi="NewsGotT" w:cs="Times New Roman"/>
          <w:szCs w:val="24"/>
        </w:rPr>
      </w:pPr>
      <w:r w:rsidRPr="001D2BD5">
        <w:rPr>
          <w:rFonts w:ascii="NewsGotT" w:hAnsi="NewsGotT" w:cs="Times New Roman"/>
          <w:szCs w:val="24"/>
        </w:rPr>
        <w:t xml:space="preserve">FreeRTOS. (2022). </w:t>
      </w:r>
      <w:r w:rsidRPr="001D2BD5">
        <w:rPr>
          <w:rFonts w:ascii="NewsGotT" w:hAnsi="NewsGotT" w:cs="Times New Roman"/>
          <w:i/>
          <w:iCs/>
          <w:szCs w:val="24"/>
        </w:rPr>
        <w:t>FreeRTOS queue API</w:t>
      </w:r>
      <w:r w:rsidRPr="001D2BD5">
        <w:rPr>
          <w:rFonts w:ascii="NewsGotT" w:hAnsi="NewsGotT" w:cs="Times New Roman"/>
          <w:szCs w:val="24"/>
        </w:rPr>
        <w:t>. FreeRTOS. https://www.freertos.org/a00018.html</w:t>
      </w:r>
    </w:p>
    <w:p w14:paraId="7779CA5A" w14:textId="77777777" w:rsidR="001D2BD5" w:rsidRPr="001D2BD5" w:rsidRDefault="001D2BD5" w:rsidP="00C74284">
      <w:pPr>
        <w:pStyle w:val="Bibliografia"/>
        <w:numPr>
          <w:ilvl w:val="0"/>
          <w:numId w:val="50"/>
        </w:numPr>
        <w:rPr>
          <w:rFonts w:ascii="NewsGotT" w:hAnsi="NewsGotT" w:cs="Times New Roman"/>
          <w:szCs w:val="24"/>
          <w:lang w:val="en-GB"/>
        </w:rPr>
      </w:pPr>
      <w:r w:rsidRPr="001D2BD5">
        <w:rPr>
          <w:rFonts w:ascii="NewsGotT" w:hAnsi="NewsGotT" w:cs="Times New Roman"/>
          <w:szCs w:val="24"/>
          <w:lang w:val="en-GB"/>
        </w:rPr>
        <w:t xml:space="preserve">G6EJD - David (Director). (2018, May 30). </w:t>
      </w:r>
      <w:r w:rsidRPr="001D2BD5">
        <w:rPr>
          <w:rFonts w:ascii="NewsGotT" w:hAnsi="NewsGotT" w:cs="Times New Roman"/>
          <w:i/>
          <w:iCs/>
          <w:szCs w:val="24"/>
          <w:lang w:val="en-GB"/>
        </w:rPr>
        <w:t>Runtime Error Debugging</w:t>
      </w:r>
      <w:r w:rsidRPr="001D2BD5">
        <w:rPr>
          <w:rFonts w:ascii="NewsGotT" w:hAnsi="NewsGotT" w:cs="Times New Roman"/>
          <w:szCs w:val="24"/>
          <w:lang w:val="en-GB"/>
        </w:rPr>
        <w:t xml:space="preserve">. </w:t>
      </w:r>
      <w:r w:rsidRPr="001D2BD5">
        <w:rPr>
          <w:rFonts w:ascii="NewsGotT" w:hAnsi="NewsGotT" w:cs="Times New Roman"/>
          <w:szCs w:val="24"/>
          <w:lang w:val="en-GB"/>
        </w:rPr>
        <w:lastRenderedPageBreak/>
        <w:t>https://www.youtube.com/watch?v=323CS87h6WU</w:t>
      </w:r>
    </w:p>
    <w:p w14:paraId="1654D2D6" w14:textId="77777777" w:rsidR="001D2BD5" w:rsidRPr="001D2BD5" w:rsidRDefault="001D2BD5" w:rsidP="00C74284">
      <w:pPr>
        <w:pStyle w:val="Bibliografia"/>
        <w:numPr>
          <w:ilvl w:val="0"/>
          <w:numId w:val="50"/>
        </w:numPr>
        <w:rPr>
          <w:rFonts w:ascii="NewsGotT" w:hAnsi="NewsGotT" w:cs="Times New Roman"/>
          <w:szCs w:val="24"/>
          <w:lang w:val="en-GB"/>
        </w:rPr>
      </w:pPr>
      <w:r w:rsidRPr="001D2BD5">
        <w:rPr>
          <w:rFonts w:ascii="NewsGotT" w:hAnsi="NewsGotT" w:cs="Times New Roman"/>
          <w:szCs w:val="24"/>
          <w:lang w:val="en-GB"/>
        </w:rPr>
        <w:t xml:space="preserve">Hamilton, T. (2020, January 22). </w:t>
      </w:r>
      <w:r w:rsidRPr="001D2BD5">
        <w:rPr>
          <w:rFonts w:ascii="NewsGotT" w:hAnsi="NewsGotT" w:cs="Times New Roman"/>
          <w:i/>
          <w:iCs/>
          <w:szCs w:val="24"/>
          <w:lang w:val="en-GB"/>
        </w:rPr>
        <w:t>Test Case Template</w:t>
      </w:r>
      <w:r w:rsidRPr="001D2BD5">
        <w:rPr>
          <w:rFonts w:ascii="NewsGotT" w:hAnsi="NewsGotT" w:cs="Times New Roman"/>
          <w:szCs w:val="24"/>
          <w:lang w:val="en-GB"/>
        </w:rPr>
        <w:t>. https://www.guru99.com/download-sample-test-case-template-with-explanation-of-important-fields.html</w:t>
      </w:r>
    </w:p>
    <w:p w14:paraId="4F292432" w14:textId="77777777" w:rsidR="001D2BD5" w:rsidRPr="001D2BD5" w:rsidRDefault="001D2BD5" w:rsidP="00C74284">
      <w:pPr>
        <w:pStyle w:val="Bibliografia"/>
        <w:numPr>
          <w:ilvl w:val="0"/>
          <w:numId w:val="50"/>
        </w:numPr>
        <w:rPr>
          <w:rFonts w:ascii="NewsGotT" w:hAnsi="NewsGotT" w:cs="Times New Roman"/>
          <w:szCs w:val="24"/>
          <w:lang w:val="en-GB"/>
        </w:rPr>
      </w:pPr>
      <w:r w:rsidRPr="001D2BD5">
        <w:rPr>
          <w:rFonts w:ascii="NewsGotT" w:hAnsi="NewsGotT" w:cs="Times New Roman"/>
          <w:szCs w:val="24"/>
          <w:lang w:val="en-GB"/>
        </w:rPr>
        <w:t xml:space="preserve">ILS. (2022a). </w:t>
      </w:r>
      <w:r w:rsidRPr="001D2BD5">
        <w:rPr>
          <w:rFonts w:ascii="NewsGotT" w:hAnsi="NewsGotT" w:cs="Times New Roman"/>
          <w:i/>
          <w:iCs/>
          <w:szCs w:val="24"/>
          <w:lang w:val="en-GB"/>
        </w:rPr>
        <w:t>Data on ILS server</w:t>
      </w:r>
      <w:r w:rsidRPr="001D2BD5">
        <w:rPr>
          <w:rFonts w:ascii="NewsGotT" w:hAnsi="NewsGotT" w:cs="Times New Roman"/>
          <w:szCs w:val="24"/>
          <w:lang w:val="en-GB"/>
        </w:rPr>
        <w:t>. http://ils.dsi.uminho.pt/viewData/</w:t>
      </w:r>
    </w:p>
    <w:p w14:paraId="785E84CD" w14:textId="77777777" w:rsidR="001D2BD5" w:rsidRPr="001D2BD5" w:rsidRDefault="001D2BD5" w:rsidP="00C74284">
      <w:pPr>
        <w:pStyle w:val="Bibliografia"/>
        <w:numPr>
          <w:ilvl w:val="0"/>
          <w:numId w:val="50"/>
        </w:numPr>
        <w:rPr>
          <w:rFonts w:ascii="NewsGotT" w:hAnsi="NewsGotT" w:cs="Times New Roman"/>
          <w:szCs w:val="24"/>
          <w:lang w:val="en-GB"/>
        </w:rPr>
      </w:pPr>
      <w:r w:rsidRPr="001D2BD5">
        <w:rPr>
          <w:rFonts w:ascii="NewsGotT" w:hAnsi="NewsGotT" w:cs="Times New Roman"/>
          <w:szCs w:val="24"/>
          <w:lang w:val="en-GB"/>
        </w:rPr>
        <w:t xml:space="preserve">ILS. (2022b). </w:t>
      </w:r>
      <w:r w:rsidRPr="001D2BD5">
        <w:rPr>
          <w:rFonts w:ascii="NewsGotT" w:hAnsi="NewsGotT" w:cs="Times New Roman"/>
          <w:i/>
          <w:iCs/>
          <w:szCs w:val="24"/>
          <w:lang w:val="en-GB"/>
        </w:rPr>
        <w:t>ILS</w:t>
      </w:r>
      <w:r w:rsidRPr="001D2BD5">
        <w:rPr>
          <w:rFonts w:ascii="NewsGotT" w:hAnsi="NewsGotT" w:cs="Times New Roman"/>
          <w:szCs w:val="24"/>
          <w:lang w:val="en-GB"/>
        </w:rPr>
        <w:t>. http://ils.dsi.uminho.pt/ar-ware/S02/i2a/i2aSamples.php</w:t>
      </w:r>
    </w:p>
    <w:p w14:paraId="5D19A93A" w14:textId="77777777" w:rsidR="001D2BD5" w:rsidRPr="001D2BD5" w:rsidRDefault="001D2BD5" w:rsidP="00C74284">
      <w:pPr>
        <w:pStyle w:val="Bibliografia"/>
        <w:numPr>
          <w:ilvl w:val="0"/>
          <w:numId w:val="50"/>
        </w:numPr>
        <w:rPr>
          <w:rFonts w:ascii="NewsGotT" w:hAnsi="NewsGotT" w:cs="Times New Roman"/>
          <w:szCs w:val="24"/>
          <w:lang w:val="en-GB"/>
        </w:rPr>
      </w:pPr>
      <w:r w:rsidRPr="001D2BD5">
        <w:rPr>
          <w:rFonts w:ascii="NewsGotT" w:hAnsi="NewsGotT" w:cs="Times New Roman"/>
          <w:szCs w:val="24"/>
          <w:lang w:val="en-GB"/>
        </w:rPr>
        <w:t xml:space="preserve">Khanh, T. T., Nguyen, V., Pham, X.-Q., &amp; Huh, E.-N. (2020). Wi-Fi indoor positioning and navigation: A cloudlet-based cloud computing approach. </w:t>
      </w:r>
      <w:r w:rsidRPr="001D2BD5">
        <w:rPr>
          <w:rFonts w:ascii="NewsGotT" w:hAnsi="NewsGotT" w:cs="Times New Roman"/>
          <w:i/>
          <w:iCs/>
          <w:szCs w:val="24"/>
          <w:lang w:val="en-GB"/>
        </w:rPr>
        <w:t>Human-Centric Computing and Information Sciences</w:t>
      </w:r>
      <w:r w:rsidRPr="001D2BD5">
        <w:rPr>
          <w:rFonts w:ascii="NewsGotT" w:hAnsi="NewsGotT" w:cs="Times New Roman"/>
          <w:szCs w:val="24"/>
          <w:lang w:val="en-GB"/>
        </w:rPr>
        <w:t xml:space="preserve">, </w:t>
      </w:r>
      <w:r w:rsidRPr="001D2BD5">
        <w:rPr>
          <w:rFonts w:ascii="NewsGotT" w:hAnsi="NewsGotT" w:cs="Times New Roman"/>
          <w:i/>
          <w:iCs/>
          <w:szCs w:val="24"/>
          <w:lang w:val="en-GB"/>
        </w:rPr>
        <w:t>10</w:t>
      </w:r>
      <w:r w:rsidRPr="001D2BD5">
        <w:rPr>
          <w:rFonts w:ascii="NewsGotT" w:hAnsi="NewsGotT" w:cs="Times New Roman"/>
          <w:szCs w:val="24"/>
          <w:lang w:val="en-GB"/>
        </w:rPr>
        <w:t>(1), 32. https://doi.org/10.1186/s13673-020-00236-8</w:t>
      </w:r>
    </w:p>
    <w:p w14:paraId="3C7E008B" w14:textId="77777777" w:rsidR="001D2BD5" w:rsidRPr="001D2BD5" w:rsidRDefault="001D2BD5" w:rsidP="00C74284">
      <w:pPr>
        <w:pStyle w:val="Bibliografia"/>
        <w:numPr>
          <w:ilvl w:val="0"/>
          <w:numId w:val="50"/>
        </w:numPr>
        <w:rPr>
          <w:rFonts w:ascii="NewsGotT" w:hAnsi="NewsGotT" w:cs="Times New Roman"/>
          <w:szCs w:val="24"/>
          <w:lang w:val="en-GB"/>
        </w:rPr>
      </w:pPr>
      <w:r w:rsidRPr="001D2BD5">
        <w:rPr>
          <w:rFonts w:ascii="NewsGotT" w:hAnsi="NewsGotT" w:cs="Times New Roman"/>
          <w:szCs w:val="24"/>
          <w:lang w:val="en-GB"/>
        </w:rPr>
        <w:t xml:space="preserve">LaunchDarkly. (2021, April 6). </w:t>
      </w:r>
      <w:r w:rsidRPr="001D2BD5">
        <w:rPr>
          <w:rFonts w:ascii="NewsGotT" w:hAnsi="NewsGotT" w:cs="Times New Roman"/>
          <w:i/>
          <w:iCs/>
          <w:szCs w:val="24"/>
          <w:lang w:val="en-GB"/>
        </w:rPr>
        <w:t>Test Environments 101: Definition, Types, and Best Practices</w:t>
      </w:r>
      <w:r w:rsidRPr="001D2BD5">
        <w:rPr>
          <w:rFonts w:ascii="NewsGotT" w:hAnsi="NewsGotT" w:cs="Times New Roman"/>
          <w:szCs w:val="24"/>
          <w:lang w:val="en-GB"/>
        </w:rPr>
        <w:t>. LaunchDarkly. https://launchdarkly.com/blog/test-environments-101-definition-types-and-best/</w:t>
      </w:r>
    </w:p>
    <w:p w14:paraId="48E7B29B" w14:textId="77777777" w:rsidR="001D2BD5" w:rsidRPr="001D2BD5" w:rsidRDefault="001D2BD5" w:rsidP="00C74284">
      <w:pPr>
        <w:pStyle w:val="Bibliografia"/>
        <w:numPr>
          <w:ilvl w:val="0"/>
          <w:numId w:val="50"/>
        </w:numPr>
        <w:rPr>
          <w:rFonts w:ascii="NewsGotT" w:hAnsi="NewsGotT" w:cs="Times New Roman"/>
          <w:szCs w:val="24"/>
          <w:lang w:val="en-GB"/>
        </w:rPr>
      </w:pPr>
      <w:r w:rsidRPr="001D2BD5">
        <w:rPr>
          <w:rFonts w:ascii="NewsGotT" w:hAnsi="NewsGotT" w:cs="Times New Roman"/>
          <w:szCs w:val="24"/>
          <w:lang w:val="en-GB"/>
        </w:rPr>
        <w:t xml:space="preserve">Liu, F., Liu, J., Yin, Y., Wang, W., Hu, D., Chen, P., &amp; Niu, Q. (2020). Survey on WiFi-based indoor positioning techniques. </w:t>
      </w:r>
      <w:r w:rsidRPr="001D2BD5">
        <w:rPr>
          <w:rFonts w:ascii="NewsGotT" w:hAnsi="NewsGotT" w:cs="Times New Roman"/>
          <w:i/>
          <w:iCs/>
          <w:szCs w:val="24"/>
          <w:lang w:val="en-GB"/>
        </w:rPr>
        <w:t>IET Communications</w:t>
      </w:r>
      <w:r w:rsidRPr="001D2BD5">
        <w:rPr>
          <w:rFonts w:ascii="NewsGotT" w:hAnsi="NewsGotT" w:cs="Times New Roman"/>
          <w:szCs w:val="24"/>
          <w:lang w:val="en-GB"/>
        </w:rPr>
        <w:t xml:space="preserve">, </w:t>
      </w:r>
      <w:r w:rsidRPr="001D2BD5">
        <w:rPr>
          <w:rFonts w:ascii="NewsGotT" w:hAnsi="NewsGotT" w:cs="Times New Roman"/>
          <w:i/>
          <w:iCs/>
          <w:szCs w:val="24"/>
          <w:lang w:val="en-GB"/>
        </w:rPr>
        <w:t>14</w:t>
      </w:r>
      <w:r w:rsidRPr="001D2BD5">
        <w:rPr>
          <w:rFonts w:ascii="NewsGotT" w:hAnsi="NewsGotT" w:cs="Times New Roman"/>
          <w:szCs w:val="24"/>
          <w:lang w:val="en-GB"/>
        </w:rPr>
        <w:t>(9), 1372–1383. https://doi.org/10.1049/iet-com.2019.1059</w:t>
      </w:r>
    </w:p>
    <w:p w14:paraId="7BBBC38A" w14:textId="77777777" w:rsidR="001D2BD5" w:rsidRPr="001D2BD5" w:rsidRDefault="001D2BD5" w:rsidP="00C74284">
      <w:pPr>
        <w:pStyle w:val="Bibliografia"/>
        <w:numPr>
          <w:ilvl w:val="0"/>
          <w:numId w:val="50"/>
        </w:numPr>
        <w:rPr>
          <w:rFonts w:ascii="NewsGotT" w:hAnsi="NewsGotT" w:cs="Times New Roman"/>
          <w:szCs w:val="24"/>
          <w:lang w:val="en-GB"/>
        </w:rPr>
      </w:pPr>
      <w:r w:rsidRPr="001D2BD5">
        <w:rPr>
          <w:rFonts w:ascii="NewsGotT" w:hAnsi="NewsGotT" w:cs="Times New Roman"/>
          <w:szCs w:val="24"/>
          <w:lang w:val="en-GB"/>
        </w:rPr>
        <w:t xml:space="preserve">Maker Tutor (Director). (2018, December 9). </w:t>
      </w:r>
      <w:r w:rsidRPr="001D2BD5">
        <w:rPr>
          <w:rFonts w:ascii="NewsGotT" w:hAnsi="NewsGotT" w:cs="Times New Roman"/>
          <w:i/>
          <w:iCs/>
          <w:szCs w:val="24"/>
          <w:lang w:val="en-GB"/>
        </w:rPr>
        <w:t>Installing the ESP32 Board in Arduino IDE</w:t>
      </w:r>
      <w:r w:rsidRPr="001D2BD5">
        <w:rPr>
          <w:rFonts w:ascii="NewsGotT" w:hAnsi="NewsGotT" w:cs="Times New Roman"/>
          <w:szCs w:val="24"/>
          <w:lang w:val="en-GB"/>
        </w:rPr>
        <w:t>. https://www.youtube.com/watch?v=hjJx6QOWVkU</w:t>
      </w:r>
    </w:p>
    <w:p w14:paraId="6D49802A" w14:textId="77777777" w:rsidR="001D2BD5" w:rsidRPr="001D2BD5" w:rsidRDefault="001D2BD5" w:rsidP="00C74284">
      <w:pPr>
        <w:pStyle w:val="Bibliografia"/>
        <w:numPr>
          <w:ilvl w:val="0"/>
          <w:numId w:val="50"/>
        </w:numPr>
        <w:rPr>
          <w:rFonts w:ascii="NewsGotT" w:hAnsi="NewsGotT" w:cs="Times New Roman"/>
          <w:szCs w:val="24"/>
          <w:lang w:val="en-GB"/>
        </w:rPr>
      </w:pPr>
      <w:r w:rsidRPr="001D2BD5">
        <w:rPr>
          <w:rFonts w:ascii="NewsGotT" w:hAnsi="NewsGotT" w:cs="Times New Roman"/>
          <w:szCs w:val="24"/>
        </w:rPr>
        <w:t xml:space="preserve">Marques, N., Meneses, F., &amp; Moreira, A. (2012). </w:t>
      </w:r>
      <w:r w:rsidRPr="001D2BD5">
        <w:rPr>
          <w:rFonts w:ascii="NewsGotT" w:hAnsi="NewsGotT" w:cs="Times New Roman"/>
          <w:szCs w:val="24"/>
          <w:lang w:val="en-GB"/>
        </w:rPr>
        <w:t xml:space="preserve">Combining similarity functions and majority rules for multi-building, multi-floor, WiFi positioning. </w:t>
      </w:r>
      <w:r w:rsidRPr="001D2BD5">
        <w:rPr>
          <w:rFonts w:ascii="NewsGotT" w:hAnsi="NewsGotT" w:cs="Times New Roman"/>
          <w:i/>
          <w:iCs/>
          <w:szCs w:val="24"/>
          <w:lang w:val="en-GB"/>
        </w:rPr>
        <w:t>2012 International Conference on Indoor Positioning and Indoor Navigation (IPIN)</w:t>
      </w:r>
      <w:r w:rsidRPr="001D2BD5">
        <w:rPr>
          <w:rFonts w:ascii="NewsGotT" w:hAnsi="NewsGotT" w:cs="Times New Roman"/>
          <w:szCs w:val="24"/>
          <w:lang w:val="en-GB"/>
        </w:rPr>
        <w:t>, 1–9. https://doi.org/10.1109/IPIN.2012.6418937</w:t>
      </w:r>
    </w:p>
    <w:p w14:paraId="37C6AEFD" w14:textId="77777777" w:rsidR="001D2BD5" w:rsidRPr="001D2BD5" w:rsidRDefault="001D2BD5" w:rsidP="00C74284">
      <w:pPr>
        <w:pStyle w:val="Bibliografia"/>
        <w:numPr>
          <w:ilvl w:val="0"/>
          <w:numId w:val="50"/>
        </w:numPr>
        <w:rPr>
          <w:rFonts w:ascii="NewsGotT" w:hAnsi="NewsGotT" w:cs="Times New Roman"/>
          <w:szCs w:val="24"/>
          <w:lang w:val="en-GB"/>
        </w:rPr>
      </w:pPr>
      <w:r w:rsidRPr="001D2BD5">
        <w:rPr>
          <w:rFonts w:ascii="NewsGotT" w:hAnsi="NewsGotT" w:cs="Times New Roman"/>
          <w:szCs w:val="24"/>
          <w:lang w:val="en-GB"/>
        </w:rPr>
        <w:t xml:space="preserve">Planetpromo. (2022). </w:t>
      </w:r>
      <w:r w:rsidRPr="001D2BD5">
        <w:rPr>
          <w:rFonts w:ascii="NewsGotT" w:hAnsi="NewsGotT" w:cs="Times New Roman"/>
          <w:i/>
          <w:iCs/>
          <w:szCs w:val="24"/>
          <w:lang w:val="en-GB"/>
        </w:rPr>
        <w:t>Flash power bank 2200mAh</w:t>
      </w:r>
      <w:r w:rsidRPr="001D2BD5">
        <w:rPr>
          <w:rFonts w:ascii="NewsGotT" w:hAnsi="NewsGotT" w:cs="Times New Roman"/>
          <w:szCs w:val="24"/>
          <w:lang w:val="en-GB"/>
        </w:rPr>
        <w:t>. Promotional Items and Corporate Gifts  - Planetpromo.Eu. https://www.planetpromo.eu/en/12357101.html</w:t>
      </w:r>
    </w:p>
    <w:p w14:paraId="5C33F0C2" w14:textId="77777777" w:rsidR="001D2BD5" w:rsidRPr="001D2BD5" w:rsidRDefault="001D2BD5" w:rsidP="00C74284">
      <w:pPr>
        <w:pStyle w:val="Bibliografia"/>
        <w:numPr>
          <w:ilvl w:val="0"/>
          <w:numId w:val="50"/>
        </w:numPr>
        <w:rPr>
          <w:rFonts w:ascii="NewsGotT" w:hAnsi="NewsGotT" w:cs="Times New Roman"/>
          <w:szCs w:val="24"/>
          <w:lang w:val="en-GB"/>
        </w:rPr>
      </w:pPr>
      <w:r w:rsidRPr="001D2BD5">
        <w:rPr>
          <w:rFonts w:ascii="NewsGotT" w:hAnsi="NewsGotT" w:cs="Times New Roman"/>
          <w:szCs w:val="24"/>
          <w:lang w:val="en-GB"/>
        </w:rPr>
        <w:t xml:space="preserve">Polykanine, A. (2021). </w:t>
      </w:r>
      <w:r w:rsidRPr="001D2BD5">
        <w:rPr>
          <w:rFonts w:ascii="NewsGotT" w:hAnsi="NewsGotT" w:cs="Times New Roman"/>
          <w:i/>
          <w:iCs/>
          <w:szCs w:val="24"/>
          <w:lang w:val="en-GB"/>
        </w:rPr>
        <w:t>Request failed, httpCode: -11</w:t>
      </w:r>
      <w:r w:rsidRPr="001D2BD5">
        <w:rPr>
          <w:rFonts w:ascii="NewsGotT" w:hAnsi="NewsGotT" w:cs="Times New Roman"/>
          <w:szCs w:val="24"/>
          <w:lang w:val="en-GB"/>
        </w:rPr>
        <w:t>. https://community.blynk.cc/t/request-failed-httpcode-11/26544/5</w:t>
      </w:r>
    </w:p>
    <w:p w14:paraId="4FA81BF1" w14:textId="77777777" w:rsidR="001D2BD5" w:rsidRPr="001D2BD5" w:rsidRDefault="001D2BD5" w:rsidP="00C74284">
      <w:pPr>
        <w:pStyle w:val="Bibliografia"/>
        <w:numPr>
          <w:ilvl w:val="0"/>
          <w:numId w:val="50"/>
        </w:numPr>
        <w:rPr>
          <w:rFonts w:ascii="NewsGotT" w:hAnsi="NewsGotT" w:cs="Times New Roman"/>
          <w:szCs w:val="24"/>
          <w:lang w:val="en-GB"/>
        </w:rPr>
      </w:pPr>
      <w:r w:rsidRPr="001D2BD5">
        <w:rPr>
          <w:rFonts w:ascii="NewsGotT" w:hAnsi="NewsGotT" w:cs="Times New Roman"/>
          <w:szCs w:val="24"/>
          <w:lang w:val="en-GB"/>
        </w:rPr>
        <w:t xml:space="preserve">Postman. (2022). </w:t>
      </w:r>
      <w:r w:rsidRPr="001D2BD5">
        <w:rPr>
          <w:rFonts w:ascii="NewsGotT" w:hAnsi="NewsGotT" w:cs="Times New Roman"/>
          <w:i/>
          <w:iCs/>
          <w:szCs w:val="24"/>
          <w:lang w:val="en-GB"/>
        </w:rPr>
        <w:t>Postman API Platform</w:t>
      </w:r>
      <w:r w:rsidRPr="001D2BD5">
        <w:rPr>
          <w:rFonts w:ascii="NewsGotT" w:hAnsi="NewsGotT" w:cs="Times New Roman"/>
          <w:szCs w:val="24"/>
          <w:lang w:val="en-GB"/>
        </w:rPr>
        <w:t>. https://www.postman.com/</w:t>
      </w:r>
    </w:p>
    <w:p w14:paraId="7F44C1BE" w14:textId="77777777" w:rsidR="001D2BD5" w:rsidRPr="001D2BD5" w:rsidRDefault="001D2BD5" w:rsidP="00C74284">
      <w:pPr>
        <w:pStyle w:val="Bibliografia"/>
        <w:numPr>
          <w:ilvl w:val="0"/>
          <w:numId w:val="50"/>
        </w:numPr>
        <w:rPr>
          <w:rFonts w:ascii="NewsGotT" w:hAnsi="NewsGotT" w:cs="Times New Roman"/>
          <w:szCs w:val="24"/>
          <w:lang w:val="en-GB"/>
        </w:rPr>
      </w:pPr>
      <w:r w:rsidRPr="001D2BD5">
        <w:rPr>
          <w:rFonts w:ascii="NewsGotT" w:hAnsi="NewsGotT" w:cs="Times New Roman"/>
          <w:szCs w:val="24"/>
          <w:lang w:val="en-GB"/>
        </w:rPr>
        <w:t xml:space="preserve">qualitylogoproducts. (2022). </w:t>
      </w:r>
      <w:r w:rsidRPr="001D2BD5">
        <w:rPr>
          <w:rFonts w:ascii="NewsGotT" w:hAnsi="NewsGotT" w:cs="Times New Roman"/>
          <w:i/>
          <w:iCs/>
          <w:szCs w:val="24"/>
          <w:lang w:val="en-GB"/>
        </w:rPr>
        <w:t xml:space="preserve">Customized Charge-It-Up Power Bank Chargers (2200 mAh, UL </w:t>
      </w:r>
      <w:r w:rsidRPr="001D2BD5">
        <w:rPr>
          <w:rFonts w:ascii="NewsGotT" w:hAnsi="NewsGotT" w:cs="Times New Roman"/>
          <w:i/>
          <w:iCs/>
          <w:szCs w:val="24"/>
          <w:lang w:val="en-GB"/>
        </w:rPr>
        <w:lastRenderedPageBreak/>
        <w:t>Listed)</w:t>
      </w:r>
      <w:r w:rsidRPr="001D2BD5">
        <w:rPr>
          <w:rFonts w:ascii="NewsGotT" w:hAnsi="NewsGotT" w:cs="Times New Roman"/>
          <w:szCs w:val="24"/>
          <w:lang w:val="en-GB"/>
        </w:rPr>
        <w:t>. Www.Qualitylogoproducts.Com. https://www.qualitylogoproducts.com/tradeshow-promotions/charge-it-up-power-bankcharger.htm</w:t>
      </w:r>
    </w:p>
    <w:p w14:paraId="0BC98406" w14:textId="77777777" w:rsidR="001D2BD5" w:rsidRPr="001D2BD5" w:rsidRDefault="001D2BD5" w:rsidP="00C74284">
      <w:pPr>
        <w:pStyle w:val="Bibliografia"/>
        <w:numPr>
          <w:ilvl w:val="0"/>
          <w:numId w:val="50"/>
        </w:numPr>
        <w:rPr>
          <w:rFonts w:ascii="NewsGotT" w:hAnsi="NewsGotT" w:cs="Times New Roman"/>
          <w:szCs w:val="24"/>
          <w:lang w:val="en-GB"/>
        </w:rPr>
      </w:pPr>
      <w:r w:rsidRPr="001D2BD5">
        <w:rPr>
          <w:rFonts w:ascii="NewsGotT" w:hAnsi="NewsGotT" w:cs="Times New Roman"/>
          <w:szCs w:val="24"/>
          <w:lang w:val="en-GB"/>
        </w:rPr>
        <w:t xml:space="preserve">RadioShuttle. (2022). </w:t>
      </w:r>
      <w:r w:rsidRPr="001D2BD5">
        <w:rPr>
          <w:rFonts w:ascii="NewsGotT" w:hAnsi="NewsGotT" w:cs="Times New Roman"/>
          <w:i/>
          <w:iCs/>
          <w:szCs w:val="24"/>
          <w:lang w:val="en-GB"/>
        </w:rPr>
        <w:t>Battery-Powered ESP32</w:t>
      </w:r>
      <w:r w:rsidRPr="001D2BD5">
        <w:rPr>
          <w:rFonts w:ascii="NewsGotT" w:hAnsi="NewsGotT" w:cs="Times New Roman"/>
          <w:szCs w:val="24"/>
          <w:lang w:val="en-GB"/>
        </w:rPr>
        <w:t>. https://www.radioshuttle.de/en/media-en/tech-infos-en/battery-powered-esp32/</w:t>
      </w:r>
    </w:p>
    <w:p w14:paraId="4CDA802B" w14:textId="77777777" w:rsidR="001D2BD5" w:rsidRPr="001D2BD5" w:rsidRDefault="001D2BD5" w:rsidP="00C74284">
      <w:pPr>
        <w:pStyle w:val="Bibliografia"/>
        <w:numPr>
          <w:ilvl w:val="0"/>
          <w:numId w:val="50"/>
        </w:numPr>
        <w:rPr>
          <w:rFonts w:ascii="NewsGotT" w:hAnsi="NewsGotT" w:cs="Times New Roman"/>
          <w:szCs w:val="24"/>
          <w:lang w:val="en-GB"/>
        </w:rPr>
      </w:pPr>
      <w:r w:rsidRPr="001D2BD5">
        <w:rPr>
          <w:rFonts w:ascii="NewsGotT" w:hAnsi="NewsGotT" w:cs="Times New Roman"/>
          <w:szCs w:val="24"/>
          <w:lang w:val="en-GB"/>
        </w:rPr>
        <w:t xml:space="preserve">Rajkumar. (2016, February 10). </w:t>
      </w:r>
      <w:r w:rsidRPr="001D2BD5">
        <w:rPr>
          <w:rFonts w:ascii="NewsGotT" w:hAnsi="NewsGotT" w:cs="Times New Roman"/>
          <w:i/>
          <w:iCs/>
          <w:szCs w:val="24"/>
          <w:lang w:val="en-GB"/>
        </w:rPr>
        <w:t>How to Write Test Cases</w:t>
      </w:r>
      <w:r w:rsidRPr="001D2BD5">
        <w:rPr>
          <w:rFonts w:ascii="NewsGotT" w:hAnsi="NewsGotT" w:cs="Times New Roman"/>
          <w:szCs w:val="24"/>
          <w:lang w:val="en-GB"/>
        </w:rPr>
        <w:t>. Software Testing Material. https://www.softwaretestingmaterial.com/test-case-template-with-explanation/</w:t>
      </w:r>
    </w:p>
    <w:p w14:paraId="7573CEFB" w14:textId="77777777" w:rsidR="001D2BD5" w:rsidRPr="001D2BD5" w:rsidRDefault="001D2BD5" w:rsidP="00C74284">
      <w:pPr>
        <w:pStyle w:val="Bibliografia"/>
        <w:numPr>
          <w:ilvl w:val="0"/>
          <w:numId w:val="50"/>
        </w:numPr>
        <w:rPr>
          <w:rFonts w:ascii="NewsGotT" w:hAnsi="NewsGotT" w:cs="Times New Roman"/>
          <w:szCs w:val="24"/>
          <w:lang w:val="en-GB"/>
        </w:rPr>
      </w:pPr>
      <w:r w:rsidRPr="001D2BD5">
        <w:rPr>
          <w:rFonts w:ascii="NewsGotT" w:hAnsi="NewsGotT" w:cs="Times New Roman"/>
          <w:szCs w:val="24"/>
          <w:lang w:val="en-GB"/>
        </w:rPr>
        <w:t xml:space="preserve">Ralph S Bacon (Director). (2021, September 3). </w:t>
      </w:r>
      <w:r w:rsidRPr="001D2BD5">
        <w:rPr>
          <w:rFonts w:ascii="NewsGotT" w:hAnsi="NewsGotT" w:cs="Times New Roman"/>
          <w:i/>
          <w:iCs/>
          <w:szCs w:val="24"/>
          <w:lang w:val="en-GB"/>
        </w:rPr>
        <w:t>STOP using Serial.print</w:t>
      </w:r>
      <w:r w:rsidRPr="001D2BD5">
        <w:rPr>
          <w:rFonts w:ascii="NewsGotT" w:hAnsi="NewsGotT" w:cs="Times New Roman"/>
          <w:szCs w:val="24"/>
          <w:lang w:val="en-GB"/>
        </w:rPr>
        <w:t>. https://www.youtube.com/watch?v=--KxxMaiwSE</w:t>
      </w:r>
    </w:p>
    <w:p w14:paraId="76D85975" w14:textId="77777777" w:rsidR="001D2BD5" w:rsidRPr="001D2BD5" w:rsidRDefault="001D2BD5" w:rsidP="00C74284">
      <w:pPr>
        <w:pStyle w:val="Bibliografia"/>
        <w:numPr>
          <w:ilvl w:val="0"/>
          <w:numId w:val="50"/>
        </w:numPr>
        <w:rPr>
          <w:rFonts w:ascii="NewsGotT" w:hAnsi="NewsGotT" w:cs="Times New Roman"/>
          <w:szCs w:val="24"/>
          <w:lang w:val="en-GB"/>
        </w:rPr>
      </w:pPr>
      <w:r w:rsidRPr="001D2BD5">
        <w:rPr>
          <w:rFonts w:ascii="NewsGotT" w:hAnsi="NewsGotT" w:cs="Times New Roman"/>
          <w:szCs w:val="24"/>
          <w:lang w:val="en-GB"/>
        </w:rPr>
        <w:t xml:space="preserve">Random Nerd Tutorials. (2018, October 4). </w:t>
      </w:r>
      <w:r w:rsidRPr="001D2BD5">
        <w:rPr>
          <w:rFonts w:ascii="NewsGotT" w:hAnsi="NewsGotT" w:cs="Times New Roman"/>
          <w:i/>
          <w:iCs/>
          <w:szCs w:val="24"/>
          <w:lang w:val="en-GB"/>
        </w:rPr>
        <w:t>ESP32 Dual Core with Arduino IDE</w:t>
      </w:r>
      <w:r w:rsidRPr="001D2BD5">
        <w:rPr>
          <w:rFonts w:ascii="NewsGotT" w:hAnsi="NewsGotT" w:cs="Times New Roman"/>
          <w:szCs w:val="24"/>
          <w:lang w:val="en-GB"/>
        </w:rPr>
        <w:t>. https://randomnerdtutorials.com/esp32-dual-core-arduino-ide/</w:t>
      </w:r>
    </w:p>
    <w:p w14:paraId="64ECDB75" w14:textId="77777777" w:rsidR="001D2BD5" w:rsidRPr="001D2BD5" w:rsidRDefault="001D2BD5" w:rsidP="00C74284">
      <w:pPr>
        <w:pStyle w:val="Bibliografia"/>
        <w:numPr>
          <w:ilvl w:val="0"/>
          <w:numId w:val="50"/>
        </w:numPr>
        <w:rPr>
          <w:rFonts w:ascii="NewsGotT" w:hAnsi="NewsGotT" w:cs="Times New Roman"/>
          <w:szCs w:val="24"/>
          <w:lang w:val="en-GB"/>
        </w:rPr>
      </w:pPr>
      <w:r w:rsidRPr="001D2BD5">
        <w:rPr>
          <w:rFonts w:ascii="NewsGotT" w:hAnsi="NewsGotT" w:cs="Times New Roman"/>
          <w:szCs w:val="24"/>
          <w:lang w:val="en-GB"/>
        </w:rPr>
        <w:t xml:space="preserve">Random Nerd Tutorials. (2019, August 29). </w:t>
      </w:r>
      <w:r w:rsidRPr="001D2BD5">
        <w:rPr>
          <w:rFonts w:ascii="NewsGotT" w:hAnsi="NewsGotT" w:cs="Times New Roman"/>
          <w:i/>
          <w:iCs/>
          <w:szCs w:val="24"/>
          <w:lang w:val="en-GB"/>
        </w:rPr>
        <w:t>Input Data on HTML Form ESP32/ESP8266 Web Server Arduino IDE</w:t>
      </w:r>
      <w:r w:rsidRPr="001D2BD5">
        <w:rPr>
          <w:rFonts w:ascii="NewsGotT" w:hAnsi="NewsGotT" w:cs="Times New Roman"/>
          <w:szCs w:val="24"/>
          <w:lang w:val="en-GB"/>
        </w:rPr>
        <w:t>. https://randomnerdtutorials.com/esp32-esp8266-input-data-html-form/</w:t>
      </w:r>
    </w:p>
    <w:p w14:paraId="6DABFE61" w14:textId="77777777" w:rsidR="001D2BD5" w:rsidRPr="001D2BD5" w:rsidRDefault="001D2BD5" w:rsidP="00C74284">
      <w:pPr>
        <w:pStyle w:val="Bibliografia"/>
        <w:numPr>
          <w:ilvl w:val="0"/>
          <w:numId w:val="50"/>
        </w:numPr>
        <w:rPr>
          <w:rFonts w:ascii="NewsGotT" w:hAnsi="NewsGotT" w:cs="Times New Roman"/>
          <w:szCs w:val="24"/>
          <w:lang w:val="en-GB"/>
        </w:rPr>
      </w:pPr>
      <w:r w:rsidRPr="001D2BD5">
        <w:rPr>
          <w:rFonts w:ascii="NewsGotT" w:hAnsi="NewsGotT" w:cs="Times New Roman"/>
          <w:szCs w:val="24"/>
          <w:lang w:val="en-GB"/>
        </w:rPr>
        <w:t xml:space="preserve">Random Nerd Tutorials. (2020, April 8). </w:t>
      </w:r>
      <w:r w:rsidRPr="001D2BD5">
        <w:rPr>
          <w:rFonts w:ascii="NewsGotT" w:hAnsi="NewsGotT" w:cs="Times New Roman"/>
          <w:i/>
          <w:iCs/>
          <w:szCs w:val="24"/>
          <w:lang w:val="en-GB"/>
        </w:rPr>
        <w:t>ESP32 HTTP GET and HTTP POST with Arduino IDE</w:t>
      </w:r>
      <w:r w:rsidRPr="001D2BD5">
        <w:rPr>
          <w:rFonts w:ascii="NewsGotT" w:hAnsi="NewsGotT" w:cs="Times New Roman"/>
          <w:szCs w:val="24"/>
          <w:lang w:val="en-GB"/>
        </w:rPr>
        <w:t>. https://randomnerdtutorials.com/esp32-http-get-post-arduino/</w:t>
      </w:r>
    </w:p>
    <w:p w14:paraId="7A4AB822" w14:textId="77777777" w:rsidR="001D2BD5" w:rsidRPr="001D2BD5" w:rsidRDefault="001D2BD5" w:rsidP="00C74284">
      <w:pPr>
        <w:pStyle w:val="Bibliografia"/>
        <w:numPr>
          <w:ilvl w:val="0"/>
          <w:numId w:val="50"/>
        </w:numPr>
        <w:rPr>
          <w:rFonts w:ascii="NewsGotT" w:hAnsi="NewsGotT" w:cs="Times New Roman"/>
          <w:szCs w:val="24"/>
          <w:lang w:val="en-GB"/>
        </w:rPr>
      </w:pPr>
      <w:r w:rsidRPr="001D2BD5">
        <w:rPr>
          <w:rFonts w:ascii="NewsGotT" w:hAnsi="NewsGotT" w:cs="Times New Roman"/>
          <w:szCs w:val="24"/>
          <w:lang w:val="en-GB"/>
        </w:rPr>
        <w:t xml:space="preserve">Random Nerd Tutorials. (2021, March 2). </w:t>
      </w:r>
      <w:r w:rsidRPr="001D2BD5">
        <w:rPr>
          <w:rFonts w:ascii="NewsGotT" w:hAnsi="NewsGotT" w:cs="Times New Roman"/>
          <w:i/>
          <w:iCs/>
          <w:szCs w:val="24"/>
          <w:lang w:val="en-GB"/>
        </w:rPr>
        <w:t>ESP32 Save Data Permanently using Preferences Library</w:t>
      </w:r>
      <w:r w:rsidRPr="001D2BD5">
        <w:rPr>
          <w:rFonts w:ascii="NewsGotT" w:hAnsi="NewsGotT" w:cs="Times New Roman"/>
          <w:szCs w:val="24"/>
          <w:lang w:val="en-GB"/>
        </w:rPr>
        <w:t>. https://randomnerdtutorials.com/esp32-save-data-permanently-preferences/</w:t>
      </w:r>
    </w:p>
    <w:p w14:paraId="1F86FBF2" w14:textId="77777777" w:rsidR="001D2BD5" w:rsidRPr="001D2BD5" w:rsidRDefault="001D2BD5" w:rsidP="00C74284">
      <w:pPr>
        <w:pStyle w:val="Bibliografia"/>
        <w:numPr>
          <w:ilvl w:val="0"/>
          <w:numId w:val="50"/>
        </w:numPr>
        <w:rPr>
          <w:rFonts w:ascii="NewsGotT" w:hAnsi="NewsGotT" w:cs="Times New Roman"/>
          <w:szCs w:val="24"/>
          <w:lang w:val="en-GB"/>
        </w:rPr>
      </w:pPr>
      <w:r w:rsidRPr="001D2BD5">
        <w:rPr>
          <w:rFonts w:ascii="NewsGotT" w:hAnsi="NewsGotT" w:cs="Times New Roman"/>
          <w:szCs w:val="24"/>
          <w:lang w:val="en-GB"/>
        </w:rPr>
        <w:t xml:space="preserve">Sakpere, W., Adeyeye Oshin, M., &amp; Mlitwa, N. (2017). A State-of-the-Art Survey of Indoor Positioning and Navigation Systems and Technologies. </w:t>
      </w:r>
      <w:r w:rsidRPr="001D2BD5">
        <w:rPr>
          <w:rFonts w:ascii="NewsGotT" w:hAnsi="NewsGotT" w:cs="Times New Roman"/>
          <w:i/>
          <w:iCs/>
          <w:szCs w:val="24"/>
          <w:lang w:val="en-GB"/>
        </w:rPr>
        <w:t>South African Computer Journal</w:t>
      </w:r>
      <w:r w:rsidRPr="001D2BD5">
        <w:rPr>
          <w:rFonts w:ascii="NewsGotT" w:hAnsi="NewsGotT" w:cs="Times New Roman"/>
          <w:szCs w:val="24"/>
          <w:lang w:val="en-GB"/>
        </w:rPr>
        <w:t xml:space="preserve">, </w:t>
      </w:r>
      <w:r w:rsidRPr="001D2BD5">
        <w:rPr>
          <w:rFonts w:ascii="NewsGotT" w:hAnsi="NewsGotT" w:cs="Times New Roman"/>
          <w:i/>
          <w:iCs/>
          <w:szCs w:val="24"/>
          <w:lang w:val="en-GB"/>
        </w:rPr>
        <w:t>29</w:t>
      </w:r>
      <w:r w:rsidRPr="001D2BD5">
        <w:rPr>
          <w:rFonts w:ascii="NewsGotT" w:hAnsi="NewsGotT" w:cs="Times New Roman"/>
          <w:szCs w:val="24"/>
          <w:lang w:val="en-GB"/>
        </w:rPr>
        <w:t>, 145. https://doi.org/10.18489/sacj.v29i3.452</w:t>
      </w:r>
    </w:p>
    <w:p w14:paraId="187C35AE" w14:textId="77777777" w:rsidR="001D2BD5" w:rsidRPr="001D2BD5" w:rsidRDefault="001D2BD5" w:rsidP="00C74284">
      <w:pPr>
        <w:pStyle w:val="Bibliografia"/>
        <w:numPr>
          <w:ilvl w:val="0"/>
          <w:numId w:val="50"/>
        </w:numPr>
        <w:rPr>
          <w:rFonts w:ascii="NewsGotT" w:hAnsi="NewsGotT" w:cs="Times New Roman"/>
          <w:szCs w:val="24"/>
          <w:lang w:val="en-GB"/>
        </w:rPr>
      </w:pPr>
      <w:r w:rsidRPr="001D2BD5">
        <w:rPr>
          <w:rFonts w:ascii="NewsGotT" w:hAnsi="NewsGotT" w:cs="Times New Roman"/>
          <w:szCs w:val="24"/>
          <w:lang w:val="en-GB"/>
        </w:rPr>
        <w:t xml:space="preserve">Sam. (2021, February 19). </w:t>
      </w:r>
      <w:r w:rsidRPr="001D2BD5">
        <w:rPr>
          <w:rFonts w:ascii="NewsGotT" w:hAnsi="NewsGotT" w:cs="Times New Roman"/>
          <w:i/>
          <w:iCs/>
          <w:szCs w:val="24"/>
          <w:lang w:val="en-GB"/>
        </w:rPr>
        <w:t>Task watchdog got triggered</w:t>
      </w:r>
      <w:r w:rsidRPr="001D2BD5">
        <w:rPr>
          <w:rFonts w:ascii="NewsGotT" w:hAnsi="NewsGotT" w:cs="Times New Roman"/>
          <w:szCs w:val="24"/>
          <w:lang w:val="en-GB"/>
        </w:rPr>
        <w:t xml:space="preserve"> [Forum post]. Stack Overflow. https://stackoverflow.com/q/66278271</w:t>
      </w:r>
    </w:p>
    <w:p w14:paraId="7024019D" w14:textId="77777777" w:rsidR="001D2BD5" w:rsidRPr="001D2BD5" w:rsidRDefault="001D2BD5" w:rsidP="00C74284">
      <w:pPr>
        <w:pStyle w:val="Bibliografia"/>
        <w:numPr>
          <w:ilvl w:val="0"/>
          <w:numId w:val="50"/>
        </w:numPr>
        <w:rPr>
          <w:rFonts w:ascii="NewsGotT" w:hAnsi="NewsGotT" w:cs="Times New Roman"/>
          <w:szCs w:val="24"/>
          <w:lang w:val="en-GB"/>
        </w:rPr>
      </w:pPr>
      <w:r w:rsidRPr="001D2BD5">
        <w:rPr>
          <w:rFonts w:ascii="NewsGotT" w:hAnsi="NewsGotT" w:cs="Times New Roman"/>
          <w:szCs w:val="24"/>
          <w:lang w:val="en-GB"/>
        </w:rPr>
        <w:t xml:space="preserve">Subedi, S., &amp; Pyun, J.-Y. (2020). A Survey of Smartphone-Based Indoor Positioning System Using RF-Based Wireless Technologies. </w:t>
      </w:r>
      <w:r w:rsidRPr="001D2BD5">
        <w:rPr>
          <w:rFonts w:ascii="NewsGotT" w:hAnsi="NewsGotT" w:cs="Times New Roman"/>
          <w:i/>
          <w:iCs/>
          <w:szCs w:val="24"/>
          <w:lang w:val="en-GB"/>
        </w:rPr>
        <w:t>Sensors</w:t>
      </w:r>
      <w:r w:rsidRPr="001D2BD5">
        <w:rPr>
          <w:rFonts w:ascii="NewsGotT" w:hAnsi="NewsGotT" w:cs="Times New Roman"/>
          <w:szCs w:val="24"/>
          <w:lang w:val="en-GB"/>
        </w:rPr>
        <w:t xml:space="preserve">, </w:t>
      </w:r>
      <w:r w:rsidRPr="001D2BD5">
        <w:rPr>
          <w:rFonts w:ascii="NewsGotT" w:hAnsi="NewsGotT" w:cs="Times New Roman"/>
          <w:i/>
          <w:iCs/>
          <w:szCs w:val="24"/>
          <w:lang w:val="en-GB"/>
        </w:rPr>
        <w:t>20</w:t>
      </w:r>
      <w:r w:rsidRPr="001D2BD5">
        <w:rPr>
          <w:rFonts w:ascii="NewsGotT" w:hAnsi="NewsGotT" w:cs="Times New Roman"/>
          <w:szCs w:val="24"/>
          <w:lang w:val="en-GB"/>
        </w:rPr>
        <w:t>(24), Article 24. https://doi.org/10.3390/s20247230</w:t>
      </w:r>
    </w:p>
    <w:p w14:paraId="305EE716" w14:textId="77777777" w:rsidR="001D2BD5" w:rsidRPr="001D2BD5" w:rsidRDefault="001D2BD5" w:rsidP="00C74284">
      <w:pPr>
        <w:pStyle w:val="Bibliografia"/>
        <w:numPr>
          <w:ilvl w:val="0"/>
          <w:numId w:val="50"/>
        </w:numPr>
        <w:rPr>
          <w:rFonts w:ascii="NewsGotT" w:hAnsi="NewsGotT" w:cs="Times New Roman"/>
          <w:szCs w:val="24"/>
          <w:lang w:val="en-GB"/>
        </w:rPr>
      </w:pPr>
      <w:r w:rsidRPr="001D2BD5">
        <w:rPr>
          <w:rFonts w:ascii="NewsGotT" w:hAnsi="NewsGotT" w:cs="Times New Roman"/>
          <w:szCs w:val="24"/>
          <w:lang w:val="en-GB"/>
        </w:rPr>
        <w:lastRenderedPageBreak/>
        <w:t xml:space="preserve">Tarmo. (2021, February 19). </w:t>
      </w:r>
      <w:r w:rsidRPr="001D2BD5">
        <w:rPr>
          <w:rFonts w:ascii="NewsGotT" w:hAnsi="NewsGotT" w:cs="Times New Roman"/>
          <w:i/>
          <w:iCs/>
          <w:szCs w:val="24"/>
          <w:lang w:val="en-GB"/>
        </w:rPr>
        <w:t>Answer to ‘Task watchdog got triggered’</w:t>
      </w:r>
      <w:r w:rsidRPr="001D2BD5">
        <w:rPr>
          <w:rFonts w:ascii="NewsGotT" w:hAnsi="NewsGotT" w:cs="Times New Roman"/>
          <w:szCs w:val="24"/>
          <w:lang w:val="en-GB"/>
        </w:rPr>
        <w:t>. Stack Overflow. https://stackoverflow.com/a/66279325</w:t>
      </w:r>
    </w:p>
    <w:p w14:paraId="43D404FE" w14:textId="77777777" w:rsidR="001D2BD5" w:rsidRPr="001D2BD5" w:rsidRDefault="001D2BD5" w:rsidP="00C74284">
      <w:pPr>
        <w:pStyle w:val="Bibliografia"/>
        <w:numPr>
          <w:ilvl w:val="0"/>
          <w:numId w:val="50"/>
        </w:numPr>
        <w:rPr>
          <w:rFonts w:ascii="NewsGotT" w:hAnsi="NewsGotT" w:cs="Times New Roman"/>
          <w:szCs w:val="24"/>
          <w:lang w:val="en-GB"/>
        </w:rPr>
      </w:pPr>
      <w:r w:rsidRPr="001D2BD5">
        <w:rPr>
          <w:rFonts w:ascii="NewsGotT" w:hAnsi="NewsGotT" w:cs="Times New Roman"/>
          <w:szCs w:val="24"/>
          <w:lang w:val="en-GB"/>
        </w:rPr>
        <w:t xml:space="preserve">techtutorialsx. (2017, August 20). </w:t>
      </w:r>
      <w:r w:rsidRPr="001D2BD5">
        <w:rPr>
          <w:rFonts w:ascii="NewsGotT" w:hAnsi="NewsGotT" w:cs="Times New Roman"/>
          <w:i/>
          <w:iCs/>
          <w:szCs w:val="24"/>
          <w:lang w:val="en-GB"/>
        </w:rPr>
        <w:t>FreeRTOS Queues</w:t>
      </w:r>
      <w:r w:rsidRPr="001D2BD5">
        <w:rPr>
          <w:rFonts w:ascii="NewsGotT" w:hAnsi="NewsGotT" w:cs="Times New Roman"/>
          <w:szCs w:val="24"/>
          <w:lang w:val="en-GB"/>
        </w:rPr>
        <w:t>. https://techtutorialsx.com/2017/08/20/esp32-arduino-freertos-queues/</w:t>
      </w:r>
    </w:p>
    <w:p w14:paraId="37D0617C" w14:textId="77777777" w:rsidR="001D2BD5" w:rsidRPr="001D2BD5" w:rsidRDefault="001D2BD5" w:rsidP="00C74284">
      <w:pPr>
        <w:pStyle w:val="Bibliografia"/>
        <w:numPr>
          <w:ilvl w:val="0"/>
          <w:numId w:val="50"/>
        </w:numPr>
        <w:rPr>
          <w:rFonts w:ascii="NewsGotT" w:hAnsi="NewsGotT" w:cs="Times New Roman"/>
          <w:szCs w:val="24"/>
          <w:lang w:val="en-GB"/>
        </w:rPr>
      </w:pPr>
      <w:r w:rsidRPr="001D2BD5">
        <w:rPr>
          <w:rFonts w:ascii="NewsGotT" w:hAnsi="NewsGotT" w:cs="Times New Roman"/>
          <w:szCs w:val="24"/>
          <w:lang w:val="en-GB"/>
        </w:rPr>
        <w:t xml:space="preserve">uPesy. (2022). </w:t>
      </w:r>
      <w:r w:rsidRPr="001D2BD5">
        <w:rPr>
          <w:rFonts w:ascii="NewsGotT" w:hAnsi="NewsGotT" w:cs="Times New Roman"/>
          <w:i/>
          <w:iCs/>
          <w:szCs w:val="24"/>
          <w:lang w:val="en-GB"/>
        </w:rPr>
        <w:t>Create a Wi-Fi access point with an ESP32</w:t>
      </w:r>
      <w:r w:rsidRPr="001D2BD5">
        <w:rPr>
          <w:rFonts w:ascii="NewsGotT" w:hAnsi="NewsGotT" w:cs="Times New Roman"/>
          <w:szCs w:val="24"/>
          <w:lang w:val="en-GB"/>
        </w:rPr>
        <w:t>. UPesy. https://www.upesy.com/blogs/tutorials/how-create-a-wifi-acces-point-with-esp32</w:t>
      </w:r>
    </w:p>
    <w:p w14:paraId="5038AA63" w14:textId="77777777" w:rsidR="001D2BD5" w:rsidRPr="001D2BD5" w:rsidRDefault="001D2BD5" w:rsidP="00C74284">
      <w:pPr>
        <w:pStyle w:val="Bibliografia"/>
        <w:numPr>
          <w:ilvl w:val="0"/>
          <w:numId w:val="50"/>
        </w:numPr>
        <w:rPr>
          <w:rFonts w:ascii="NewsGotT" w:hAnsi="NewsGotT" w:cs="Times New Roman"/>
          <w:szCs w:val="24"/>
          <w:lang w:val="en-GB"/>
        </w:rPr>
      </w:pPr>
      <w:r w:rsidRPr="001D2BD5">
        <w:rPr>
          <w:rFonts w:ascii="NewsGotT" w:hAnsi="NewsGotT" w:cs="Times New Roman"/>
          <w:szCs w:val="24"/>
          <w:lang w:val="en-GB"/>
        </w:rPr>
        <w:t xml:space="preserve">Vijay. (2012, December 12). </w:t>
      </w:r>
      <w:r w:rsidRPr="001D2BD5">
        <w:rPr>
          <w:rFonts w:ascii="NewsGotT" w:hAnsi="NewsGotT" w:cs="Times New Roman"/>
          <w:i/>
          <w:iCs/>
          <w:szCs w:val="24"/>
          <w:lang w:val="en-GB"/>
        </w:rPr>
        <w:t>Sample Test Case Template</w:t>
      </w:r>
      <w:r w:rsidRPr="001D2BD5">
        <w:rPr>
          <w:rFonts w:ascii="NewsGotT" w:hAnsi="NewsGotT" w:cs="Times New Roman"/>
          <w:szCs w:val="24"/>
          <w:lang w:val="en-GB"/>
        </w:rPr>
        <w:t>. Software Testing Help. https://www.softwaretestinghelp.com/test-case-template-examples/</w:t>
      </w:r>
    </w:p>
    <w:p w14:paraId="28ED77BA" w14:textId="77777777" w:rsidR="001D2BD5" w:rsidRPr="001D2BD5" w:rsidRDefault="001D2BD5" w:rsidP="00C74284">
      <w:pPr>
        <w:pStyle w:val="Bibliografia"/>
        <w:numPr>
          <w:ilvl w:val="0"/>
          <w:numId w:val="50"/>
        </w:numPr>
        <w:rPr>
          <w:rFonts w:ascii="NewsGotT" w:hAnsi="NewsGotT" w:cs="Times New Roman"/>
          <w:szCs w:val="24"/>
          <w:lang w:val="en-GB"/>
        </w:rPr>
      </w:pPr>
      <w:r w:rsidRPr="001D2BD5">
        <w:rPr>
          <w:rFonts w:ascii="NewsGotT" w:hAnsi="NewsGotT" w:cs="Times New Roman"/>
          <w:szCs w:val="24"/>
          <w:lang w:val="en-GB"/>
        </w:rPr>
        <w:t xml:space="preserve">Wolph. (2018). </w:t>
      </w:r>
      <w:r w:rsidRPr="001D2BD5">
        <w:rPr>
          <w:rFonts w:ascii="NewsGotT" w:hAnsi="NewsGotT" w:cs="Times New Roman"/>
          <w:i/>
          <w:iCs/>
          <w:szCs w:val="24"/>
          <w:lang w:val="en-GB"/>
        </w:rPr>
        <w:t>What does response code -3 mean?</w:t>
      </w:r>
      <w:r w:rsidRPr="001D2BD5">
        <w:rPr>
          <w:rFonts w:ascii="NewsGotT" w:hAnsi="NewsGotT" w:cs="Times New Roman"/>
          <w:szCs w:val="24"/>
          <w:lang w:val="en-GB"/>
        </w:rPr>
        <w:t xml:space="preserve"> Cookiebot Support. http://support.cookiebot.com/hc/en-us/community/posts/4410841627154-What-does-response-code-3-mean-</w:t>
      </w:r>
    </w:p>
    <w:p w14:paraId="3916D34B" w14:textId="77777777" w:rsidR="001D2BD5" w:rsidRPr="001D2BD5" w:rsidRDefault="001D2BD5" w:rsidP="00C74284">
      <w:pPr>
        <w:pStyle w:val="Bibliografia"/>
        <w:numPr>
          <w:ilvl w:val="0"/>
          <w:numId w:val="50"/>
        </w:numPr>
        <w:rPr>
          <w:rFonts w:ascii="NewsGotT" w:hAnsi="NewsGotT" w:cs="Times New Roman"/>
          <w:szCs w:val="24"/>
          <w:lang w:val="en-GB"/>
        </w:rPr>
      </w:pPr>
      <w:r w:rsidRPr="001D2BD5">
        <w:rPr>
          <w:rFonts w:ascii="NewsGotT" w:hAnsi="NewsGotT" w:cs="Times New Roman"/>
          <w:szCs w:val="24"/>
          <w:lang w:val="en-GB"/>
        </w:rPr>
        <w:t xml:space="preserve">XTronical (Director). (2020, April 14). </w:t>
      </w:r>
      <w:r w:rsidRPr="001D2BD5">
        <w:rPr>
          <w:rFonts w:ascii="NewsGotT" w:hAnsi="NewsGotT" w:cs="Times New Roman"/>
          <w:i/>
          <w:iCs/>
          <w:szCs w:val="24"/>
          <w:lang w:val="en-GB"/>
        </w:rPr>
        <w:t>ESP32—Out of memory—How to solve this compiler error and get more of the memory you paid for!</w:t>
      </w:r>
      <w:r w:rsidRPr="001D2BD5">
        <w:rPr>
          <w:rFonts w:ascii="NewsGotT" w:hAnsi="NewsGotT" w:cs="Times New Roman"/>
          <w:szCs w:val="24"/>
          <w:lang w:val="en-GB"/>
        </w:rPr>
        <w:t xml:space="preserve"> https://www.youtube.com/watch?v=5VoXNloOwZE</w:t>
      </w:r>
    </w:p>
    <w:p w14:paraId="3BB4AAFB" w14:textId="77777777" w:rsidR="001D2BD5" w:rsidRPr="001D2BD5" w:rsidRDefault="001D2BD5" w:rsidP="00C74284">
      <w:pPr>
        <w:pStyle w:val="Bibliografia"/>
        <w:numPr>
          <w:ilvl w:val="0"/>
          <w:numId w:val="50"/>
        </w:numPr>
        <w:rPr>
          <w:rFonts w:ascii="NewsGotT" w:hAnsi="NewsGotT" w:cs="Times New Roman"/>
          <w:szCs w:val="24"/>
          <w:lang w:val="en-GB"/>
        </w:rPr>
      </w:pPr>
      <w:r w:rsidRPr="001D2BD5">
        <w:rPr>
          <w:rFonts w:ascii="NewsGotT" w:hAnsi="NewsGotT" w:cs="Times New Roman"/>
          <w:szCs w:val="24"/>
          <w:lang w:val="en-GB"/>
        </w:rPr>
        <w:t xml:space="preserve">Yassin, A., Nasser, Y., Awad, M., Al-Dubai, A., Liu, R., Yuen, C., &amp; Raulefs, R. (2016). Recent Advances in Indoor Localization: A Survey on Theoretical Approaches and Applications. </w:t>
      </w:r>
      <w:r w:rsidRPr="001D2BD5">
        <w:rPr>
          <w:rFonts w:ascii="NewsGotT" w:hAnsi="NewsGotT" w:cs="Times New Roman"/>
          <w:i/>
          <w:iCs/>
          <w:szCs w:val="24"/>
          <w:lang w:val="en-GB"/>
        </w:rPr>
        <w:t>IEEE Communications Surveys &amp; Tutorials</w:t>
      </w:r>
      <w:r w:rsidRPr="001D2BD5">
        <w:rPr>
          <w:rFonts w:ascii="NewsGotT" w:hAnsi="NewsGotT" w:cs="Times New Roman"/>
          <w:szCs w:val="24"/>
          <w:lang w:val="en-GB"/>
        </w:rPr>
        <w:t xml:space="preserve">, </w:t>
      </w:r>
      <w:r w:rsidRPr="001D2BD5">
        <w:rPr>
          <w:rFonts w:ascii="NewsGotT" w:hAnsi="NewsGotT" w:cs="Times New Roman"/>
          <w:i/>
          <w:iCs/>
          <w:szCs w:val="24"/>
          <w:lang w:val="en-GB"/>
        </w:rPr>
        <w:t>PP</w:t>
      </w:r>
      <w:r w:rsidRPr="001D2BD5">
        <w:rPr>
          <w:rFonts w:ascii="NewsGotT" w:hAnsi="NewsGotT" w:cs="Times New Roman"/>
          <w:szCs w:val="24"/>
          <w:lang w:val="en-GB"/>
        </w:rPr>
        <w:t>, 1–1. https://doi.org/10.1109/COMST.2016.2632427</w:t>
      </w:r>
    </w:p>
    <w:p w14:paraId="1D1024A5" w14:textId="77777777" w:rsidR="001D2BD5" w:rsidRPr="001D2BD5" w:rsidRDefault="001D2BD5" w:rsidP="00C74284">
      <w:pPr>
        <w:pStyle w:val="Bibliografia"/>
        <w:numPr>
          <w:ilvl w:val="0"/>
          <w:numId w:val="50"/>
        </w:numPr>
        <w:rPr>
          <w:rFonts w:ascii="NewsGotT" w:hAnsi="NewsGotT" w:cs="Times New Roman"/>
          <w:szCs w:val="24"/>
          <w:lang w:val="en-GB"/>
        </w:rPr>
      </w:pPr>
      <w:proofErr w:type="spellStart"/>
      <w:r w:rsidRPr="00454C63">
        <w:rPr>
          <w:rFonts w:ascii="NewsGotT" w:hAnsi="NewsGotT" w:cs="Times New Roman"/>
          <w:szCs w:val="24"/>
          <w:rPrChange w:id="345" w:author="Filipe Meneses" w:date="2022-10-26T22:54:00Z">
            <w:rPr>
              <w:rFonts w:ascii="NewsGotT" w:hAnsi="NewsGotT" w:cs="Times New Roman"/>
              <w:szCs w:val="24"/>
              <w:lang w:val="en-GB"/>
            </w:rPr>
          </w:rPrChange>
        </w:rPr>
        <w:t>Zafari</w:t>
      </w:r>
      <w:proofErr w:type="spellEnd"/>
      <w:r w:rsidRPr="00454C63">
        <w:rPr>
          <w:rFonts w:ascii="NewsGotT" w:hAnsi="NewsGotT" w:cs="Times New Roman"/>
          <w:szCs w:val="24"/>
          <w:rPrChange w:id="346" w:author="Filipe Meneses" w:date="2022-10-26T22:54:00Z">
            <w:rPr>
              <w:rFonts w:ascii="NewsGotT" w:hAnsi="NewsGotT" w:cs="Times New Roman"/>
              <w:szCs w:val="24"/>
              <w:lang w:val="en-GB"/>
            </w:rPr>
          </w:rPrChange>
        </w:rPr>
        <w:t xml:space="preserve">, F., </w:t>
      </w:r>
      <w:proofErr w:type="spellStart"/>
      <w:r w:rsidRPr="00454C63">
        <w:rPr>
          <w:rFonts w:ascii="NewsGotT" w:hAnsi="NewsGotT" w:cs="Times New Roman"/>
          <w:szCs w:val="24"/>
          <w:rPrChange w:id="347" w:author="Filipe Meneses" w:date="2022-10-26T22:54:00Z">
            <w:rPr>
              <w:rFonts w:ascii="NewsGotT" w:hAnsi="NewsGotT" w:cs="Times New Roman"/>
              <w:szCs w:val="24"/>
              <w:lang w:val="en-GB"/>
            </w:rPr>
          </w:rPrChange>
        </w:rPr>
        <w:t>Gkelias</w:t>
      </w:r>
      <w:proofErr w:type="spellEnd"/>
      <w:r w:rsidRPr="00454C63">
        <w:rPr>
          <w:rFonts w:ascii="NewsGotT" w:hAnsi="NewsGotT" w:cs="Times New Roman"/>
          <w:szCs w:val="24"/>
          <w:rPrChange w:id="348" w:author="Filipe Meneses" w:date="2022-10-26T22:54:00Z">
            <w:rPr>
              <w:rFonts w:ascii="NewsGotT" w:hAnsi="NewsGotT" w:cs="Times New Roman"/>
              <w:szCs w:val="24"/>
              <w:lang w:val="en-GB"/>
            </w:rPr>
          </w:rPrChange>
        </w:rPr>
        <w:t xml:space="preserve">, A., &amp; Leung, K. (2017). </w:t>
      </w:r>
      <w:r w:rsidRPr="001D2BD5">
        <w:rPr>
          <w:rFonts w:ascii="NewsGotT" w:hAnsi="NewsGotT" w:cs="Times New Roman"/>
          <w:szCs w:val="24"/>
          <w:lang w:val="en-GB"/>
        </w:rPr>
        <w:t xml:space="preserve">A Survey of Indoor Localization Systems and Technologies. </w:t>
      </w:r>
      <w:r w:rsidRPr="001D2BD5">
        <w:rPr>
          <w:rFonts w:ascii="NewsGotT" w:hAnsi="NewsGotT" w:cs="Times New Roman"/>
          <w:i/>
          <w:iCs/>
          <w:szCs w:val="24"/>
          <w:lang w:val="en-GB"/>
        </w:rPr>
        <w:t>IEEE Communications Surveys &amp; Tutorials</w:t>
      </w:r>
      <w:r w:rsidRPr="001D2BD5">
        <w:rPr>
          <w:rFonts w:ascii="NewsGotT" w:hAnsi="NewsGotT" w:cs="Times New Roman"/>
          <w:szCs w:val="24"/>
          <w:lang w:val="en-GB"/>
        </w:rPr>
        <w:t xml:space="preserve">, </w:t>
      </w:r>
      <w:r w:rsidRPr="001D2BD5">
        <w:rPr>
          <w:rFonts w:ascii="NewsGotT" w:hAnsi="NewsGotT" w:cs="Times New Roman"/>
          <w:i/>
          <w:iCs/>
          <w:szCs w:val="24"/>
          <w:lang w:val="en-GB"/>
        </w:rPr>
        <w:t>PP</w:t>
      </w:r>
      <w:r w:rsidRPr="001D2BD5">
        <w:rPr>
          <w:rFonts w:ascii="NewsGotT" w:hAnsi="NewsGotT" w:cs="Times New Roman"/>
          <w:szCs w:val="24"/>
          <w:lang w:val="en-GB"/>
        </w:rPr>
        <w:t>. https://doi.org/10.1109/COMST.2019.2911558</w:t>
      </w:r>
    </w:p>
    <w:p w14:paraId="0F5A9008" w14:textId="77777777" w:rsidR="001D2BD5" w:rsidRPr="001D2BD5" w:rsidRDefault="001D2BD5" w:rsidP="00C74284">
      <w:pPr>
        <w:pStyle w:val="Bibliografia"/>
        <w:numPr>
          <w:ilvl w:val="0"/>
          <w:numId w:val="50"/>
        </w:numPr>
        <w:rPr>
          <w:rFonts w:ascii="NewsGotT" w:hAnsi="NewsGotT" w:cs="Times New Roman"/>
          <w:szCs w:val="24"/>
          <w:lang w:val="en-GB"/>
        </w:rPr>
      </w:pPr>
      <w:r w:rsidRPr="001D2BD5">
        <w:rPr>
          <w:rFonts w:ascii="NewsGotT" w:hAnsi="NewsGotT" w:cs="Times New Roman"/>
          <w:szCs w:val="24"/>
          <w:lang w:val="en-GB"/>
        </w:rPr>
        <w:t xml:space="preserve">Zghair et. al. </w:t>
      </w:r>
      <w:r w:rsidRPr="007D4560">
        <w:rPr>
          <w:rFonts w:ascii="NewsGotT" w:hAnsi="NewsGotT" w:cs="Times New Roman"/>
          <w:szCs w:val="24"/>
          <w:lang w:val="en-GB"/>
        </w:rPr>
        <w:t xml:space="preserve">(2019). </w:t>
      </w:r>
      <w:r w:rsidRPr="001D2BD5">
        <w:rPr>
          <w:rFonts w:ascii="NewsGotT" w:hAnsi="NewsGotT" w:cs="Times New Roman"/>
          <w:szCs w:val="24"/>
          <w:lang w:val="en-GB"/>
        </w:rPr>
        <w:t xml:space="preserve">Indoor Localization System Using Wi-Fi Technology. </w:t>
      </w:r>
      <w:r w:rsidRPr="001D2BD5">
        <w:rPr>
          <w:rFonts w:ascii="NewsGotT" w:hAnsi="NewsGotT" w:cs="Times New Roman"/>
          <w:i/>
          <w:iCs/>
          <w:szCs w:val="24"/>
          <w:lang w:val="en-GB"/>
        </w:rPr>
        <w:t>Iraqi Journal of Computer, Communication, Control and System Engineering</w:t>
      </w:r>
      <w:r w:rsidRPr="001D2BD5">
        <w:rPr>
          <w:rFonts w:ascii="NewsGotT" w:hAnsi="NewsGotT" w:cs="Times New Roman"/>
          <w:szCs w:val="24"/>
          <w:lang w:val="en-GB"/>
        </w:rPr>
        <w:t>, 69–77. https://doi.org/10.33103/uot.ijccce.19.2.8</w:t>
      </w:r>
    </w:p>
    <w:p w14:paraId="5BC98311" w14:textId="0A5F723C" w:rsidR="006556DD" w:rsidRPr="00F87B19" w:rsidRDefault="00DC1C44">
      <w:pPr>
        <w:spacing w:line="355" w:lineRule="auto"/>
        <w:rPr>
          <w:rFonts w:ascii="NewsGotT" w:hAnsi="NewsGotT"/>
          <w:szCs w:val="24"/>
          <w:lang w:val="en-GB"/>
        </w:rPr>
      </w:pPr>
      <w:r w:rsidRPr="003B6A63">
        <w:rPr>
          <w:rFonts w:ascii="NewsGotT" w:hAnsi="NewsGotT"/>
          <w:szCs w:val="24"/>
        </w:rPr>
        <w:fldChar w:fldCharType="end"/>
      </w:r>
    </w:p>
    <w:p w14:paraId="1A4D3661" w14:textId="34776C6F" w:rsidR="006556DD" w:rsidRPr="00F87B19" w:rsidRDefault="006556DD">
      <w:pPr>
        <w:spacing w:line="355" w:lineRule="auto"/>
        <w:rPr>
          <w:rFonts w:ascii="NewsGotT" w:hAnsi="NewsGotT"/>
          <w:szCs w:val="24"/>
          <w:lang w:val="en-GB"/>
        </w:rPr>
        <w:sectPr w:rsidR="006556DD" w:rsidRPr="00F87B19" w:rsidSect="00E71ACA">
          <w:pgSz w:w="11910" w:h="16840"/>
          <w:pgMar w:top="1320" w:right="1160" w:bottom="1180" w:left="1300" w:header="0" w:footer="998" w:gutter="0"/>
          <w:cols w:space="720"/>
          <w:docGrid w:linePitch="326"/>
        </w:sectPr>
      </w:pPr>
    </w:p>
    <w:p w14:paraId="25BF4BF4" w14:textId="6551F499" w:rsidR="00573DA9" w:rsidRPr="00F87B19" w:rsidRDefault="00A01027" w:rsidP="00DC4533">
      <w:pPr>
        <w:pStyle w:val="Ttulo1"/>
        <w:rPr>
          <w:lang w:val="en-GB"/>
        </w:rPr>
      </w:pPr>
      <w:bookmarkStart w:id="349" w:name="_bookmark37"/>
      <w:bookmarkStart w:id="350" w:name="_Toc117467196"/>
      <w:bookmarkEnd w:id="349"/>
      <w:r w:rsidRPr="00F87B19">
        <w:rPr>
          <w:lang w:val="en-GB"/>
        </w:rPr>
        <w:lastRenderedPageBreak/>
        <w:t>A</w:t>
      </w:r>
      <w:r w:rsidR="008207ED">
        <w:rPr>
          <w:lang w:val="en-GB"/>
        </w:rPr>
        <w:t>nnex</w:t>
      </w:r>
      <w:r w:rsidR="00264E79">
        <w:rPr>
          <w:lang w:val="en-GB"/>
        </w:rPr>
        <w:t>e</w:t>
      </w:r>
      <w:bookmarkEnd w:id="350"/>
    </w:p>
    <w:p w14:paraId="6E13D3D6" w14:textId="349DEF2F" w:rsidR="00573DA9" w:rsidRPr="00F87B19" w:rsidRDefault="009728A0" w:rsidP="00E3125F">
      <w:pPr>
        <w:pStyle w:val="Ttulo3"/>
        <w:numPr>
          <w:ilvl w:val="0"/>
          <w:numId w:val="29"/>
        </w:numPr>
      </w:pPr>
      <w:bookmarkStart w:id="351" w:name="_Ref116656064"/>
      <w:bookmarkStart w:id="352" w:name="_Toc117467197"/>
      <w:proofErr w:type="spellStart"/>
      <w:r>
        <w:t>Preliminary</w:t>
      </w:r>
      <w:proofErr w:type="spellEnd"/>
      <w:r>
        <w:t xml:space="preserve"> Research</w:t>
      </w:r>
      <w:bookmarkEnd w:id="351"/>
      <w:bookmarkEnd w:id="352"/>
    </w:p>
    <w:p w14:paraId="68BA3BD4" w14:textId="1BA9B296" w:rsidR="002877A6" w:rsidRPr="00F87B19" w:rsidRDefault="002877A6" w:rsidP="00803070">
      <w:pPr>
        <w:pStyle w:val="Corpodetexto"/>
        <w:rPr>
          <w:lang w:val="en-GB"/>
        </w:rPr>
      </w:pPr>
      <w:bookmarkStart w:id="353" w:name="Excel0"/>
      <w:bookmarkStart w:id="354" w:name="PreliminaryResearch"/>
      <w:r w:rsidRPr="002877A6">
        <w:rPr>
          <w:lang w:val="en-GB"/>
        </w:rPr>
        <w:t>An integrated microcontroller board w</w:t>
      </w:r>
      <w:r>
        <w:rPr>
          <w:lang w:val="en-GB"/>
        </w:rPr>
        <w:t>as</w:t>
      </w:r>
      <w:r w:rsidRPr="002877A6">
        <w:rPr>
          <w:lang w:val="en-GB"/>
        </w:rPr>
        <w:t xml:space="preserve"> selected to minimi</w:t>
      </w:r>
      <w:r w:rsidR="00F32110">
        <w:rPr>
          <w:lang w:val="en-GB"/>
        </w:rPr>
        <w:t>s</w:t>
      </w:r>
      <w:r w:rsidRPr="002877A6">
        <w:rPr>
          <w:lang w:val="en-GB"/>
        </w:rPr>
        <w:t xml:space="preserve">e the hardware development effort. Initially, several microcontroller boards were contemplated for use as the tag's main component, bearing in mind that they would be discounted later based on functional requirements. </w:t>
      </w:r>
      <w:r>
        <w:rPr>
          <w:lang w:val="en-GB"/>
        </w:rPr>
        <w:t xml:space="preserve">This </w:t>
      </w:r>
      <w:r w:rsidRPr="002877A6">
        <w:rPr>
          <w:lang w:val="en-GB"/>
        </w:rPr>
        <w:t>table list</w:t>
      </w:r>
      <w:r>
        <w:rPr>
          <w:lang w:val="en-GB"/>
        </w:rPr>
        <w:t>s</w:t>
      </w:r>
      <w:r w:rsidRPr="002877A6">
        <w:rPr>
          <w:lang w:val="en-GB"/>
        </w:rPr>
        <w:t xml:space="preserve"> all the specifications of the first set of microcontroller boards.</w:t>
      </w:r>
    </w:p>
    <w:tbl>
      <w:tblPr>
        <w:tblStyle w:val="TabelacomGrelha"/>
        <w:tblW w:w="0" w:type="auto"/>
        <w:jc w:val="center"/>
        <w:tblLook w:val="04A0" w:firstRow="1" w:lastRow="0" w:firstColumn="1" w:lastColumn="0" w:noHBand="0" w:noVBand="1"/>
      </w:tblPr>
      <w:tblGrid>
        <w:gridCol w:w="1054"/>
        <w:gridCol w:w="880"/>
        <w:gridCol w:w="977"/>
        <w:gridCol w:w="861"/>
        <w:gridCol w:w="632"/>
        <w:gridCol w:w="1020"/>
        <w:gridCol w:w="433"/>
        <w:gridCol w:w="706"/>
        <w:gridCol w:w="1114"/>
        <w:gridCol w:w="1460"/>
        <w:gridCol w:w="663"/>
        <w:gridCol w:w="935"/>
        <w:gridCol w:w="1106"/>
        <w:gridCol w:w="829"/>
        <w:gridCol w:w="1034"/>
        <w:gridCol w:w="626"/>
      </w:tblGrid>
      <w:tr w:rsidR="00E71ACA" w:rsidRPr="004C72F4" w14:paraId="2CC0BC88" w14:textId="77777777" w:rsidTr="00E71ACA">
        <w:trPr>
          <w:trHeight w:val="1266"/>
          <w:tblHeader/>
          <w:jc w:val="center"/>
        </w:trPr>
        <w:tc>
          <w:tcPr>
            <w:tcW w:w="0" w:type="auto"/>
            <w:textDirection w:val="btLr"/>
            <w:vAlign w:val="center"/>
            <w:hideMark/>
          </w:tcPr>
          <w:p w14:paraId="0A3E300F" w14:textId="5B8E8A78" w:rsidR="00E71ACA" w:rsidRPr="004C72F4" w:rsidRDefault="00E71ACA" w:rsidP="00312045">
            <w:pPr>
              <w:spacing w:line="240" w:lineRule="auto"/>
              <w:jc w:val="center"/>
              <w:rPr>
                <w:rFonts w:ascii="NewsGotT" w:eastAsia="Times New Roman" w:hAnsi="NewsGotT" w:cs="Calibri"/>
                <w:b/>
                <w:bCs/>
                <w:color w:val="000000"/>
                <w:sz w:val="17"/>
                <w:szCs w:val="17"/>
                <w:lang w:eastAsia="en-GB"/>
              </w:rPr>
            </w:pPr>
            <w:bookmarkStart w:id="355" w:name="RANGE!A1"/>
            <w:bookmarkEnd w:id="353"/>
            <w:bookmarkEnd w:id="354"/>
            <w:proofErr w:type="spellStart"/>
            <w:r w:rsidRPr="004C72F4">
              <w:rPr>
                <w:rFonts w:ascii="NewsGotT" w:eastAsia="Times New Roman" w:hAnsi="NewsGotT" w:cs="Calibri"/>
                <w:b/>
                <w:bCs/>
                <w:color w:val="000000"/>
                <w:sz w:val="17"/>
                <w:szCs w:val="17"/>
                <w:lang w:eastAsia="en-GB"/>
              </w:rPr>
              <w:t>Product</w:t>
            </w:r>
            <w:bookmarkEnd w:id="355"/>
            <w:proofErr w:type="spellEnd"/>
          </w:p>
        </w:tc>
        <w:tc>
          <w:tcPr>
            <w:tcW w:w="0" w:type="auto"/>
            <w:textDirection w:val="btLr"/>
            <w:vAlign w:val="center"/>
            <w:hideMark/>
          </w:tcPr>
          <w:p w14:paraId="0EC66939" w14:textId="77777777" w:rsidR="00E71ACA" w:rsidRPr="004C72F4" w:rsidRDefault="00E71ACA" w:rsidP="00312045">
            <w:pPr>
              <w:spacing w:line="240" w:lineRule="auto"/>
              <w:jc w:val="center"/>
              <w:rPr>
                <w:rFonts w:ascii="NewsGotT" w:eastAsia="Times New Roman" w:hAnsi="NewsGotT" w:cs="Calibri"/>
                <w:b/>
                <w:bCs/>
                <w:color w:val="000000"/>
                <w:sz w:val="17"/>
                <w:szCs w:val="17"/>
                <w:lang w:eastAsia="en-GB"/>
              </w:rPr>
            </w:pPr>
            <w:r w:rsidRPr="004C72F4">
              <w:rPr>
                <w:rFonts w:ascii="NewsGotT" w:eastAsia="Times New Roman" w:hAnsi="NewsGotT" w:cs="Calibri"/>
                <w:b/>
                <w:bCs/>
                <w:color w:val="000000"/>
                <w:sz w:val="17"/>
                <w:szCs w:val="17"/>
                <w:lang w:eastAsia="en-GB"/>
              </w:rPr>
              <w:t>Brand</w:t>
            </w:r>
          </w:p>
        </w:tc>
        <w:tc>
          <w:tcPr>
            <w:tcW w:w="0" w:type="auto"/>
            <w:textDirection w:val="btLr"/>
            <w:vAlign w:val="center"/>
            <w:hideMark/>
          </w:tcPr>
          <w:p w14:paraId="6CBF64E7" w14:textId="77777777" w:rsidR="00E71ACA" w:rsidRPr="004C72F4" w:rsidRDefault="00E71ACA" w:rsidP="00312045">
            <w:pPr>
              <w:spacing w:line="240" w:lineRule="auto"/>
              <w:jc w:val="center"/>
              <w:rPr>
                <w:rFonts w:ascii="NewsGotT" w:eastAsia="Times New Roman" w:hAnsi="NewsGotT" w:cs="Calibri"/>
                <w:b/>
                <w:bCs/>
                <w:color w:val="000000"/>
                <w:sz w:val="17"/>
                <w:szCs w:val="17"/>
                <w:lang w:eastAsia="en-GB"/>
              </w:rPr>
            </w:pPr>
            <w:r w:rsidRPr="004C72F4">
              <w:rPr>
                <w:rFonts w:ascii="NewsGotT" w:eastAsia="Times New Roman" w:hAnsi="NewsGotT" w:cs="Calibri"/>
                <w:b/>
                <w:bCs/>
                <w:color w:val="000000"/>
                <w:sz w:val="17"/>
                <w:szCs w:val="17"/>
                <w:lang w:eastAsia="en-GB"/>
              </w:rPr>
              <w:t>Wi-Fi</w:t>
            </w:r>
          </w:p>
        </w:tc>
        <w:tc>
          <w:tcPr>
            <w:tcW w:w="0" w:type="auto"/>
            <w:textDirection w:val="btLr"/>
            <w:vAlign w:val="center"/>
            <w:hideMark/>
          </w:tcPr>
          <w:p w14:paraId="058EF0C7" w14:textId="77777777" w:rsidR="00E71ACA" w:rsidRPr="004C72F4" w:rsidRDefault="00E71ACA" w:rsidP="00312045">
            <w:pPr>
              <w:spacing w:line="240" w:lineRule="auto"/>
              <w:jc w:val="center"/>
              <w:rPr>
                <w:rFonts w:ascii="NewsGotT" w:eastAsia="Times New Roman" w:hAnsi="NewsGotT" w:cs="Calibri"/>
                <w:b/>
                <w:bCs/>
                <w:color w:val="000000"/>
                <w:sz w:val="17"/>
                <w:szCs w:val="17"/>
                <w:lang w:eastAsia="en-GB"/>
              </w:rPr>
            </w:pPr>
            <w:r w:rsidRPr="004C72F4">
              <w:rPr>
                <w:rFonts w:ascii="NewsGotT" w:eastAsia="Times New Roman" w:hAnsi="NewsGotT" w:cs="Calibri"/>
                <w:b/>
                <w:bCs/>
                <w:color w:val="000000"/>
                <w:sz w:val="17"/>
                <w:szCs w:val="17"/>
                <w:lang w:eastAsia="en-GB"/>
              </w:rPr>
              <w:t>Bluetooth</w:t>
            </w:r>
          </w:p>
        </w:tc>
        <w:tc>
          <w:tcPr>
            <w:tcW w:w="0" w:type="auto"/>
            <w:textDirection w:val="btLr"/>
            <w:vAlign w:val="center"/>
            <w:hideMark/>
          </w:tcPr>
          <w:p w14:paraId="57B7A356" w14:textId="77777777" w:rsidR="00E71ACA" w:rsidRPr="004C72F4" w:rsidRDefault="00E71ACA" w:rsidP="00312045">
            <w:pPr>
              <w:spacing w:line="240" w:lineRule="auto"/>
              <w:jc w:val="center"/>
              <w:rPr>
                <w:rFonts w:ascii="NewsGotT" w:eastAsia="Times New Roman" w:hAnsi="NewsGotT" w:cs="Calibri"/>
                <w:b/>
                <w:bCs/>
                <w:color w:val="000000"/>
                <w:sz w:val="17"/>
                <w:szCs w:val="17"/>
                <w:lang w:eastAsia="en-GB"/>
              </w:rPr>
            </w:pPr>
            <w:proofErr w:type="spellStart"/>
            <w:r w:rsidRPr="004C72F4">
              <w:rPr>
                <w:rFonts w:ascii="NewsGotT" w:eastAsia="Times New Roman" w:hAnsi="NewsGotT" w:cs="Calibri"/>
                <w:b/>
                <w:bCs/>
                <w:color w:val="000000"/>
                <w:sz w:val="17"/>
                <w:szCs w:val="17"/>
                <w:lang w:eastAsia="en-GB"/>
              </w:rPr>
              <w:t>Cost</w:t>
            </w:r>
            <w:proofErr w:type="spellEnd"/>
          </w:p>
        </w:tc>
        <w:tc>
          <w:tcPr>
            <w:tcW w:w="1010" w:type="dxa"/>
            <w:textDirection w:val="btLr"/>
            <w:vAlign w:val="center"/>
            <w:hideMark/>
          </w:tcPr>
          <w:p w14:paraId="3B01F80E" w14:textId="77777777" w:rsidR="00E71ACA" w:rsidRPr="004C72F4" w:rsidRDefault="00E71ACA" w:rsidP="00312045">
            <w:pPr>
              <w:spacing w:line="240" w:lineRule="auto"/>
              <w:jc w:val="center"/>
              <w:rPr>
                <w:rFonts w:ascii="NewsGotT" w:eastAsia="Times New Roman" w:hAnsi="NewsGotT" w:cs="Calibri"/>
                <w:b/>
                <w:bCs/>
                <w:color w:val="000000"/>
                <w:sz w:val="17"/>
                <w:szCs w:val="17"/>
                <w:lang w:eastAsia="en-GB"/>
              </w:rPr>
            </w:pPr>
            <w:proofErr w:type="spellStart"/>
            <w:r w:rsidRPr="004C72F4">
              <w:rPr>
                <w:rFonts w:ascii="NewsGotT" w:eastAsia="Times New Roman" w:hAnsi="NewsGotT" w:cs="Calibri"/>
                <w:b/>
                <w:bCs/>
                <w:color w:val="000000"/>
                <w:sz w:val="17"/>
                <w:szCs w:val="17"/>
                <w:lang w:eastAsia="en-GB"/>
              </w:rPr>
              <w:t>Size</w:t>
            </w:r>
            <w:proofErr w:type="spellEnd"/>
          </w:p>
        </w:tc>
        <w:tc>
          <w:tcPr>
            <w:tcW w:w="425" w:type="dxa"/>
            <w:textDirection w:val="btLr"/>
            <w:vAlign w:val="center"/>
            <w:hideMark/>
          </w:tcPr>
          <w:p w14:paraId="5595F472" w14:textId="77777777" w:rsidR="00E71ACA" w:rsidRPr="004C72F4" w:rsidRDefault="00E71ACA" w:rsidP="00312045">
            <w:pPr>
              <w:spacing w:line="240" w:lineRule="auto"/>
              <w:jc w:val="center"/>
              <w:rPr>
                <w:rFonts w:ascii="NewsGotT" w:eastAsia="Times New Roman" w:hAnsi="NewsGotT" w:cs="Calibri"/>
                <w:b/>
                <w:bCs/>
                <w:color w:val="000000"/>
                <w:sz w:val="17"/>
                <w:szCs w:val="17"/>
                <w:lang w:eastAsia="en-GB"/>
              </w:rPr>
            </w:pPr>
            <w:proofErr w:type="spellStart"/>
            <w:r w:rsidRPr="004C72F4">
              <w:rPr>
                <w:rFonts w:ascii="NewsGotT" w:eastAsia="Times New Roman" w:hAnsi="NewsGotT" w:cs="Calibri"/>
                <w:b/>
                <w:bCs/>
                <w:color w:val="000000"/>
                <w:sz w:val="17"/>
                <w:szCs w:val="17"/>
                <w:lang w:eastAsia="en-GB"/>
              </w:rPr>
              <w:t>Weight</w:t>
            </w:r>
            <w:proofErr w:type="spellEnd"/>
          </w:p>
        </w:tc>
        <w:tc>
          <w:tcPr>
            <w:tcW w:w="0" w:type="auto"/>
            <w:textDirection w:val="btLr"/>
            <w:vAlign w:val="center"/>
            <w:hideMark/>
          </w:tcPr>
          <w:p w14:paraId="74CF9E90" w14:textId="77777777" w:rsidR="00E71ACA" w:rsidRPr="004C72F4" w:rsidRDefault="00E71ACA" w:rsidP="00312045">
            <w:pPr>
              <w:spacing w:line="240" w:lineRule="auto"/>
              <w:jc w:val="center"/>
              <w:rPr>
                <w:rFonts w:ascii="NewsGotT" w:eastAsia="Times New Roman" w:hAnsi="NewsGotT" w:cs="Calibri"/>
                <w:b/>
                <w:bCs/>
                <w:color w:val="000000"/>
                <w:sz w:val="17"/>
                <w:szCs w:val="17"/>
                <w:lang w:eastAsia="en-GB"/>
              </w:rPr>
            </w:pPr>
            <w:proofErr w:type="spellStart"/>
            <w:r w:rsidRPr="004C72F4">
              <w:rPr>
                <w:rFonts w:ascii="NewsGotT" w:eastAsia="Times New Roman" w:hAnsi="NewsGotT" w:cs="Calibri"/>
                <w:b/>
                <w:bCs/>
                <w:color w:val="000000"/>
                <w:sz w:val="17"/>
                <w:szCs w:val="17"/>
                <w:lang w:eastAsia="en-GB"/>
              </w:rPr>
              <w:t>Board</w:t>
            </w:r>
            <w:proofErr w:type="spellEnd"/>
          </w:p>
        </w:tc>
        <w:tc>
          <w:tcPr>
            <w:tcW w:w="0" w:type="auto"/>
            <w:textDirection w:val="btLr"/>
            <w:vAlign w:val="center"/>
            <w:hideMark/>
          </w:tcPr>
          <w:p w14:paraId="5C0302C1" w14:textId="77777777" w:rsidR="00E71ACA" w:rsidRPr="004C72F4" w:rsidRDefault="00E71ACA" w:rsidP="00312045">
            <w:pPr>
              <w:spacing w:line="240" w:lineRule="auto"/>
              <w:jc w:val="center"/>
              <w:rPr>
                <w:rFonts w:ascii="NewsGotT" w:eastAsia="Times New Roman" w:hAnsi="NewsGotT" w:cs="Calibri"/>
                <w:b/>
                <w:bCs/>
                <w:color w:val="000000"/>
                <w:sz w:val="17"/>
                <w:szCs w:val="17"/>
                <w:lang w:eastAsia="en-GB"/>
              </w:rPr>
            </w:pPr>
            <w:proofErr w:type="spellStart"/>
            <w:r w:rsidRPr="004C72F4">
              <w:rPr>
                <w:rFonts w:ascii="NewsGotT" w:eastAsia="Times New Roman" w:hAnsi="NewsGotT" w:cs="Calibri"/>
                <w:b/>
                <w:bCs/>
                <w:color w:val="000000"/>
                <w:sz w:val="17"/>
                <w:szCs w:val="17"/>
                <w:lang w:eastAsia="en-GB"/>
              </w:rPr>
              <w:t>Microcontroller</w:t>
            </w:r>
            <w:proofErr w:type="spellEnd"/>
          </w:p>
        </w:tc>
        <w:tc>
          <w:tcPr>
            <w:tcW w:w="0" w:type="auto"/>
            <w:textDirection w:val="btLr"/>
            <w:vAlign w:val="center"/>
            <w:hideMark/>
          </w:tcPr>
          <w:p w14:paraId="7A8D9D79" w14:textId="77777777" w:rsidR="00E71ACA" w:rsidRPr="004C72F4" w:rsidRDefault="00E71ACA" w:rsidP="00312045">
            <w:pPr>
              <w:spacing w:line="240" w:lineRule="auto"/>
              <w:jc w:val="center"/>
              <w:rPr>
                <w:rFonts w:ascii="NewsGotT" w:eastAsia="Times New Roman" w:hAnsi="NewsGotT" w:cs="Calibri"/>
                <w:b/>
                <w:bCs/>
                <w:color w:val="000000"/>
                <w:sz w:val="17"/>
                <w:szCs w:val="17"/>
                <w:lang w:eastAsia="en-GB"/>
              </w:rPr>
            </w:pPr>
            <w:r w:rsidRPr="004C72F4">
              <w:rPr>
                <w:rFonts w:ascii="NewsGotT" w:eastAsia="Times New Roman" w:hAnsi="NewsGotT" w:cs="Calibri"/>
                <w:b/>
                <w:bCs/>
                <w:color w:val="000000"/>
                <w:sz w:val="17"/>
                <w:szCs w:val="17"/>
                <w:lang w:eastAsia="en-GB"/>
              </w:rPr>
              <w:t xml:space="preserve">USB </w:t>
            </w:r>
            <w:proofErr w:type="spellStart"/>
            <w:r w:rsidRPr="004C72F4">
              <w:rPr>
                <w:rFonts w:ascii="NewsGotT" w:eastAsia="Times New Roman" w:hAnsi="NewsGotT" w:cs="Calibri"/>
                <w:b/>
                <w:bCs/>
                <w:color w:val="000000"/>
                <w:sz w:val="17"/>
                <w:szCs w:val="17"/>
                <w:lang w:eastAsia="en-GB"/>
              </w:rPr>
              <w:t>Connector</w:t>
            </w:r>
            <w:proofErr w:type="spellEnd"/>
          </w:p>
        </w:tc>
        <w:tc>
          <w:tcPr>
            <w:tcW w:w="0" w:type="auto"/>
            <w:textDirection w:val="btLr"/>
            <w:vAlign w:val="center"/>
            <w:hideMark/>
          </w:tcPr>
          <w:p w14:paraId="25DF125C" w14:textId="77777777" w:rsidR="00E71ACA" w:rsidRPr="004C72F4" w:rsidRDefault="00E71ACA" w:rsidP="00312045">
            <w:pPr>
              <w:spacing w:line="240" w:lineRule="auto"/>
              <w:jc w:val="center"/>
              <w:rPr>
                <w:rFonts w:ascii="NewsGotT" w:eastAsia="Times New Roman" w:hAnsi="NewsGotT" w:cs="Calibri"/>
                <w:b/>
                <w:bCs/>
                <w:color w:val="000000"/>
                <w:sz w:val="17"/>
                <w:szCs w:val="17"/>
                <w:lang w:eastAsia="en-GB"/>
              </w:rPr>
            </w:pPr>
            <w:r w:rsidRPr="004C72F4">
              <w:rPr>
                <w:rFonts w:ascii="NewsGotT" w:eastAsia="Times New Roman" w:hAnsi="NewsGotT" w:cs="Calibri"/>
                <w:b/>
                <w:bCs/>
                <w:color w:val="000000"/>
                <w:sz w:val="17"/>
                <w:szCs w:val="17"/>
                <w:lang w:eastAsia="en-GB"/>
              </w:rPr>
              <w:t>PINS</w:t>
            </w:r>
          </w:p>
        </w:tc>
        <w:tc>
          <w:tcPr>
            <w:tcW w:w="0" w:type="auto"/>
            <w:textDirection w:val="btLr"/>
            <w:vAlign w:val="center"/>
            <w:hideMark/>
          </w:tcPr>
          <w:p w14:paraId="79D0205F" w14:textId="77777777" w:rsidR="00E71ACA" w:rsidRPr="004C72F4" w:rsidRDefault="00E71ACA" w:rsidP="00312045">
            <w:pPr>
              <w:spacing w:line="240" w:lineRule="auto"/>
              <w:jc w:val="center"/>
              <w:rPr>
                <w:rFonts w:ascii="NewsGotT" w:eastAsia="Times New Roman" w:hAnsi="NewsGotT" w:cs="Calibri"/>
                <w:b/>
                <w:bCs/>
                <w:color w:val="000000"/>
                <w:sz w:val="17"/>
                <w:szCs w:val="17"/>
                <w:lang w:eastAsia="en-GB"/>
              </w:rPr>
            </w:pPr>
            <w:proofErr w:type="spellStart"/>
            <w:r w:rsidRPr="004C72F4">
              <w:rPr>
                <w:rFonts w:ascii="NewsGotT" w:eastAsia="Times New Roman" w:hAnsi="NewsGotT" w:cs="Calibri"/>
                <w:b/>
                <w:bCs/>
                <w:color w:val="000000"/>
                <w:sz w:val="17"/>
                <w:szCs w:val="17"/>
                <w:lang w:eastAsia="en-GB"/>
              </w:rPr>
              <w:t>Connectivity</w:t>
            </w:r>
            <w:proofErr w:type="spellEnd"/>
          </w:p>
        </w:tc>
        <w:tc>
          <w:tcPr>
            <w:tcW w:w="0" w:type="auto"/>
            <w:textDirection w:val="btLr"/>
            <w:vAlign w:val="center"/>
            <w:hideMark/>
          </w:tcPr>
          <w:p w14:paraId="4076CB42" w14:textId="77777777" w:rsidR="00E71ACA" w:rsidRPr="004C72F4" w:rsidRDefault="00E71ACA" w:rsidP="00312045">
            <w:pPr>
              <w:spacing w:line="240" w:lineRule="auto"/>
              <w:jc w:val="center"/>
              <w:rPr>
                <w:rFonts w:ascii="NewsGotT" w:eastAsia="Times New Roman" w:hAnsi="NewsGotT" w:cs="Calibri"/>
                <w:b/>
                <w:bCs/>
                <w:color w:val="000000"/>
                <w:sz w:val="17"/>
                <w:szCs w:val="17"/>
                <w:lang w:eastAsia="en-GB"/>
              </w:rPr>
            </w:pPr>
            <w:proofErr w:type="spellStart"/>
            <w:r w:rsidRPr="004C72F4">
              <w:rPr>
                <w:rFonts w:ascii="NewsGotT" w:eastAsia="Times New Roman" w:hAnsi="NewsGotT" w:cs="Calibri"/>
                <w:b/>
                <w:bCs/>
                <w:color w:val="000000"/>
                <w:sz w:val="17"/>
                <w:szCs w:val="17"/>
                <w:lang w:eastAsia="en-GB"/>
              </w:rPr>
              <w:t>Sensors</w:t>
            </w:r>
            <w:proofErr w:type="spellEnd"/>
          </w:p>
        </w:tc>
        <w:tc>
          <w:tcPr>
            <w:tcW w:w="0" w:type="auto"/>
            <w:textDirection w:val="btLr"/>
            <w:vAlign w:val="center"/>
            <w:hideMark/>
          </w:tcPr>
          <w:p w14:paraId="28606870" w14:textId="77777777" w:rsidR="00E71ACA" w:rsidRPr="004C72F4" w:rsidRDefault="00E71ACA" w:rsidP="00312045">
            <w:pPr>
              <w:spacing w:line="240" w:lineRule="auto"/>
              <w:jc w:val="center"/>
              <w:rPr>
                <w:rFonts w:ascii="NewsGotT" w:eastAsia="Times New Roman" w:hAnsi="NewsGotT" w:cs="Calibri"/>
                <w:b/>
                <w:bCs/>
                <w:color w:val="000000"/>
                <w:sz w:val="17"/>
                <w:szCs w:val="17"/>
                <w:lang w:eastAsia="en-GB"/>
              </w:rPr>
            </w:pPr>
            <w:proofErr w:type="spellStart"/>
            <w:r w:rsidRPr="004C72F4">
              <w:rPr>
                <w:rFonts w:ascii="NewsGotT" w:eastAsia="Times New Roman" w:hAnsi="NewsGotT" w:cs="Calibri"/>
                <w:b/>
                <w:bCs/>
                <w:color w:val="000000"/>
                <w:sz w:val="17"/>
                <w:szCs w:val="17"/>
                <w:lang w:eastAsia="en-GB"/>
              </w:rPr>
              <w:t>Communication</w:t>
            </w:r>
            <w:proofErr w:type="spellEnd"/>
          </w:p>
        </w:tc>
        <w:tc>
          <w:tcPr>
            <w:tcW w:w="1062" w:type="dxa"/>
            <w:textDirection w:val="btLr"/>
            <w:vAlign w:val="center"/>
            <w:hideMark/>
          </w:tcPr>
          <w:p w14:paraId="159352C7" w14:textId="77777777" w:rsidR="00E71ACA" w:rsidRPr="004C72F4" w:rsidRDefault="00E71ACA" w:rsidP="00312045">
            <w:pPr>
              <w:spacing w:line="240" w:lineRule="auto"/>
              <w:jc w:val="center"/>
              <w:rPr>
                <w:rFonts w:ascii="NewsGotT" w:eastAsia="Times New Roman" w:hAnsi="NewsGotT" w:cs="Calibri"/>
                <w:b/>
                <w:bCs/>
                <w:color w:val="000000"/>
                <w:sz w:val="17"/>
                <w:szCs w:val="17"/>
                <w:lang w:eastAsia="en-GB"/>
              </w:rPr>
            </w:pPr>
            <w:proofErr w:type="spellStart"/>
            <w:r w:rsidRPr="004C72F4">
              <w:rPr>
                <w:rFonts w:ascii="NewsGotT" w:eastAsia="Times New Roman" w:hAnsi="NewsGotT" w:cs="Calibri"/>
                <w:b/>
                <w:bCs/>
                <w:color w:val="000000"/>
                <w:sz w:val="17"/>
                <w:szCs w:val="17"/>
                <w:lang w:eastAsia="en-GB"/>
              </w:rPr>
              <w:t>Clock</w:t>
            </w:r>
            <w:proofErr w:type="spellEnd"/>
            <w:r w:rsidRPr="004C72F4">
              <w:rPr>
                <w:rFonts w:ascii="NewsGotT" w:eastAsia="Times New Roman" w:hAnsi="NewsGotT" w:cs="Calibri"/>
                <w:b/>
                <w:bCs/>
                <w:color w:val="000000"/>
                <w:sz w:val="17"/>
                <w:szCs w:val="17"/>
                <w:lang w:eastAsia="en-GB"/>
              </w:rPr>
              <w:t xml:space="preserve"> Speed</w:t>
            </w:r>
          </w:p>
        </w:tc>
        <w:tc>
          <w:tcPr>
            <w:tcW w:w="644" w:type="dxa"/>
            <w:textDirection w:val="btLr"/>
            <w:vAlign w:val="center"/>
            <w:hideMark/>
          </w:tcPr>
          <w:p w14:paraId="4FDB57B6" w14:textId="77777777" w:rsidR="00E71ACA" w:rsidRPr="004C72F4" w:rsidRDefault="00E71ACA" w:rsidP="00312045">
            <w:pPr>
              <w:spacing w:line="240" w:lineRule="auto"/>
              <w:jc w:val="center"/>
              <w:rPr>
                <w:rFonts w:ascii="NewsGotT" w:eastAsia="Times New Roman" w:hAnsi="NewsGotT" w:cs="Calibri"/>
                <w:b/>
                <w:bCs/>
                <w:color w:val="000000"/>
                <w:sz w:val="17"/>
                <w:szCs w:val="17"/>
                <w:lang w:eastAsia="en-GB"/>
              </w:rPr>
            </w:pPr>
            <w:proofErr w:type="spellStart"/>
            <w:r w:rsidRPr="004C72F4">
              <w:rPr>
                <w:rFonts w:ascii="NewsGotT" w:eastAsia="Times New Roman" w:hAnsi="NewsGotT" w:cs="Calibri"/>
                <w:b/>
                <w:bCs/>
                <w:color w:val="000000"/>
                <w:sz w:val="17"/>
                <w:szCs w:val="17"/>
                <w:lang w:eastAsia="en-GB"/>
              </w:rPr>
              <w:t>Memory</w:t>
            </w:r>
            <w:proofErr w:type="spellEnd"/>
          </w:p>
        </w:tc>
      </w:tr>
      <w:tr w:rsidR="00E71ACA" w:rsidRPr="004C72F4" w14:paraId="28EDC0FA" w14:textId="77777777" w:rsidTr="00E71ACA">
        <w:trPr>
          <w:trHeight w:val="552"/>
          <w:jc w:val="center"/>
        </w:trPr>
        <w:tc>
          <w:tcPr>
            <w:tcW w:w="0" w:type="auto"/>
            <w:vMerge w:val="restart"/>
            <w:vAlign w:val="center"/>
            <w:hideMark/>
          </w:tcPr>
          <w:p w14:paraId="790D77F5" w14:textId="77777777" w:rsidR="00E71ACA" w:rsidRPr="004C72F4" w:rsidRDefault="00E71ACA" w:rsidP="00312045">
            <w:pPr>
              <w:spacing w:line="240" w:lineRule="auto"/>
              <w:jc w:val="center"/>
              <w:rPr>
                <w:rFonts w:ascii="NewsGotT" w:eastAsia="Times New Roman" w:hAnsi="NewsGotT" w:cs="Calibri"/>
                <w:b/>
                <w:bCs/>
                <w:color w:val="000000"/>
                <w:sz w:val="17"/>
                <w:szCs w:val="17"/>
                <w:lang w:eastAsia="en-GB"/>
              </w:rPr>
            </w:pPr>
            <w:r w:rsidRPr="004C72F4">
              <w:rPr>
                <w:rFonts w:ascii="NewsGotT" w:eastAsia="Times New Roman" w:hAnsi="NewsGotT" w:cs="Calibri"/>
                <w:b/>
                <w:bCs/>
                <w:color w:val="000000"/>
                <w:sz w:val="17"/>
                <w:szCs w:val="17"/>
                <w:lang w:eastAsia="en-GB"/>
              </w:rPr>
              <w:t xml:space="preserve">Nano RP2040 </w:t>
            </w:r>
            <w:proofErr w:type="spellStart"/>
            <w:r w:rsidRPr="004C72F4">
              <w:rPr>
                <w:rFonts w:ascii="NewsGotT" w:eastAsia="Times New Roman" w:hAnsi="NewsGotT" w:cs="Calibri"/>
                <w:b/>
                <w:bCs/>
                <w:color w:val="000000"/>
                <w:sz w:val="17"/>
                <w:szCs w:val="17"/>
                <w:lang w:eastAsia="en-GB"/>
              </w:rPr>
              <w:t>Connect</w:t>
            </w:r>
            <w:proofErr w:type="spellEnd"/>
          </w:p>
        </w:tc>
        <w:tc>
          <w:tcPr>
            <w:tcW w:w="0" w:type="auto"/>
            <w:vMerge w:val="restart"/>
            <w:vAlign w:val="center"/>
            <w:hideMark/>
          </w:tcPr>
          <w:p w14:paraId="14BFE7F2"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roofErr w:type="spellStart"/>
            <w:r w:rsidRPr="004C72F4">
              <w:rPr>
                <w:rFonts w:ascii="NewsGotT" w:eastAsia="Times New Roman" w:hAnsi="NewsGotT" w:cs="Calibri"/>
                <w:color w:val="000000"/>
                <w:sz w:val="17"/>
                <w:szCs w:val="17"/>
                <w:lang w:eastAsia="en-GB"/>
              </w:rPr>
              <w:t>Arduino</w:t>
            </w:r>
            <w:proofErr w:type="spellEnd"/>
          </w:p>
        </w:tc>
        <w:tc>
          <w:tcPr>
            <w:tcW w:w="0" w:type="auto"/>
            <w:vMerge w:val="restart"/>
            <w:vAlign w:val="center"/>
            <w:hideMark/>
          </w:tcPr>
          <w:p w14:paraId="2131DECC"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802.11b/g/n</w:t>
            </w:r>
          </w:p>
        </w:tc>
        <w:tc>
          <w:tcPr>
            <w:tcW w:w="0" w:type="auto"/>
            <w:vMerge w:val="restart"/>
            <w:vAlign w:val="center"/>
            <w:hideMark/>
          </w:tcPr>
          <w:p w14:paraId="113CEE36"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Bluetooth® and BLE v4.2</w:t>
            </w:r>
          </w:p>
        </w:tc>
        <w:tc>
          <w:tcPr>
            <w:tcW w:w="0" w:type="auto"/>
            <w:vMerge w:val="restart"/>
            <w:vAlign w:val="center"/>
            <w:hideMark/>
          </w:tcPr>
          <w:p w14:paraId="698B46A3"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21 €</w:t>
            </w:r>
          </w:p>
        </w:tc>
        <w:tc>
          <w:tcPr>
            <w:tcW w:w="1010" w:type="dxa"/>
            <w:vMerge w:val="restart"/>
            <w:vAlign w:val="center"/>
            <w:hideMark/>
          </w:tcPr>
          <w:p w14:paraId="1F21BDD3"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45mmx18mm</w:t>
            </w:r>
          </w:p>
        </w:tc>
        <w:tc>
          <w:tcPr>
            <w:tcW w:w="425" w:type="dxa"/>
            <w:vMerge w:val="restart"/>
            <w:vAlign w:val="center"/>
            <w:hideMark/>
          </w:tcPr>
          <w:p w14:paraId="6C7BFCA0"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6g</w:t>
            </w:r>
          </w:p>
        </w:tc>
        <w:tc>
          <w:tcPr>
            <w:tcW w:w="0" w:type="auto"/>
            <w:vMerge w:val="restart"/>
            <w:vAlign w:val="center"/>
            <w:hideMark/>
          </w:tcPr>
          <w:p w14:paraId="6B977012"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 xml:space="preserve">Nano RP2040 </w:t>
            </w:r>
            <w:proofErr w:type="spellStart"/>
            <w:r w:rsidRPr="004C72F4">
              <w:rPr>
                <w:rFonts w:ascii="NewsGotT" w:eastAsia="Times New Roman" w:hAnsi="NewsGotT" w:cs="Calibri"/>
                <w:color w:val="000000"/>
                <w:sz w:val="17"/>
                <w:szCs w:val="17"/>
                <w:lang w:eastAsia="en-GB"/>
              </w:rPr>
              <w:t>Connect</w:t>
            </w:r>
            <w:proofErr w:type="spellEnd"/>
          </w:p>
        </w:tc>
        <w:tc>
          <w:tcPr>
            <w:tcW w:w="0" w:type="auto"/>
            <w:vMerge w:val="restart"/>
            <w:vAlign w:val="center"/>
            <w:hideMark/>
          </w:tcPr>
          <w:p w14:paraId="2BB35CC0"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roofErr w:type="spellStart"/>
            <w:r w:rsidRPr="004C72F4">
              <w:rPr>
                <w:rFonts w:ascii="NewsGotT" w:eastAsia="Times New Roman" w:hAnsi="NewsGotT" w:cs="Calibri"/>
                <w:color w:val="000000"/>
                <w:sz w:val="17"/>
                <w:szCs w:val="17"/>
                <w:lang w:eastAsia="en-GB"/>
              </w:rPr>
              <w:t>Raspberry</w:t>
            </w:r>
            <w:proofErr w:type="spellEnd"/>
            <w:r w:rsidRPr="004C72F4">
              <w:rPr>
                <w:rFonts w:ascii="NewsGotT" w:eastAsia="Times New Roman" w:hAnsi="NewsGotT" w:cs="Calibri"/>
                <w:color w:val="000000"/>
                <w:sz w:val="17"/>
                <w:szCs w:val="17"/>
                <w:lang w:eastAsia="en-GB"/>
              </w:rPr>
              <w:t xml:space="preserve"> Pi RP2040</w:t>
            </w:r>
          </w:p>
        </w:tc>
        <w:tc>
          <w:tcPr>
            <w:tcW w:w="0" w:type="auto"/>
            <w:vMerge w:val="restart"/>
            <w:vAlign w:val="center"/>
            <w:hideMark/>
          </w:tcPr>
          <w:p w14:paraId="1AF9EF1E"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roofErr w:type="spellStart"/>
            <w:r w:rsidRPr="004C72F4">
              <w:rPr>
                <w:rFonts w:ascii="NewsGotT" w:eastAsia="Times New Roman" w:hAnsi="NewsGotT" w:cs="Calibri"/>
                <w:color w:val="000000"/>
                <w:sz w:val="17"/>
                <w:szCs w:val="17"/>
                <w:lang w:eastAsia="en-GB"/>
              </w:rPr>
              <w:t>MicroUSB</w:t>
            </w:r>
            <w:proofErr w:type="spellEnd"/>
          </w:p>
        </w:tc>
        <w:tc>
          <w:tcPr>
            <w:tcW w:w="0" w:type="auto"/>
            <w:vMerge w:val="restart"/>
            <w:vAlign w:val="center"/>
            <w:hideMark/>
          </w:tcPr>
          <w:p w14:paraId="015722AD" w14:textId="7EB237DA"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r w:rsidRPr="004C72F4">
              <w:rPr>
                <w:rFonts w:ascii="NewsGotT" w:eastAsia="Times New Roman" w:hAnsi="NewsGotT" w:cs="Calibri"/>
                <w:color w:val="000000"/>
                <w:sz w:val="17"/>
                <w:szCs w:val="17"/>
                <w:lang w:val="en-US" w:eastAsia="en-GB"/>
              </w:rPr>
              <w:t xml:space="preserve">22 </w:t>
            </w:r>
            <w:proofErr w:type="gramStart"/>
            <w:r w:rsidRPr="004C72F4">
              <w:rPr>
                <w:rFonts w:ascii="NewsGotT" w:eastAsia="Times New Roman" w:hAnsi="NewsGotT" w:cs="Calibri"/>
                <w:color w:val="000000"/>
                <w:sz w:val="17"/>
                <w:szCs w:val="17"/>
                <w:lang w:val="en-US" w:eastAsia="en-GB"/>
              </w:rPr>
              <w:t>digital</w:t>
            </w:r>
            <w:proofErr w:type="gramEnd"/>
            <w:r w:rsidRPr="004C72F4">
              <w:rPr>
                <w:rFonts w:ascii="NewsGotT" w:eastAsia="Times New Roman" w:hAnsi="NewsGotT" w:cs="Calibri"/>
                <w:color w:val="000000"/>
                <w:sz w:val="17"/>
                <w:szCs w:val="17"/>
                <w:lang w:val="en-US" w:eastAsia="en-GB"/>
              </w:rPr>
              <w:t xml:space="preserve">, 20 with PWM and </w:t>
            </w:r>
            <w:r w:rsidR="00B71A7D">
              <w:rPr>
                <w:rFonts w:ascii="NewsGotT" w:eastAsia="Times New Roman" w:hAnsi="NewsGotT" w:cs="Calibri"/>
                <w:color w:val="000000"/>
                <w:sz w:val="17"/>
                <w:szCs w:val="17"/>
                <w:lang w:val="en-US" w:eastAsia="en-GB"/>
              </w:rPr>
              <w:t>eight</w:t>
            </w:r>
            <w:r w:rsidRPr="004C72F4">
              <w:rPr>
                <w:rFonts w:ascii="NewsGotT" w:eastAsia="Times New Roman" w:hAnsi="NewsGotT" w:cs="Calibri"/>
                <w:color w:val="000000"/>
                <w:sz w:val="17"/>
                <w:szCs w:val="17"/>
                <w:lang w:val="en-US" w:eastAsia="en-GB"/>
              </w:rPr>
              <w:t xml:space="preserve"> analog</w:t>
            </w:r>
          </w:p>
        </w:tc>
        <w:tc>
          <w:tcPr>
            <w:tcW w:w="0" w:type="auto"/>
            <w:vMerge w:val="restart"/>
            <w:vAlign w:val="center"/>
            <w:hideMark/>
          </w:tcPr>
          <w:p w14:paraId="06D9F2FC"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 xml:space="preserve">ATECC608A-MAHDA-T </w:t>
            </w:r>
            <w:proofErr w:type="spellStart"/>
            <w:r w:rsidRPr="004C72F4">
              <w:rPr>
                <w:rFonts w:ascii="NewsGotT" w:eastAsia="Times New Roman" w:hAnsi="NewsGotT" w:cs="Calibri"/>
                <w:color w:val="000000"/>
                <w:sz w:val="17"/>
                <w:szCs w:val="17"/>
                <w:lang w:eastAsia="en-GB"/>
              </w:rPr>
              <w:t>Crypto</w:t>
            </w:r>
            <w:proofErr w:type="spellEnd"/>
            <w:r w:rsidRPr="004C72F4">
              <w:rPr>
                <w:rFonts w:ascii="NewsGotT" w:eastAsia="Times New Roman" w:hAnsi="NewsGotT" w:cs="Calibri"/>
                <w:color w:val="000000"/>
                <w:sz w:val="17"/>
                <w:szCs w:val="17"/>
                <w:lang w:eastAsia="en-GB"/>
              </w:rPr>
              <w:t xml:space="preserve"> IC</w:t>
            </w:r>
          </w:p>
        </w:tc>
        <w:tc>
          <w:tcPr>
            <w:tcW w:w="0" w:type="auto"/>
            <w:vMerge w:val="restart"/>
            <w:vAlign w:val="center"/>
            <w:hideMark/>
          </w:tcPr>
          <w:p w14:paraId="724B607F"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LSM6DSOXTR (6-axis)</w:t>
            </w:r>
          </w:p>
        </w:tc>
        <w:tc>
          <w:tcPr>
            <w:tcW w:w="0" w:type="auto"/>
            <w:vAlign w:val="center"/>
            <w:hideMark/>
          </w:tcPr>
          <w:p w14:paraId="50C1E142"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UART</w:t>
            </w:r>
          </w:p>
        </w:tc>
        <w:tc>
          <w:tcPr>
            <w:tcW w:w="1062" w:type="dxa"/>
            <w:vMerge w:val="restart"/>
            <w:vAlign w:val="center"/>
            <w:hideMark/>
          </w:tcPr>
          <w:p w14:paraId="38EB7F9D"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133 MHz</w:t>
            </w:r>
          </w:p>
        </w:tc>
        <w:tc>
          <w:tcPr>
            <w:tcW w:w="644" w:type="dxa"/>
            <w:vMerge w:val="restart"/>
            <w:vAlign w:val="center"/>
            <w:hideMark/>
          </w:tcPr>
          <w:p w14:paraId="3D8B6D52"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16MB Flash IC</w:t>
            </w:r>
          </w:p>
        </w:tc>
      </w:tr>
      <w:tr w:rsidR="00E71ACA" w:rsidRPr="004C72F4" w14:paraId="7B9275F6" w14:textId="77777777" w:rsidTr="00E71ACA">
        <w:trPr>
          <w:trHeight w:val="560"/>
          <w:jc w:val="center"/>
        </w:trPr>
        <w:tc>
          <w:tcPr>
            <w:tcW w:w="0" w:type="auto"/>
            <w:vMerge/>
            <w:vAlign w:val="center"/>
            <w:hideMark/>
          </w:tcPr>
          <w:p w14:paraId="4410F6A9" w14:textId="77777777" w:rsidR="00E71ACA" w:rsidRPr="004C72F4" w:rsidRDefault="00E71ACA" w:rsidP="00312045">
            <w:pPr>
              <w:spacing w:line="240" w:lineRule="auto"/>
              <w:jc w:val="center"/>
              <w:rPr>
                <w:rFonts w:ascii="NewsGotT" w:eastAsia="Times New Roman" w:hAnsi="NewsGotT" w:cs="Calibri"/>
                <w:b/>
                <w:bCs/>
                <w:color w:val="000000"/>
                <w:sz w:val="17"/>
                <w:szCs w:val="17"/>
                <w:lang w:eastAsia="en-GB"/>
              </w:rPr>
            </w:pPr>
          </w:p>
        </w:tc>
        <w:tc>
          <w:tcPr>
            <w:tcW w:w="0" w:type="auto"/>
            <w:vMerge/>
            <w:vAlign w:val="center"/>
            <w:hideMark/>
          </w:tcPr>
          <w:p w14:paraId="59D381F1"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222CDE82"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2E60E08B"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5592FAA1"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1010" w:type="dxa"/>
            <w:vMerge/>
            <w:vAlign w:val="center"/>
            <w:hideMark/>
          </w:tcPr>
          <w:p w14:paraId="02A5CCEE"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425" w:type="dxa"/>
            <w:vMerge/>
            <w:vAlign w:val="center"/>
            <w:hideMark/>
          </w:tcPr>
          <w:p w14:paraId="2DB38328"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5ABB4DF4"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5EAA71DD"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4BDF1E86"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49A2E275"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08D66BF0"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24F789F7"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Align w:val="center"/>
            <w:hideMark/>
          </w:tcPr>
          <w:p w14:paraId="47748FEA"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I2C</w:t>
            </w:r>
          </w:p>
        </w:tc>
        <w:tc>
          <w:tcPr>
            <w:tcW w:w="1062" w:type="dxa"/>
            <w:vMerge/>
            <w:vAlign w:val="center"/>
            <w:hideMark/>
          </w:tcPr>
          <w:p w14:paraId="5DC1CCE9"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644" w:type="dxa"/>
            <w:vMerge/>
            <w:vAlign w:val="center"/>
            <w:hideMark/>
          </w:tcPr>
          <w:p w14:paraId="6EDEFCBB"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r>
      <w:tr w:rsidR="00E71ACA" w:rsidRPr="004C72F4" w14:paraId="07E976F4" w14:textId="77777777" w:rsidTr="00E71ACA">
        <w:trPr>
          <w:trHeight w:val="300"/>
          <w:jc w:val="center"/>
        </w:trPr>
        <w:tc>
          <w:tcPr>
            <w:tcW w:w="0" w:type="auto"/>
            <w:vMerge/>
            <w:vAlign w:val="center"/>
            <w:hideMark/>
          </w:tcPr>
          <w:p w14:paraId="3CC44B17" w14:textId="77777777" w:rsidR="00E71ACA" w:rsidRPr="004C72F4" w:rsidRDefault="00E71ACA" w:rsidP="00312045">
            <w:pPr>
              <w:spacing w:line="240" w:lineRule="auto"/>
              <w:jc w:val="center"/>
              <w:rPr>
                <w:rFonts w:ascii="NewsGotT" w:eastAsia="Times New Roman" w:hAnsi="NewsGotT" w:cs="Calibri"/>
                <w:b/>
                <w:bCs/>
                <w:color w:val="000000"/>
                <w:sz w:val="17"/>
                <w:szCs w:val="17"/>
                <w:lang w:eastAsia="en-GB"/>
              </w:rPr>
            </w:pPr>
          </w:p>
        </w:tc>
        <w:tc>
          <w:tcPr>
            <w:tcW w:w="0" w:type="auto"/>
            <w:vMerge/>
            <w:vAlign w:val="center"/>
            <w:hideMark/>
          </w:tcPr>
          <w:p w14:paraId="51817A69"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6F41EBCD"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4F00199F"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51E3D63B"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1010" w:type="dxa"/>
            <w:vMerge/>
            <w:vAlign w:val="center"/>
            <w:hideMark/>
          </w:tcPr>
          <w:p w14:paraId="2C9E7DBC"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425" w:type="dxa"/>
            <w:vMerge/>
            <w:vAlign w:val="center"/>
            <w:hideMark/>
          </w:tcPr>
          <w:p w14:paraId="574A6924"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5CB06DBB"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776E8F19"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6774AF0F"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026CD1C2"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23B7A3E5"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5717464F"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Align w:val="center"/>
            <w:hideMark/>
          </w:tcPr>
          <w:p w14:paraId="32F1256F"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SPI</w:t>
            </w:r>
          </w:p>
        </w:tc>
        <w:tc>
          <w:tcPr>
            <w:tcW w:w="1062" w:type="dxa"/>
            <w:vMerge/>
            <w:vAlign w:val="center"/>
            <w:hideMark/>
          </w:tcPr>
          <w:p w14:paraId="6835D9E8"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644" w:type="dxa"/>
            <w:vMerge/>
            <w:vAlign w:val="center"/>
            <w:hideMark/>
          </w:tcPr>
          <w:p w14:paraId="74F5772A"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r>
      <w:tr w:rsidR="00E71ACA" w:rsidRPr="00454C63" w14:paraId="6435B304" w14:textId="77777777" w:rsidTr="00E71ACA">
        <w:trPr>
          <w:trHeight w:val="612"/>
          <w:jc w:val="center"/>
        </w:trPr>
        <w:tc>
          <w:tcPr>
            <w:tcW w:w="0" w:type="auto"/>
            <w:vMerge w:val="restart"/>
            <w:vAlign w:val="center"/>
            <w:hideMark/>
          </w:tcPr>
          <w:p w14:paraId="22852950" w14:textId="77777777" w:rsidR="00E71ACA" w:rsidRPr="004C72F4" w:rsidRDefault="00E71ACA" w:rsidP="00312045">
            <w:pPr>
              <w:spacing w:line="240" w:lineRule="auto"/>
              <w:jc w:val="center"/>
              <w:rPr>
                <w:rFonts w:ascii="NewsGotT" w:eastAsia="Times New Roman" w:hAnsi="NewsGotT" w:cs="Calibri"/>
                <w:b/>
                <w:bCs/>
                <w:color w:val="000000"/>
                <w:sz w:val="17"/>
                <w:szCs w:val="17"/>
                <w:lang w:eastAsia="en-GB"/>
              </w:rPr>
            </w:pPr>
            <w:proofErr w:type="spellStart"/>
            <w:r w:rsidRPr="004C72F4">
              <w:rPr>
                <w:rFonts w:ascii="NewsGotT" w:eastAsia="Times New Roman" w:hAnsi="NewsGotT" w:cs="Calibri"/>
                <w:b/>
                <w:bCs/>
                <w:color w:val="000000"/>
                <w:sz w:val="17"/>
                <w:szCs w:val="17"/>
                <w:lang w:eastAsia="en-GB"/>
              </w:rPr>
              <w:t>Black</w:t>
            </w:r>
            <w:proofErr w:type="spellEnd"/>
            <w:r w:rsidRPr="004C72F4">
              <w:rPr>
                <w:rFonts w:ascii="NewsGotT" w:eastAsia="Times New Roman" w:hAnsi="NewsGotT" w:cs="Calibri"/>
                <w:b/>
                <w:bCs/>
                <w:color w:val="000000"/>
                <w:sz w:val="17"/>
                <w:szCs w:val="17"/>
                <w:lang w:eastAsia="en-GB"/>
              </w:rPr>
              <w:t xml:space="preserve"> Wireless</w:t>
            </w:r>
          </w:p>
        </w:tc>
        <w:tc>
          <w:tcPr>
            <w:tcW w:w="0" w:type="auto"/>
            <w:vMerge w:val="restart"/>
            <w:vAlign w:val="center"/>
            <w:hideMark/>
          </w:tcPr>
          <w:p w14:paraId="698E9E27"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roofErr w:type="spellStart"/>
            <w:r w:rsidRPr="004C72F4">
              <w:rPr>
                <w:rFonts w:ascii="NewsGotT" w:eastAsia="Times New Roman" w:hAnsi="NewsGotT" w:cs="Calibri"/>
                <w:color w:val="000000"/>
                <w:sz w:val="17"/>
                <w:szCs w:val="17"/>
                <w:lang w:eastAsia="en-GB"/>
              </w:rPr>
              <w:t>BeagleBone</w:t>
            </w:r>
            <w:proofErr w:type="spellEnd"/>
          </w:p>
        </w:tc>
        <w:tc>
          <w:tcPr>
            <w:tcW w:w="0" w:type="auto"/>
            <w:vMerge w:val="restart"/>
            <w:vAlign w:val="center"/>
            <w:hideMark/>
          </w:tcPr>
          <w:p w14:paraId="1F5631EF"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802.11b/g/n 2.4GHz</w:t>
            </w:r>
          </w:p>
        </w:tc>
        <w:tc>
          <w:tcPr>
            <w:tcW w:w="0" w:type="auto"/>
            <w:vMerge w:val="restart"/>
            <w:vAlign w:val="center"/>
            <w:hideMark/>
          </w:tcPr>
          <w:p w14:paraId="48C669A7"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 xml:space="preserve">Bluetooth 4.1 </w:t>
            </w:r>
            <w:proofErr w:type="spellStart"/>
            <w:r w:rsidRPr="004C72F4">
              <w:rPr>
                <w:rFonts w:ascii="NewsGotT" w:eastAsia="Times New Roman" w:hAnsi="NewsGotT" w:cs="Calibri"/>
                <w:color w:val="000000"/>
                <w:sz w:val="17"/>
                <w:szCs w:val="17"/>
                <w:lang w:eastAsia="en-GB"/>
              </w:rPr>
              <w:t>plus</w:t>
            </w:r>
            <w:proofErr w:type="spellEnd"/>
            <w:r w:rsidRPr="004C72F4">
              <w:rPr>
                <w:rFonts w:ascii="NewsGotT" w:eastAsia="Times New Roman" w:hAnsi="NewsGotT" w:cs="Calibri"/>
                <w:color w:val="000000"/>
                <w:sz w:val="17"/>
                <w:szCs w:val="17"/>
                <w:lang w:eastAsia="en-GB"/>
              </w:rPr>
              <w:t xml:space="preserve"> BLE</w:t>
            </w:r>
          </w:p>
        </w:tc>
        <w:tc>
          <w:tcPr>
            <w:tcW w:w="0" w:type="auto"/>
            <w:vMerge w:val="restart"/>
            <w:vAlign w:val="center"/>
            <w:hideMark/>
          </w:tcPr>
          <w:p w14:paraId="7ECFFE9C"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100 €</w:t>
            </w:r>
          </w:p>
        </w:tc>
        <w:tc>
          <w:tcPr>
            <w:tcW w:w="1010" w:type="dxa"/>
            <w:vMerge w:val="restart"/>
            <w:vAlign w:val="center"/>
            <w:hideMark/>
          </w:tcPr>
          <w:p w14:paraId="0C67A9CD"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w:t>
            </w:r>
          </w:p>
        </w:tc>
        <w:tc>
          <w:tcPr>
            <w:tcW w:w="425" w:type="dxa"/>
            <w:vMerge w:val="restart"/>
            <w:vAlign w:val="center"/>
            <w:hideMark/>
          </w:tcPr>
          <w:p w14:paraId="7FE9CC26"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w:t>
            </w:r>
          </w:p>
        </w:tc>
        <w:tc>
          <w:tcPr>
            <w:tcW w:w="0" w:type="auto"/>
            <w:vMerge w:val="restart"/>
            <w:vAlign w:val="center"/>
            <w:hideMark/>
          </w:tcPr>
          <w:p w14:paraId="4749D43A"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 xml:space="preserve">Nano RP2040 </w:t>
            </w:r>
            <w:proofErr w:type="spellStart"/>
            <w:r w:rsidRPr="004C72F4">
              <w:rPr>
                <w:rFonts w:ascii="NewsGotT" w:eastAsia="Times New Roman" w:hAnsi="NewsGotT" w:cs="Calibri"/>
                <w:color w:val="000000"/>
                <w:sz w:val="17"/>
                <w:szCs w:val="17"/>
                <w:lang w:eastAsia="en-GB"/>
              </w:rPr>
              <w:t>Connect</w:t>
            </w:r>
            <w:proofErr w:type="spellEnd"/>
          </w:p>
        </w:tc>
        <w:tc>
          <w:tcPr>
            <w:tcW w:w="0" w:type="auto"/>
            <w:vMerge w:val="restart"/>
            <w:vAlign w:val="center"/>
            <w:hideMark/>
          </w:tcPr>
          <w:p w14:paraId="765F89D0"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2x PRU 32-bit</w:t>
            </w:r>
          </w:p>
        </w:tc>
        <w:tc>
          <w:tcPr>
            <w:tcW w:w="0" w:type="auto"/>
            <w:vMerge w:val="restart"/>
            <w:vAlign w:val="center"/>
            <w:hideMark/>
          </w:tcPr>
          <w:p w14:paraId="4A36DB1C" w14:textId="581BE31C"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USB</w:t>
            </w:r>
            <w:r w:rsidR="00B71A7D">
              <w:rPr>
                <w:rFonts w:ascii="NewsGotT" w:eastAsia="Times New Roman" w:hAnsi="NewsGotT" w:cs="Calibri"/>
                <w:color w:val="000000"/>
                <w:sz w:val="17"/>
                <w:szCs w:val="17"/>
                <w:lang w:eastAsia="en-GB"/>
              </w:rPr>
              <w:t xml:space="preserve"> </w:t>
            </w:r>
            <w:proofErr w:type="spellStart"/>
            <w:r w:rsidRPr="004C72F4">
              <w:rPr>
                <w:rFonts w:ascii="NewsGotT" w:eastAsia="Times New Roman" w:hAnsi="NewsGotT" w:cs="Calibri"/>
                <w:color w:val="000000"/>
                <w:sz w:val="17"/>
                <w:szCs w:val="17"/>
                <w:lang w:eastAsia="en-GB"/>
              </w:rPr>
              <w:t>client</w:t>
            </w:r>
            <w:proofErr w:type="spellEnd"/>
            <w:r w:rsidRPr="004C72F4">
              <w:rPr>
                <w:rFonts w:ascii="NewsGotT" w:eastAsia="Times New Roman" w:hAnsi="NewsGotT" w:cs="Calibri"/>
                <w:color w:val="000000"/>
                <w:sz w:val="17"/>
                <w:szCs w:val="17"/>
                <w:lang w:eastAsia="en-GB"/>
              </w:rPr>
              <w:t>/USB</w:t>
            </w:r>
            <w:r w:rsidR="00B71A7D">
              <w:rPr>
                <w:rFonts w:ascii="NewsGotT" w:eastAsia="Times New Roman" w:hAnsi="NewsGotT" w:cs="Calibri"/>
                <w:color w:val="000000"/>
                <w:sz w:val="17"/>
                <w:szCs w:val="17"/>
                <w:lang w:eastAsia="en-GB"/>
              </w:rPr>
              <w:t xml:space="preserve"> </w:t>
            </w:r>
            <w:proofErr w:type="spellStart"/>
            <w:r w:rsidRPr="004C72F4">
              <w:rPr>
                <w:rFonts w:ascii="NewsGotT" w:eastAsia="Times New Roman" w:hAnsi="NewsGotT" w:cs="Calibri"/>
                <w:color w:val="000000"/>
                <w:sz w:val="17"/>
                <w:szCs w:val="17"/>
                <w:lang w:eastAsia="en-GB"/>
              </w:rPr>
              <w:t>host</w:t>
            </w:r>
            <w:proofErr w:type="spellEnd"/>
          </w:p>
        </w:tc>
        <w:tc>
          <w:tcPr>
            <w:tcW w:w="0" w:type="auto"/>
            <w:vMerge w:val="restart"/>
            <w:vAlign w:val="center"/>
            <w:hideMark/>
          </w:tcPr>
          <w:p w14:paraId="3580A667" w14:textId="1C0F5E68"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2x 46</w:t>
            </w:r>
            <w:r w:rsidR="00B71A7D">
              <w:rPr>
                <w:rFonts w:ascii="NewsGotT" w:eastAsia="Times New Roman" w:hAnsi="NewsGotT" w:cs="Calibri"/>
                <w:color w:val="000000"/>
                <w:sz w:val="17"/>
                <w:szCs w:val="17"/>
                <w:lang w:eastAsia="en-GB"/>
              </w:rPr>
              <w:t>-</w:t>
            </w:r>
            <w:r w:rsidRPr="004C72F4">
              <w:rPr>
                <w:rFonts w:ascii="NewsGotT" w:eastAsia="Times New Roman" w:hAnsi="NewsGotT" w:cs="Calibri"/>
                <w:color w:val="000000"/>
                <w:sz w:val="17"/>
                <w:szCs w:val="17"/>
                <w:lang w:eastAsia="en-GB"/>
              </w:rPr>
              <w:t xml:space="preserve">pin </w:t>
            </w:r>
            <w:proofErr w:type="spellStart"/>
            <w:r w:rsidRPr="004C72F4">
              <w:rPr>
                <w:rFonts w:ascii="NewsGotT" w:eastAsia="Times New Roman" w:hAnsi="NewsGotT" w:cs="Calibri"/>
                <w:color w:val="000000"/>
                <w:sz w:val="17"/>
                <w:szCs w:val="17"/>
                <w:lang w:eastAsia="en-GB"/>
              </w:rPr>
              <w:t>headers</w:t>
            </w:r>
            <w:proofErr w:type="spellEnd"/>
          </w:p>
        </w:tc>
        <w:tc>
          <w:tcPr>
            <w:tcW w:w="0" w:type="auto"/>
            <w:vMerge w:val="restart"/>
            <w:vAlign w:val="center"/>
            <w:hideMark/>
          </w:tcPr>
          <w:p w14:paraId="237C801B"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w:t>
            </w:r>
          </w:p>
        </w:tc>
        <w:tc>
          <w:tcPr>
            <w:tcW w:w="0" w:type="auto"/>
            <w:vMerge w:val="restart"/>
            <w:vAlign w:val="center"/>
            <w:hideMark/>
          </w:tcPr>
          <w:p w14:paraId="7A4B589B"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w:t>
            </w:r>
          </w:p>
        </w:tc>
        <w:tc>
          <w:tcPr>
            <w:tcW w:w="0" w:type="auto"/>
            <w:vMerge w:val="restart"/>
            <w:vAlign w:val="center"/>
            <w:hideMark/>
          </w:tcPr>
          <w:p w14:paraId="3793397B"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w:t>
            </w:r>
          </w:p>
        </w:tc>
        <w:tc>
          <w:tcPr>
            <w:tcW w:w="1062" w:type="dxa"/>
            <w:vMerge w:val="restart"/>
            <w:vAlign w:val="center"/>
            <w:hideMark/>
          </w:tcPr>
          <w:p w14:paraId="2610F13C"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800MHZ</w:t>
            </w:r>
          </w:p>
        </w:tc>
        <w:tc>
          <w:tcPr>
            <w:tcW w:w="644" w:type="dxa"/>
            <w:vMerge w:val="restart"/>
            <w:vAlign w:val="center"/>
            <w:hideMark/>
          </w:tcPr>
          <w:p w14:paraId="7303648F" w14:textId="77777777"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r w:rsidRPr="004C72F4">
              <w:rPr>
                <w:rFonts w:ascii="NewsGotT" w:eastAsia="Times New Roman" w:hAnsi="NewsGotT" w:cs="Calibri"/>
                <w:color w:val="000000"/>
                <w:sz w:val="17"/>
                <w:szCs w:val="17"/>
                <w:lang w:val="en-US" w:eastAsia="en-GB"/>
              </w:rPr>
              <w:t>4GB 8-bit eMMC on-board flash storage</w:t>
            </w:r>
          </w:p>
        </w:tc>
      </w:tr>
      <w:tr w:rsidR="00E71ACA" w:rsidRPr="00454C63" w14:paraId="58A1BDF4" w14:textId="77777777" w:rsidTr="00E71ACA">
        <w:trPr>
          <w:trHeight w:val="496"/>
          <w:jc w:val="center"/>
        </w:trPr>
        <w:tc>
          <w:tcPr>
            <w:tcW w:w="0" w:type="auto"/>
            <w:vMerge/>
            <w:vAlign w:val="center"/>
            <w:hideMark/>
          </w:tcPr>
          <w:p w14:paraId="7B217E09" w14:textId="77777777" w:rsidR="00E71ACA" w:rsidRPr="004C72F4" w:rsidRDefault="00E71ACA" w:rsidP="00312045">
            <w:pPr>
              <w:spacing w:line="240" w:lineRule="auto"/>
              <w:jc w:val="center"/>
              <w:rPr>
                <w:rFonts w:ascii="NewsGotT" w:eastAsia="Times New Roman" w:hAnsi="NewsGotT" w:cs="Calibri"/>
                <w:b/>
                <w:bCs/>
                <w:color w:val="000000"/>
                <w:sz w:val="17"/>
                <w:szCs w:val="17"/>
                <w:lang w:val="en-US" w:eastAsia="en-GB"/>
              </w:rPr>
            </w:pPr>
          </w:p>
        </w:tc>
        <w:tc>
          <w:tcPr>
            <w:tcW w:w="0" w:type="auto"/>
            <w:vMerge/>
            <w:vAlign w:val="center"/>
            <w:hideMark/>
          </w:tcPr>
          <w:p w14:paraId="4EED1A73" w14:textId="77777777"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p>
        </w:tc>
        <w:tc>
          <w:tcPr>
            <w:tcW w:w="0" w:type="auto"/>
            <w:vMerge/>
            <w:vAlign w:val="center"/>
            <w:hideMark/>
          </w:tcPr>
          <w:p w14:paraId="791C9F4A" w14:textId="77777777"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p>
        </w:tc>
        <w:tc>
          <w:tcPr>
            <w:tcW w:w="0" w:type="auto"/>
            <w:vMerge/>
            <w:vAlign w:val="center"/>
            <w:hideMark/>
          </w:tcPr>
          <w:p w14:paraId="5A17E134" w14:textId="77777777"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p>
        </w:tc>
        <w:tc>
          <w:tcPr>
            <w:tcW w:w="0" w:type="auto"/>
            <w:vMerge/>
            <w:vAlign w:val="center"/>
            <w:hideMark/>
          </w:tcPr>
          <w:p w14:paraId="61276387" w14:textId="77777777"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p>
        </w:tc>
        <w:tc>
          <w:tcPr>
            <w:tcW w:w="1010" w:type="dxa"/>
            <w:vMerge/>
            <w:vAlign w:val="center"/>
            <w:hideMark/>
          </w:tcPr>
          <w:p w14:paraId="3F221181" w14:textId="77777777"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p>
        </w:tc>
        <w:tc>
          <w:tcPr>
            <w:tcW w:w="425" w:type="dxa"/>
            <w:vMerge/>
            <w:vAlign w:val="center"/>
            <w:hideMark/>
          </w:tcPr>
          <w:p w14:paraId="19064514" w14:textId="77777777"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p>
        </w:tc>
        <w:tc>
          <w:tcPr>
            <w:tcW w:w="0" w:type="auto"/>
            <w:vMerge/>
            <w:vAlign w:val="center"/>
            <w:hideMark/>
          </w:tcPr>
          <w:p w14:paraId="2094C11F" w14:textId="77777777"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p>
        </w:tc>
        <w:tc>
          <w:tcPr>
            <w:tcW w:w="0" w:type="auto"/>
            <w:vMerge/>
            <w:vAlign w:val="center"/>
            <w:hideMark/>
          </w:tcPr>
          <w:p w14:paraId="05C1863A" w14:textId="77777777"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p>
        </w:tc>
        <w:tc>
          <w:tcPr>
            <w:tcW w:w="0" w:type="auto"/>
            <w:vMerge/>
            <w:vAlign w:val="center"/>
            <w:hideMark/>
          </w:tcPr>
          <w:p w14:paraId="6C4708E1" w14:textId="77777777"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p>
        </w:tc>
        <w:tc>
          <w:tcPr>
            <w:tcW w:w="0" w:type="auto"/>
            <w:vMerge/>
            <w:vAlign w:val="center"/>
            <w:hideMark/>
          </w:tcPr>
          <w:p w14:paraId="7C2C8736" w14:textId="77777777"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p>
        </w:tc>
        <w:tc>
          <w:tcPr>
            <w:tcW w:w="0" w:type="auto"/>
            <w:vMerge/>
            <w:vAlign w:val="center"/>
            <w:hideMark/>
          </w:tcPr>
          <w:p w14:paraId="534C1CF9" w14:textId="77777777"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p>
        </w:tc>
        <w:tc>
          <w:tcPr>
            <w:tcW w:w="0" w:type="auto"/>
            <w:vMerge/>
            <w:vAlign w:val="center"/>
            <w:hideMark/>
          </w:tcPr>
          <w:p w14:paraId="2A006E20" w14:textId="77777777"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p>
        </w:tc>
        <w:tc>
          <w:tcPr>
            <w:tcW w:w="0" w:type="auto"/>
            <w:vMerge/>
            <w:vAlign w:val="center"/>
            <w:hideMark/>
          </w:tcPr>
          <w:p w14:paraId="6D8D8A27" w14:textId="77777777"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p>
        </w:tc>
        <w:tc>
          <w:tcPr>
            <w:tcW w:w="1062" w:type="dxa"/>
            <w:vMerge/>
            <w:vAlign w:val="center"/>
            <w:hideMark/>
          </w:tcPr>
          <w:p w14:paraId="69F9F3C6" w14:textId="77777777"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p>
        </w:tc>
        <w:tc>
          <w:tcPr>
            <w:tcW w:w="644" w:type="dxa"/>
            <w:vMerge/>
            <w:vAlign w:val="center"/>
            <w:hideMark/>
          </w:tcPr>
          <w:p w14:paraId="3509EBA4" w14:textId="77777777"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p>
        </w:tc>
      </w:tr>
      <w:tr w:rsidR="00E71ACA" w:rsidRPr="00454C63" w14:paraId="712B023C" w14:textId="77777777" w:rsidTr="00E71ACA">
        <w:trPr>
          <w:trHeight w:val="2062"/>
          <w:jc w:val="center"/>
        </w:trPr>
        <w:tc>
          <w:tcPr>
            <w:tcW w:w="0" w:type="auto"/>
            <w:vAlign w:val="center"/>
            <w:hideMark/>
          </w:tcPr>
          <w:p w14:paraId="50012F81" w14:textId="77777777" w:rsidR="00E71ACA" w:rsidRPr="004C72F4" w:rsidRDefault="00E71ACA" w:rsidP="00312045">
            <w:pPr>
              <w:spacing w:line="240" w:lineRule="auto"/>
              <w:jc w:val="center"/>
              <w:rPr>
                <w:rFonts w:ascii="NewsGotT" w:eastAsia="Times New Roman" w:hAnsi="NewsGotT" w:cs="Calibri"/>
                <w:b/>
                <w:bCs/>
                <w:color w:val="000000"/>
                <w:sz w:val="17"/>
                <w:szCs w:val="17"/>
                <w:lang w:eastAsia="en-GB"/>
              </w:rPr>
            </w:pPr>
            <w:proofErr w:type="spellStart"/>
            <w:r w:rsidRPr="004C72F4">
              <w:rPr>
                <w:rFonts w:ascii="NewsGotT" w:eastAsia="Times New Roman" w:hAnsi="NewsGotT" w:cs="Calibri"/>
                <w:b/>
                <w:bCs/>
                <w:color w:val="000000"/>
                <w:sz w:val="17"/>
                <w:szCs w:val="17"/>
                <w:lang w:eastAsia="en-GB"/>
              </w:rPr>
              <w:t>Blue</w:t>
            </w:r>
            <w:proofErr w:type="spellEnd"/>
          </w:p>
        </w:tc>
        <w:tc>
          <w:tcPr>
            <w:tcW w:w="0" w:type="auto"/>
            <w:vAlign w:val="center"/>
            <w:hideMark/>
          </w:tcPr>
          <w:p w14:paraId="588836FD"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roofErr w:type="spellStart"/>
            <w:r w:rsidRPr="004C72F4">
              <w:rPr>
                <w:rFonts w:ascii="NewsGotT" w:eastAsia="Times New Roman" w:hAnsi="NewsGotT" w:cs="Calibri"/>
                <w:color w:val="000000"/>
                <w:sz w:val="17"/>
                <w:szCs w:val="17"/>
                <w:lang w:eastAsia="en-GB"/>
              </w:rPr>
              <w:t>BeagleBone</w:t>
            </w:r>
            <w:proofErr w:type="spellEnd"/>
          </w:p>
        </w:tc>
        <w:tc>
          <w:tcPr>
            <w:tcW w:w="0" w:type="auto"/>
            <w:vAlign w:val="center"/>
            <w:hideMark/>
          </w:tcPr>
          <w:p w14:paraId="7CB25A8D"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802.11bgn</w:t>
            </w:r>
          </w:p>
        </w:tc>
        <w:tc>
          <w:tcPr>
            <w:tcW w:w="0" w:type="auto"/>
            <w:vAlign w:val="center"/>
            <w:hideMark/>
          </w:tcPr>
          <w:p w14:paraId="6148E0D6"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Bluetooth 4.1 and BLE</w:t>
            </w:r>
          </w:p>
        </w:tc>
        <w:tc>
          <w:tcPr>
            <w:tcW w:w="0" w:type="auto"/>
            <w:vAlign w:val="center"/>
            <w:hideMark/>
          </w:tcPr>
          <w:p w14:paraId="43E65745"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118 €</w:t>
            </w:r>
          </w:p>
        </w:tc>
        <w:tc>
          <w:tcPr>
            <w:tcW w:w="1010" w:type="dxa"/>
            <w:vAlign w:val="center"/>
            <w:hideMark/>
          </w:tcPr>
          <w:p w14:paraId="76AED09F"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w:t>
            </w:r>
          </w:p>
        </w:tc>
        <w:tc>
          <w:tcPr>
            <w:tcW w:w="425" w:type="dxa"/>
            <w:vAlign w:val="center"/>
            <w:hideMark/>
          </w:tcPr>
          <w:p w14:paraId="2B866CCF"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w:t>
            </w:r>
          </w:p>
        </w:tc>
        <w:tc>
          <w:tcPr>
            <w:tcW w:w="0" w:type="auto"/>
            <w:vAlign w:val="center"/>
            <w:hideMark/>
          </w:tcPr>
          <w:p w14:paraId="5F08FD37"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AM335x 1GHz ARM® Cortex-A8</w:t>
            </w:r>
          </w:p>
        </w:tc>
        <w:tc>
          <w:tcPr>
            <w:tcW w:w="0" w:type="auto"/>
            <w:vAlign w:val="center"/>
            <w:hideMark/>
          </w:tcPr>
          <w:p w14:paraId="76E713C6" w14:textId="77777777"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r w:rsidRPr="004C72F4">
              <w:rPr>
                <w:rFonts w:ascii="NewsGotT" w:eastAsia="Times New Roman" w:hAnsi="NewsGotT" w:cs="Calibri"/>
                <w:color w:val="000000"/>
                <w:sz w:val="17"/>
                <w:szCs w:val="17"/>
                <w:lang w:val="en-US" w:eastAsia="en-GB"/>
              </w:rPr>
              <w:t>2x PRU 32-bit 200MHz microcontrollers</w:t>
            </w:r>
          </w:p>
        </w:tc>
        <w:tc>
          <w:tcPr>
            <w:tcW w:w="0" w:type="auto"/>
            <w:vAlign w:val="center"/>
            <w:hideMark/>
          </w:tcPr>
          <w:p w14:paraId="19EE893E"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USB2client/USB2host</w:t>
            </w:r>
          </w:p>
        </w:tc>
        <w:tc>
          <w:tcPr>
            <w:tcW w:w="0" w:type="auto"/>
            <w:vAlign w:val="center"/>
            <w:hideMark/>
          </w:tcPr>
          <w:p w14:paraId="6F13E22B" w14:textId="2D2240B0"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2x 46</w:t>
            </w:r>
            <w:r w:rsidR="00B71A7D">
              <w:rPr>
                <w:rFonts w:ascii="NewsGotT" w:eastAsia="Times New Roman" w:hAnsi="NewsGotT" w:cs="Calibri"/>
                <w:color w:val="000000"/>
                <w:sz w:val="17"/>
                <w:szCs w:val="17"/>
                <w:lang w:eastAsia="en-GB"/>
              </w:rPr>
              <w:t>-</w:t>
            </w:r>
            <w:r w:rsidRPr="004C72F4">
              <w:rPr>
                <w:rFonts w:ascii="NewsGotT" w:eastAsia="Times New Roman" w:hAnsi="NewsGotT" w:cs="Calibri"/>
                <w:color w:val="000000"/>
                <w:sz w:val="17"/>
                <w:szCs w:val="17"/>
                <w:lang w:eastAsia="en-GB"/>
              </w:rPr>
              <w:t xml:space="preserve">pin </w:t>
            </w:r>
            <w:proofErr w:type="spellStart"/>
            <w:r w:rsidRPr="004C72F4">
              <w:rPr>
                <w:rFonts w:ascii="NewsGotT" w:eastAsia="Times New Roman" w:hAnsi="NewsGotT" w:cs="Calibri"/>
                <w:color w:val="000000"/>
                <w:sz w:val="17"/>
                <w:szCs w:val="17"/>
                <w:lang w:eastAsia="en-GB"/>
              </w:rPr>
              <w:t>headers</w:t>
            </w:r>
            <w:proofErr w:type="spellEnd"/>
          </w:p>
        </w:tc>
        <w:tc>
          <w:tcPr>
            <w:tcW w:w="0" w:type="auto"/>
            <w:vAlign w:val="center"/>
            <w:hideMark/>
          </w:tcPr>
          <w:p w14:paraId="68D872DF"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w:t>
            </w:r>
          </w:p>
        </w:tc>
        <w:tc>
          <w:tcPr>
            <w:tcW w:w="0" w:type="auto"/>
            <w:vAlign w:val="center"/>
            <w:hideMark/>
          </w:tcPr>
          <w:p w14:paraId="52BBBA8A" w14:textId="618A5B40"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r w:rsidRPr="004C72F4">
              <w:rPr>
                <w:rFonts w:ascii="NewsGotT" w:eastAsia="Times New Roman" w:hAnsi="NewsGotT" w:cs="Calibri"/>
                <w:color w:val="000000"/>
                <w:sz w:val="17"/>
                <w:szCs w:val="17"/>
                <w:lang w:val="en-US" w:eastAsia="en-GB"/>
              </w:rPr>
              <w:t>Sensors: 9</w:t>
            </w:r>
            <w:r w:rsidR="00264E79">
              <w:rPr>
                <w:rFonts w:ascii="NewsGotT" w:eastAsia="Times New Roman" w:hAnsi="NewsGotT" w:cs="Calibri"/>
                <w:color w:val="000000"/>
                <w:sz w:val="17"/>
                <w:szCs w:val="17"/>
                <w:lang w:val="en-US" w:eastAsia="en-GB"/>
              </w:rPr>
              <w:t>-</w:t>
            </w:r>
            <w:r w:rsidRPr="004C72F4">
              <w:rPr>
                <w:rFonts w:ascii="NewsGotT" w:eastAsia="Times New Roman" w:hAnsi="NewsGotT" w:cs="Calibri"/>
                <w:color w:val="000000"/>
                <w:sz w:val="17"/>
                <w:szCs w:val="17"/>
                <w:lang w:val="en-US" w:eastAsia="en-GB"/>
              </w:rPr>
              <w:t>axis IMU (</w:t>
            </w:r>
            <w:proofErr w:type="spellStart"/>
            <w:r w:rsidRPr="004C72F4">
              <w:rPr>
                <w:rFonts w:ascii="NewsGotT" w:eastAsia="Times New Roman" w:hAnsi="NewsGotT" w:cs="Calibri"/>
                <w:color w:val="000000"/>
                <w:sz w:val="17"/>
                <w:szCs w:val="17"/>
                <w:lang w:val="en-US" w:eastAsia="en-GB"/>
              </w:rPr>
              <w:t>accels</w:t>
            </w:r>
            <w:proofErr w:type="spellEnd"/>
            <w:r w:rsidRPr="004C72F4">
              <w:rPr>
                <w:rFonts w:ascii="NewsGotT" w:eastAsia="Times New Roman" w:hAnsi="NewsGotT" w:cs="Calibri"/>
                <w:color w:val="000000"/>
                <w:sz w:val="17"/>
                <w:szCs w:val="17"/>
                <w:lang w:val="en-US" w:eastAsia="en-GB"/>
              </w:rPr>
              <w:t>, gyros, magnetometer), barometer, thermometer</w:t>
            </w:r>
          </w:p>
        </w:tc>
        <w:tc>
          <w:tcPr>
            <w:tcW w:w="0" w:type="auto"/>
            <w:vAlign w:val="center"/>
            <w:hideMark/>
          </w:tcPr>
          <w:p w14:paraId="06F01EB2" w14:textId="77777777"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r w:rsidRPr="004C72F4">
              <w:rPr>
                <w:rFonts w:ascii="NewsGotT" w:eastAsia="Times New Roman" w:hAnsi="NewsGotT" w:cs="Calibri"/>
                <w:color w:val="000000"/>
                <w:sz w:val="17"/>
                <w:szCs w:val="17"/>
                <w:lang w:val="en-US" w:eastAsia="en-GB"/>
              </w:rPr>
              <w:t>GPS, DSM2 radio, UARTs, SPI, I2C, 1.8V analog, 3.3V GPIOs</w:t>
            </w:r>
          </w:p>
        </w:tc>
        <w:tc>
          <w:tcPr>
            <w:tcW w:w="1062" w:type="dxa"/>
            <w:vAlign w:val="center"/>
            <w:hideMark/>
          </w:tcPr>
          <w:p w14:paraId="44D64EFB" w14:textId="77777777"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r w:rsidRPr="004C72F4">
              <w:rPr>
                <w:rFonts w:ascii="NewsGotT" w:eastAsia="Times New Roman" w:hAnsi="NewsGotT" w:cs="Calibri"/>
                <w:color w:val="000000"/>
                <w:sz w:val="17"/>
                <w:szCs w:val="17"/>
                <w:lang w:val="en-US" w:eastAsia="en-GB"/>
              </w:rPr>
              <w:t>2×32-bit 200-MHz programmable real-time units (PRUs)</w:t>
            </w:r>
          </w:p>
        </w:tc>
        <w:tc>
          <w:tcPr>
            <w:tcW w:w="644" w:type="dxa"/>
            <w:vAlign w:val="center"/>
            <w:hideMark/>
          </w:tcPr>
          <w:p w14:paraId="6CA0D57D" w14:textId="77777777"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r w:rsidRPr="004C72F4">
              <w:rPr>
                <w:rFonts w:ascii="NewsGotT" w:eastAsia="Times New Roman" w:hAnsi="NewsGotT" w:cs="Calibri"/>
                <w:color w:val="000000"/>
                <w:sz w:val="17"/>
                <w:szCs w:val="17"/>
                <w:lang w:val="en-US" w:eastAsia="en-GB"/>
              </w:rPr>
              <w:t>4GB 8-bit eMMC flash storage</w:t>
            </w:r>
          </w:p>
        </w:tc>
      </w:tr>
      <w:tr w:rsidR="00E71ACA" w:rsidRPr="00454C63" w14:paraId="68E6EE89" w14:textId="77777777" w:rsidTr="00E71ACA">
        <w:trPr>
          <w:trHeight w:val="384"/>
          <w:jc w:val="center"/>
        </w:trPr>
        <w:tc>
          <w:tcPr>
            <w:tcW w:w="0" w:type="auto"/>
            <w:vMerge w:val="restart"/>
            <w:vAlign w:val="center"/>
            <w:hideMark/>
          </w:tcPr>
          <w:p w14:paraId="1A01B24F" w14:textId="77777777" w:rsidR="00E71ACA" w:rsidRPr="004C72F4" w:rsidRDefault="00E71ACA" w:rsidP="00312045">
            <w:pPr>
              <w:spacing w:line="240" w:lineRule="auto"/>
              <w:jc w:val="center"/>
              <w:rPr>
                <w:rFonts w:ascii="NewsGotT" w:eastAsia="Times New Roman" w:hAnsi="NewsGotT" w:cs="Calibri"/>
                <w:b/>
                <w:bCs/>
                <w:color w:val="000000"/>
                <w:sz w:val="17"/>
                <w:szCs w:val="17"/>
                <w:lang w:eastAsia="en-GB"/>
              </w:rPr>
            </w:pPr>
            <w:r w:rsidRPr="004C72F4">
              <w:rPr>
                <w:rFonts w:ascii="NewsGotT" w:eastAsia="Times New Roman" w:hAnsi="NewsGotT" w:cs="Calibri"/>
                <w:b/>
                <w:bCs/>
                <w:color w:val="000000"/>
                <w:sz w:val="17"/>
                <w:szCs w:val="17"/>
                <w:lang w:eastAsia="en-GB"/>
              </w:rPr>
              <w:lastRenderedPageBreak/>
              <w:t>AI</w:t>
            </w:r>
          </w:p>
        </w:tc>
        <w:tc>
          <w:tcPr>
            <w:tcW w:w="0" w:type="auto"/>
            <w:vMerge w:val="restart"/>
            <w:vAlign w:val="center"/>
            <w:hideMark/>
          </w:tcPr>
          <w:p w14:paraId="4E223393"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roofErr w:type="spellStart"/>
            <w:r w:rsidRPr="004C72F4">
              <w:rPr>
                <w:rFonts w:ascii="NewsGotT" w:eastAsia="Times New Roman" w:hAnsi="NewsGotT" w:cs="Calibri"/>
                <w:color w:val="000000"/>
                <w:sz w:val="17"/>
                <w:szCs w:val="17"/>
                <w:lang w:eastAsia="en-GB"/>
              </w:rPr>
              <w:t>BeagleBone</w:t>
            </w:r>
            <w:proofErr w:type="spellEnd"/>
          </w:p>
        </w:tc>
        <w:tc>
          <w:tcPr>
            <w:tcW w:w="0" w:type="auto"/>
            <w:vMerge w:val="restart"/>
            <w:vAlign w:val="center"/>
            <w:hideMark/>
          </w:tcPr>
          <w:p w14:paraId="1121750F" w14:textId="493EF1C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2.4/5GHz Wi</w:t>
            </w:r>
            <w:r w:rsidR="00B71A7D">
              <w:rPr>
                <w:rFonts w:ascii="NewsGotT" w:eastAsia="Times New Roman" w:hAnsi="NewsGotT" w:cs="Calibri"/>
                <w:color w:val="000000"/>
                <w:sz w:val="17"/>
                <w:szCs w:val="17"/>
                <w:lang w:eastAsia="en-GB"/>
              </w:rPr>
              <w:t>-</w:t>
            </w:r>
            <w:r w:rsidRPr="004C72F4">
              <w:rPr>
                <w:rFonts w:ascii="NewsGotT" w:eastAsia="Times New Roman" w:hAnsi="NewsGotT" w:cs="Calibri"/>
                <w:color w:val="000000"/>
                <w:sz w:val="17"/>
                <w:szCs w:val="17"/>
                <w:lang w:eastAsia="en-GB"/>
              </w:rPr>
              <w:t>Fi</w:t>
            </w:r>
          </w:p>
        </w:tc>
        <w:tc>
          <w:tcPr>
            <w:tcW w:w="0" w:type="auto"/>
            <w:vMerge w:val="restart"/>
            <w:vAlign w:val="center"/>
            <w:hideMark/>
          </w:tcPr>
          <w:p w14:paraId="4B946E15"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Bluetooth</w:t>
            </w:r>
          </w:p>
        </w:tc>
        <w:tc>
          <w:tcPr>
            <w:tcW w:w="0" w:type="auto"/>
            <w:vMerge w:val="restart"/>
            <w:vAlign w:val="center"/>
            <w:hideMark/>
          </w:tcPr>
          <w:p w14:paraId="184FE6DC"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113 €</w:t>
            </w:r>
          </w:p>
        </w:tc>
        <w:tc>
          <w:tcPr>
            <w:tcW w:w="1010" w:type="dxa"/>
            <w:vMerge w:val="restart"/>
            <w:vAlign w:val="center"/>
            <w:hideMark/>
          </w:tcPr>
          <w:p w14:paraId="4C58477C"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8.9cm x 5.4cm x 1.5cm</w:t>
            </w:r>
          </w:p>
        </w:tc>
        <w:tc>
          <w:tcPr>
            <w:tcW w:w="425" w:type="dxa"/>
            <w:vMerge w:val="restart"/>
            <w:vAlign w:val="center"/>
            <w:hideMark/>
          </w:tcPr>
          <w:p w14:paraId="71BB3769"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48g</w:t>
            </w:r>
          </w:p>
        </w:tc>
        <w:tc>
          <w:tcPr>
            <w:tcW w:w="0" w:type="auto"/>
            <w:vMerge w:val="restart"/>
            <w:vAlign w:val="center"/>
            <w:hideMark/>
          </w:tcPr>
          <w:p w14:paraId="3649AF68"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w:t>
            </w:r>
          </w:p>
        </w:tc>
        <w:tc>
          <w:tcPr>
            <w:tcW w:w="0" w:type="auto"/>
            <w:vMerge w:val="restart"/>
            <w:vAlign w:val="center"/>
            <w:hideMark/>
          </w:tcPr>
          <w:p w14:paraId="43DAF0CA"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w:t>
            </w:r>
          </w:p>
        </w:tc>
        <w:tc>
          <w:tcPr>
            <w:tcW w:w="0" w:type="auto"/>
            <w:vAlign w:val="center"/>
            <w:hideMark/>
          </w:tcPr>
          <w:p w14:paraId="41543E37"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roofErr w:type="spellStart"/>
            <w:r w:rsidRPr="004C72F4">
              <w:rPr>
                <w:rFonts w:ascii="NewsGotT" w:eastAsia="Times New Roman" w:hAnsi="NewsGotT" w:cs="Calibri"/>
                <w:color w:val="000000"/>
                <w:sz w:val="17"/>
                <w:szCs w:val="17"/>
                <w:lang w:eastAsia="en-GB"/>
              </w:rPr>
              <w:t>USBtypeC</w:t>
            </w:r>
            <w:proofErr w:type="spellEnd"/>
          </w:p>
        </w:tc>
        <w:tc>
          <w:tcPr>
            <w:tcW w:w="0" w:type="auto"/>
            <w:vMerge w:val="restart"/>
            <w:vAlign w:val="center"/>
            <w:hideMark/>
          </w:tcPr>
          <w:p w14:paraId="57E38CBC"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w:t>
            </w:r>
          </w:p>
        </w:tc>
        <w:tc>
          <w:tcPr>
            <w:tcW w:w="0" w:type="auto"/>
            <w:vMerge w:val="restart"/>
            <w:vAlign w:val="center"/>
            <w:hideMark/>
          </w:tcPr>
          <w:p w14:paraId="4F9AF072"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w:t>
            </w:r>
          </w:p>
        </w:tc>
        <w:tc>
          <w:tcPr>
            <w:tcW w:w="0" w:type="auto"/>
            <w:vMerge w:val="restart"/>
            <w:vAlign w:val="center"/>
            <w:hideMark/>
          </w:tcPr>
          <w:p w14:paraId="060731B0"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w:t>
            </w:r>
          </w:p>
        </w:tc>
        <w:tc>
          <w:tcPr>
            <w:tcW w:w="0" w:type="auto"/>
            <w:vMerge w:val="restart"/>
            <w:vAlign w:val="center"/>
            <w:hideMark/>
          </w:tcPr>
          <w:p w14:paraId="5D09F278"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w:t>
            </w:r>
          </w:p>
        </w:tc>
        <w:tc>
          <w:tcPr>
            <w:tcW w:w="1062" w:type="dxa"/>
            <w:vMerge w:val="restart"/>
            <w:vAlign w:val="center"/>
            <w:hideMark/>
          </w:tcPr>
          <w:p w14:paraId="61A7D503"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533 MHz</w:t>
            </w:r>
          </w:p>
        </w:tc>
        <w:tc>
          <w:tcPr>
            <w:tcW w:w="644" w:type="dxa"/>
            <w:vMerge w:val="restart"/>
            <w:vAlign w:val="center"/>
            <w:hideMark/>
          </w:tcPr>
          <w:p w14:paraId="7EA3B1BF" w14:textId="77777777"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r w:rsidRPr="004C72F4">
              <w:rPr>
                <w:rFonts w:ascii="NewsGotT" w:eastAsia="Times New Roman" w:hAnsi="NewsGotT" w:cs="Calibri"/>
                <w:color w:val="000000"/>
                <w:sz w:val="17"/>
                <w:szCs w:val="17"/>
                <w:lang w:val="en-US" w:eastAsia="en-GB"/>
              </w:rPr>
              <w:t>16GB on-board eMMC flash</w:t>
            </w:r>
          </w:p>
        </w:tc>
      </w:tr>
      <w:tr w:rsidR="00E71ACA" w:rsidRPr="004C72F4" w14:paraId="567ED9F8" w14:textId="77777777" w:rsidTr="00E71ACA">
        <w:trPr>
          <w:trHeight w:val="300"/>
          <w:jc w:val="center"/>
        </w:trPr>
        <w:tc>
          <w:tcPr>
            <w:tcW w:w="0" w:type="auto"/>
            <w:vMerge/>
            <w:vAlign w:val="center"/>
            <w:hideMark/>
          </w:tcPr>
          <w:p w14:paraId="7E59EB3C" w14:textId="77777777" w:rsidR="00E71ACA" w:rsidRPr="004C72F4" w:rsidRDefault="00E71ACA" w:rsidP="00312045">
            <w:pPr>
              <w:spacing w:line="240" w:lineRule="auto"/>
              <w:jc w:val="center"/>
              <w:rPr>
                <w:rFonts w:ascii="NewsGotT" w:eastAsia="Times New Roman" w:hAnsi="NewsGotT" w:cs="Calibri"/>
                <w:b/>
                <w:bCs/>
                <w:color w:val="000000"/>
                <w:sz w:val="17"/>
                <w:szCs w:val="17"/>
                <w:lang w:val="en-US" w:eastAsia="en-GB"/>
              </w:rPr>
            </w:pPr>
          </w:p>
        </w:tc>
        <w:tc>
          <w:tcPr>
            <w:tcW w:w="0" w:type="auto"/>
            <w:vMerge/>
            <w:vAlign w:val="center"/>
            <w:hideMark/>
          </w:tcPr>
          <w:p w14:paraId="5AA26B76" w14:textId="77777777"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p>
        </w:tc>
        <w:tc>
          <w:tcPr>
            <w:tcW w:w="0" w:type="auto"/>
            <w:vMerge/>
            <w:vAlign w:val="center"/>
            <w:hideMark/>
          </w:tcPr>
          <w:p w14:paraId="240161B7" w14:textId="77777777"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p>
        </w:tc>
        <w:tc>
          <w:tcPr>
            <w:tcW w:w="0" w:type="auto"/>
            <w:vMerge/>
            <w:vAlign w:val="center"/>
            <w:hideMark/>
          </w:tcPr>
          <w:p w14:paraId="640E66C5" w14:textId="77777777"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p>
        </w:tc>
        <w:tc>
          <w:tcPr>
            <w:tcW w:w="0" w:type="auto"/>
            <w:vMerge/>
            <w:vAlign w:val="center"/>
            <w:hideMark/>
          </w:tcPr>
          <w:p w14:paraId="178983BD" w14:textId="77777777"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p>
        </w:tc>
        <w:tc>
          <w:tcPr>
            <w:tcW w:w="1010" w:type="dxa"/>
            <w:vMerge/>
            <w:vAlign w:val="center"/>
            <w:hideMark/>
          </w:tcPr>
          <w:p w14:paraId="118F99EB" w14:textId="77777777"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p>
        </w:tc>
        <w:tc>
          <w:tcPr>
            <w:tcW w:w="425" w:type="dxa"/>
            <w:vMerge/>
            <w:vAlign w:val="center"/>
            <w:hideMark/>
          </w:tcPr>
          <w:p w14:paraId="4D107EF2" w14:textId="77777777"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p>
        </w:tc>
        <w:tc>
          <w:tcPr>
            <w:tcW w:w="0" w:type="auto"/>
            <w:vMerge/>
            <w:vAlign w:val="center"/>
            <w:hideMark/>
          </w:tcPr>
          <w:p w14:paraId="0CE2FB0F" w14:textId="77777777"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p>
        </w:tc>
        <w:tc>
          <w:tcPr>
            <w:tcW w:w="0" w:type="auto"/>
            <w:vMerge/>
            <w:vAlign w:val="center"/>
            <w:hideMark/>
          </w:tcPr>
          <w:p w14:paraId="7AC62C90" w14:textId="77777777"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p>
        </w:tc>
        <w:tc>
          <w:tcPr>
            <w:tcW w:w="0" w:type="auto"/>
            <w:vAlign w:val="center"/>
            <w:hideMark/>
          </w:tcPr>
          <w:p w14:paraId="1FA88068"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roofErr w:type="spellStart"/>
            <w:r w:rsidRPr="004C72F4">
              <w:rPr>
                <w:rFonts w:ascii="NewsGotT" w:eastAsia="Times New Roman" w:hAnsi="NewsGotT" w:cs="Calibri"/>
                <w:color w:val="000000"/>
                <w:sz w:val="17"/>
                <w:szCs w:val="17"/>
                <w:lang w:eastAsia="en-GB"/>
              </w:rPr>
              <w:t>USBtypeA</w:t>
            </w:r>
            <w:proofErr w:type="spellEnd"/>
          </w:p>
        </w:tc>
        <w:tc>
          <w:tcPr>
            <w:tcW w:w="0" w:type="auto"/>
            <w:vMerge/>
            <w:vAlign w:val="center"/>
            <w:hideMark/>
          </w:tcPr>
          <w:p w14:paraId="1E52E56F"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6D388A05"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2D13D296"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6C828634"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1062" w:type="dxa"/>
            <w:vMerge/>
            <w:vAlign w:val="center"/>
            <w:hideMark/>
          </w:tcPr>
          <w:p w14:paraId="66635E31"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644" w:type="dxa"/>
            <w:vMerge/>
            <w:vAlign w:val="center"/>
            <w:hideMark/>
          </w:tcPr>
          <w:p w14:paraId="0D216DD2"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r>
      <w:tr w:rsidR="00E71ACA" w:rsidRPr="00454C63" w14:paraId="10957BB5" w14:textId="77777777" w:rsidTr="00E71ACA">
        <w:trPr>
          <w:trHeight w:val="612"/>
          <w:jc w:val="center"/>
        </w:trPr>
        <w:tc>
          <w:tcPr>
            <w:tcW w:w="0" w:type="auto"/>
            <w:vMerge w:val="restart"/>
            <w:vAlign w:val="center"/>
            <w:hideMark/>
          </w:tcPr>
          <w:p w14:paraId="5B7CE046" w14:textId="77777777" w:rsidR="00E71ACA" w:rsidRPr="004C72F4" w:rsidRDefault="00E71ACA" w:rsidP="00312045">
            <w:pPr>
              <w:spacing w:line="240" w:lineRule="auto"/>
              <w:jc w:val="center"/>
              <w:rPr>
                <w:rFonts w:ascii="NewsGotT" w:eastAsia="Times New Roman" w:hAnsi="NewsGotT" w:cs="Calibri"/>
                <w:b/>
                <w:bCs/>
                <w:color w:val="000000"/>
                <w:sz w:val="17"/>
                <w:szCs w:val="17"/>
                <w:lang w:eastAsia="en-GB"/>
              </w:rPr>
            </w:pPr>
            <w:r w:rsidRPr="004C72F4">
              <w:rPr>
                <w:rFonts w:ascii="NewsGotT" w:eastAsia="Times New Roman" w:hAnsi="NewsGotT" w:cs="Calibri"/>
                <w:b/>
                <w:bCs/>
                <w:color w:val="000000"/>
                <w:sz w:val="17"/>
                <w:szCs w:val="17"/>
                <w:lang w:eastAsia="en-GB"/>
              </w:rPr>
              <w:t>Green Wireless</w:t>
            </w:r>
          </w:p>
        </w:tc>
        <w:tc>
          <w:tcPr>
            <w:tcW w:w="0" w:type="auto"/>
            <w:vMerge w:val="restart"/>
            <w:vAlign w:val="center"/>
            <w:hideMark/>
          </w:tcPr>
          <w:p w14:paraId="60B4CDD2"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roofErr w:type="spellStart"/>
            <w:r w:rsidRPr="004C72F4">
              <w:rPr>
                <w:rFonts w:ascii="NewsGotT" w:eastAsia="Times New Roman" w:hAnsi="NewsGotT" w:cs="Calibri"/>
                <w:color w:val="000000"/>
                <w:sz w:val="17"/>
                <w:szCs w:val="17"/>
                <w:lang w:eastAsia="en-GB"/>
              </w:rPr>
              <w:t>BeagleBone</w:t>
            </w:r>
            <w:proofErr w:type="spellEnd"/>
          </w:p>
        </w:tc>
        <w:tc>
          <w:tcPr>
            <w:tcW w:w="0" w:type="auto"/>
            <w:vMerge w:val="restart"/>
            <w:vAlign w:val="center"/>
            <w:hideMark/>
          </w:tcPr>
          <w:p w14:paraId="1348DCD0"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WiFi 802.11 b/g/n 2.4GHz</w:t>
            </w:r>
          </w:p>
        </w:tc>
        <w:tc>
          <w:tcPr>
            <w:tcW w:w="0" w:type="auto"/>
            <w:vMerge w:val="restart"/>
            <w:vAlign w:val="center"/>
            <w:hideMark/>
          </w:tcPr>
          <w:p w14:paraId="6D4BE423"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 xml:space="preserve">Bluetooth 4.1 </w:t>
            </w:r>
            <w:proofErr w:type="spellStart"/>
            <w:r w:rsidRPr="004C72F4">
              <w:rPr>
                <w:rFonts w:ascii="NewsGotT" w:eastAsia="Times New Roman" w:hAnsi="NewsGotT" w:cs="Calibri"/>
                <w:color w:val="000000"/>
                <w:sz w:val="17"/>
                <w:szCs w:val="17"/>
                <w:lang w:eastAsia="en-GB"/>
              </w:rPr>
              <w:t>with</w:t>
            </w:r>
            <w:proofErr w:type="spellEnd"/>
            <w:r w:rsidRPr="004C72F4">
              <w:rPr>
                <w:rFonts w:ascii="NewsGotT" w:eastAsia="Times New Roman" w:hAnsi="NewsGotT" w:cs="Calibri"/>
                <w:color w:val="000000"/>
                <w:sz w:val="17"/>
                <w:szCs w:val="17"/>
                <w:lang w:eastAsia="en-GB"/>
              </w:rPr>
              <w:t xml:space="preserve"> BLE</w:t>
            </w:r>
          </w:p>
        </w:tc>
        <w:tc>
          <w:tcPr>
            <w:tcW w:w="0" w:type="auto"/>
            <w:vMerge w:val="restart"/>
            <w:vAlign w:val="center"/>
            <w:hideMark/>
          </w:tcPr>
          <w:p w14:paraId="137C04FC"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56 €</w:t>
            </w:r>
          </w:p>
        </w:tc>
        <w:tc>
          <w:tcPr>
            <w:tcW w:w="1010" w:type="dxa"/>
            <w:vMerge w:val="restart"/>
            <w:vAlign w:val="center"/>
            <w:hideMark/>
          </w:tcPr>
          <w:p w14:paraId="17D7EB2D"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w:t>
            </w:r>
          </w:p>
        </w:tc>
        <w:tc>
          <w:tcPr>
            <w:tcW w:w="425" w:type="dxa"/>
            <w:vMerge w:val="restart"/>
            <w:vAlign w:val="center"/>
            <w:hideMark/>
          </w:tcPr>
          <w:p w14:paraId="5165D698"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w:t>
            </w:r>
          </w:p>
        </w:tc>
        <w:tc>
          <w:tcPr>
            <w:tcW w:w="0" w:type="auto"/>
            <w:vMerge w:val="restart"/>
            <w:vAlign w:val="center"/>
            <w:hideMark/>
          </w:tcPr>
          <w:p w14:paraId="4AE6565E"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AM335x 1GHz ARM® Cortex-A8</w:t>
            </w:r>
          </w:p>
        </w:tc>
        <w:tc>
          <w:tcPr>
            <w:tcW w:w="0" w:type="auto"/>
            <w:vMerge w:val="restart"/>
            <w:vAlign w:val="center"/>
            <w:hideMark/>
          </w:tcPr>
          <w:p w14:paraId="018C2321"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 xml:space="preserve">2x PRU 32-bit </w:t>
            </w:r>
            <w:proofErr w:type="spellStart"/>
            <w:r w:rsidRPr="004C72F4">
              <w:rPr>
                <w:rFonts w:ascii="NewsGotT" w:eastAsia="Times New Roman" w:hAnsi="NewsGotT" w:cs="Calibri"/>
                <w:color w:val="000000"/>
                <w:sz w:val="17"/>
                <w:szCs w:val="17"/>
                <w:lang w:eastAsia="en-GB"/>
              </w:rPr>
              <w:t>microcontrollers</w:t>
            </w:r>
            <w:proofErr w:type="spellEnd"/>
          </w:p>
        </w:tc>
        <w:tc>
          <w:tcPr>
            <w:tcW w:w="0" w:type="auto"/>
            <w:vMerge w:val="restart"/>
            <w:vAlign w:val="center"/>
            <w:hideMark/>
          </w:tcPr>
          <w:p w14:paraId="782C4755" w14:textId="42D6C68B"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USB</w:t>
            </w:r>
            <w:r w:rsidR="00B71A7D">
              <w:rPr>
                <w:rFonts w:ascii="NewsGotT" w:eastAsia="Times New Roman" w:hAnsi="NewsGotT" w:cs="Calibri"/>
                <w:color w:val="000000"/>
                <w:sz w:val="17"/>
                <w:szCs w:val="17"/>
                <w:lang w:eastAsia="en-GB"/>
              </w:rPr>
              <w:t xml:space="preserve"> </w:t>
            </w:r>
            <w:proofErr w:type="spellStart"/>
            <w:r w:rsidRPr="004C72F4">
              <w:rPr>
                <w:rFonts w:ascii="NewsGotT" w:eastAsia="Times New Roman" w:hAnsi="NewsGotT" w:cs="Calibri"/>
                <w:color w:val="000000"/>
                <w:sz w:val="17"/>
                <w:szCs w:val="17"/>
                <w:lang w:eastAsia="en-GB"/>
              </w:rPr>
              <w:t>client</w:t>
            </w:r>
            <w:proofErr w:type="spellEnd"/>
            <w:r w:rsidRPr="004C72F4">
              <w:rPr>
                <w:rFonts w:ascii="NewsGotT" w:eastAsia="Times New Roman" w:hAnsi="NewsGotT" w:cs="Calibri"/>
                <w:color w:val="000000"/>
                <w:sz w:val="17"/>
                <w:szCs w:val="17"/>
                <w:lang w:eastAsia="en-GB"/>
              </w:rPr>
              <w:t>/USB</w:t>
            </w:r>
            <w:r w:rsidR="00B71A7D">
              <w:rPr>
                <w:rFonts w:ascii="NewsGotT" w:eastAsia="Times New Roman" w:hAnsi="NewsGotT" w:cs="Calibri"/>
                <w:color w:val="000000"/>
                <w:sz w:val="17"/>
                <w:szCs w:val="17"/>
                <w:lang w:eastAsia="en-GB"/>
              </w:rPr>
              <w:t xml:space="preserve"> </w:t>
            </w:r>
            <w:proofErr w:type="spellStart"/>
            <w:r w:rsidRPr="004C72F4">
              <w:rPr>
                <w:rFonts w:ascii="NewsGotT" w:eastAsia="Times New Roman" w:hAnsi="NewsGotT" w:cs="Calibri"/>
                <w:color w:val="000000"/>
                <w:sz w:val="17"/>
                <w:szCs w:val="17"/>
                <w:lang w:eastAsia="en-GB"/>
              </w:rPr>
              <w:t>host</w:t>
            </w:r>
            <w:proofErr w:type="spellEnd"/>
          </w:p>
        </w:tc>
        <w:tc>
          <w:tcPr>
            <w:tcW w:w="0" w:type="auto"/>
            <w:vMerge w:val="restart"/>
            <w:vAlign w:val="center"/>
            <w:hideMark/>
          </w:tcPr>
          <w:p w14:paraId="55B9775F" w14:textId="3C832F32"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2x 46</w:t>
            </w:r>
            <w:r w:rsidR="00B71A7D">
              <w:rPr>
                <w:rFonts w:ascii="NewsGotT" w:eastAsia="Times New Roman" w:hAnsi="NewsGotT" w:cs="Calibri"/>
                <w:color w:val="000000"/>
                <w:sz w:val="17"/>
                <w:szCs w:val="17"/>
                <w:lang w:eastAsia="en-GB"/>
              </w:rPr>
              <w:t>-</w:t>
            </w:r>
            <w:r w:rsidRPr="004C72F4">
              <w:rPr>
                <w:rFonts w:ascii="NewsGotT" w:eastAsia="Times New Roman" w:hAnsi="NewsGotT" w:cs="Calibri"/>
                <w:color w:val="000000"/>
                <w:sz w:val="17"/>
                <w:szCs w:val="17"/>
                <w:lang w:eastAsia="en-GB"/>
              </w:rPr>
              <w:t xml:space="preserve">pin </w:t>
            </w:r>
            <w:proofErr w:type="spellStart"/>
            <w:r w:rsidRPr="004C72F4">
              <w:rPr>
                <w:rFonts w:ascii="NewsGotT" w:eastAsia="Times New Roman" w:hAnsi="NewsGotT" w:cs="Calibri"/>
                <w:color w:val="000000"/>
                <w:sz w:val="17"/>
                <w:szCs w:val="17"/>
                <w:lang w:eastAsia="en-GB"/>
              </w:rPr>
              <w:t>headers</w:t>
            </w:r>
            <w:proofErr w:type="spellEnd"/>
          </w:p>
        </w:tc>
        <w:tc>
          <w:tcPr>
            <w:tcW w:w="0" w:type="auto"/>
            <w:vMerge w:val="restart"/>
            <w:vAlign w:val="center"/>
            <w:hideMark/>
          </w:tcPr>
          <w:p w14:paraId="472567AE"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w:t>
            </w:r>
          </w:p>
        </w:tc>
        <w:tc>
          <w:tcPr>
            <w:tcW w:w="0" w:type="auto"/>
            <w:vMerge w:val="restart"/>
            <w:vAlign w:val="center"/>
            <w:hideMark/>
          </w:tcPr>
          <w:p w14:paraId="010754D5"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w:t>
            </w:r>
          </w:p>
        </w:tc>
        <w:tc>
          <w:tcPr>
            <w:tcW w:w="0" w:type="auto"/>
            <w:vMerge w:val="restart"/>
            <w:vAlign w:val="center"/>
            <w:hideMark/>
          </w:tcPr>
          <w:p w14:paraId="114E21F5" w14:textId="77777777"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r w:rsidRPr="004C72F4">
              <w:rPr>
                <w:rFonts w:ascii="NewsGotT" w:eastAsia="Times New Roman" w:hAnsi="NewsGotT" w:cs="Calibri"/>
                <w:color w:val="000000"/>
                <w:sz w:val="17"/>
                <w:szCs w:val="17"/>
                <w:lang w:val="en-US" w:eastAsia="en-GB"/>
              </w:rPr>
              <w:t>2x Grove connectors (I2C and UART)</w:t>
            </w:r>
          </w:p>
        </w:tc>
        <w:tc>
          <w:tcPr>
            <w:tcW w:w="1062" w:type="dxa"/>
            <w:vMerge w:val="restart"/>
            <w:vAlign w:val="center"/>
            <w:hideMark/>
          </w:tcPr>
          <w:p w14:paraId="7D797EC8"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w:t>
            </w:r>
          </w:p>
        </w:tc>
        <w:tc>
          <w:tcPr>
            <w:tcW w:w="644" w:type="dxa"/>
            <w:vMerge w:val="restart"/>
            <w:vAlign w:val="center"/>
            <w:hideMark/>
          </w:tcPr>
          <w:p w14:paraId="3901AEA3" w14:textId="77777777"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r w:rsidRPr="004C72F4">
              <w:rPr>
                <w:rFonts w:ascii="NewsGotT" w:eastAsia="Times New Roman" w:hAnsi="NewsGotT" w:cs="Calibri"/>
                <w:color w:val="000000"/>
                <w:sz w:val="17"/>
                <w:szCs w:val="17"/>
                <w:lang w:val="en-US" w:eastAsia="en-GB"/>
              </w:rPr>
              <w:t>4GB 8-bit eMMC on-board flash storage</w:t>
            </w:r>
          </w:p>
        </w:tc>
      </w:tr>
      <w:tr w:rsidR="00E71ACA" w:rsidRPr="00454C63" w14:paraId="38C3AB02" w14:textId="77777777" w:rsidTr="00E71ACA">
        <w:trPr>
          <w:trHeight w:val="496"/>
          <w:jc w:val="center"/>
        </w:trPr>
        <w:tc>
          <w:tcPr>
            <w:tcW w:w="0" w:type="auto"/>
            <w:vMerge/>
            <w:vAlign w:val="center"/>
            <w:hideMark/>
          </w:tcPr>
          <w:p w14:paraId="51B79616" w14:textId="77777777" w:rsidR="00E71ACA" w:rsidRPr="004C72F4" w:rsidRDefault="00E71ACA" w:rsidP="00312045">
            <w:pPr>
              <w:spacing w:line="240" w:lineRule="auto"/>
              <w:jc w:val="center"/>
              <w:rPr>
                <w:rFonts w:ascii="NewsGotT" w:eastAsia="Times New Roman" w:hAnsi="NewsGotT" w:cs="Calibri"/>
                <w:b/>
                <w:bCs/>
                <w:color w:val="000000"/>
                <w:sz w:val="17"/>
                <w:szCs w:val="17"/>
                <w:lang w:val="en-US" w:eastAsia="en-GB"/>
              </w:rPr>
            </w:pPr>
          </w:p>
        </w:tc>
        <w:tc>
          <w:tcPr>
            <w:tcW w:w="0" w:type="auto"/>
            <w:vMerge/>
            <w:vAlign w:val="center"/>
            <w:hideMark/>
          </w:tcPr>
          <w:p w14:paraId="0B05A0D6" w14:textId="77777777"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p>
        </w:tc>
        <w:tc>
          <w:tcPr>
            <w:tcW w:w="0" w:type="auto"/>
            <w:vMerge/>
            <w:vAlign w:val="center"/>
            <w:hideMark/>
          </w:tcPr>
          <w:p w14:paraId="71F7F939" w14:textId="77777777"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p>
        </w:tc>
        <w:tc>
          <w:tcPr>
            <w:tcW w:w="0" w:type="auto"/>
            <w:vMerge/>
            <w:vAlign w:val="center"/>
            <w:hideMark/>
          </w:tcPr>
          <w:p w14:paraId="5120E47C" w14:textId="77777777"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p>
        </w:tc>
        <w:tc>
          <w:tcPr>
            <w:tcW w:w="0" w:type="auto"/>
            <w:vMerge/>
            <w:vAlign w:val="center"/>
            <w:hideMark/>
          </w:tcPr>
          <w:p w14:paraId="75EA4EB9" w14:textId="77777777"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p>
        </w:tc>
        <w:tc>
          <w:tcPr>
            <w:tcW w:w="1010" w:type="dxa"/>
            <w:vMerge/>
            <w:vAlign w:val="center"/>
            <w:hideMark/>
          </w:tcPr>
          <w:p w14:paraId="38DAFBB4" w14:textId="77777777"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p>
        </w:tc>
        <w:tc>
          <w:tcPr>
            <w:tcW w:w="425" w:type="dxa"/>
            <w:vMerge/>
            <w:vAlign w:val="center"/>
            <w:hideMark/>
          </w:tcPr>
          <w:p w14:paraId="43F702D4" w14:textId="77777777"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p>
        </w:tc>
        <w:tc>
          <w:tcPr>
            <w:tcW w:w="0" w:type="auto"/>
            <w:vMerge/>
            <w:vAlign w:val="center"/>
            <w:hideMark/>
          </w:tcPr>
          <w:p w14:paraId="76346211" w14:textId="77777777" w:rsidR="00E71ACA" w:rsidRPr="004C72F4" w:rsidRDefault="00E71ACA" w:rsidP="00312045">
            <w:pPr>
              <w:spacing w:line="240" w:lineRule="auto"/>
              <w:jc w:val="center"/>
              <w:rPr>
                <w:rFonts w:ascii="NewsGotT" w:eastAsia="Times New Roman" w:hAnsi="NewsGotT" w:cs="Calibri"/>
                <w:b/>
                <w:bCs/>
                <w:color w:val="000000"/>
                <w:sz w:val="17"/>
                <w:szCs w:val="17"/>
                <w:lang w:val="en-US" w:eastAsia="en-GB"/>
              </w:rPr>
            </w:pPr>
          </w:p>
        </w:tc>
        <w:tc>
          <w:tcPr>
            <w:tcW w:w="0" w:type="auto"/>
            <w:vMerge/>
            <w:vAlign w:val="center"/>
            <w:hideMark/>
          </w:tcPr>
          <w:p w14:paraId="52A32B53" w14:textId="77777777"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p>
        </w:tc>
        <w:tc>
          <w:tcPr>
            <w:tcW w:w="0" w:type="auto"/>
            <w:vMerge/>
            <w:vAlign w:val="center"/>
            <w:hideMark/>
          </w:tcPr>
          <w:p w14:paraId="58C1E073" w14:textId="77777777"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p>
        </w:tc>
        <w:tc>
          <w:tcPr>
            <w:tcW w:w="0" w:type="auto"/>
            <w:vMerge/>
            <w:vAlign w:val="center"/>
            <w:hideMark/>
          </w:tcPr>
          <w:p w14:paraId="20CC78B1" w14:textId="77777777"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p>
        </w:tc>
        <w:tc>
          <w:tcPr>
            <w:tcW w:w="0" w:type="auto"/>
            <w:vMerge/>
            <w:vAlign w:val="center"/>
            <w:hideMark/>
          </w:tcPr>
          <w:p w14:paraId="5F3EDAC4" w14:textId="77777777"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p>
        </w:tc>
        <w:tc>
          <w:tcPr>
            <w:tcW w:w="0" w:type="auto"/>
            <w:vMerge/>
            <w:vAlign w:val="center"/>
            <w:hideMark/>
          </w:tcPr>
          <w:p w14:paraId="095B8173" w14:textId="77777777"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p>
        </w:tc>
        <w:tc>
          <w:tcPr>
            <w:tcW w:w="0" w:type="auto"/>
            <w:vMerge/>
            <w:vAlign w:val="center"/>
            <w:hideMark/>
          </w:tcPr>
          <w:p w14:paraId="1681D001" w14:textId="77777777"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p>
        </w:tc>
        <w:tc>
          <w:tcPr>
            <w:tcW w:w="1062" w:type="dxa"/>
            <w:vMerge/>
            <w:vAlign w:val="center"/>
            <w:hideMark/>
          </w:tcPr>
          <w:p w14:paraId="0D1564D2" w14:textId="77777777"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p>
        </w:tc>
        <w:tc>
          <w:tcPr>
            <w:tcW w:w="644" w:type="dxa"/>
            <w:vMerge/>
            <w:vAlign w:val="center"/>
            <w:hideMark/>
          </w:tcPr>
          <w:p w14:paraId="08C99772" w14:textId="77777777"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p>
        </w:tc>
      </w:tr>
      <w:tr w:rsidR="00E71ACA" w:rsidRPr="00454C63" w14:paraId="1608C2FD" w14:textId="77777777" w:rsidTr="00E71ACA">
        <w:trPr>
          <w:trHeight w:val="612"/>
          <w:jc w:val="center"/>
        </w:trPr>
        <w:tc>
          <w:tcPr>
            <w:tcW w:w="0" w:type="auto"/>
            <w:vMerge w:val="restart"/>
            <w:vAlign w:val="center"/>
            <w:hideMark/>
          </w:tcPr>
          <w:p w14:paraId="45844737" w14:textId="77777777" w:rsidR="00E71ACA" w:rsidRPr="004C72F4" w:rsidRDefault="00E71ACA" w:rsidP="00312045">
            <w:pPr>
              <w:spacing w:line="240" w:lineRule="auto"/>
              <w:jc w:val="center"/>
              <w:rPr>
                <w:rFonts w:ascii="NewsGotT" w:eastAsia="Times New Roman" w:hAnsi="NewsGotT" w:cs="Calibri"/>
                <w:b/>
                <w:bCs/>
                <w:color w:val="000000"/>
                <w:sz w:val="17"/>
                <w:szCs w:val="17"/>
                <w:lang w:eastAsia="en-GB"/>
              </w:rPr>
            </w:pPr>
            <w:proofErr w:type="spellStart"/>
            <w:r w:rsidRPr="004C72F4">
              <w:rPr>
                <w:rFonts w:ascii="NewsGotT" w:eastAsia="Times New Roman" w:hAnsi="NewsGotT" w:cs="Calibri"/>
                <w:b/>
                <w:bCs/>
                <w:color w:val="000000"/>
                <w:sz w:val="17"/>
                <w:szCs w:val="17"/>
                <w:lang w:eastAsia="en-GB"/>
              </w:rPr>
              <w:t>Enhanced</w:t>
            </w:r>
            <w:proofErr w:type="spellEnd"/>
          </w:p>
        </w:tc>
        <w:tc>
          <w:tcPr>
            <w:tcW w:w="0" w:type="auto"/>
            <w:vMerge w:val="restart"/>
            <w:vAlign w:val="center"/>
            <w:hideMark/>
          </w:tcPr>
          <w:p w14:paraId="7EACDA80"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roofErr w:type="spellStart"/>
            <w:r w:rsidRPr="004C72F4">
              <w:rPr>
                <w:rFonts w:ascii="NewsGotT" w:eastAsia="Times New Roman" w:hAnsi="NewsGotT" w:cs="Calibri"/>
                <w:color w:val="000000"/>
                <w:sz w:val="17"/>
                <w:szCs w:val="17"/>
                <w:lang w:eastAsia="en-GB"/>
              </w:rPr>
              <w:t>BeagleBone</w:t>
            </w:r>
            <w:proofErr w:type="spellEnd"/>
          </w:p>
        </w:tc>
        <w:tc>
          <w:tcPr>
            <w:tcW w:w="0" w:type="auto"/>
            <w:vMerge w:val="restart"/>
            <w:vAlign w:val="center"/>
            <w:hideMark/>
          </w:tcPr>
          <w:p w14:paraId="48475251"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w:t>
            </w:r>
          </w:p>
        </w:tc>
        <w:tc>
          <w:tcPr>
            <w:tcW w:w="0" w:type="auto"/>
            <w:vMerge w:val="restart"/>
            <w:vAlign w:val="center"/>
            <w:hideMark/>
          </w:tcPr>
          <w:p w14:paraId="732DC3F7"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w:t>
            </w:r>
          </w:p>
        </w:tc>
        <w:tc>
          <w:tcPr>
            <w:tcW w:w="0" w:type="auto"/>
            <w:vMerge w:val="restart"/>
            <w:vAlign w:val="center"/>
            <w:hideMark/>
          </w:tcPr>
          <w:p w14:paraId="3DC3D311"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100 €</w:t>
            </w:r>
          </w:p>
        </w:tc>
        <w:tc>
          <w:tcPr>
            <w:tcW w:w="1010" w:type="dxa"/>
            <w:vMerge w:val="restart"/>
            <w:vAlign w:val="center"/>
            <w:hideMark/>
          </w:tcPr>
          <w:p w14:paraId="1C85023A"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w:t>
            </w:r>
          </w:p>
        </w:tc>
        <w:tc>
          <w:tcPr>
            <w:tcW w:w="425" w:type="dxa"/>
            <w:vMerge w:val="restart"/>
            <w:vAlign w:val="center"/>
            <w:hideMark/>
          </w:tcPr>
          <w:p w14:paraId="35B336C0"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w:t>
            </w:r>
          </w:p>
        </w:tc>
        <w:tc>
          <w:tcPr>
            <w:tcW w:w="0" w:type="auto"/>
            <w:vMerge w:val="restart"/>
            <w:vAlign w:val="center"/>
            <w:hideMark/>
          </w:tcPr>
          <w:p w14:paraId="374828C3"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 xml:space="preserve">TI AM3358 ARM® </w:t>
            </w:r>
            <w:proofErr w:type="spellStart"/>
            <w:r w:rsidRPr="004C72F4">
              <w:rPr>
                <w:rFonts w:ascii="NewsGotT" w:eastAsia="Times New Roman" w:hAnsi="NewsGotT" w:cs="Calibri"/>
                <w:color w:val="000000"/>
                <w:sz w:val="17"/>
                <w:szCs w:val="17"/>
                <w:lang w:eastAsia="en-GB"/>
              </w:rPr>
              <w:t>Cortex</w:t>
            </w:r>
            <w:proofErr w:type="spellEnd"/>
            <w:r w:rsidRPr="004C72F4">
              <w:rPr>
                <w:rFonts w:ascii="NewsGotT" w:eastAsia="Times New Roman" w:hAnsi="NewsGotT" w:cs="Calibri"/>
                <w:color w:val="000000"/>
                <w:sz w:val="17"/>
                <w:szCs w:val="17"/>
                <w:lang w:eastAsia="en-GB"/>
              </w:rPr>
              <w:t xml:space="preserve"> A8</w:t>
            </w:r>
          </w:p>
        </w:tc>
        <w:tc>
          <w:tcPr>
            <w:tcW w:w="0" w:type="auto"/>
            <w:vMerge w:val="restart"/>
            <w:vAlign w:val="center"/>
            <w:hideMark/>
          </w:tcPr>
          <w:p w14:paraId="66507F7A"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 xml:space="preserve">2x PRU 32-bit </w:t>
            </w:r>
            <w:proofErr w:type="spellStart"/>
            <w:r w:rsidRPr="004C72F4">
              <w:rPr>
                <w:rFonts w:ascii="NewsGotT" w:eastAsia="Times New Roman" w:hAnsi="NewsGotT" w:cs="Calibri"/>
                <w:color w:val="000000"/>
                <w:sz w:val="17"/>
                <w:szCs w:val="17"/>
                <w:lang w:eastAsia="en-GB"/>
              </w:rPr>
              <w:t>microcontrollers</w:t>
            </w:r>
            <w:proofErr w:type="spellEnd"/>
          </w:p>
        </w:tc>
        <w:tc>
          <w:tcPr>
            <w:tcW w:w="0" w:type="auto"/>
            <w:vMerge w:val="restart"/>
            <w:vAlign w:val="center"/>
            <w:hideMark/>
          </w:tcPr>
          <w:p w14:paraId="393765D4" w14:textId="65C3650F"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USB</w:t>
            </w:r>
            <w:r w:rsidR="00B71A7D">
              <w:rPr>
                <w:rFonts w:ascii="NewsGotT" w:eastAsia="Times New Roman" w:hAnsi="NewsGotT" w:cs="Calibri"/>
                <w:color w:val="000000"/>
                <w:sz w:val="17"/>
                <w:szCs w:val="17"/>
                <w:lang w:eastAsia="en-GB"/>
              </w:rPr>
              <w:t xml:space="preserve"> </w:t>
            </w:r>
            <w:proofErr w:type="spellStart"/>
            <w:r w:rsidRPr="004C72F4">
              <w:rPr>
                <w:rFonts w:ascii="NewsGotT" w:eastAsia="Times New Roman" w:hAnsi="NewsGotT" w:cs="Calibri"/>
                <w:color w:val="000000"/>
                <w:sz w:val="17"/>
                <w:szCs w:val="17"/>
                <w:lang w:eastAsia="en-GB"/>
              </w:rPr>
              <w:t>client</w:t>
            </w:r>
            <w:proofErr w:type="spellEnd"/>
            <w:r w:rsidRPr="004C72F4">
              <w:rPr>
                <w:rFonts w:ascii="NewsGotT" w:eastAsia="Times New Roman" w:hAnsi="NewsGotT" w:cs="Calibri"/>
                <w:color w:val="000000"/>
                <w:sz w:val="17"/>
                <w:szCs w:val="17"/>
                <w:lang w:eastAsia="en-GB"/>
              </w:rPr>
              <w:t>/USB</w:t>
            </w:r>
            <w:r w:rsidR="00B71A7D">
              <w:rPr>
                <w:rFonts w:ascii="NewsGotT" w:eastAsia="Times New Roman" w:hAnsi="NewsGotT" w:cs="Calibri"/>
                <w:color w:val="000000"/>
                <w:sz w:val="17"/>
                <w:szCs w:val="17"/>
                <w:lang w:eastAsia="en-GB"/>
              </w:rPr>
              <w:t xml:space="preserve"> </w:t>
            </w:r>
            <w:proofErr w:type="spellStart"/>
            <w:r w:rsidRPr="004C72F4">
              <w:rPr>
                <w:rFonts w:ascii="NewsGotT" w:eastAsia="Times New Roman" w:hAnsi="NewsGotT" w:cs="Calibri"/>
                <w:color w:val="000000"/>
                <w:sz w:val="17"/>
                <w:szCs w:val="17"/>
                <w:lang w:eastAsia="en-GB"/>
              </w:rPr>
              <w:t>host</w:t>
            </w:r>
            <w:proofErr w:type="spellEnd"/>
          </w:p>
        </w:tc>
        <w:tc>
          <w:tcPr>
            <w:tcW w:w="0" w:type="auto"/>
            <w:vMerge w:val="restart"/>
            <w:vAlign w:val="center"/>
            <w:hideMark/>
          </w:tcPr>
          <w:p w14:paraId="1D4A4F2F" w14:textId="3098A6CE"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2x 46</w:t>
            </w:r>
            <w:r w:rsidR="00B71A7D">
              <w:rPr>
                <w:rFonts w:ascii="NewsGotT" w:eastAsia="Times New Roman" w:hAnsi="NewsGotT" w:cs="Calibri"/>
                <w:color w:val="000000"/>
                <w:sz w:val="17"/>
                <w:szCs w:val="17"/>
                <w:lang w:eastAsia="en-GB"/>
              </w:rPr>
              <w:t>-</w:t>
            </w:r>
            <w:r w:rsidRPr="004C72F4">
              <w:rPr>
                <w:rFonts w:ascii="NewsGotT" w:eastAsia="Times New Roman" w:hAnsi="NewsGotT" w:cs="Calibri"/>
                <w:color w:val="000000"/>
                <w:sz w:val="17"/>
                <w:szCs w:val="17"/>
                <w:lang w:eastAsia="en-GB"/>
              </w:rPr>
              <w:t xml:space="preserve">pin </w:t>
            </w:r>
            <w:proofErr w:type="spellStart"/>
            <w:r w:rsidRPr="004C72F4">
              <w:rPr>
                <w:rFonts w:ascii="NewsGotT" w:eastAsia="Times New Roman" w:hAnsi="NewsGotT" w:cs="Calibri"/>
                <w:color w:val="000000"/>
                <w:sz w:val="17"/>
                <w:szCs w:val="17"/>
                <w:lang w:eastAsia="en-GB"/>
              </w:rPr>
              <w:t>headers</w:t>
            </w:r>
            <w:proofErr w:type="spellEnd"/>
          </w:p>
        </w:tc>
        <w:tc>
          <w:tcPr>
            <w:tcW w:w="0" w:type="auto"/>
            <w:vMerge w:val="restart"/>
            <w:vAlign w:val="center"/>
            <w:hideMark/>
          </w:tcPr>
          <w:p w14:paraId="46CC7765"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w:t>
            </w:r>
          </w:p>
        </w:tc>
        <w:tc>
          <w:tcPr>
            <w:tcW w:w="0" w:type="auto"/>
            <w:vMerge w:val="restart"/>
            <w:vAlign w:val="center"/>
            <w:hideMark/>
          </w:tcPr>
          <w:p w14:paraId="2D0D35CF"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w:t>
            </w:r>
          </w:p>
        </w:tc>
        <w:tc>
          <w:tcPr>
            <w:tcW w:w="0" w:type="auto"/>
            <w:vMerge w:val="restart"/>
            <w:vAlign w:val="center"/>
            <w:hideMark/>
          </w:tcPr>
          <w:p w14:paraId="6ED6110D"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w:t>
            </w:r>
          </w:p>
        </w:tc>
        <w:tc>
          <w:tcPr>
            <w:tcW w:w="1062" w:type="dxa"/>
            <w:vMerge w:val="restart"/>
            <w:vAlign w:val="center"/>
            <w:hideMark/>
          </w:tcPr>
          <w:p w14:paraId="25590B2C"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w:t>
            </w:r>
          </w:p>
        </w:tc>
        <w:tc>
          <w:tcPr>
            <w:tcW w:w="644" w:type="dxa"/>
            <w:vMerge w:val="restart"/>
            <w:vAlign w:val="center"/>
            <w:hideMark/>
          </w:tcPr>
          <w:p w14:paraId="640E5CBE" w14:textId="77777777"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r w:rsidRPr="004C72F4">
              <w:rPr>
                <w:rFonts w:ascii="NewsGotT" w:eastAsia="Times New Roman" w:hAnsi="NewsGotT" w:cs="Calibri"/>
                <w:color w:val="000000"/>
                <w:sz w:val="17"/>
                <w:szCs w:val="17"/>
                <w:lang w:val="en-US" w:eastAsia="en-GB"/>
              </w:rPr>
              <w:t>4GB 8-bit eMMC on-board flash storage</w:t>
            </w:r>
          </w:p>
        </w:tc>
      </w:tr>
      <w:tr w:rsidR="00E71ACA" w:rsidRPr="00454C63" w14:paraId="6DE546A9" w14:textId="77777777" w:rsidTr="00E71ACA">
        <w:trPr>
          <w:trHeight w:val="496"/>
          <w:jc w:val="center"/>
        </w:trPr>
        <w:tc>
          <w:tcPr>
            <w:tcW w:w="0" w:type="auto"/>
            <w:vMerge/>
            <w:vAlign w:val="center"/>
            <w:hideMark/>
          </w:tcPr>
          <w:p w14:paraId="692D0ED8" w14:textId="77777777" w:rsidR="00E71ACA" w:rsidRPr="004C72F4" w:rsidRDefault="00E71ACA" w:rsidP="00312045">
            <w:pPr>
              <w:spacing w:line="240" w:lineRule="auto"/>
              <w:jc w:val="center"/>
              <w:rPr>
                <w:rFonts w:ascii="NewsGotT" w:eastAsia="Times New Roman" w:hAnsi="NewsGotT" w:cs="Calibri"/>
                <w:b/>
                <w:bCs/>
                <w:color w:val="000000"/>
                <w:sz w:val="17"/>
                <w:szCs w:val="17"/>
                <w:lang w:val="en-US" w:eastAsia="en-GB"/>
              </w:rPr>
            </w:pPr>
          </w:p>
        </w:tc>
        <w:tc>
          <w:tcPr>
            <w:tcW w:w="0" w:type="auto"/>
            <w:vMerge/>
            <w:vAlign w:val="center"/>
            <w:hideMark/>
          </w:tcPr>
          <w:p w14:paraId="009F5162" w14:textId="77777777"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p>
        </w:tc>
        <w:tc>
          <w:tcPr>
            <w:tcW w:w="0" w:type="auto"/>
            <w:vMerge/>
            <w:vAlign w:val="center"/>
            <w:hideMark/>
          </w:tcPr>
          <w:p w14:paraId="7B01D911" w14:textId="77777777"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p>
        </w:tc>
        <w:tc>
          <w:tcPr>
            <w:tcW w:w="0" w:type="auto"/>
            <w:vMerge/>
            <w:vAlign w:val="center"/>
            <w:hideMark/>
          </w:tcPr>
          <w:p w14:paraId="10F1516C" w14:textId="77777777"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p>
        </w:tc>
        <w:tc>
          <w:tcPr>
            <w:tcW w:w="0" w:type="auto"/>
            <w:vMerge/>
            <w:vAlign w:val="center"/>
            <w:hideMark/>
          </w:tcPr>
          <w:p w14:paraId="14CD5F00" w14:textId="77777777"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p>
        </w:tc>
        <w:tc>
          <w:tcPr>
            <w:tcW w:w="1010" w:type="dxa"/>
            <w:vMerge/>
            <w:vAlign w:val="center"/>
            <w:hideMark/>
          </w:tcPr>
          <w:p w14:paraId="25C23069" w14:textId="77777777"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p>
        </w:tc>
        <w:tc>
          <w:tcPr>
            <w:tcW w:w="425" w:type="dxa"/>
            <w:vMerge/>
            <w:vAlign w:val="center"/>
            <w:hideMark/>
          </w:tcPr>
          <w:p w14:paraId="25C7E278" w14:textId="77777777"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p>
        </w:tc>
        <w:tc>
          <w:tcPr>
            <w:tcW w:w="0" w:type="auto"/>
            <w:vMerge/>
            <w:vAlign w:val="center"/>
            <w:hideMark/>
          </w:tcPr>
          <w:p w14:paraId="0047E386" w14:textId="77777777"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p>
        </w:tc>
        <w:tc>
          <w:tcPr>
            <w:tcW w:w="0" w:type="auto"/>
            <w:vMerge/>
            <w:vAlign w:val="center"/>
            <w:hideMark/>
          </w:tcPr>
          <w:p w14:paraId="60F03B8F" w14:textId="77777777"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p>
        </w:tc>
        <w:tc>
          <w:tcPr>
            <w:tcW w:w="0" w:type="auto"/>
            <w:vMerge/>
            <w:vAlign w:val="center"/>
            <w:hideMark/>
          </w:tcPr>
          <w:p w14:paraId="7B29B969" w14:textId="77777777"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p>
        </w:tc>
        <w:tc>
          <w:tcPr>
            <w:tcW w:w="0" w:type="auto"/>
            <w:vMerge/>
            <w:vAlign w:val="center"/>
            <w:hideMark/>
          </w:tcPr>
          <w:p w14:paraId="0ABADEEB" w14:textId="77777777"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p>
        </w:tc>
        <w:tc>
          <w:tcPr>
            <w:tcW w:w="0" w:type="auto"/>
            <w:vMerge/>
            <w:vAlign w:val="center"/>
            <w:hideMark/>
          </w:tcPr>
          <w:p w14:paraId="3E0694E5" w14:textId="77777777"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p>
        </w:tc>
        <w:tc>
          <w:tcPr>
            <w:tcW w:w="0" w:type="auto"/>
            <w:vMerge/>
            <w:vAlign w:val="center"/>
            <w:hideMark/>
          </w:tcPr>
          <w:p w14:paraId="1D8ADF86" w14:textId="77777777"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p>
        </w:tc>
        <w:tc>
          <w:tcPr>
            <w:tcW w:w="0" w:type="auto"/>
            <w:vMerge/>
            <w:vAlign w:val="center"/>
            <w:hideMark/>
          </w:tcPr>
          <w:p w14:paraId="73ADD259" w14:textId="77777777"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p>
        </w:tc>
        <w:tc>
          <w:tcPr>
            <w:tcW w:w="1062" w:type="dxa"/>
            <w:vMerge/>
            <w:vAlign w:val="center"/>
            <w:hideMark/>
          </w:tcPr>
          <w:p w14:paraId="6E6B82C9" w14:textId="77777777"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p>
        </w:tc>
        <w:tc>
          <w:tcPr>
            <w:tcW w:w="644" w:type="dxa"/>
            <w:vMerge/>
            <w:vAlign w:val="center"/>
            <w:hideMark/>
          </w:tcPr>
          <w:p w14:paraId="2D854CEF" w14:textId="77777777"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p>
        </w:tc>
      </w:tr>
      <w:tr w:rsidR="00E71ACA" w:rsidRPr="004C72F4" w14:paraId="2A28A647" w14:textId="77777777" w:rsidTr="00E71ACA">
        <w:trPr>
          <w:trHeight w:val="840"/>
          <w:jc w:val="center"/>
        </w:trPr>
        <w:tc>
          <w:tcPr>
            <w:tcW w:w="0" w:type="auto"/>
            <w:vMerge w:val="restart"/>
            <w:vAlign w:val="center"/>
            <w:hideMark/>
          </w:tcPr>
          <w:p w14:paraId="0FD4B96F" w14:textId="77777777" w:rsidR="00E71ACA" w:rsidRPr="004C72F4" w:rsidRDefault="00E71ACA" w:rsidP="00312045">
            <w:pPr>
              <w:spacing w:line="240" w:lineRule="auto"/>
              <w:jc w:val="center"/>
              <w:rPr>
                <w:rFonts w:ascii="NewsGotT" w:eastAsia="Times New Roman" w:hAnsi="NewsGotT" w:cs="Calibri"/>
                <w:b/>
                <w:bCs/>
                <w:color w:val="000000"/>
                <w:sz w:val="17"/>
                <w:szCs w:val="17"/>
                <w:lang w:eastAsia="en-GB"/>
              </w:rPr>
            </w:pPr>
            <w:proofErr w:type="spellStart"/>
            <w:r w:rsidRPr="004C72F4">
              <w:rPr>
                <w:rFonts w:ascii="NewsGotT" w:eastAsia="Times New Roman" w:hAnsi="NewsGotT" w:cs="Calibri"/>
                <w:b/>
                <w:bCs/>
                <w:color w:val="000000"/>
                <w:sz w:val="17"/>
                <w:szCs w:val="17"/>
                <w:lang w:eastAsia="en-GB"/>
              </w:rPr>
              <w:t>Thing</w:t>
            </w:r>
            <w:proofErr w:type="spellEnd"/>
            <w:r w:rsidRPr="004C72F4">
              <w:rPr>
                <w:rFonts w:ascii="NewsGotT" w:eastAsia="Times New Roman" w:hAnsi="NewsGotT" w:cs="Calibri"/>
                <w:b/>
                <w:bCs/>
                <w:color w:val="000000"/>
                <w:sz w:val="17"/>
                <w:szCs w:val="17"/>
                <w:lang w:eastAsia="en-GB"/>
              </w:rPr>
              <w:t xml:space="preserve"> </w:t>
            </w:r>
            <w:proofErr w:type="spellStart"/>
            <w:r w:rsidRPr="004C72F4">
              <w:rPr>
                <w:rFonts w:ascii="NewsGotT" w:eastAsia="Times New Roman" w:hAnsi="NewsGotT" w:cs="Calibri"/>
                <w:b/>
                <w:bCs/>
                <w:color w:val="000000"/>
                <w:sz w:val="17"/>
                <w:szCs w:val="17"/>
                <w:lang w:eastAsia="en-GB"/>
              </w:rPr>
              <w:t>Plus</w:t>
            </w:r>
            <w:proofErr w:type="spellEnd"/>
          </w:p>
        </w:tc>
        <w:tc>
          <w:tcPr>
            <w:tcW w:w="0" w:type="auto"/>
            <w:vMerge w:val="restart"/>
            <w:vAlign w:val="center"/>
            <w:hideMark/>
          </w:tcPr>
          <w:p w14:paraId="6EDA8A7F"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roofErr w:type="spellStart"/>
            <w:r w:rsidRPr="004C72F4">
              <w:rPr>
                <w:rFonts w:ascii="NewsGotT" w:eastAsia="Times New Roman" w:hAnsi="NewsGotT" w:cs="Calibri"/>
                <w:color w:val="000000"/>
                <w:sz w:val="17"/>
                <w:szCs w:val="17"/>
                <w:lang w:eastAsia="en-GB"/>
              </w:rPr>
              <w:t>SparkFun</w:t>
            </w:r>
            <w:proofErr w:type="spellEnd"/>
          </w:p>
        </w:tc>
        <w:tc>
          <w:tcPr>
            <w:tcW w:w="0" w:type="auto"/>
            <w:vMerge w:val="restart"/>
            <w:vAlign w:val="center"/>
            <w:hideMark/>
          </w:tcPr>
          <w:p w14:paraId="51002CA9"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802.11 BGN</w:t>
            </w:r>
          </w:p>
        </w:tc>
        <w:tc>
          <w:tcPr>
            <w:tcW w:w="0" w:type="auto"/>
            <w:vMerge w:val="restart"/>
            <w:vAlign w:val="center"/>
            <w:hideMark/>
          </w:tcPr>
          <w:p w14:paraId="0EBE396C" w14:textId="77777777"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r w:rsidRPr="004C72F4">
              <w:rPr>
                <w:rFonts w:ascii="NewsGotT" w:eastAsia="Times New Roman" w:hAnsi="NewsGotT" w:cs="Calibri"/>
                <w:color w:val="000000"/>
                <w:sz w:val="17"/>
                <w:szCs w:val="17"/>
                <w:lang w:val="en-US" w:eastAsia="en-GB"/>
              </w:rPr>
              <w:t>Integrated dual-mode Bluetooth (classic and BLE)</w:t>
            </w:r>
          </w:p>
        </w:tc>
        <w:tc>
          <w:tcPr>
            <w:tcW w:w="0" w:type="auto"/>
            <w:vMerge w:val="restart"/>
            <w:vAlign w:val="center"/>
            <w:hideMark/>
          </w:tcPr>
          <w:p w14:paraId="32AD9889"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$20.95</w:t>
            </w:r>
          </w:p>
        </w:tc>
        <w:tc>
          <w:tcPr>
            <w:tcW w:w="1010" w:type="dxa"/>
            <w:vMerge w:val="restart"/>
            <w:vAlign w:val="center"/>
            <w:hideMark/>
          </w:tcPr>
          <w:p w14:paraId="48C1915E"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2.30 x 0.90 Inches</w:t>
            </w:r>
          </w:p>
        </w:tc>
        <w:tc>
          <w:tcPr>
            <w:tcW w:w="425" w:type="dxa"/>
            <w:vMerge w:val="restart"/>
            <w:vAlign w:val="center"/>
            <w:hideMark/>
          </w:tcPr>
          <w:p w14:paraId="44F29592"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w:t>
            </w:r>
          </w:p>
        </w:tc>
        <w:tc>
          <w:tcPr>
            <w:tcW w:w="0" w:type="auto"/>
            <w:vMerge w:val="restart"/>
            <w:vAlign w:val="center"/>
            <w:hideMark/>
          </w:tcPr>
          <w:p w14:paraId="2960D463"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 xml:space="preserve">Dual-core </w:t>
            </w:r>
            <w:proofErr w:type="spellStart"/>
            <w:r w:rsidRPr="004C72F4">
              <w:rPr>
                <w:rFonts w:ascii="NewsGotT" w:eastAsia="Times New Roman" w:hAnsi="NewsGotT" w:cs="Calibri"/>
                <w:color w:val="000000"/>
                <w:sz w:val="17"/>
                <w:szCs w:val="17"/>
                <w:lang w:eastAsia="en-GB"/>
              </w:rPr>
              <w:t>Tensilica</w:t>
            </w:r>
            <w:proofErr w:type="spellEnd"/>
            <w:r w:rsidRPr="004C72F4">
              <w:rPr>
                <w:rFonts w:ascii="NewsGotT" w:eastAsia="Times New Roman" w:hAnsi="NewsGotT" w:cs="Calibri"/>
                <w:color w:val="000000"/>
                <w:sz w:val="17"/>
                <w:szCs w:val="17"/>
                <w:lang w:eastAsia="en-GB"/>
              </w:rPr>
              <w:t xml:space="preserve"> LX6</w:t>
            </w:r>
          </w:p>
        </w:tc>
        <w:tc>
          <w:tcPr>
            <w:tcW w:w="0" w:type="auto"/>
            <w:vMerge w:val="restart"/>
            <w:vAlign w:val="center"/>
            <w:hideMark/>
          </w:tcPr>
          <w:p w14:paraId="02C0A559"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w:t>
            </w:r>
          </w:p>
        </w:tc>
        <w:tc>
          <w:tcPr>
            <w:tcW w:w="0" w:type="auto"/>
            <w:vMerge w:val="restart"/>
            <w:vAlign w:val="center"/>
            <w:hideMark/>
          </w:tcPr>
          <w:p w14:paraId="3393F078"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roofErr w:type="spellStart"/>
            <w:r w:rsidRPr="004C72F4">
              <w:rPr>
                <w:rFonts w:ascii="NewsGotT" w:eastAsia="Times New Roman" w:hAnsi="NewsGotT" w:cs="Calibri"/>
                <w:color w:val="000000"/>
                <w:sz w:val="17"/>
                <w:szCs w:val="17"/>
                <w:lang w:eastAsia="en-GB"/>
              </w:rPr>
              <w:t>MicroUSB</w:t>
            </w:r>
            <w:proofErr w:type="spellEnd"/>
          </w:p>
        </w:tc>
        <w:tc>
          <w:tcPr>
            <w:tcW w:w="0" w:type="auto"/>
            <w:vMerge w:val="restart"/>
            <w:vAlign w:val="center"/>
            <w:hideMark/>
          </w:tcPr>
          <w:p w14:paraId="4D7CFAB8"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38 pins</w:t>
            </w:r>
          </w:p>
        </w:tc>
        <w:tc>
          <w:tcPr>
            <w:tcW w:w="0" w:type="auto"/>
            <w:vMerge w:val="restart"/>
            <w:vAlign w:val="center"/>
            <w:hideMark/>
          </w:tcPr>
          <w:p w14:paraId="4EAB4E7E"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w:t>
            </w:r>
          </w:p>
        </w:tc>
        <w:tc>
          <w:tcPr>
            <w:tcW w:w="0" w:type="auto"/>
            <w:vMerge w:val="restart"/>
            <w:vAlign w:val="center"/>
            <w:hideMark/>
          </w:tcPr>
          <w:p w14:paraId="1CEF15F6"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w:t>
            </w:r>
          </w:p>
        </w:tc>
        <w:tc>
          <w:tcPr>
            <w:tcW w:w="0" w:type="auto"/>
            <w:vMerge w:val="restart"/>
            <w:vAlign w:val="center"/>
            <w:hideMark/>
          </w:tcPr>
          <w:p w14:paraId="1B2A3E35" w14:textId="77777777"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r w:rsidRPr="004C72F4">
              <w:rPr>
                <w:rFonts w:ascii="NewsGotT" w:eastAsia="Times New Roman" w:hAnsi="NewsGotT" w:cs="Calibri"/>
                <w:color w:val="000000"/>
                <w:sz w:val="17"/>
                <w:szCs w:val="17"/>
                <w:lang w:val="en-US" w:eastAsia="en-GB"/>
              </w:rPr>
              <w:t>high-speed SPI, UART, I</w:t>
            </w:r>
            <w:r w:rsidRPr="004C72F4">
              <w:rPr>
                <w:rFonts w:ascii="NewsGotT" w:eastAsia="Times New Roman" w:hAnsi="NewsGotT" w:cs="Calibri"/>
                <w:color w:val="000000"/>
                <w:sz w:val="17"/>
                <w:szCs w:val="17"/>
                <w:vertAlign w:val="superscript"/>
                <w:lang w:val="en-US" w:eastAsia="en-GB"/>
              </w:rPr>
              <w:t>2</w:t>
            </w:r>
            <w:r w:rsidRPr="004C72F4">
              <w:rPr>
                <w:rFonts w:ascii="NewsGotT" w:eastAsia="Times New Roman" w:hAnsi="NewsGotT" w:cs="Calibri"/>
                <w:color w:val="000000"/>
                <w:sz w:val="17"/>
                <w:szCs w:val="17"/>
                <w:lang w:val="en-US" w:eastAsia="en-GB"/>
              </w:rPr>
              <w:t>S and I</w:t>
            </w:r>
            <w:r w:rsidRPr="004C72F4">
              <w:rPr>
                <w:rFonts w:ascii="NewsGotT" w:eastAsia="Times New Roman" w:hAnsi="NewsGotT" w:cs="Calibri"/>
                <w:color w:val="000000"/>
                <w:sz w:val="17"/>
                <w:szCs w:val="17"/>
                <w:vertAlign w:val="superscript"/>
                <w:lang w:val="en-US" w:eastAsia="en-GB"/>
              </w:rPr>
              <w:t>2</w:t>
            </w:r>
            <w:r w:rsidRPr="004C72F4">
              <w:rPr>
                <w:rFonts w:ascii="NewsGotT" w:eastAsia="Times New Roman" w:hAnsi="NewsGotT" w:cs="Calibri"/>
                <w:color w:val="000000"/>
                <w:sz w:val="17"/>
                <w:szCs w:val="17"/>
                <w:lang w:val="en-US" w:eastAsia="en-GB"/>
              </w:rPr>
              <w:t>C</w:t>
            </w:r>
          </w:p>
        </w:tc>
        <w:tc>
          <w:tcPr>
            <w:tcW w:w="1062" w:type="dxa"/>
            <w:vMerge w:val="restart"/>
            <w:vAlign w:val="center"/>
            <w:hideMark/>
          </w:tcPr>
          <w:p w14:paraId="3EA147CD" w14:textId="77777777"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r w:rsidRPr="004C72F4">
              <w:rPr>
                <w:rFonts w:ascii="NewsGotT" w:eastAsia="Times New Roman" w:hAnsi="NewsGotT" w:cs="Calibri"/>
                <w:color w:val="000000"/>
                <w:sz w:val="17"/>
                <w:szCs w:val="17"/>
                <w:lang w:val="en-US" w:eastAsia="en-GB"/>
              </w:rPr>
              <w:t>Up to 240MHz clock frequency</w:t>
            </w:r>
          </w:p>
        </w:tc>
        <w:tc>
          <w:tcPr>
            <w:tcW w:w="644" w:type="dxa"/>
            <w:vMerge w:val="restart"/>
            <w:vAlign w:val="center"/>
            <w:hideMark/>
          </w:tcPr>
          <w:p w14:paraId="4C4C676D"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 xml:space="preserve">16MB </w:t>
            </w:r>
            <w:proofErr w:type="spellStart"/>
            <w:r w:rsidRPr="004C72F4">
              <w:rPr>
                <w:rFonts w:ascii="NewsGotT" w:eastAsia="Times New Roman" w:hAnsi="NewsGotT" w:cs="Calibri"/>
                <w:color w:val="000000"/>
                <w:sz w:val="17"/>
                <w:szCs w:val="17"/>
                <w:lang w:eastAsia="en-GB"/>
              </w:rPr>
              <w:t>of</w:t>
            </w:r>
            <w:proofErr w:type="spellEnd"/>
            <w:r w:rsidRPr="004C72F4">
              <w:rPr>
                <w:rFonts w:ascii="NewsGotT" w:eastAsia="Times New Roman" w:hAnsi="NewsGotT" w:cs="Calibri"/>
                <w:color w:val="000000"/>
                <w:sz w:val="17"/>
                <w:szCs w:val="17"/>
                <w:lang w:eastAsia="en-GB"/>
              </w:rPr>
              <w:t xml:space="preserve"> flash </w:t>
            </w:r>
            <w:proofErr w:type="spellStart"/>
            <w:r w:rsidRPr="004C72F4">
              <w:rPr>
                <w:rFonts w:ascii="NewsGotT" w:eastAsia="Times New Roman" w:hAnsi="NewsGotT" w:cs="Calibri"/>
                <w:color w:val="000000"/>
                <w:sz w:val="17"/>
                <w:szCs w:val="17"/>
                <w:lang w:eastAsia="en-GB"/>
              </w:rPr>
              <w:t>storage</w:t>
            </w:r>
            <w:proofErr w:type="spellEnd"/>
          </w:p>
        </w:tc>
      </w:tr>
      <w:tr w:rsidR="00E71ACA" w:rsidRPr="004C72F4" w14:paraId="7A6C7141" w14:textId="77777777" w:rsidTr="00E71ACA">
        <w:trPr>
          <w:trHeight w:val="496"/>
          <w:jc w:val="center"/>
        </w:trPr>
        <w:tc>
          <w:tcPr>
            <w:tcW w:w="0" w:type="auto"/>
            <w:vMerge/>
            <w:vAlign w:val="center"/>
            <w:hideMark/>
          </w:tcPr>
          <w:p w14:paraId="747FB7EC" w14:textId="77777777" w:rsidR="00E71ACA" w:rsidRPr="004C72F4" w:rsidRDefault="00E71ACA" w:rsidP="00312045">
            <w:pPr>
              <w:spacing w:line="240" w:lineRule="auto"/>
              <w:jc w:val="center"/>
              <w:rPr>
                <w:rFonts w:ascii="NewsGotT" w:eastAsia="Times New Roman" w:hAnsi="NewsGotT" w:cs="Calibri"/>
                <w:b/>
                <w:bCs/>
                <w:color w:val="000000"/>
                <w:sz w:val="17"/>
                <w:szCs w:val="17"/>
                <w:lang w:eastAsia="en-GB"/>
              </w:rPr>
            </w:pPr>
          </w:p>
        </w:tc>
        <w:tc>
          <w:tcPr>
            <w:tcW w:w="0" w:type="auto"/>
            <w:vMerge/>
            <w:vAlign w:val="center"/>
            <w:hideMark/>
          </w:tcPr>
          <w:p w14:paraId="62BFD989"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75093FE6"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7EE5404E"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3BE0E3F3"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1010" w:type="dxa"/>
            <w:vMerge/>
            <w:vAlign w:val="center"/>
            <w:hideMark/>
          </w:tcPr>
          <w:p w14:paraId="3D95C59B"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425" w:type="dxa"/>
            <w:vMerge/>
            <w:vAlign w:val="center"/>
            <w:hideMark/>
          </w:tcPr>
          <w:p w14:paraId="35CAAD77"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3B6D861F"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73BF2F92"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0890EBDA"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3AB4CEC1"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456CA3AB"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73CFC3FD"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049EBE32"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1062" w:type="dxa"/>
            <w:vMerge/>
            <w:vAlign w:val="center"/>
            <w:hideMark/>
          </w:tcPr>
          <w:p w14:paraId="58F32C40"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644" w:type="dxa"/>
            <w:vMerge/>
            <w:vAlign w:val="center"/>
            <w:hideMark/>
          </w:tcPr>
          <w:p w14:paraId="03F573E9"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r>
      <w:tr w:rsidR="00E71ACA" w:rsidRPr="004C72F4" w14:paraId="7630CC43" w14:textId="77777777" w:rsidTr="00E71ACA">
        <w:trPr>
          <w:trHeight w:val="288"/>
          <w:jc w:val="center"/>
        </w:trPr>
        <w:tc>
          <w:tcPr>
            <w:tcW w:w="0" w:type="auto"/>
            <w:vMerge w:val="restart"/>
            <w:vAlign w:val="center"/>
            <w:hideMark/>
          </w:tcPr>
          <w:p w14:paraId="2D41D2FC" w14:textId="77777777" w:rsidR="00E71ACA" w:rsidRPr="004C72F4" w:rsidRDefault="00E71ACA" w:rsidP="00312045">
            <w:pPr>
              <w:spacing w:line="240" w:lineRule="auto"/>
              <w:jc w:val="center"/>
              <w:rPr>
                <w:rFonts w:ascii="NewsGotT" w:eastAsia="Times New Roman" w:hAnsi="NewsGotT" w:cs="Calibri"/>
                <w:b/>
                <w:bCs/>
                <w:color w:val="000000"/>
                <w:sz w:val="17"/>
                <w:szCs w:val="17"/>
                <w:lang w:eastAsia="en-GB"/>
              </w:rPr>
            </w:pPr>
            <w:r w:rsidRPr="004C72F4">
              <w:rPr>
                <w:rFonts w:ascii="NewsGotT" w:eastAsia="Times New Roman" w:hAnsi="NewsGotT" w:cs="Calibri"/>
                <w:b/>
                <w:bCs/>
                <w:color w:val="000000"/>
                <w:sz w:val="17"/>
                <w:szCs w:val="17"/>
                <w:lang w:eastAsia="en-GB"/>
              </w:rPr>
              <w:t>C3 WROOM Module</w:t>
            </w:r>
          </w:p>
        </w:tc>
        <w:tc>
          <w:tcPr>
            <w:tcW w:w="0" w:type="auto"/>
            <w:vMerge w:val="restart"/>
            <w:vAlign w:val="center"/>
            <w:hideMark/>
          </w:tcPr>
          <w:p w14:paraId="5147D780"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ESP32</w:t>
            </w:r>
          </w:p>
        </w:tc>
        <w:tc>
          <w:tcPr>
            <w:tcW w:w="0" w:type="auto"/>
            <w:vMerge w:val="restart"/>
            <w:vAlign w:val="center"/>
            <w:hideMark/>
          </w:tcPr>
          <w:p w14:paraId="4C232E0E"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IEEE 802.11 b/g/n-</w:t>
            </w:r>
            <w:proofErr w:type="spellStart"/>
            <w:r w:rsidRPr="004C72F4">
              <w:rPr>
                <w:rFonts w:ascii="NewsGotT" w:eastAsia="Times New Roman" w:hAnsi="NewsGotT" w:cs="Calibri"/>
                <w:color w:val="000000"/>
                <w:sz w:val="17"/>
                <w:szCs w:val="17"/>
                <w:lang w:eastAsia="en-GB"/>
              </w:rPr>
              <w:t>compliant</w:t>
            </w:r>
            <w:proofErr w:type="spellEnd"/>
          </w:p>
        </w:tc>
        <w:tc>
          <w:tcPr>
            <w:tcW w:w="0" w:type="auto"/>
            <w:vMerge w:val="restart"/>
            <w:vAlign w:val="center"/>
            <w:hideMark/>
          </w:tcPr>
          <w:p w14:paraId="7CAA9FC8" w14:textId="77777777"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r w:rsidRPr="004C72F4">
              <w:rPr>
                <w:rFonts w:ascii="NewsGotT" w:eastAsia="Times New Roman" w:hAnsi="NewsGotT" w:cs="Calibri"/>
                <w:color w:val="000000"/>
                <w:sz w:val="17"/>
                <w:szCs w:val="17"/>
                <w:lang w:val="en-US" w:eastAsia="en-GB"/>
              </w:rPr>
              <w:t>Bluetooth LE: Bluetooth 5, Bluetooth mesh</w:t>
            </w:r>
          </w:p>
        </w:tc>
        <w:tc>
          <w:tcPr>
            <w:tcW w:w="0" w:type="auto"/>
            <w:vMerge w:val="restart"/>
            <w:vAlign w:val="center"/>
            <w:hideMark/>
          </w:tcPr>
          <w:p w14:paraId="38C0AD8C"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$3.50</w:t>
            </w:r>
          </w:p>
        </w:tc>
        <w:tc>
          <w:tcPr>
            <w:tcW w:w="1010" w:type="dxa"/>
            <w:vMerge w:val="restart"/>
            <w:vAlign w:val="center"/>
            <w:hideMark/>
          </w:tcPr>
          <w:p w14:paraId="52CEB14B"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18.0 × 20.0 × 3.2 mm</w:t>
            </w:r>
          </w:p>
        </w:tc>
        <w:tc>
          <w:tcPr>
            <w:tcW w:w="425" w:type="dxa"/>
            <w:vMerge w:val="restart"/>
            <w:vAlign w:val="center"/>
            <w:hideMark/>
          </w:tcPr>
          <w:p w14:paraId="5E74777D"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w:t>
            </w:r>
          </w:p>
        </w:tc>
        <w:tc>
          <w:tcPr>
            <w:tcW w:w="0" w:type="auto"/>
            <w:vMerge w:val="restart"/>
            <w:vAlign w:val="center"/>
            <w:hideMark/>
          </w:tcPr>
          <w:p w14:paraId="3518F02B"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w:t>
            </w:r>
          </w:p>
        </w:tc>
        <w:tc>
          <w:tcPr>
            <w:tcW w:w="0" w:type="auto"/>
            <w:vMerge w:val="restart"/>
            <w:vAlign w:val="center"/>
            <w:hideMark/>
          </w:tcPr>
          <w:p w14:paraId="18C281D5" w14:textId="6B4401CD"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r w:rsidRPr="004C72F4">
              <w:rPr>
                <w:rFonts w:ascii="NewsGotT" w:eastAsia="Times New Roman" w:hAnsi="NewsGotT" w:cs="Calibri"/>
                <w:color w:val="000000"/>
                <w:sz w:val="17"/>
                <w:szCs w:val="17"/>
                <w:lang w:val="en-US" w:eastAsia="en-GB"/>
              </w:rPr>
              <w:t>32-bit RISC-V single-core</w:t>
            </w:r>
            <w:r w:rsidR="00B71A7D">
              <w:rPr>
                <w:rFonts w:ascii="NewsGotT" w:eastAsia="Times New Roman" w:hAnsi="NewsGotT" w:cs="Calibri"/>
                <w:color w:val="000000"/>
                <w:sz w:val="17"/>
                <w:szCs w:val="17"/>
                <w:lang w:val="en-US" w:eastAsia="en-GB"/>
              </w:rPr>
              <w:t xml:space="preserve"> </w:t>
            </w:r>
            <w:r w:rsidRPr="004C72F4">
              <w:rPr>
                <w:rFonts w:ascii="NewsGotT" w:eastAsia="Times New Roman" w:hAnsi="NewsGotT" w:cs="Calibri"/>
                <w:color w:val="000000"/>
                <w:sz w:val="17"/>
                <w:szCs w:val="17"/>
                <w:lang w:val="en-US" w:eastAsia="en-GB"/>
              </w:rPr>
              <w:t>processor, up to 160 MHz</w:t>
            </w:r>
          </w:p>
        </w:tc>
        <w:tc>
          <w:tcPr>
            <w:tcW w:w="0" w:type="auto"/>
            <w:vMerge w:val="restart"/>
            <w:vAlign w:val="center"/>
            <w:hideMark/>
          </w:tcPr>
          <w:p w14:paraId="78FB848B"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w:t>
            </w:r>
          </w:p>
        </w:tc>
        <w:tc>
          <w:tcPr>
            <w:tcW w:w="0" w:type="auto"/>
            <w:vMerge w:val="restart"/>
            <w:vAlign w:val="center"/>
            <w:hideMark/>
          </w:tcPr>
          <w:p w14:paraId="6418C33A"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w:t>
            </w:r>
          </w:p>
        </w:tc>
        <w:tc>
          <w:tcPr>
            <w:tcW w:w="0" w:type="auto"/>
            <w:vMerge w:val="restart"/>
            <w:vAlign w:val="center"/>
            <w:hideMark/>
          </w:tcPr>
          <w:p w14:paraId="2506764B"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w:t>
            </w:r>
          </w:p>
        </w:tc>
        <w:tc>
          <w:tcPr>
            <w:tcW w:w="0" w:type="auto"/>
            <w:vMerge w:val="restart"/>
            <w:vAlign w:val="center"/>
            <w:hideMark/>
          </w:tcPr>
          <w:p w14:paraId="03F4D625"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w:t>
            </w:r>
          </w:p>
        </w:tc>
        <w:tc>
          <w:tcPr>
            <w:tcW w:w="0" w:type="auto"/>
            <w:vAlign w:val="center"/>
            <w:hideMark/>
          </w:tcPr>
          <w:p w14:paraId="62C7F413"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GPIO</w:t>
            </w:r>
          </w:p>
        </w:tc>
        <w:tc>
          <w:tcPr>
            <w:tcW w:w="1062" w:type="dxa"/>
            <w:vMerge w:val="restart"/>
            <w:vAlign w:val="center"/>
            <w:hideMark/>
          </w:tcPr>
          <w:p w14:paraId="2BEB644E"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160 MHz</w:t>
            </w:r>
          </w:p>
        </w:tc>
        <w:tc>
          <w:tcPr>
            <w:tcW w:w="644" w:type="dxa"/>
            <w:vMerge w:val="restart"/>
            <w:vAlign w:val="center"/>
            <w:hideMark/>
          </w:tcPr>
          <w:p w14:paraId="0073D14B"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4 MB SPI flash</w:t>
            </w:r>
          </w:p>
        </w:tc>
      </w:tr>
      <w:tr w:rsidR="00E71ACA" w:rsidRPr="004C72F4" w14:paraId="2BD4BAD8" w14:textId="77777777" w:rsidTr="00E71ACA">
        <w:trPr>
          <w:trHeight w:val="288"/>
          <w:jc w:val="center"/>
        </w:trPr>
        <w:tc>
          <w:tcPr>
            <w:tcW w:w="0" w:type="auto"/>
            <w:vMerge/>
            <w:vAlign w:val="center"/>
            <w:hideMark/>
          </w:tcPr>
          <w:p w14:paraId="49191203" w14:textId="77777777" w:rsidR="00E71ACA" w:rsidRPr="004C72F4" w:rsidRDefault="00E71ACA" w:rsidP="00312045">
            <w:pPr>
              <w:spacing w:line="240" w:lineRule="auto"/>
              <w:jc w:val="center"/>
              <w:rPr>
                <w:rFonts w:ascii="NewsGotT" w:eastAsia="Times New Roman" w:hAnsi="NewsGotT" w:cs="Calibri"/>
                <w:b/>
                <w:bCs/>
                <w:color w:val="000000"/>
                <w:sz w:val="17"/>
                <w:szCs w:val="17"/>
                <w:lang w:eastAsia="en-GB"/>
              </w:rPr>
            </w:pPr>
          </w:p>
        </w:tc>
        <w:tc>
          <w:tcPr>
            <w:tcW w:w="0" w:type="auto"/>
            <w:vMerge/>
            <w:vAlign w:val="center"/>
            <w:hideMark/>
          </w:tcPr>
          <w:p w14:paraId="61D4E337"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3F1DA4EC"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6F4CD9CF"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724CBF80"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1010" w:type="dxa"/>
            <w:vMerge/>
            <w:vAlign w:val="center"/>
            <w:hideMark/>
          </w:tcPr>
          <w:p w14:paraId="055B8186"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425" w:type="dxa"/>
            <w:vMerge/>
            <w:vAlign w:val="center"/>
            <w:hideMark/>
          </w:tcPr>
          <w:p w14:paraId="22849413"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53315EB0"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280A7236"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33CC4727"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3ED26C39"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298EA45E"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604485EF"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Align w:val="center"/>
            <w:hideMark/>
          </w:tcPr>
          <w:p w14:paraId="3FD30F38"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SPI</w:t>
            </w:r>
          </w:p>
        </w:tc>
        <w:tc>
          <w:tcPr>
            <w:tcW w:w="1062" w:type="dxa"/>
            <w:vMerge/>
            <w:vAlign w:val="center"/>
            <w:hideMark/>
          </w:tcPr>
          <w:p w14:paraId="1EFBB8AE"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644" w:type="dxa"/>
            <w:vMerge/>
            <w:vAlign w:val="center"/>
            <w:hideMark/>
          </w:tcPr>
          <w:p w14:paraId="39E89CD0"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r>
      <w:tr w:rsidR="00E71ACA" w:rsidRPr="004C72F4" w14:paraId="314254DD" w14:textId="77777777" w:rsidTr="00E71ACA">
        <w:trPr>
          <w:trHeight w:val="288"/>
          <w:jc w:val="center"/>
        </w:trPr>
        <w:tc>
          <w:tcPr>
            <w:tcW w:w="0" w:type="auto"/>
            <w:vMerge/>
            <w:vAlign w:val="center"/>
            <w:hideMark/>
          </w:tcPr>
          <w:p w14:paraId="1B10BDCC" w14:textId="77777777" w:rsidR="00E71ACA" w:rsidRPr="004C72F4" w:rsidRDefault="00E71ACA" w:rsidP="00312045">
            <w:pPr>
              <w:spacing w:line="240" w:lineRule="auto"/>
              <w:jc w:val="center"/>
              <w:rPr>
                <w:rFonts w:ascii="NewsGotT" w:eastAsia="Times New Roman" w:hAnsi="NewsGotT" w:cs="Calibri"/>
                <w:b/>
                <w:bCs/>
                <w:color w:val="000000"/>
                <w:sz w:val="17"/>
                <w:szCs w:val="17"/>
                <w:lang w:eastAsia="en-GB"/>
              </w:rPr>
            </w:pPr>
          </w:p>
        </w:tc>
        <w:tc>
          <w:tcPr>
            <w:tcW w:w="0" w:type="auto"/>
            <w:vMerge/>
            <w:vAlign w:val="center"/>
            <w:hideMark/>
          </w:tcPr>
          <w:p w14:paraId="6C4DFFF7"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0761A42A"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47E3956E"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00E88351"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1010" w:type="dxa"/>
            <w:vMerge/>
            <w:vAlign w:val="center"/>
            <w:hideMark/>
          </w:tcPr>
          <w:p w14:paraId="7302728B"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425" w:type="dxa"/>
            <w:vMerge/>
            <w:vAlign w:val="center"/>
            <w:hideMark/>
          </w:tcPr>
          <w:p w14:paraId="3FF14093"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25471302"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32B0F1C5"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4937D554"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7DFFCB48"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59268C34"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36DD9B41"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Align w:val="center"/>
            <w:hideMark/>
          </w:tcPr>
          <w:p w14:paraId="6E99E9D2"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UART</w:t>
            </w:r>
          </w:p>
        </w:tc>
        <w:tc>
          <w:tcPr>
            <w:tcW w:w="1062" w:type="dxa"/>
            <w:vMerge/>
            <w:vAlign w:val="center"/>
            <w:hideMark/>
          </w:tcPr>
          <w:p w14:paraId="21AC1BFF"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644" w:type="dxa"/>
            <w:vMerge/>
            <w:vAlign w:val="center"/>
            <w:hideMark/>
          </w:tcPr>
          <w:p w14:paraId="62BABF1B"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r>
      <w:tr w:rsidR="00E71ACA" w:rsidRPr="004C72F4" w14:paraId="10A8EB96" w14:textId="77777777" w:rsidTr="00E71ACA">
        <w:trPr>
          <w:trHeight w:val="288"/>
          <w:jc w:val="center"/>
        </w:trPr>
        <w:tc>
          <w:tcPr>
            <w:tcW w:w="0" w:type="auto"/>
            <w:vMerge/>
            <w:vAlign w:val="center"/>
            <w:hideMark/>
          </w:tcPr>
          <w:p w14:paraId="58BE64E5" w14:textId="77777777" w:rsidR="00E71ACA" w:rsidRPr="004C72F4" w:rsidRDefault="00E71ACA" w:rsidP="00312045">
            <w:pPr>
              <w:spacing w:line="240" w:lineRule="auto"/>
              <w:jc w:val="center"/>
              <w:rPr>
                <w:rFonts w:ascii="NewsGotT" w:eastAsia="Times New Roman" w:hAnsi="NewsGotT" w:cs="Calibri"/>
                <w:b/>
                <w:bCs/>
                <w:color w:val="000000"/>
                <w:sz w:val="17"/>
                <w:szCs w:val="17"/>
                <w:lang w:eastAsia="en-GB"/>
              </w:rPr>
            </w:pPr>
          </w:p>
        </w:tc>
        <w:tc>
          <w:tcPr>
            <w:tcW w:w="0" w:type="auto"/>
            <w:vMerge/>
            <w:vAlign w:val="center"/>
            <w:hideMark/>
          </w:tcPr>
          <w:p w14:paraId="1B319164"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57A367E4"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32D5895E"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4503B86F"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1010" w:type="dxa"/>
            <w:vMerge/>
            <w:vAlign w:val="center"/>
            <w:hideMark/>
          </w:tcPr>
          <w:p w14:paraId="3AC759A2"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425" w:type="dxa"/>
            <w:vMerge/>
            <w:vAlign w:val="center"/>
            <w:hideMark/>
          </w:tcPr>
          <w:p w14:paraId="0CC6777E"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34E2D5DF"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7D338F38"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3E0A54ED"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2D68CC0F"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28692BA0"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65BB5A3C"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Align w:val="center"/>
            <w:hideMark/>
          </w:tcPr>
          <w:p w14:paraId="5F81AA14"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I2C</w:t>
            </w:r>
          </w:p>
        </w:tc>
        <w:tc>
          <w:tcPr>
            <w:tcW w:w="1062" w:type="dxa"/>
            <w:vMerge/>
            <w:vAlign w:val="center"/>
            <w:hideMark/>
          </w:tcPr>
          <w:p w14:paraId="0C66ABE4"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644" w:type="dxa"/>
            <w:vMerge/>
            <w:vAlign w:val="center"/>
            <w:hideMark/>
          </w:tcPr>
          <w:p w14:paraId="59DD0F83"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r>
      <w:tr w:rsidR="00E71ACA" w:rsidRPr="004C72F4" w14:paraId="57CFB81F" w14:textId="77777777" w:rsidTr="00E71ACA">
        <w:trPr>
          <w:trHeight w:val="598"/>
          <w:jc w:val="center"/>
        </w:trPr>
        <w:tc>
          <w:tcPr>
            <w:tcW w:w="0" w:type="auto"/>
            <w:vMerge/>
            <w:vAlign w:val="center"/>
            <w:hideMark/>
          </w:tcPr>
          <w:p w14:paraId="3B62888C" w14:textId="77777777" w:rsidR="00E71ACA" w:rsidRPr="004C72F4" w:rsidRDefault="00E71ACA" w:rsidP="00312045">
            <w:pPr>
              <w:spacing w:line="240" w:lineRule="auto"/>
              <w:jc w:val="center"/>
              <w:rPr>
                <w:rFonts w:ascii="NewsGotT" w:eastAsia="Times New Roman" w:hAnsi="NewsGotT" w:cs="Calibri"/>
                <w:b/>
                <w:bCs/>
                <w:color w:val="000000"/>
                <w:sz w:val="17"/>
                <w:szCs w:val="17"/>
                <w:lang w:eastAsia="en-GB"/>
              </w:rPr>
            </w:pPr>
          </w:p>
        </w:tc>
        <w:tc>
          <w:tcPr>
            <w:tcW w:w="0" w:type="auto"/>
            <w:vMerge/>
            <w:vAlign w:val="center"/>
            <w:hideMark/>
          </w:tcPr>
          <w:p w14:paraId="4E1D3F65"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5315EC0B"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0B0D407C"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166F8A66"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1010" w:type="dxa"/>
            <w:vMerge/>
            <w:vAlign w:val="center"/>
            <w:hideMark/>
          </w:tcPr>
          <w:p w14:paraId="501D2B1E"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425" w:type="dxa"/>
            <w:vMerge/>
            <w:vAlign w:val="center"/>
            <w:hideMark/>
          </w:tcPr>
          <w:p w14:paraId="0A0C035B"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09E96B4A"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5AC5B652"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6DF049B8"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36490132"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29BF9DA1"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370EE163"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Align w:val="center"/>
            <w:hideMark/>
          </w:tcPr>
          <w:p w14:paraId="50E959C5"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I2S</w:t>
            </w:r>
          </w:p>
        </w:tc>
        <w:tc>
          <w:tcPr>
            <w:tcW w:w="1062" w:type="dxa"/>
            <w:vMerge/>
            <w:vAlign w:val="center"/>
            <w:hideMark/>
          </w:tcPr>
          <w:p w14:paraId="2325CD5C"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644" w:type="dxa"/>
            <w:vMerge/>
            <w:vAlign w:val="center"/>
            <w:hideMark/>
          </w:tcPr>
          <w:p w14:paraId="7C440062"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r>
      <w:tr w:rsidR="00E71ACA" w:rsidRPr="004C72F4" w14:paraId="181ED9C9" w14:textId="77777777" w:rsidTr="00E71ACA">
        <w:trPr>
          <w:trHeight w:val="840"/>
          <w:jc w:val="center"/>
        </w:trPr>
        <w:tc>
          <w:tcPr>
            <w:tcW w:w="0" w:type="auto"/>
            <w:vMerge w:val="restart"/>
            <w:vAlign w:val="center"/>
            <w:hideMark/>
          </w:tcPr>
          <w:p w14:paraId="56D7554D" w14:textId="77777777" w:rsidR="00E71ACA" w:rsidRPr="004C72F4" w:rsidRDefault="00E71ACA" w:rsidP="00312045">
            <w:pPr>
              <w:spacing w:line="240" w:lineRule="auto"/>
              <w:jc w:val="center"/>
              <w:rPr>
                <w:rFonts w:ascii="NewsGotT" w:eastAsia="Times New Roman" w:hAnsi="NewsGotT" w:cs="Calibri"/>
                <w:b/>
                <w:bCs/>
                <w:color w:val="000000"/>
                <w:sz w:val="17"/>
                <w:szCs w:val="17"/>
                <w:lang w:eastAsia="en-GB"/>
              </w:rPr>
            </w:pPr>
            <w:r w:rsidRPr="004C72F4">
              <w:rPr>
                <w:rFonts w:ascii="NewsGotT" w:eastAsia="Times New Roman" w:hAnsi="NewsGotT" w:cs="Calibri"/>
                <w:b/>
                <w:bCs/>
                <w:color w:val="000000"/>
                <w:sz w:val="17"/>
                <w:szCs w:val="17"/>
                <w:lang w:eastAsia="en-GB"/>
              </w:rPr>
              <w:lastRenderedPageBreak/>
              <w:t xml:space="preserve">C3 WROOM </w:t>
            </w:r>
            <w:proofErr w:type="spellStart"/>
            <w:r w:rsidRPr="004C72F4">
              <w:rPr>
                <w:rFonts w:ascii="NewsGotT" w:eastAsia="Times New Roman" w:hAnsi="NewsGotT" w:cs="Calibri"/>
                <w:b/>
                <w:bCs/>
                <w:color w:val="000000"/>
                <w:sz w:val="17"/>
                <w:szCs w:val="17"/>
                <w:lang w:eastAsia="en-GB"/>
              </w:rPr>
              <w:t>Development</w:t>
            </w:r>
            <w:proofErr w:type="spellEnd"/>
            <w:r w:rsidRPr="004C72F4">
              <w:rPr>
                <w:rFonts w:ascii="NewsGotT" w:eastAsia="Times New Roman" w:hAnsi="NewsGotT" w:cs="Calibri"/>
                <w:b/>
                <w:bCs/>
                <w:color w:val="000000"/>
                <w:sz w:val="17"/>
                <w:szCs w:val="17"/>
                <w:lang w:eastAsia="en-GB"/>
              </w:rPr>
              <w:t xml:space="preserve"> </w:t>
            </w:r>
            <w:proofErr w:type="spellStart"/>
            <w:r w:rsidRPr="004C72F4">
              <w:rPr>
                <w:rFonts w:ascii="NewsGotT" w:eastAsia="Times New Roman" w:hAnsi="NewsGotT" w:cs="Calibri"/>
                <w:b/>
                <w:bCs/>
                <w:color w:val="000000"/>
                <w:sz w:val="17"/>
                <w:szCs w:val="17"/>
                <w:lang w:eastAsia="en-GB"/>
              </w:rPr>
              <w:t>Board</w:t>
            </w:r>
            <w:proofErr w:type="spellEnd"/>
          </w:p>
        </w:tc>
        <w:tc>
          <w:tcPr>
            <w:tcW w:w="0" w:type="auto"/>
            <w:vMerge w:val="restart"/>
            <w:vAlign w:val="center"/>
            <w:hideMark/>
          </w:tcPr>
          <w:p w14:paraId="1DF05539"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ESP32</w:t>
            </w:r>
          </w:p>
        </w:tc>
        <w:tc>
          <w:tcPr>
            <w:tcW w:w="0" w:type="auto"/>
            <w:vMerge w:val="restart"/>
            <w:vAlign w:val="center"/>
            <w:hideMark/>
          </w:tcPr>
          <w:p w14:paraId="280234EA"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WiFi IEEE 802.11 b/g/n-</w:t>
            </w:r>
            <w:proofErr w:type="spellStart"/>
            <w:r w:rsidRPr="004C72F4">
              <w:rPr>
                <w:rFonts w:ascii="NewsGotT" w:eastAsia="Times New Roman" w:hAnsi="NewsGotT" w:cs="Calibri"/>
                <w:color w:val="000000"/>
                <w:sz w:val="17"/>
                <w:szCs w:val="17"/>
                <w:lang w:eastAsia="en-GB"/>
              </w:rPr>
              <w:t>compliant</w:t>
            </w:r>
            <w:proofErr w:type="spellEnd"/>
          </w:p>
        </w:tc>
        <w:tc>
          <w:tcPr>
            <w:tcW w:w="0" w:type="auto"/>
            <w:vMerge w:val="restart"/>
            <w:vAlign w:val="center"/>
            <w:hideMark/>
          </w:tcPr>
          <w:p w14:paraId="77B4BA3D" w14:textId="77777777"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r w:rsidRPr="004C72F4">
              <w:rPr>
                <w:rFonts w:ascii="NewsGotT" w:eastAsia="Times New Roman" w:hAnsi="NewsGotT" w:cs="Calibri"/>
                <w:color w:val="000000"/>
                <w:sz w:val="17"/>
                <w:szCs w:val="17"/>
                <w:lang w:val="en-US" w:eastAsia="en-GB"/>
              </w:rPr>
              <w:t>Bluetooth LE: Bluetooth 5, Bluetooth mesh</w:t>
            </w:r>
          </w:p>
        </w:tc>
        <w:tc>
          <w:tcPr>
            <w:tcW w:w="0" w:type="auto"/>
            <w:vMerge w:val="restart"/>
            <w:vAlign w:val="center"/>
            <w:hideMark/>
          </w:tcPr>
          <w:p w14:paraId="6B59B011"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$10.00</w:t>
            </w:r>
          </w:p>
        </w:tc>
        <w:tc>
          <w:tcPr>
            <w:tcW w:w="1010" w:type="dxa"/>
            <w:vMerge w:val="restart"/>
            <w:vAlign w:val="center"/>
            <w:hideMark/>
          </w:tcPr>
          <w:p w14:paraId="6AC46A65"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w:t>
            </w:r>
          </w:p>
        </w:tc>
        <w:tc>
          <w:tcPr>
            <w:tcW w:w="425" w:type="dxa"/>
            <w:vMerge w:val="restart"/>
            <w:vAlign w:val="center"/>
            <w:hideMark/>
          </w:tcPr>
          <w:p w14:paraId="0C328607"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w:t>
            </w:r>
          </w:p>
        </w:tc>
        <w:tc>
          <w:tcPr>
            <w:tcW w:w="0" w:type="auto"/>
            <w:vMerge w:val="restart"/>
            <w:vAlign w:val="center"/>
            <w:hideMark/>
          </w:tcPr>
          <w:p w14:paraId="094C6C39"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w:t>
            </w:r>
          </w:p>
        </w:tc>
        <w:tc>
          <w:tcPr>
            <w:tcW w:w="0" w:type="auto"/>
            <w:vMerge w:val="restart"/>
            <w:vAlign w:val="center"/>
            <w:hideMark/>
          </w:tcPr>
          <w:p w14:paraId="53E08A97" w14:textId="2B0614ED"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r w:rsidRPr="004C72F4">
              <w:rPr>
                <w:rFonts w:ascii="NewsGotT" w:eastAsia="Times New Roman" w:hAnsi="NewsGotT" w:cs="Calibri"/>
                <w:color w:val="000000"/>
                <w:sz w:val="17"/>
                <w:szCs w:val="17"/>
                <w:lang w:val="en-US" w:eastAsia="en-GB"/>
              </w:rPr>
              <w:t>32-bit RISC-V single-core</w:t>
            </w:r>
            <w:r w:rsidR="00B71A7D">
              <w:rPr>
                <w:rFonts w:ascii="NewsGotT" w:eastAsia="Times New Roman" w:hAnsi="NewsGotT" w:cs="Calibri"/>
                <w:color w:val="000000"/>
                <w:sz w:val="17"/>
                <w:szCs w:val="17"/>
                <w:lang w:val="en-US" w:eastAsia="en-GB"/>
              </w:rPr>
              <w:t xml:space="preserve"> </w:t>
            </w:r>
            <w:r w:rsidRPr="004C72F4">
              <w:rPr>
                <w:rFonts w:ascii="NewsGotT" w:eastAsia="Times New Roman" w:hAnsi="NewsGotT" w:cs="Calibri"/>
                <w:color w:val="000000"/>
                <w:sz w:val="17"/>
                <w:szCs w:val="17"/>
                <w:lang w:val="en-US" w:eastAsia="en-GB"/>
              </w:rPr>
              <w:t>processor, up to 160 MHz</w:t>
            </w:r>
          </w:p>
        </w:tc>
        <w:tc>
          <w:tcPr>
            <w:tcW w:w="0" w:type="auto"/>
            <w:vMerge w:val="restart"/>
            <w:vAlign w:val="center"/>
            <w:hideMark/>
          </w:tcPr>
          <w:p w14:paraId="6831B26C"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roofErr w:type="spellStart"/>
            <w:r w:rsidRPr="004C72F4">
              <w:rPr>
                <w:rFonts w:ascii="NewsGotT" w:eastAsia="Times New Roman" w:hAnsi="NewsGotT" w:cs="Calibri"/>
                <w:color w:val="000000"/>
                <w:sz w:val="17"/>
                <w:szCs w:val="17"/>
                <w:lang w:eastAsia="en-GB"/>
              </w:rPr>
              <w:t>MicroUSB</w:t>
            </w:r>
            <w:proofErr w:type="spellEnd"/>
          </w:p>
        </w:tc>
        <w:tc>
          <w:tcPr>
            <w:tcW w:w="0" w:type="auto"/>
            <w:vMerge w:val="restart"/>
            <w:vAlign w:val="center"/>
            <w:hideMark/>
          </w:tcPr>
          <w:p w14:paraId="5596C4D5"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w:t>
            </w:r>
          </w:p>
        </w:tc>
        <w:tc>
          <w:tcPr>
            <w:tcW w:w="0" w:type="auto"/>
            <w:vMerge w:val="restart"/>
            <w:vAlign w:val="center"/>
            <w:hideMark/>
          </w:tcPr>
          <w:p w14:paraId="1409F2ED"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w:t>
            </w:r>
          </w:p>
        </w:tc>
        <w:tc>
          <w:tcPr>
            <w:tcW w:w="0" w:type="auto"/>
            <w:vMerge w:val="restart"/>
            <w:vAlign w:val="center"/>
            <w:hideMark/>
          </w:tcPr>
          <w:p w14:paraId="5CB935E1"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w:t>
            </w:r>
          </w:p>
        </w:tc>
        <w:tc>
          <w:tcPr>
            <w:tcW w:w="0" w:type="auto"/>
            <w:vMerge w:val="restart"/>
            <w:vAlign w:val="center"/>
            <w:hideMark/>
          </w:tcPr>
          <w:p w14:paraId="4854D307"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w:t>
            </w:r>
          </w:p>
        </w:tc>
        <w:tc>
          <w:tcPr>
            <w:tcW w:w="1062" w:type="dxa"/>
            <w:vMerge w:val="restart"/>
            <w:vAlign w:val="center"/>
            <w:hideMark/>
          </w:tcPr>
          <w:p w14:paraId="793088A9"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160 MHz</w:t>
            </w:r>
          </w:p>
        </w:tc>
        <w:tc>
          <w:tcPr>
            <w:tcW w:w="644" w:type="dxa"/>
            <w:vMerge w:val="restart"/>
            <w:vAlign w:val="center"/>
            <w:hideMark/>
          </w:tcPr>
          <w:p w14:paraId="55F7A26C"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4 MB SPI flash</w:t>
            </w:r>
          </w:p>
        </w:tc>
      </w:tr>
      <w:tr w:rsidR="00E71ACA" w:rsidRPr="004C72F4" w14:paraId="5A8B01CD" w14:textId="77777777" w:rsidTr="00E71ACA">
        <w:trPr>
          <w:trHeight w:val="496"/>
          <w:jc w:val="center"/>
        </w:trPr>
        <w:tc>
          <w:tcPr>
            <w:tcW w:w="0" w:type="auto"/>
            <w:vMerge/>
            <w:vAlign w:val="center"/>
            <w:hideMark/>
          </w:tcPr>
          <w:p w14:paraId="7295B19C" w14:textId="77777777" w:rsidR="00E71ACA" w:rsidRPr="004C72F4" w:rsidRDefault="00E71ACA" w:rsidP="00312045">
            <w:pPr>
              <w:spacing w:line="240" w:lineRule="auto"/>
              <w:jc w:val="center"/>
              <w:rPr>
                <w:rFonts w:ascii="NewsGotT" w:eastAsia="Times New Roman" w:hAnsi="NewsGotT" w:cs="Calibri"/>
                <w:b/>
                <w:bCs/>
                <w:color w:val="000000"/>
                <w:sz w:val="17"/>
                <w:szCs w:val="17"/>
                <w:lang w:eastAsia="en-GB"/>
              </w:rPr>
            </w:pPr>
          </w:p>
        </w:tc>
        <w:tc>
          <w:tcPr>
            <w:tcW w:w="0" w:type="auto"/>
            <w:vMerge/>
            <w:vAlign w:val="center"/>
            <w:hideMark/>
          </w:tcPr>
          <w:p w14:paraId="73CB9359"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63E0A9E7"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3CE2E466"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676102F5"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1010" w:type="dxa"/>
            <w:vMerge/>
            <w:vAlign w:val="center"/>
            <w:hideMark/>
          </w:tcPr>
          <w:p w14:paraId="0FBB4C0C"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425" w:type="dxa"/>
            <w:vMerge/>
            <w:vAlign w:val="center"/>
            <w:hideMark/>
          </w:tcPr>
          <w:p w14:paraId="1F611013"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69B266B7"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7C1B750F"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4466C6F2"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35EB0D8D"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1573B9AF"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13A731CA"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102DC33D"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1062" w:type="dxa"/>
            <w:vMerge/>
            <w:vAlign w:val="center"/>
            <w:hideMark/>
          </w:tcPr>
          <w:p w14:paraId="46A7BF1F"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644" w:type="dxa"/>
            <w:vMerge/>
            <w:vAlign w:val="center"/>
            <w:hideMark/>
          </w:tcPr>
          <w:p w14:paraId="2C5BD870"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r>
      <w:tr w:rsidR="00E71ACA" w:rsidRPr="004C72F4" w14:paraId="6FFF84B2" w14:textId="77777777" w:rsidTr="00E71ACA">
        <w:trPr>
          <w:trHeight w:val="288"/>
          <w:jc w:val="center"/>
        </w:trPr>
        <w:tc>
          <w:tcPr>
            <w:tcW w:w="0" w:type="auto"/>
            <w:vMerge w:val="restart"/>
            <w:vAlign w:val="center"/>
            <w:hideMark/>
          </w:tcPr>
          <w:p w14:paraId="21D0E965" w14:textId="77777777" w:rsidR="00E71ACA" w:rsidRPr="004C72F4" w:rsidRDefault="00E71ACA" w:rsidP="00312045">
            <w:pPr>
              <w:spacing w:line="240" w:lineRule="auto"/>
              <w:jc w:val="center"/>
              <w:rPr>
                <w:rFonts w:ascii="NewsGotT" w:eastAsia="Times New Roman" w:hAnsi="NewsGotT" w:cs="Calibri"/>
                <w:b/>
                <w:bCs/>
                <w:color w:val="000000"/>
                <w:sz w:val="17"/>
                <w:szCs w:val="17"/>
                <w:lang w:eastAsia="en-GB"/>
              </w:rPr>
            </w:pPr>
            <w:r w:rsidRPr="004C72F4">
              <w:rPr>
                <w:rFonts w:ascii="NewsGotT" w:eastAsia="Times New Roman" w:hAnsi="NewsGotT" w:cs="Calibri"/>
                <w:b/>
                <w:bCs/>
                <w:color w:val="000000"/>
                <w:sz w:val="17"/>
                <w:szCs w:val="17"/>
                <w:lang w:eastAsia="en-GB"/>
              </w:rPr>
              <w:t>ESP32</w:t>
            </w:r>
          </w:p>
        </w:tc>
        <w:tc>
          <w:tcPr>
            <w:tcW w:w="0" w:type="auto"/>
            <w:vMerge w:val="restart"/>
            <w:vAlign w:val="center"/>
            <w:hideMark/>
          </w:tcPr>
          <w:p w14:paraId="66968BF3"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roofErr w:type="spellStart"/>
            <w:r w:rsidRPr="004C72F4">
              <w:rPr>
                <w:rFonts w:ascii="NewsGotT" w:eastAsia="Times New Roman" w:hAnsi="NewsGotT" w:cs="Calibri"/>
                <w:color w:val="000000"/>
                <w:sz w:val="17"/>
                <w:szCs w:val="17"/>
                <w:lang w:eastAsia="en-GB"/>
              </w:rPr>
              <w:t>GeekCreit</w:t>
            </w:r>
            <w:proofErr w:type="spellEnd"/>
          </w:p>
        </w:tc>
        <w:tc>
          <w:tcPr>
            <w:tcW w:w="0" w:type="auto"/>
            <w:vMerge w:val="restart"/>
            <w:vAlign w:val="center"/>
            <w:hideMark/>
          </w:tcPr>
          <w:p w14:paraId="3883D553"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2.4 GHz dual-</w:t>
            </w:r>
            <w:proofErr w:type="spellStart"/>
            <w:r w:rsidRPr="004C72F4">
              <w:rPr>
                <w:rFonts w:ascii="NewsGotT" w:eastAsia="Times New Roman" w:hAnsi="NewsGotT" w:cs="Calibri"/>
                <w:color w:val="000000"/>
                <w:sz w:val="17"/>
                <w:szCs w:val="17"/>
                <w:lang w:eastAsia="en-GB"/>
              </w:rPr>
              <w:t>mode</w:t>
            </w:r>
            <w:proofErr w:type="spellEnd"/>
          </w:p>
        </w:tc>
        <w:tc>
          <w:tcPr>
            <w:tcW w:w="0" w:type="auto"/>
            <w:vMerge w:val="restart"/>
            <w:vAlign w:val="center"/>
            <w:hideMark/>
          </w:tcPr>
          <w:p w14:paraId="349BA825"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w:t>
            </w:r>
          </w:p>
        </w:tc>
        <w:tc>
          <w:tcPr>
            <w:tcW w:w="0" w:type="auto"/>
            <w:vMerge w:val="restart"/>
            <w:vAlign w:val="center"/>
            <w:hideMark/>
          </w:tcPr>
          <w:p w14:paraId="528E68DC"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8.25 €</w:t>
            </w:r>
          </w:p>
        </w:tc>
        <w:tc>
          <w:tcPr>
            <w:tcW w:w="1010" w:type="dxa"/>
            <w:vMerge w:val="restart"/>
            <w:vAlign w:val="center"/>
            <w:hideMark/>
          </w:tcPr>
          <w:p w14:paraId="3C599C75"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w:t>
            </w:r>
          </w:p>
        </w:tc>
        <w:tc>
          <w:tcPr>
            <w:tcW w:w="425" w:type="dxa"/>
            <w:vMerge w:val="restart"/>
            <w:vAlign w:val="center"/>
            <w:hideMark/>
          </w:tcPr>
          <w:p w14:paraId="54D41ADB"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w:t>
            </w:r>
          </w:p>
        </w:tc>
        <w:tc>
          <w:tcPr>
            <w:tcW w:w="0" w:type="auto"/>
            <w:vMerge w:val="restart"/>
            <w:vAlign w:val="center"/>
            <w:hideMark/>
          </w:tcPr>
          <w:p w14:paraId="6817220B"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roofErr w:type="spellStart"/>
            <w:r w:rsidRPr="004C72F4">
              <w:rPr>
                <w:rFonts w:ascii="NewsGotT" w:eastAsia="Times New Roman" w:hAnsi="NewsGotT" w:cs="Calibri"/>
                <w:color w:val="000000"/>
                <w:sz w:val="17"/>
                <w:szCs w:val="17"/>
                <w:lang w:eastAsia="en-GB"/>
              </w:rPr>
              <w:t>Tensilica</w:t>
            </w:r>
            <w:proofErr w:type="spellEnd"/>
            <w:r w:rsidRPr="004C72F4">
              <w:rPr>
                <w:rFonts w:ascii="NewsGotT" w:eastAsia="Times New Roman" w:hAnsi="NewsGotT" w:cs="Calibri"/>
                <w:color w:val="000000"/>
                <w:sz w:val="17"/>
                <w:szCs w:val="17"/>
                <w:lang w:eastAsia="en-GB"/>
              </w:rPr>
              <w:t xml:space="preserve"> </w:t>
            </w:r>
            <w:proofErr w:type="spellStart"/>
            <w:r w:rsidRPr="004C72F4">
              <w:rPr>
                <w:rFonts w:ascii="NewsGotT" w:eastAsia="Times New Roman" w:hAnsi="NewsGotT" w:cs="Calibri"/>
                <w:color w:val="000000"/>
                <w:sz w:val="17"/>
                <w:szCs w:val="17"/>
                <w:lang w:eastAsia="en-GB"/>
              </w:rPr>
              <w:t>Xtensa</w:t>
            </w:r>
            <w:proofErr w:type="spellEnd"/>
            <w:r w:rsidRPr="004C72F4">
              <w:rPr>
                <w:rFonts w:ascii="NewsGotT" w:eastAsia="Times New Roman" w:hAnsi="NewsGotT" w:cs="Calibri"/>
                <w:color w:val="000000"/>
                <w:sz w:val="17"/>
                <w:szCs w:val="17"/>
                <w:lang w:eastAsia="en-GB"/>
              </w:rPr>
              <w:t>® Dual-Core 32-bit LX6</w:t>
            </w:r>
          </w:p>
        </w:tc>
        <w:tc>
          <w:tcPr>
            <w:tcW w:w="0" w:type="auto"/>
            <w:vMerge w:val="restart"/>
            <w:vAlign w:val="center"/>
            <w:hideMark/>
          </w:tcPr>
          <w:p w14:paraId="5A81DBB5"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w:t>
            </w:r>
          </w:p>
        </w:tc>
        <w:tc>
          <w:tcPr>
            <w:tcW w:w="0" w:type="auto"/>
            <w:vMerge w:val="restart"/>
            <w:vAlign w:val="center"/>
            <w:hideMark/>
          </w:tcPr>
          <w:p w14:paraId="42D6952E"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w:t>
            </w:r>
          </w:p>
        </w:tc>
        <w:tc>
          <w:tcPr>
            <w:tcW w:w="0" w:type="auto"/>
            <w:vMerge w:val="restart"/>
            <w:vAlign w:val="center"/>
            <w:hideMark/>
          </w:tcPr>
          <w:p w14:paraId="3D25EB2A"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48 pins</w:t>
            </w:r>
          </w:p>
        </w:tc>
        <w:tc>
          <w:tcPr>
            <w:tcW w:w="0" w:type="auto"/>
            <w:vMerge w:val="restart"/>
            <w:vAlign w:val="center"/>
            <w:hideMark/>
          </w:tcPr>
          <w:p w14:paraId="72BB81D9"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w:t>
            </w:r>
          </w:p>
        </w:tc>
        <w:tc>
          <w:tcPr>
            <w:tcW w:w="0" w:type="auto"/>
            <w:vMerge w:val="restart"/>
            <w:vAlign w:val="center"/>
            <w:hideMark/>
          </w:tcPr>
          <w:p w14:paraId="1E7148A3"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w:t>
            </w:r>
          </w:p>
        </w:tc>
        <w:tc>
          <w:tcPr>
            <w:tcW w:w="0" w:type="auto"/>
            <w:vAlign w:val="center"/>
            <w:hideMark/>
          </w:tcPr>
          <w:p w14:paraId="7AFC50C8"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ADC</w:t>
            </w:r>
          </w:p>
        </w:tc>
        <w:tc>
          <w:tcPr>
            <w:tcW w:w="1062" w:type="dxa"/>
            <w:vMerge w:val="restart"/>
            <w:vAlign w:val="center"/>
            <w:hideMark/>
          </w:tcPr>
          <w:p w14:paraId="3CB3F202"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w:t>
            </w:r>
          </w:p>
        </w:tc>
        <w:tc>
          <w:tcPr>
            <w:tcW w:w="644" w:type="dxa"/>
            <w:vMerge w:val="restart"/>
            <w:vAlign w:val="center"/>
            <w:hideMark/>
          </w:tcPr>
          <w:p w14:paraId="5E57F930"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w:t>
            </w:r>
          </w:p>
        </w:tc>
      </w:tr>
      <w:tr w:rsidR="00E71ACA" w:rsidRPr="004C72F4" w14:paraId="1261A422" w14:textId="77777777" w:rsidTr="00E71ACA">
        <w:trPr>
          <w:trHeight w:val="288"/>
          <w:jc w:val="center"/>
        </w:trPr>
        <w:tc>
          <w:tcPr>
            <w:tcW w:w="0" w:type="auto"/>
            <w:vMerge/>
            <w:vAlign w:val="center"/>
            <w:hideMark/>
          </w:tcPr>
          <w:p w14:paraId="38928DD6" w14:textId="77777777" w:rsidR="00E71ACA" w:rsidRPr="004C72F4" w:rsidRDefault="00E71ACA" w:rsidP="00312045">
            <w:pPr>
              <w:spacing w:line="240" w:lineRule="auto"/>
              <w:jc w:val="center"/>
              <w:rPr>
                <w:rFonts w:ascii="NewsGotT" w:eastAsia="Times New Roman" w:hAnsi="NewsGotT" w:cs="Calibri"/>
                <w:i/>
                <w:iCs/>
                <w:color w:val="000000"/>
                <w:sz w:val="17"/>
                <w:szCs w:val="17"/>
                <w:lang w:eastAsia="en-GB"/>
              </w:rPr>
            </w:pPr>
          </w:p>
        </w:tc>
        <w:tc>
          <w:tcPr>
            <w:tcW w:w="0" w:type="auto"/>
            <w:vMerge/>
            <w:vAlign w:val="center"/>
            <w:hideMark/>
          </w:tcPr>
          <w:p w14:paraId="6958173E"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738090D1"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2640A653"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1939967F"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1010" w:type="dxa"/>
            <w:vMerge/>
            <w:vAlign w:val="center"/>
            <w:hideMark/>
          </w:tcPr>
          <w:p w14:paraId="514F3F88"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425" w:type="dxa"/>
            <w:vMerge/>
            <w:vAlign w:val="center"/>
            <w:hideMark/>
          </w:tcPr>
          <w:p w14:paraId="6845237D"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3F6F5F82"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2EAFC3B0"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27F2F907"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2F483CF6"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015784C9"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158DB736"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Align w:val="center"/>
            <w:hideMark/>
          </w:tcPr>
          <w:p w14:paraId="78BA6230"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UART</w:t>
            </w:r>
          </w:p>
        </w:tc>
        <w:tc>
          <w:tcPr>
            <w:tcW w:w="1062" w:type="dxa"/>
            <w:vMerge/>
            <w:vAlign w:val="center"/>
            <w:hideMark/>
          </w:tcPr>
          <w:p w14:paraId="2155D366"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644" w:type="dxa"/>
            <w:vMerge/>
            <w:vAlign w:val="center"/>
            <w:hideMark/>
          </w:tcPr>
          <w:p w14:paraId="749BA6F9"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r>
      <w:tr w:rsidR="00E71ACA" w:rsidRPr="004C72F4" w14:paraId="032AF683" w14:textId="77777777" w:rsidTr="00E71ACA">
        <w:trPr>
          <w:trHeight w:val="288"/>
          <w:jc w:val="center"/>
        </w:trPr>
        <w:tc>
          <w:tcPr>
            <w:tcW w:w="0" w:type="auto"/>
            <w:vMerge/>
            <w:vAlign w:val="center"/>
            <w:hideMark/>
          </w:tcPr>
          <w:p w14:paraId="46E261A0" w14:textId="77777777" w:rsidR="00E71ACA" w:rsidRPr="004C72F4" w:rsidRDefault="00E71ACA" w:rsidP="00312045">
            <w:pPr>
              <w:spacing w:line="240" w:lineRule="auto"/>
              <w:jc w:val="center"/>
              <w:rPr>
                <w:rFonts w:ascii="NewsGotT" w:eastAsia="Times New Roman" w:hAnsi="NewsGotT" w:cs="Calibri"/>
                <w:i/>
                <w:iCs/>
                <w:color w:val="000000"/>
                <w:sz w:val="17"/>
                <w:szCs w:val="17"/>
                <w:lang w:eastAsia="en-GB"/>
              </w:rPr>
            </w:pPr>
          </w:p>
        </w:tc>
        <w:tc>
          <w:tcPr>
            <w:tcW w:w="0" w:type="auto"/>
            <w:vMerge/>
            <w:vAlign w:val="center"/>
            <w:hideMark/>
          </w:tcPr>
          <w:p w14:paraId="75C81695"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18173BB5"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4E5A3FAE"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7749E780"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1010" w:type="dxa"/>
            <w:vMerge/>
            <w:vAlign w:val="center"/>
            <w:hideMark/>
          </w:tcPr>
          <w:p w14:paraId="69430BEA"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425" w:type="dxa"/>
            <w:vMerge/>
            <w:vAlign w:val="center"/>
            <w:hideMark/>
          </w:tcPr>
          <w:p w14:paraId="4C2CF7EF"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74306330"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7F5A20B2"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3FA53B09"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40D6912D"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028C3B13"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58C30591"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Align w:val="center"/>
            <w:hideMark/>
          </w:tcPr>
          <w:p w14:paraId="4CB97853"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PWM</w:t>
            </w:r>
          </w:p>
        </w:tc>
        <w:tc>
          <w:tcPr>
            <w:tcW w:w="1062" w:type="dxa"/>
            <w:vMerge/>
            <w:vAlign w:val="center"/>
            <w:hideMark/>
          </w:tcPr>
          <w:p w14:paraId="0249E12C"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644" w:type="dxa"/>
            <w:vMerge/>
            <w:vAlign w:val="center"/>
            <w:hideMark/>
          </w:tcPr>
          <w:p w14:paraId="6750005E"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r>
      <w:tr w:rsidR="00E71ACA" w:rsidRPr="004C72F4" w14:paraId="11587D6F" w14:textId="77777777" w:rsidTr="00E71ACA">
        <w:trPr>
          <w:trHeight w:val="288"/>
          <w:jc w:val="center"/>
        </w:trPr>
        <w:tc>
          <w:tcPr>
            <w:tcW w:w="0" w:type="auto"/>
            <w:vMerge/>
            <w:vAlign w:val="center"/>
            <w:hideMark/>
          </w:tcPr>
          <w:p w14:paraId="223FBA56" w14:textId="77777777" w:rsidR="00E71ACA" w:rsidRPr="004C72F4" w:rsidRDefault="00E71ACA" w:rsidP="00312045">
            <w:pPr>
              <w:spacing w:line="240" w:lineRule="auto"/>
              <w:jc w:val="center"/>
              <w:rPr>
                <w:rFonts w:ascii="NewsGotT" w:eastAsia="Times New Roman" w:hAnsi="NewsGotT" w:cs="Calibri"/>
                <w:i/>
                <w:iCs/>
                <w:color w:val="000000"/>
                <w:sz w:val="17"/>
                <w:szCs w:val="17"/>
                <w:lang w:eastAsia="en-GB"/>
              </w:rPr>
            </w:pPr>
          </w:p>
        </w:tc>
        <w:tc>
          <w:tcPr>
            <w:tcW w:w="0" w:type="auto"/>
            <w:vMerge/>
            <w:vAlign w:val="center"/>
            <w:hideMark/>
          </w:tcPr>
          <w:p w14:paraId="01DC384F"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7868E89E"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6BB0DEE6"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7B6404E1"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1010" w:type="dxa"/>
            <w:vMerge/>
            <w:vAlign w:val="center"/>
            <w:hideMark/>
          </w:tcPr>
          <w:p w14:paraId="471C1829"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425" w:type="dxa"/>
            <w:vMerge/>
            <w:vAlign w:val="center"/>
            <w:hideMark/>
          </w:tcPr>
          <w:p w14:paraId="1BD7B071"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3C98A6D5"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474513AB"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40105C3D"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4EAF7730"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3C7C3CE9"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053993A2"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Align w:val="center"/>
            <w:hideMark/>
          </w:tcPr>
          <w:p w14:paraId="0CE1714A"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DAC</w:t>
            </w:r>
          </w:p>
        </w:tc>
        <w:tc>
          <w:tcPr>
            <w:tcW w:w="1062" w:type="dxa"/>
            <w:vMerge/>
            <w:vAlign w:val="center"/>
            <w:hideMark/>
          </w:tcPr>
          <w:p w14:paraId="3FC3E9A4"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644" w:type="dxa"/>
            <w:vMerge/>
            <w:vAlign w:val="center"/>
            <w:hideMark/>
          </w:tcPr>
          <w:p w14:paraId="59E71689"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r>
      <w:tr w:rsidR="00E71ACA" w:rsidRPr="004C72F4" w14:paraId="007939E9" w14:textId="77777777" w:rsidTr="00E71ACA">
        <w:trPr>
          <w:trHeight w:val="288"/>
          <w:jc w:val="center"/>
        </w:trPr>
        <w:tc>
          <w:tcPr>
            <w:tcW w:w="0" w:type="auto"/>
            <w:vMerge/>
            <w:vAlign w:val="center"/>
            <w:hideMark/>
          </w:tcPr>
          <w:p w14:paraId="0AD0C1E0" w14:textId="77777777" w:rsidR="00E71ACA" w:rsidRPr="004C72F4" w:rsidRDefault="00E71ACA" w:rsidP="00312045">
            <w:pPr>
              <w:spacing w:line="240" w:lineRule="auto"/>
              <w:jc w:val="center"/>
              <w:rPr>
                <w:rFonts w:ascii="NewsGotT" w:eastAsia="Times New Roman" w:hAnsi="NewsGotT" w:cs="Calibri"/>
                <w:i/>
                <w:iCs/>
                <w:color w:val="000000"/>
                <w:sz w:val="17"/>
                <w:szCs w:val="17"/>
                <w:lang w:eastAsia="en-GB"/>
              </w:rPr>
            </w:pPr>
          </w:p>
        </w:tc>
        <w:tc>
          <w:tcPr>
            <w:tcW w:w="0" w:type="auto"/>
            <w:vMerge/>
            <w:vAlign w:val="center"/>
            <w:hideMark/>
          </w:tcPr>
          <w:p w14:paraId="05AA6AD9"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75D1AA58"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0780F5EC"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79670D43"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1010" w:type="dxa"/>
            <w:vMerge/>
            <w:vAlign w:val="center"/>
            <w:hideMark/>
          </w:tcPr>
          <w:p w14:paraId="0174BBD4"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425" w:type="dxa"/>
            <w:vMerge/>
            <w:vAlign w:val="center"/>
            <w:hideMark/>
          </w:tcPr>
          <w:p w14:paraId="76566A7C"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6C401945"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72166BF7"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6138E554"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5EC2B86E"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6F2A49E5"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4461D2A6"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Align w:val="center"/>
            <w:hideMark/>
          </w:tcPr>
          <w:p w14:paraId="77DAF8E7"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SPI</w:t>
            </w:r>
          </w:p>
        </w:tc>
        <w:tc>
          <w:tcPr>
            <w:tcW w:w="1062" w:type="dxa"/>
            <w:vMerge/>
            <w:vAlign w:val="center"/>
            <w:hideMark/>
          </w:tcPr>
          <w:p w14:paraId="268BA484"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644" w:type="dxa"/>
            <w:vMerge/>
            <w:vAlign w:val="center"/>
            <w:hideMark/>
          </w:tcPr>
          <w:p w14:paraId="56331353"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r>
      <w:tr w:rsidR="00E71ACA" w:rsidRPr="004C72F4" w14:paraId="516F1304" w14:textId="77777777" w:rsidTr="00E71ACA">
        <w:trPr>
          <w:trHeight w:val="288"/>
          <w:jc w:val="center"/>
        </w:trPr>
        <w:tc>
          <w:tcPr>
            <w:tcW w:w="0" w:type="auto"/>
            <w:vMerge/>
            <w:vAlign w:val="center"/>
            <w:hideMark/>
          </w:tcPr>
          <w:p w14:paraId="45AF628E" w14:textId="77777777" w:rsidR="00E71ACA" w:rsidRPr="004C72F4" w:rsidRDefault="00E71ACA" w:rsidP="00312045">
            <w:pPr>
              <w:spacing w:line="240" w:lineRule="auto"/>
              <w:jc w:val="center"/>
              <w:rPr>
                <w:rFonts w:ascii="NewsGotT" w:eastAsia="Times New Roman" w:hAnsi="NewsGotT" w:cs="Calibri"/>
                <w:i/>
                <w:iCs/>
                <w:color w:val="000000"/>
                <w:sz w:val="17"/>
                <w:szCs w:val="17"/>
                <w:lang w:eastAsia="en-GB"/>
              </w:rPr>
            </w:pPr>
          </w:p>
        </w:tc>
        <w:tc>
          <w:tcPr>
            <w:tcW w:w="0" w:type="auto"/>
            <w:vMerge/>
            <w:vAlign w:val="center"/>
            <w:hideMark/>
          </w:tcPr>
          <w:p w14:paraId="7464C34A"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58A4F427"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4B376930"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27CB3B4B"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1010" w:type="dxa"/>
            <w:vMerge/>
            <w:vAlign w:val="center"/>
            <w:hideMark/>
          </w:tcPr>
          <w:p w14:paraId="3AAE7274"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425" w:type="dxa"/>
            <w:vMerge/>
            <w:vAlign w:val="center"/>
            <w:hideMark/>
          </w:tcPr>
          <w:p w14:paraId="5169AD8C"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5E33B2CB"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005EF4E9"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55E635FB"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7BB1C5E2"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6E01664F"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46BEE49A"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Align w:val="center"/>
            <w:hideMark/>
          </w:tcPr>
          <w:p w14:paraId="2454C42F"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I2C</w:t>
            </w:r>
          </w:p>
        </w:tc>
        <w:tc>
          <w:tcPr>
            <w:tcW w:w="1062" w:type="dxa"/>
            <w:vMerge/>
            <w:vAlign w:val="center"/>
            <w:hideMark/>
          </w:tcPr>
          <w:p w14:paraId="62F7098D"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644" w:type="dxa"/>
            <w:vMerge/>
            <w:vAlign w:val="center"/>
            <w:hideMark/>
          </w:tcPr>
          <w:p w14:paraId="3A365531"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r>
      <w:tr w:rsidR="00E71ACA" w:rsidRPr="004C72F4" w14:paraId="26DDB5A5" w14:textId="77777777" w:rsidTr="00E71ACA">
        <w:trPr>
          <w:trHeight w:val="300"/>
          <w:jc w:val="center"/>
        </w:trPr>
        <w:tc>
          <w:tcPr>
            <w:tcW w:w="0" w:type="auto"/>
            <w:vMerge/>
            <w:vAlign w:val="center"/>
            <w:hideMark/>
          </w:tcPr>
          <w:p w14:paraId="2D394E9B" w14:textId="77777777" w:rsidR="00E71ACA" w:rsidRPr="004C72F4" w:rsidRDefault="00E71ACA" w:rsidP="00312045">
            <w:pPr>
              <w:spacing w:line="240" w:lineRule="auto"/>
              <w:jc w:val="center"/>
              <w:rPr>
                <w:rFonts w:ascii="NewsGotT" w:eastAsia="Times New Roman" w:hAnsi="NewsGotT" w:cs="Calibri"/>
                <w:i/>
                <w:iCs/>
                <w:color w:val="000000"/>
                <w:sz w:val="17"/>
                <w:szCs w:val="17"/>
                <w:lang w:eastAsia="en-GB"/>
              </w:rPr>
            </w:pPr>
          </w:p>
        </w:tc>
        <w:tc>
          <w:tcPr>
            <w:tcW w:w="0" w:type="auto"/>
            <w:vMerge/>
            <w:vAlign w:val="center"/>
            <w:hideMark/>
          </w:tcPr>
          <w:p w14:paraId="0A895519"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519249D1"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7426B76E"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0C57F55E"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1010" w:type="dxa"/>
            <w:vMerge/>
            <w:vAlign w:val="center"/>
            <w:hideMark/>
          </w:tcPr>
          <w:p w14:paraId="256CDB1C"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425" w:type="dxa"/>
            <w:vMerge/>
            <w:vAlign w:val="center"/>
            <w:hideMark/>
          </w:tcPr>
          <w:p w14:paraId="5C1E9158"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1BBAC472"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670F1D55"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49E53080"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78828A8B"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4309F3DA"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6FDCC7B0"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Align w:val="center"/>
            <w:hideMark/>
          </w:tcPr>
          <w:p w14:paraId="03E58E72"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I2S</w:t>
            </w:r>
          </w:p>
        </w:tc>
        <w:tc>
          <w:tcPr>
            <w:tcW w:w="1062" w:type="dxa"/>
            <w:vMerge/>
            <w:vAlign w:val="center"/>
            <w:hideMark/>
          </w:tcPr>
          <w:p w14:paraId="18966749"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644" w:type="dxa"/>
            <w:vMerge/>
            <w:vAlign w:val="center"/>
            <w:hideMark/>
          </w:tcPr>
          <w:p w14:paraId="5D051404" w14:textId="77777777" w:rsidR="00E71ACA" w:rsidRPr="004C72F4" w:rsidRDefault="00E71ACA" w:rsidP="00E71ACA">
            <w:pPr>
              <w:keepNext/>
              <w:spacing w:line="240" w:lineRule="auto"/>
              <w:jc w:val="center"/>
              <w:rPr>
                <w:rFonts w:ascii="NewsGotT" w:eastAsia="Times New Roman" w:hAnsi="NewsGotT" w:cs="Calibri"/>
                <w:color w:val="000000"/>
                <w:sz w:val="17"/>
                <w:szCs w:val="17"/>
                <w:lang w:eastAsia="en-GB"/>
              </w:rPr>
            </w:pPr>
          </w:p>
        </w:tc>
      </w:tr>
    </w:tbl>
    <w:p w14:paraId="24603C6D" w14:textId="5FE39779" w:rsidR="00573DA9" w:rsidRPr="00573DA9" w:rsidRDefault="00573DA9" w:rsidP="00E71ACA">
      <w:pPr>
        <w:pStyle w:val="Legenda"/>
        <w:ind w:firstLine="0"/>
        <w:rPr>
          <w:w w:val="85"/>
        </w:rPr>
      </w:pPr>
    </w:p>
    <w:p w14:paraId="04D27FF9" w14:textId="485C464E" w:rsidR="000F4B63" w:rsidRPr="00963816" w:rsidRDefault="000F4B63">
      <w:pPr>
        <w:ind w:left="136"/>
        <w:rPr>
          <w:rFonts w:ascii="NewsGotT" w:hAnsi="NewsGotT"/>
          <w:szCs w:val="24"/>
        </w:rPr>
      </w:pPr>
    </w:p>
    <w:p w14:paraId="707CB7A8" w14:textId="7B9E9B6B" w:rsidR="00117BE0" w:rsidRPr="00963816" w:rsidRDefault="00C74727" w:rsidP="00C74727">
      <w:pPr>
        <w:spacing w:line="240" w:lineRule="auto"/>
        <w:jc w:val="left"/>
        <w:rPr>
          <w:rFonts w:ascii="NewsGotT" w:hAnsi="NewsGotT"/>
          <w:szCs w:val="24"/>
        </w:rPr>
      </w:pPr>
      <w:r>
        <w:rPr>
          <w:rFonts w:ascii="NewsGotT" w:hAnsi="NewsGotT"/>
          <w:szCs w:val="24"/>
        </w:rPr>
        <w:br w:type="page"/>
      </w:r>
    </w:p>
    <w:p w14:paraId="1C28DFC5" w14:textId="0222D71D" w:rsidR="00E71ACA" w:rsidRPr="00E71ACA" w:rsidRDefault="00E3125F" w:rsidP="00E3125F">
      <w:pPr>
        <w:pStyle w:val="Ttulo3"/>
        <w:numPr>
          <w:ilvl w:val="0"/>
          <w:numId w:val="29"/>
        </w:numPr>
        <w:rPr>
          <w:lang w:eastAsia="pt-PT"/>
        </w:rPr>
      </w:pPr>
      <w:bookmarkStart w:id="356" w:name="OutliningPossibilities"/>
      <w:r>
        <w:rPr>
          <w:lang w:eastAsia="pt-PT"/>
        </w:rPr>
        <w:lastRenderedPageBreak/>
        <w:t xml:space="preserve"> </w:t>
      </w:r>
      <w:bookmarkStart w:id="357" w:name="_Ref116670102"/>
      <w:bookmarkStart w:id="358" w:name="_Ref116670118"/>
      <w:bookmarkStart w:id="359" w:name="_Toc117467198"/>
      <w:proofErr w:type="spellStart"/>
      <w:r w:rsidR="00E71ACA" w:rsidRPr="00E71ACA">
        <w:rPr>
          <w:lang w:eastAsia="pt-PT"/>
        </w:rPr>
        <w:t>Outlining</w:t>
      </w:r>
      <w:proofErr w:type="spellEnd"/>
      <w:r w:rsidR="00E71ACA" w:rsidRPr="00E71ACA">
        <w:rPr>
          <w:lang w:eastAsia="pt-PT"/>
        </w:rPr>
        <w:t xml:space="preserve"> </w:t>
      </w:r>
      <w:proofErr w:type="spellStart"/>
      <w:r w:rsidR="00E71ACA" w:rsidRPr="00E71ACA">
        <w:rPr>
          <w:lang w:eastAsia="pt-PT"/>
        </w:rPr>
        <w:t>Possibilities</w:t>
      </w:r>
      <w:bookmarkEnd w:id="357"/>
      <w:bookmarkEnd w:id="358"/>
      <w:bookmarkEnd w:id="359"/>
      <w:proofErr w:type="spellEnd"/>
    </w:p>
    <w:bookmarkEnd w:id="356"/>
    <w:p w14:paraId="0270A360" w14:textId="4B47AC13" w:rsidR="00DC64A7" w:rsidRPr="002877A6" w:rsidRDefault="002877A6" w:rsidP="002877A6">
      <w:pPr>
        <w:pStyle w:val="Corpodetexto"/>
        <w:rPr>
          <w:lang w:val="en-GB"/>
        </w:rPr>
      </w:pPr>
      <w:r w:rsidRPr="002877A6">
        <w:rPr>
          <w:lang w:val="en-GB"/>
        </w:rPr>
        <w:t xml:space="preserve">The initial consideration of microcontroller boards led to </w:t>
      </w:r>
      <w:r w:rsidR="00D418F3" w:rsidRPr="002877A6">
        <w:rPr>
          <w:lang w:val="en-GB"/>
        </w:rPr>
        <w:t>several</w:t>
      </w:r>
      <w:r w:rsidRPr="002877A6">
        <w:rPr>
          <w:lang w:val="en-GB"/>
        </w:rPr>
        <w:t xml:space="preserve"> additional ones being examined</w:t>
      </w:r>
      <w:r w:rsidR="00264E79">
        <w:rPr>
          <w:lang w:val="en-GB"/>
        </w:rPr>
        <w:t>,</w:t>
      </w:r>
      <w:r w:rsidRPr="002877A6">
        <w:rPr>
          <w:lang w:val="en-GB"/>
        </w:rPr>
        <w:t xml:space="preserve"> and some previously considered </w:t>
      </w:r>
      <w:r w:rsidR="00264E79">
        <w:rPr>
          <w:lang w:val="en-GB"/>
        </w:rPr>
        <w:t>were</w:t>
      </w:r>
      <w:r w:rsidRPr="002877A6">
        <w:rPr>
          <w:lang w:val="en-GB"/>
        </w:rPr>
        <w:t xml:space="preserve"> disregarded due to functional demands. In th</w:t>
      </w:r>
      <w:r>
        <w:rPr>
          <w:lang w:val="en-GB"/>
        </w:rPr>
        <w:t>is</w:t>
      </w:r>
      <w:r w:rsidRPr="002877A6">
        <w:rPr>
          <w:lang w:val="en-GB"/>
        </w:rPr>
        <w:t xml:space="preserve"> section, an enlarged analysis of the data is presented to get a better picture based on the size and weight of the boards.</w:t>
      </w:r>
    </w:p>
    <w:tbl>
      <w:tblPr>
        <w:tblW w:w="1445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13"/>
        <w:gridCol w:w="2693"/>
        <w:gridCol w:w="851"/>
        <w:gridCol w:w="992"/>
        <w:gridCol w:w="992"/>
        <w:gridCol w:w="1134"/>
        <w:gridCol w:w="709"/>
        <w:gridCol w:w="709"/>
        <w:gridCol w:w="1134"/>
        <w:gridCol w:w="567"/>
        <w:gridCol w:w="850"/>
        <w:gridCol w:w="1276"/>
        <w:gridCol w:w="1139"/>
      </w:tblGrid>
      <w:tr w:rsidR="00E71ACA" w:rsidRPr="001A7024" w14:paraId="5FB1C3CC" w14:textId="77777777" w:rsidTr="003D295E">
        <w:trPr>
          <w:cantSplit/>
          <w:trHeight w:val="1668"/>
          <w:tblHeader/>
          <w:jc w:val="center"/>
        </w:trPr>
        <w:tc>
          <w:tcPr>
            <w:tcW w:w="1413" w:type="dxa"/>
            <w:shd w:val="clear" w:color="auto" w:fill="auto"/>
            <w:noWrap/>
            <w:textDirection w:val="btLr"/>
            <w:vAlign w:val="center"/>
            <w:hideMark/>
          </w:tcPr>
          <w:p w14:paraId="36B92B3D" w14:textId="77777777" w:rsidR="00E71ACA" w:rsidRPr="00E71ACA" w:rsidRDefault="00E71ACA" w:rsidP="00E71ACA">
            <w:pPr>
              <w:pStyle w:val="Corpodetexto"/>
              <w:jc w:val="center"/>
              <w:rPr>
                <w:b/>
                <w:bCs/>
                <w:lang w:eastAsia="en-GB"/>
              </w:rPr>
            </w:pPr>
            <w:r w:rsidRPr="00E71ACA">
              <w:rPr>
                <w:b/>
                <w:bCs/>
                <w:noProof/>
                <w:lang w:eastAsia="en-GB"/>
              </w:rPr>
              <w:drawing>
                <wp:anchor distT="0" distB="0" distL="114300" distR="114300" simplePos="0" relativeHeight="251654144" behindDoc="0" locked="0" layoutInCell="1" allowOverlap="1" wp14:anchorId="6478FECB" wp14:editId="54DC6617">
                  <wp:simplePos x="0" y="0"/>
                  <wp:positionH relativeFrom="column">
                    <wp:posOffset>5212080</wp:posOffset>
                  </wp:positionH>
                  <wp:positionV relativeFrom="paragraph">
                    <wp:posOffset>-6202680</wp:posOffset>
                  </wp:positionV>
                  <wp:extent cx="3154680" cy="2331720"/>
                  <wp:effectExtent l="0" t="0" r="0" b="0"/>
                  <wp:wrapNone/>
                  <wp:docPr id="123" name="Picture 123" descr="Arduino Nano RP2040 Connect">
                    <a:extLst xmlns:a="http://schemas.openxmlformats.org/drawingml/2006/main">
                      <a:ext uri="{FF2B5EF4-FFF2-40B4-BE49-F238E27FC236}">
                        <a16:creationId xmlns:a16="http://schemas.microsoft.com/office/drawing/2014/main" id="{10D7A01D-8B9D-480F-93AE-301F614F5146}"/>
                      </a:ext>
                    </a:extLst>
                  </wp:docPr>
                  <wp:cNvGraphicFramePr/>
                  <a:graphic xmlns:a="http://schemas.openxmlformats.org/drawingml/2006/main">
                    <a:graphicData uri="http://schemas.openxmlformats.org/drawingml/2006/picture">
                      <pic:pic xmlns:pic="http://schemas.openxmlformats.org/drawingml/2006/picture">
                        <pic:nvPicPr>
                          <pic:cNvPr id="6" name="Picture 5" descr="Arduino Nano RP2040 Connect">
                            <a:extLst>
                              <a:ext uri="{FF2B5EF4-FFF2-40B4-BE49-F238E27FC236}">
                                <a16:creationId xmlns:a16="http://schemas.microsoft.com/office/drawing/2014/main" id="{10D7A01D-8B9D-480F-93AE-301F614F5146}"/>
                              </a:ext>
                            </a:extLst>
                          </pic:cNvPr>
                          <pic:cNvPicPr>
                            <a:picLocks noChangeAspect="1" noChangeArrowheads="1"/>
                          </pic:cNvPicPr>
                        </pic:nvPicPr>
                        <pic:blipFill>
                          <a:blip r:embed="rId148" cstate="print">
                            <a:extLst>
                              <a:ext uri="{BEBA8EAE-BF5A-486C-A8C5-ECC9F3942E4B}">
                                <a14:imgProps xmlns:a14="http://schemas.microsoft.com/office/drawing/2010/main">
                                  <a14:imgLayer r:embed="rId149">
                                    <a14:imgEffect>
                                      <a14:backgroundRemoval t="10000" b="90000" l="5681" r="92283">
                                        <a14:foregroundMark x1="91854" y1="58857" x2="90354" y2="58857"/>
                                        <a14:foregroundMark x1="11254" y1="62286" x2="12326" y2="37429"/>
                                        <a14:foregroundMark x1="12326" y1="37429" x2="9753" y2="60143"/>
                                        <a14:foregroundMark x1="92926" y1="63000" x2="91854" y2="40000"/>
                                        <a14:foregroundMark x1="91854" y1="40000" x2="92390" y2="36714"/>
                                        <a14:foregroundMark x1="6645" y1="54000" x2="5681" y2="43571"/>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3154680" cy="2331720"/>
                          </a:xfrm>
                          <a:prstGeom prst="rect">
                            <a:avLst/>
                          </a:prstGeom>
                          <a:noFill/>
                        </pic:spPr>
                      </pic:pic>
                    </a:graphicData>
                  </a:graphic>
                  <wp14:sizeRelH relativeFrom="page">
                    <wp14:pctWidth>0</wp14:pctWidth>
                  </wp14:sizeRelH>
                  <wp14:sizeRelV relativeFrom="page">
                    <wp14:pctHeight>0</wp14:pctHeight>
                  </wp14:sizeRelV>
                </wp:anchor>
              </w:drawing>
            </w:r>
            <w:proofErr w:type="spellStart"/>
            <w:r w:rsidRPr="00E71ACA">
              <w:rPr>
                <w:b/>
                <w:bCs/>
                <w:lang w:eastAsia="en-GB"/>
              </w:rPr>
              <w:t>Name</w:t>
            </w:r>
            <w:proofErr w:type="spellEnd"/>
          </w:p>
        </w:tc>
        <w:tc>
          <w:tcPr>
            <w:tcW w:w="2693" w:type="dxa"/>
            <w:shd w:val="clear" w:color="auto" w:fill="auto"/>
            <w:textDirection w:val="btLr"/>
            <w:vAlign w:val="center"/>
            <w:hideMark/>
          </w:tcPr>
          <w:p w14:paraId="78BC8BC3" w14:textId="4DC357CF" w:rsidR="00E71ACA" w:rsidRPr="00E71ACA" w:rsidRDefault="00E71ACA" w:rsidP="002B48B6">
            <w:pPr>
              <w:pStyle w:val="Corpodetexto"/>
              <w:jc w:val="center"/>
              <w:rPr>
                <w:b/>
                <w:bCs/>
                <w:lang w:eastAsia="en-GB"/>
              </w:rPr>
            </w:pPr>
            <w:r w:rsidRPr="00E71ACA">
              <w:rPr>
                <w:b/>
                <w:bCs/>
                <w:lang w:eastAsia="en-GB"/>
              </w:rPr>
              <w:t>Picture</w:t>
            </w:r>
          </w:p>
        </w:tc>
        <w:tc>
          <w:tcPr>
            <w:tcW w:w="851" w:type="dxa"/>
            <w:shd w:val="clear" w:color="auto" w:fill="auto"/>
            <w:textDirection w:val="btLr"/>
            <w:vAlign w:val="center"/>
            <w:hideMark/>
          </w:tcPr>
          <w:p w14:paraId="744AB86A" w14:textId="77777777" w:rsidR="00E71ACA" w:rsidRPr="00E71ACA" w:rsidRDefault="00E71ACA" w:rsidP="00E71ACA">
            <w:pPr>
              <w:pStyle w:val="Corpodetexto"/>
              <w:jc w:val="center"/>
              <w:rPr>
                <w:b/>
                <w:bCs/>
                <w:lang w:eastAsia="en-GB"/>
              </w:rPr>
            </w:pPr>
            <w:proofErr w:type="spellStart"/>
            <w:r w:rsidRPr="00E71ACA">
              <w:rPr>
                <w:b/>
                <w:bCs/>
                <w:lang w:eastAsia="en-GB"/>
              </w:rPr>
              <w:t>Number</w:t>
            </w:r>
            <w:proofErr w:type="spellEnd"/>
            <w:r w:rsidRPr="00E71ACA">
              <w:rPr>
                <w:b/>
                <w:bCs/>
                <w:lang w:eastAsia="en-GB"/>
              </w:rPr>
              <w:t xml:space="preserve"> </w:t>
            </w:r>
            <w:proofErr w:type="spellStart"/>
            <w:r w:rsidRPr="00E71ACA">
              <w:rPr>
                <w:b/>
                <w:bCs/>
                <w:lang w:eastAsia="en-GB"/>
              </w:rPr>
              <w:t>of</w:t>
            </w:r>
            <w:proofErr w:type="spellEnd"/>
            <w:r w:rsidRPr="00E71ACA">
              <w:rPr>
                <w:b/>
                <w:bCs/>
                <w:lang w:eastAsia="en-GB"/>
              </w:rPr>
              <w:t xml:space="preserve"> pins</w:t>
            </w:r>
          </w:p>
        </w:tc>
        <w:tc>
          <w:tcPr>
            <w:tcW w:w="992" w:type="dxa"/>
            <w:shd w:val="clear" w:color="auto" w:fill="auto"/>
            <w:textDirection w:val="btLr"/>
            <w:vAlign w:val="center"/>
            <w:hideMark/>
          </w:tcPr>
          <w:p w14:paraId="7191AF05" w14:textId="77777777" w:rsidR="00E71ACA" w:rsidRPr="00E71ACA" w:rsidRDefault="00E71ACA" w:rsidP="00E71ACA">
            <w:pPr>
              <w:pStyle w:val="Corpodetexto"/>
              <w:jc w:val="center"/>
              <w:rPr>
                <w:b/>
                <w:bCs/>
                <w:lang w:eastAsia="en-GB"/>
              </w:rPr>
            </w:pPr>
            <w:proofErr w:type="spellStart"/>
            <w:r w:rsidRPr="00E71ACA">
              <w:rPr>
                <w:b/>
                <w:bCs/>
                <w:lang w:eastAsia="en-GB"/>
              </w:rPr>
              <w:t>Length</w:t>
            </w:r>
            <w:proofErr w:type="spellEnd"/>
          </w:p>
        </w:tc>
        <w:tc>
          <w:tcPr>
            <w:tcW w:w="992" w:type="dxa"/>
            <w:shd w:val="clear" w:color="auto" w:fill="auto"/>
            <w:textDirection w:val="btLr"/>
            <w:vAlign w:val="center"/>
            <w:hideMark/>
          </w:tcPr>
          <w:p w14:paraId="7CF43E09" w14:textId="77777777" w:rsidR="00E71ACA" w:rsidRPr="00E71ACA" w:rsidRDefault="00E71ACA" w:rsidP="00E71ACA">
            <w:pPr>
              <w:pStyle w:val="Corpodetexto"/>
              <w:jc w:val="center"/>
              <w:rPr>
                <w:b/>
                <w:bCs/>
                <w:lang w:eastAsia="en-GB"/>
              </w:rPr>
            </w:pPr>
            <w:proofErr w:type="spellStart"/>
            <w:r w:rsidRPr="00E71ACA">
              <w:rPr>
                <w:b/>
                <w:bCs/>
                <w:lang w:eastAsia="en-GB"/>
              </w:rPr>
              <w:t>Width</w:t>
            </w:r>
            <w:proofErr w:type="spellEnd"/>
          </w:p>
        </w:tc>
        <w:tc>
          <w:tcPr>
            <w:tcW w:w="1134" w:type="dxa"/>
            <w:shd w:val="clear" w:color="auto" w:fill="auto"/>
            <w:textDirection w:val="btLr"/>
            <w:vAlign w:val="center"/>
            <w:hideMark/>
          </w:tcPr>
          <w:p w14:paraId="40FCDCC6" w14:textId="77777777" w:rsidR="00E71ACA" w:rsidRPr="00E71ACA" w:rsidRDefault="00E71ACA" w:rsidP="00E71ACA">
            <w:pPr>
              <w:pStyle w:val="Corpodetexto"/>
              <w:jc w:val="center"/>
              <w:rPr>
                <w:b/>
                <w:bCs/>
                <w:lang w:eastAsia="en-GB"/>
              </w:rPr>
            </w:pPr>
            <w:r w:rsidRPr="00E71ACA">
              <w:rPr>
                <w:b/>
                <w:bCs/>
                <w:lang w:eastAsia="en-GB"/>
              </w:rPr>
              <w:t>Module</w:t>
            </w:r>
          </w:p>
        </w:tc>
        <w:tc>
          <w:tcPr>
            <w:tcW w:w="709" w:type="dxa"/>
            <w:shd w:val="clear" w:color="auto" w:fill="auto"/>
            <w:textDirection w:val="btLr"/>
            <w:vAlign w:val="center"/>
            <w:hideMark/>
          </w:tcPr>
          <w:p w14:paraId="3FAE7B5C" w14:textId="77777777" w:rsidR="00E71ACA" w:rsidRPr="00E71ACA" w:rsidRDefault="00E71ACA" w:rsidP="00E71ACA">
            <w:pPr>
              <w:pStyle w:val="Corpodetexto"/>
              <w:jc w:val="center"/>
              <w:rPr>
                <w:b/>
                <w:bCs/>
                <w:lang w:eastAsia="en-GB"/>
              </w:rPr>
            </w:pPr>
            <w:r w:rsidRPr="00E71ACA">
              <w:rPr>
                <w:b/>
                <w:bCs/>
                <w:lang w:eastAsia="en-GB"/>
              </w:rPr>
              <w:t>Wi-Fi</w:t>
            </w:r>
          </w:p>
        </w:tc>
        <w:tc>
          <w:tcPr>
            <w:tcW w:w="709" w:type="dxa"/>
            <w:shd w:val="clear" w:color="auto" w:fill="auto"/>
            <w:textDirection w:val="btLr"/>
            <w:vAlign w:val="center"/>
            <w:hideMark/>
          </w:tcPr>
          <w:p w14:paraId="23BF53B0" w14:textId="77777777" w:rsidR="00E71ACA" w:rsidRPr="00E71ACA" w:rsidRDefault="00E71ACA" w:rsidP="00E71ACA">
            <w:pPr>
              <w:pStyle w:val="Corpodetexto"/>
              <w:jc w:val="center"/>
              <w:rPr>
                <w:b/>
                <w:bCs/>
                <w:lang w:eastAsia="en-GB"/>
              </w:rPr>
            </w:pPr>
            <w:r w:rsidRPr="00E71ACA">
              <w:rPr>
                <w:b/>
                <w:bCs/>
                <w:lang w:eastAsia="en-GB"/>
              </w:rPr>
              <w:t>Bluetooth</w:t>
            </w:r>
          </w:p>
        </w:tc>
        <w:tc>
          <w:tcPr>
            <w:tcW w:w="1134" w:type="dxa"/>
            <w:shd w:val="clear" w:color="auto" w:fill="auto"/>
            <w:textDirection w:val="btLr"/>
            <w:vAlign w:val="center"/>
            <w:hideMark/>
          </w:tcPr>
          <w:p w14:paraId="7DFA438D" w14:textId="77777777" w:rsidR="00E71ACA" w:rsidRPr="00E71ACA" w:rsidRDefault="00E71ACA" w:rsidP="00E71ACA">
            <w:pPr>
              <w:pStyle w:val="Corpodetexto"/>
              <w:jc w:val="center"/>
              <w:rPr>
                <w:b/>
                <w:bCs/>
                <w:lang w:eastAsia="en-GB"/>
              </w:rPr>
            </w:pPr>
            <w:r w:rsidRPr="00E71ACA">
              <w:rPr>
                <w:b/>
                <w:bCs/>
                <w:lang w:eastAsia="en-GB"/>
              </w:rPr>
              <w:t>IDE</w:t>
            </w:r>
          </w:p>
        </w:tc>
        <w:tc>
          <w:tcPr>
            <w:tcW w:w="567" w:type="dxa"/>
            <w:shd w:val="clear" w:color="auto" w:fill="auto"/>
            <w:textDirection w:val="btLr"/>
            <w:vAlign w:val="center"/>
            <w:hideMark/>
          </w:tcPr>
          <w:p w14:paraId="04FE7668" w14:textId="77777777" w:rsidR="00E71ACA" w:rsidRPr="00E71ACA" w:rsidRDefault="00E71ACA" w:rsidP="00E71ACA">
            <w:pPr>
              <w:pStyle w:val="Corpodetexto"/>
              <w:jc w:val="center"/>
              <w:rPr>
                <w:b/>
                <w:bCs/>
                <w:lang w:eastAsia="en-GB"/>
              </w:rPr>
            </w:pPr>
            <w:proofErr w:type="spellStart"/>
            <w:r w:rsidRPr="00E71ACA">
              <w:rPr>
                <w:b/>
                <w:bCs/>
                <w:lang w:eastAsia="en-GB"/>
              </w:rPr>
              <w:t>Soldering</w:t>
            </w:r>
            <w:proofErr w:type="spellEnd"/>
          </w:p>
        </w:tc>
        <w:tc>
          <w:tcPr>
            <w:tcW w:w="850" w:type="dxa"/>
            <w:shd w:val="clear" w:color="auto" w:fill="auto"/>
            <w:textDirection w:val="btLr"/>
            <w:vAlign w:val="center"/>
            <w:hideMark/>
          </w:tcPr>
          <w:p w14:paraId="311122C3" w14:textId="77777777" w:rsidR="00E71ACA" w:rsidRPr="00E71ACA" w:rsidRDefault="00E71ACA" w:rsidP="00E71ACA">
            <w:pPr>
              <w:pStyle w:val="Corpodetexto"/>
              <w:jc w:val="center"/>
              <w:rPr>
                <w:b/>
                <w:bCs/>
                <w:lang w:eastAsia="en-GB"/>
              </w:rPr>
            </w:pPr>
            <w:r w:rsidRPr="00E71ACA">
              <w:rPr>
                <w:b/>
                <w:bCs/>
                <w:lang w:eastAsia="en-GB"/>
              </w:rPr>
              <w:t>Price</w:t>
            </w:r>
          </w:p>
        </w:tc>
        <w:tc>
          <w:tcPr>
            <w:tcW w:w="1276" w:type="dxa"/>
            <w:shd w:val="clear" w:color="auto" w:fill="auto"/>
            <w:textDirection w:val="btLr"/>
            <w:vAlign w:val="center"/>
            <w:hideMark/>
          </w:tcPr>
          <w:p w14:paraId="796F6868" w14:textId="77777777" w:rsidR="00E71ACA" w:rsidRPr="00E71ACA" w:rsidRDefault="00E71ACA" w:rsidP="00E71ACA">
            <w:pPr>
              <w:pStyle w:val="Corpodetexto"/>
              <w:jc w:val="center"/>
              <w:rPr>
                <w:b/>
                <w:bCs/>
                <w:lang w:eastAsia="en-GB"/>
              </w:rPr>
            </w:pPr>
            <w:r w:rsidRPr="00E71ACA">
              <w:rPr>
                <w:b/>
                <w:bCs/>
                <w:lang w:eastAsia="en-GB"/>
              </w:rPr>
              <w:t>Link</w:t>
            </w:r>
          </w:p>
        </w:tc>
        <w:tc>
          <w:tcPr>
            <w:tcW w:w="1139" w:type="dxa"/>
            <w:shd w:val="clear" w:color="auto" w:fill="auto"/>
            <w:textDirection w:val="btLr"/>
            <w:vAlign w:val="center"/>
            <w:hideMark/>
          </w:tcPr>
          <w:p w14:paraId="42054841" w14:textId="77777777" w:rsidR="00E71ACA" w:rsidRPr="00E71ACA" w:rsidRDefault="00E71ACA" w:rsidP="00E71ACA">
            <w:pPr>
              <w:pStyle w:val="Corpodetexto"/>
              <w:jc w:val="center"/>
              <w:rPr>
                <w:b/>
                <w:bCs/>
                <w:lang w:eastAsia="en-GB"/>
              </w:rPr>
            </w:pPr>
            <w:proofErr w:type="spellStart"/>
            <w:r w:rsidRPr="00E71ACA">
              <w:rPr>
                <w:b/>
                <w:bCs/>
                <w:lang w:eastAsia="en-GB"/>
              </w:rPr>
              <w:t>DataSheet</w:t>
            </w:r>
            <w:proofErr w:type="spellEnd"/>
          </w:p>
        </w:tc>
      </w:tr>
      <w:tr w:rsidR="00E71ACA" w:rsidRPr="001A7024" w14:paraId="0B18A00B" w14:textId="77777777" w:rsidTr="00DC64A7">
        <w:trPr>
          <w:cantSplit/>
          <w:trHeight w:val="1214"/>
          <w:jc w:val="center"/>
        </w:trPr>
        <w:tc>
          <w:tcPr>
            <w:tcW w:w="1413" w:type="dxa"/>
            <w:shd w:val="clear" w:color="auto" w:fill="auto"/>
            <w:vAlign w:val="center"/>
            <w:hideMark/>
          </w:tcPr>
          <w:p w14:paraId="41B14F50" w14:textId="2ACE4966" w:rsidR="00E71ACA" w:rsidRPr="00E71ACA" w:rsidRDefault="00E71ACA" w:rsidP="00E71ACA">
            <w:pPr>
              <w:pStyle w:val="Corpodetexto"/>
              <w:jc w:val="center"/>
              <w:rPr>
                <w:b/>
                <w:bCs/>
                <w:lang w:eastAsia="en-GB"/>
              </w:rPr>
            </w:pPr>
            <w:proofErr w:type="spellStart"/>
            <w:r w:rsidRPr="00E71ACA">
              <w:rPr>
                <w:b/>
                <w:bCs/>
                <w:lang w:eastAsia="en-GB"/>
              </w:rPr>
              <w:t>SparkFun</w:t>
            </w:r>
            <w:proofErr w:type="spellEnd"/>
            <w:r w:rsidRPr="00E71ACA">
              <w:rPr>
                <w:b/>
                <w:bCs/>
                <w:lang w:eastAsia="en-GB"/>
              </w:rPr>
              <w:t xml:space="preserve"> </w:t>
            </w:r>
            <w:proofErr w:type="spellStart"/>
            <w:r w:rsidRPr="00E71ACA">
              <w:rPr>
                <w:b/>
                <w:bCs/>
                <w:lang w:eastAsia="en-GB"/>
              </w:rPr>
              <w:t>Thing</w:t>
            </w:r>
            <w:proofErr w:type="spellEnd"/>
            <w:r w:rsidRPr="00E71ACA">
              <w:rPr>
                <w:b/>
                <w:bCs/>
                <w:lang w:eastAsia="en-GB"/>
              </w:rPr>
              <w:t xml:space="preserve"> </w:t>
            </w:r>
            <w:proofErr w:type="spellStart"/>
            <w:r w:rsidRPr="00E71ACA">
              <w:rPr>
                <w:b/>
                <w:bCs/>
                <w:lang w:eastAsia="en-GB"/>
              </w:rPr>
              <w:t>Plus</w:t>
            </w:r>
            <w:proofErr w:type="spellEnd"/>
          </w:p>
        </w:tc>
        <w:tc>
          <w:tcPr>
            <w:tcW w:w="2693" w:type="dxa"/>
            <w:shd w:val="clear" w:color="000000" w:fill="FFFFFF"/>
            <w:vAlign w:val="center"/>
            <w:hideMark/>
          </w:tcPr>
          <w:p w14:paraId="4A3C809C" w14:textId="5A0C7A1D" w:rsidR="00E71ACA" w:rsidRPr="0042748B" w:rsidRDefault="005F7216" w:rsidP="00E71ACA">
            <w:pPr>
              <w:pStyle w:val="Corpodetexto"/>
              <w:rPr>
                <w:lang w:eastAsia="en-GB"/>
              </w:rPr>
            </w:pPr>
            <w:r w:rsidRPr="001A7024">
              <w:rPr>
                <w:noProof/>
                <w:lang w:eastAsia="en-GB"/>
              </w:rPr>
              <w:drawing>
                <wp:anchor distT="0" distB="0" distL="114300" distR="114300" simplePos="0" relativeHeight="251656192" behindDoc="0" locked="0" layoutInCell="1" allowOverlap="1" wp14:anchorId="1EB2EA43" wp14:editId="264568C5">
                  <wp:simplePos x="0" y="0"/>
                  <wp:positionH relativeFrom="column">
                    <wp:posOffset>361315</wp:posOffset>
                  </wp:positionH>
                  <wp:positionV relativeFrom="paragraph">
                    <wp:posOffset>-174625</wp:posOffset>
                  </wp:positionV>
                  <wp:extent cx="861060" cy="1150620"/>
                  <wp:effectExtent l="228600" t="0" r="186690" b="0"/>
                  <wp:wrapNone/>
                  <wp:docPr id="122" name="Picture 122" descr="SparkFun Thing Plus - ESP32 WROOM">
                    <a:extLst xmlns:a="http://schemas.openxmlformats.org/drawingml/2006/main">
                      <a:ext uri="{FF2B5EF4-FFF2-40B4-BE49-F238E27FC236}">
                        <a16:creationId xmlns:a16="http://schemas.microsoft.com/office/drawing/2014/main" id="{5C8F7671-287D-4B3B-AC03-46F6C41E5D0D}"/>
                      </a:ext>
                    </a:extLst>
                  </wp:docPr>
                  <wp:cNvGraphicFramePr/>
                  <a:graphic xmlns:a="http://schemas.openxmlformats.org/drawingml/2006/main">
                    <a:graphicData uri="http://schemas.openxmlformats.org/drawingml/2006/picture">
                      <pic:pic xmlns:pic="http://schemas.openxmlformats.org/drawingml/2006/picture">
                        <pic:nvPicPr>
                          <pic:cNvPr id="9" name="Picture 8" descr="SparkFun Thing Plus - ESP32 WROOM">
                            <a:extLst>
                              <a:ext uri="{FF2B5EF4-FFF2-40B4-BE49-F238E27FC236}">
                                <a16:creationId xmlns:a16="http://schemas.microsoft.com/office/drawing/2014/main" id="{5C8F7671-287D-4B3B-AC03-46F6C41E5D0D}"/>
                              </a:ext>
                            </a:extLst>
                          </pic:cNvPr>
                          <pic:cNvPicPr>
                            <a:picLocks noChangeAspect="1" noChangeArrowheads="1"/>
                          </pic:cNvPicPr>
                        </pic:nvPicPr>
                        <pic:blipFill rotWithShape="1">
                          <a:blip r:embed="rId150" cstate="print">
                            <a:extLst>
                              <a:ext uri="{BEBA8EAE-BF5A-486C-A8C5-ECC9F3942E4B}">
                                <a14:imgProps xmlns:a14="http://schemas.microsoft.com/office/drawing/2010/main">
                                  <a14:imgLayer r:embed="rId151">
                                    <a14:imgEffect>
                                      <a14:backgroundRemoval t="10000" b="90000" l="10000" r="90000"/>
                                    </a14:imgEffect>
                                  </a14:imgLayer>
                                </a14:imgProps>
                              </a:ext>
                              <a:ext uri="{28A0092B-C50C-407E-A947-70E740481C1C}">
                                <a14:useLocalDpi xmlns:a14="http://schemas.microsoft.com/office/drawing/2010/main" val="0"/>
                              </a:ext>
                            </a:extLst>
                          </a:blip>
                          <a:srcRect l="8502" t="11986" r="9312" b="10616"/>
                          <a:stretch/>
                        </pic:blipFill>
                        <pic:spPr bwMode="auto">
                          <a:xfrm>
                            <a:off x="0" y="0"/>
                            <a:ext cx="861060" cy="1150620"/>
                          </a:xfrm>
                          <a:prstGeom prst="rect">
                            <a:avLst/>
                          </a:prstGeom>
                          <a:noFill/>
                          <a:ln>
                            <a:noFill/>
                          </a:ln>
                          <a:scene3d>
                            <a:camera prst="orthographicFront">
                              <a:rot lat="0" lon="0" rev="7500000"/>
                            </a:camera>
                            <a:lightRig rig="threePt" dir="t"/>
                          </a:scene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851" w:type="dxa"/>
            <w:shd w:val="clear" w:color="auto" w:fill="auto"/>
            <w:vAlign w:val="center"/>
            <w:hideMark/>
          </w:tcPr>
          <w:p w14:paraId="0E1EC4A1" w14:textId="77777777" w:rsidR="00E71ACA" w:rsidRPr="0042748B" w:rsidRDefault="00E71ACA" w:rsidP="00E71ACA">
            <w:pPr>
              <w:pStyle w:val="Corpodetexto"/>
              <w:rPr>
                <w:lang w:eastAsia="en-GB"/>
              </w:rPr>
            </w:pPr>
            <w:r w:rsidRPr="0042748B">
              <w:rPr>
                <w:lang w:eastAsia="en-GB"/>
              </w:rPr>
              <w:t>28</w:t>
            </w:r>
          </w:p>
        </w:tc>
        <w:tc>
          <w:tcPr>
            <w:tcW w:w="992" w:type="dxa"/>
            <w:shd w:val="clear" w:color="auto" w:fill="auto"/>
            <w:vAlign w:val="center"/>
            <w:hideMark/>
          </w:tcPr>
          <w:p w14:paraId="4D6A13CD" w14:textId="77777777" w:rsidR="00E71ACA" w:rsidRPr="0042748B" w:rsidRDefault="00E71ACA" w:rsidP="00E71ACA">
            <w:pPr>
              <w:pStyle w:val="Corpodetexto"/>
              <w:rPr>
                <w:lang w:eastAsia="en-GB"/>
              </w:rPr>
            </w:pPr>
            <w:r w:rsidRPr="0042748B">
              <w:rPr>
                <w:lang w:eastAsia="en-GB"/>
              </w:rPr>
              <w:t>59mm</w:t>
            </w:r>
          </w:p>
        </w:tc>
        <w:tc>
          <w:tcPr>
            <w:tcW w:w="992" w:type="dxa"/>
            <w:shd w:val="clear" w:color="auto" w:fill="auto"/>
            <w:vAlign w:val="center"/>
            <w:hideMark/>
          </w:tcPr>
          <w:p w14:paraId="79868BF7" w14:textId="77777777" w:rsidR="00E71ACA" w:rsidRPr="0042748B" w:rsidRDefault="00E71ACA" w:rsidP="00E71ACA">
            <w:pPr>
              <w:pStyle w:val="Corpodetexto"/>
              <w:rPr>
                <w:lang w:eastAsia="en-GB"/>
              </w:rPr>
            </w:pPr>
            <w:r w:rsidRPr="0042748B">
              <w:rPr>
                <w:lang w:eastAsia="en-GB"/>
              </w:rPr>
              <w:t>24mm</w:t>
            </w:r>
          </w:p>
        </w:tc>
        <w:tc>
          <w:tcPr>
            <w:tcW w:w="1134" w:type="dxa"/>
            <w:shd w:val="clear" w:color="auto" w:fill="auto"/>
            <w:vAlign w:val="center"/>
            <w:hideMark/>
          </w:tcPr>
          <w:p w14:paraId="39B48388" w14:textId="77777777" w:rsidR="00E71ACA" w:rsidRPr="0042748B" w:rsidRDefault="00E71ACA" w:rsidP="00E71ACA">
            <w:pPr>
              <w:pStyle w:val="Corpodetexto"/>
              <w:rPr>
                <w:lang w:eastAsia="en-GB"/>
              </w:rPr>
            </w:pPr>
            <w:r w:rsidRPr="0042748B">
              <w:rPr>
                <w:lang w:eastAsia="en-GB"/>
              </w:rPr>
              <w:t>ESP-WROOM-32</w:t>
            </w:r>
          </w:p>
        </w:tc>
        <w:tc>
          <w:tcPr>
            <w:tcW w:w="709" w:type="dxa"/>
            <w:shd w:val="clear" w:color="auto" w:fill="auto"/>
            <w:vAlign w:val="center"/>
            <w:hideMark/>
          </w:tcPr>
          <w:p w14:paraId="5D26DB89" w14:textId="77777777" w:rsidR="00E71ACA" w:rsidRPr="0042748B" w:rsidRDefault="00E71ACA" w:rsidP="00E71ACA">
            <w:pPr>
              <w:pStyle w:val="Corpodetexto"/>
              <w:rPr>
                <w:lang w:eastAsia="en-GB"/>
              </w:rPr>
            </w:pPr>
            <w:proofErr w:type="spellStart"/>
            <w:r w:rsidRPr="0042748B">
              <w:rPr>
                <w:lang w:eastAsia="en-GB"/>
              </w:rPr>
              <w:t>Yes</w:t>
            </w:r>
            <w:proofErr w:type="spellEnd"/>
          </w:p>
        </w:tc>
        <w:tc>
          <w:tcPr>
            <w:tcW w:w="709" w:type="dxa"/>
            <w:shd w:val="clear" w:color="auto" w:fill="auto"/>
            <w:vAlign w:val="center"/>
            <w:hideMark/>
          </w:tcPr>
          <w:p w14:paraId="36C0FC86" w14:textId="77777777" w:rsidR="00E71ACA" w:rsidRPr="0042748B" w:rsidRDefault="00E71ACA" w:rsidP="00E71ACA">
            <w:pPr>
              <w:pStyle w:val="Corpodetexto"/>
              <w:rPr>
                <w:lang w:eastAsia="en-GB"/>
              </w:rPr>
            </w:pPr>
            <w:proofErr w:type="spellStart"/>
            <w:r w:rsidRPr="0042748B">
              <w:rPr>
                <w:lang w:eastAsia="en-GB"/>
              </w:rPr>
              <w:t>Yes</w:t>
            </w:r>
            <w:proofErr w:type="spellEnd"/>
          </w:p>
        </w:tc>
        <w:tc>
          <w:tcPr>
            <w:tcW w:w="1134" w:type="dxa"/>
            <w:shd w:val="clear" w:color="auto" w:fill="auto"/>
            <w:vAlign w:val="center"/>
            <w:hideMark/>
          </w:tcPr>
          <w:p w14:paraId="24A46DC8" w14:textId="77777777" w:rsidR="00E71ACA" w:rsidRPr="0042748B" w:rsidRDefault="00E71ACA" w:rsidP="00E71ACA">
            <w:pPr>
              <w:pStyle w:val="Corpodetexto"/>
              <w:rPr>
                <w:lang w:eastAsia="en-GB"/>
              </w:rPr>
            </w:pPr>
            <w:proofErr w:type="spellStart"/>
            <w:r w:rsidRPr="0042748B">
              <w:rPr>
                <w:lang w:eastAsia="en-GB"/>
              </w:rPr>
              <w:t>Arduino</w:t>
            </w:r>
            <w:proofErr w:type="spellEnd"/>
          </w:p>
        </w:tc>
        <w:tc>
          <w:tcPr>
            <w:tcW w:w="567" w:type="dxa"/>
            <w:shd w:val="clear" w:color="auto" w:fill="auto"/>
            <w:vAlign w:val="center"/>
            <w:hideMark/>
          </w:tcPr>
          <w:p w14:paraId="531467F9" w14:textId="77777777" w:rsidR="00E71ACA" w:rsidRPr="0042748B" w:rsidRDefault="00E71ACA" w:rsidP="00E71ACA">
            <w:pPr>
              <w:pStyle w:val="Corpodetexto"/>
              <w:rPr>
                <w:lang w:eastAsia="en-GB"/>
              </w:rPr>
            </w:pPr>
            <w:r w:rsidRPr="0042748B">
              <w:rPr>
                <w:lang w:eastAsia="en-GB"/>
              </w:rPr>
              <w:t>No</w:t>
            </w:r>
          </w:p>
        </w:tc>
        <w:tc>
          <w:tcPr>
            <w:tcW w:w="850" w:type="dxa"/>
            <w:shd w:val="clear" w:color="auto" w:fill="auto"/>
            <w:noWrap/>
            <w:vAlign w:val="center"/>
            <w:hideMark/>
          </w:tcPr>
          <w:p w14:paraId="50E59EE3" w14:textId="77777777" w:rsidR="00E71ACA" w:rsidRPr="0042748B" w:rsidRDefault="00E71ACA" w:rsidP="00E71ACA">
            <w:pPr>
              <w:pStyle w:val="Corpodetexto"/>
              <w:rPr>
                <w:lang w:eastAsia="en-GB"/>
              </w:rPr>
            </w:pPr>
            <w:r w:rsidRPr="0042748B">
              <w:rPr>
                <w:lang w:eastAsia="en-GB"/>
              </w:rPr>
              <w:t>18,50€</w:t>
            </w:r>
          </w:p>
        </w:tc>
        <w:tc>
          <w:tcPr>
            <w:tcW w:w="1276" w:type="dxa"/>
            <w:shd w:val="clear" w:color="auto" w:fill="auto"/>
            <w:vAlign w:val="center"/>
            <w:hideMark/>
          </w:tcPr>
          <w:p w14:paraId="140D45BB" w14:textId="2F49D487" w:rsidR="00E71ACA" w:rsidRPr="0042748B" w:rsidRDefault="00000000" w:rsidP="00E71ACA">
            <w:pPr>
              <w:pStyle w:val="Corpodetexto"/>
              <w:rPr>
                <w:u w:val="single"/>
                <w:lang w:eastAsia="en-GB"/>
              </w:rPr>
            </w:pPr>
            <w:hyperlink r:id="rId152" w:history="1">
              <w:r w:rsidR="00A27C58" w:rsidRPr="00A27C58">
                <w:rPr>
                  <w:rStyle w:val="Hiperligao"/>
                  <w:lang w:eastAsia="en-GB"/>
                </w:rPr>
                <w:t>Link1</w:t>
              </w:r>
            </w:hyperlink>
          </w:p>
        </w:tc>
        <w:tc>
          <w:tcPr>
            <w:tcW w:w="1139" w:type="dxa"/>
            <w:shd w:val="clear" w:color="auto" w:fill="auto"/>
            <w:vAlign w:val="center"/>
            <w:hideMark/>
          </w:tcPr>
          <w:p w14:paraId="5C38D38D" w14:textId="3E6AFDD5" w:rsidR="00E71ACA" w:rsidRPr="0042748B" w:rsidRDefault="00000000" w:rsidP="00E71ACA">
            <w:pPr>
              <w:pStyle w:val="Corpodetexto"/>
              <w:rPr>
                <w:u w:val="single"/>
                <w:lang w:eastAsia="en-GB"/>
              </w:rPr>
            </w:pPr>
            <w:hyperlink r:id="rId153" w:history="1">
              <w:r w:rsidR="00A27C58" w:rsidRPr="00A27C58">
                <w:rPr>
                  <w:rStyle w:val="Hiperligao"/>
                  <w:lang w:eastAsia="en-GB"/>
                </w:rPr>
                <w:t>Datasheet1</w:t>
              </w:r>
            </w:hyperlink>
          </w:p>
        </w:tc>
      </w:tr>
      <w:tr w:rsidR="00E71ACA" w:rsidRPr="001A7024" w14:paraId="1F101AA3" w14:textId="77777777" w:rsidTr="00DC64A7">
        <w:trPr>
          <w:cantSplit/>
          <w:trHeight w:val="1504"/>
          <w:jc w:val="center"/>
        </w:trPr>
        <w:tc>
          <w:tcPr>
            <w:tcW w:w="1413" w:type="dxa"/>
            <w:shd w:val="clear" w:color="auto" w:fill="auto"/>
            <w:vAlign w:val="center"/>
            <w:hideMark/>
          </w:tcPr>
          <w:p w14:paraId="4AC074FA" w14:textId="77777777" w:rsidR="00E71ACA" w:rsidRPr="00E71ACA" w:rsidRDefault="00E71ACA" w:rsidP="00E71ACA">
            <w:pPr>
              <w:pStyle w:val="Corpodetexto"/>
              <w:jc w:val="center"/>
              <w:rPr>
                <w:b/>
                <w:bCs/>
                <w:lang w:eastAsia="en-GB"/>
              </w:rPr>
            </w:pPr>
            <w:proofErr w:type="spellStart"/>
            <w:r w:rsidRPr="00E71ACA">
              <w:rPr>
                <w:b/>
                <w:bCs/>
                <w:lang w:eastAsia="en-GB"/>
              </w:rPr>
              <w:t>Arduino</w:t>
            </w:r>
            <w:proofErr w:type="spellEnd"/>
            <w:r w:rsidRPr="00E71ACA">
              <w:rPr>
                <w:b/>
                <w:bCs/>
                <w:lang w:eastAsia="en-GB"/>
              </w:rPr>
              <w:t xml:space="preserve"> Nano RP2040 </w:t>
            </w:r>
            <w:proofErr w:type="spellStart"/>
            <w:r w:rsidRPr="00E71ACA">
              <w:rPr>
                <w:b/>
                <w:bCs/>
                <w:lang w:eastAsia="en-GB"/>
              </w:rPr>
              <w:t>Connect</w:t>
            </w:r>
            <w:proofErr w:type="spellEnd"/>
          </w:p>
        </w:tc>
        <w:tc>
          <w:tcPr>
            <w:tcW w:w="2693" w:type="dxa"/>
            <w:shd w:val="clear" w:color="auto" w:fill="auto"/>
            <w:noWrap/>
            <w:vAlign w:val="center"/>
            <w:hideMark/>
          </w:tcPr>
          <w:p w14:paraId="54547063" w14:textId="77777777" w:rsidR="00E71ACA" w:rsidRPr="0042748B" w:rsidRDefault="00E71ACA" w:rsidP="00E71ACA">
            <w:pPr>
              <w:pStyle w:val="Corpodetexto"/>
              <w:rPr>
                <w:lang w:eastAsia="en-GB"/>
              </w:rPr>
            </w:pPr>
            <w:r w:rsidRPr="001A7024">
              <w:rPr>
                <w:noProof/>
                <w:lang w:eastAsia="en-GB"/>
              </w:rPr>
              <w:drawing>
                <wp:anchor distT="0" distB="0" distL="114300" distR="114300" simplePos="0" relativeHeight="251655168" behindDoc="0" locked="0" layoutInCell="1" allowOverlap="1" wp14:anchorId="1B1456F4" wp14:editId="4FD118A5">
                  <wp:simplePos x="0" y="0"/>
                  <wp:positionH relativeFrom="column">
                    <wp:posOffset>67945</wp:posOffset>
                  </wp:positionH>
                  <wp:positionV relativeFrom="paragraph">
                    <wp:posOffset>-41275</wp:posOffset>
                  </wp:positionV>
                  <wp:extent cx="1363980" cy="762000"/>
                  <wp:effectExtent l="0" t="57150" r="26670" b="38100"/>
                  <wp:wrapNone/>
                  <wp:docPr id="121" name="Picture 121" descr="Arduino Nano 33 IoT">
                    <a:extLst xmlns:a="http://schemas.openxmlformats.org/drawingml/2006/main">
                      <a:ext uri="{FF2B5EF4-FFF2-40B4-BE49-F238E27FC236}">
                        <a16:creationId xmlns:a16="http://schemas.microsoft.com/office/drawing/2014/main" id="{4A965722-7DD6-4CF5-B5DB-49036140E9EF}"/>
                      </a:ext>
                    </a:extLst>
                  </wp:docPr>
                  <wp:cNvGraphicFramePr/>
                  <a:graphic xmlns:a="http://schemas.openxmlformats.org/drawingml/2006/main">
                    <a:graphicData uri="http://schemas.openxmlformats.org/drawingml/2006/picture">
                      <pic:pic xmlns:pic="http://schemas.openxmlformats.org/drawingml/2006/picture">
                        <pic:nvPicPr>
                          <pic:cNvPr id="8" name="Picture 7" descr="Arduino Nano 33 IoT">
                            <a:extLst>
                              <a:ext uri="{FF2B5EF4-FFF2-40B4-BE49-F238E27FC236}">
                                <a16:creationId xmlns:a16="http://schemas.microsoft.com/office/drawing/2014/main" id="{4A965722-7DD6-4CF5-B5DB-49036140E9EF}"/>
                              </a:ext>
                            </a:extLst>
                          </pic:cNvPr>
                          <pic:cNvPicPr>
                            <a:picLocks noChangeAspect="1" noChangeArrowheads="1"/>
                          </pic:cNvPicPr>
                        </pic:nvPicPr>
                        <pic:blipFill rotWithShape="1">
                          <a:blip r:embed="rId154" cstate="print">
                            <a:extLst>
                              <a:ext uri="{BEBA8EAE-BF5A-486C-A8C5-ECC9F3942E4B}">
                                <a14:imgProps xmlns:a14="http://schemas.microsoft.com/office/drawing/2010/main">
                                  <a14:imgLayer r:embed="rId155">
                                    <a14:imgEffect>
                                      <a14:backgroundRemoval t="10000" b="90000" l="6752" r="91104">
                                        <a14:foregroundMark x1="8789" y1="33571" x2="8896" y2="57000"/>
                                        <a14:foregroundMark x1="8896" y1="57000" x2="11897" y2="68857"/>
                                        <a14:foregroundMark x1="72240" y1="53571" x2="89068" y2="49429"/>
                                        <a14:foregroundMark x1="89068" y1="49429" x2="91104" y2="37714"/>
                                        <a14:foregroundMark x1="90139" y1="67429" x2="75777" y2="55000"/>
                                        <a14:foregroundMark x1="75777" y1="55000" x2="70632" y2="43143"/>
                                        <a14:foregroundMark x1="81886" y1="64000" x2="67095" y2="54714"/>
                                        <a14:foregroundMark x1="67095" y1="54714" x2="79207" y2="37857"/>
                                        <a14:foregroundMark x1="79207" y1="37857" x2="75777" y2="48714"/>
                                        <a14:foregroundMark x1="6752" y1="47429" x2="6752" y2="55000"/>
                                        <a14:foregroundMark x1="81886" y1="73714" x2="73741" y2="73714"/>
                                        <a14:foregroundMark x1="64523" y1="32143" x2="80922" y2="30714"/>
                                        <a14:foregroundMark x1="80922" y1="30714" x2="81458" y2="30714"/>
                                        <a14:foregroundMark x1="73205" y1="30000" x2="11897" y2="27286"/>
                                      </a14:backgroundRemoval>
                                    </a14:imgEffect>
                                  </a14:imgLayer>
                                </a14:imgProps>
                              </a:ext>
                              <a:ext uri="{28A0092B-C50C-407E-A947-70E740481C1C}">
                                <a14:useLocalDpi xmlns:a14="http://schemas.microsoft.com/office/drawing/2010/main" val="0"/>
                              </a:ext>
                            </a:extLst>
                          </a:blip>
                          <a:srcRect t="24102" b="24616"/>
                          <a:stretch/>
                        </pic:blipFill>
                        <pic:spPr bwMode="auto">
                          <a:xfrm>
                            <a:off x="0" y="0"/>
                            <a:ext cx="1363980" cy="762000"/>
                          </a:xfrm>
                          <a:prstGeom prst="rect">
                            <a:avLst/>
                          </a:prstGeom>
                          <a:noFill/>
                          <a:ln>
                            <a:noFill/>
                          </a:ln>
                          <a:scene3d>
                            <a:camera prst="orthographicFront">
                              <a:rot lat="0" lon="0" rev="10799999"/>
                            </a:camera>
                            <a:lightRig rig="threePt" dir="t"/>
                          </a:scene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851" w:type="dxa"/>
            <w:shd w:val="clear" w:color="auto" w:fill="auto"/>
            <w:vAlign w:val="center"/>
            <w:hideMark/>
          </w:tcPr>
          <w:p w14:paraId="46687070" w14:textId="77777777" w:rsidR="00E71ACA" w:rsidRPr="0042748B" w:rsidRDefault="00E71ACA" w:rsidP="00E71ACA">
            <w:pPr>
              <w:pStyle w:val="Corpodetexto"/>
              <w:rPr>
                <w:lang w:eastAsia="en-GB"/>
              </w:rPr>
            </w:pPr>
            <w:r w:rsidRPr="0042748B">
              <w:rPr>
                <w:lang w:eastAsia="en-GB"/>
              </w:rPr>
              <w:t>30</w:t>
            </w:r>
          </w:p>
        </w:tc>
        <w:tc>
          <w:tcPr>
            <w:tcW w:w="992" w:type="dxa"/>
            <w:shd w:val="clear" w:color="auto" w:fill="auto"/>
            <w:vAlign w:val="center"/>
            <w:hideMark/>
          </w:tcPr>
          <w:p w14:paraId="2FAE56CC" w14:textId="77777777" w:rsidR="00E71ACA" w:rsidRPr="0042748B" w:rsidRDefault="00E71ACA" w:rsidP="00E71ACA">
            <w:pPr>
              <w:pStyle w:val="Corpodetexto"/>
              <w:rPr>
                <w:lang w:eastAsia="en-GB"/>
              </w:rPr>
            </w:pPr>
            <w:r w:rsidRPr="0042748B">
              <w:rPr>
                <w:lang w:eastAsia="en-GB"/>
              </w:rPr>
              <w:t>45mm</w:t>
            </w:r>
          </w:p>
        </w:tc>
        <w:tc>
          <w:tcPr>
            <w:tcW w:w="992" w:type="dxa"/>
            <w:shd w:val="clear" w:color="auto" w:fill="auto"/>
            <w:vAlign w:val="center"/>
            <w:hideMark/>
          </w:tcPr>
          <w:p w14:paraId="4E44AF58" w14:textId="77777777" w:rsidR="00E71ACA" w:rsidRPr="0042748B" w:rsidRDefault="00E71ACA" w:rsidP="00E71ACA">
            <w:pPr>
              <w:pStyle w:val="Corpodetexto"/>
              <w:rPr>
                <w:lang w:eastAsia="en-GB"/>
              </w:rPr>
            </w:pPr>
            <w:r w:rsidRPr="0042748B">
              <w:rPr>
                <w:lang w:eastAsia="en-GB"/>
              </w:rPr>
              <w:t>18mm</w:t>
            </w:r>
          </w:p>
        </w:tc>
        <w:tc>
          <w:tcPr>
            <w:tcW w:w="1134" w:type="dxa"/>
            <w:shd w:val="clear" w:color="auto" w:fill="auto"/>
            <w:vAlign w:val="center"/>
            <w:hideMark/>
          </w:tcPr>
          <w:p w14:paraId="3C0797A3" w14:textId="77777777" w:rsidR="00E71ACA" w:rsidRPr="0042748B" w:rsidRDefault="00E71ACA" w:rsidP="00E71ACA">
            <w:pPr>
              <w:pStyle w:val="Corpodetexto"/>
              <w:rPr>
                <w:lang w:eastAsia="en-GB"/>
              </w:rPr>
            </w:pPr>
            <w:r w:rsidRPr="0042748B">
              <w:rPr>
                <w:lang w:eastAsia="en-GB"/>
              </w:rPr>
              <w:t xml:space="preserve">Nina W102 </w:t>
            </w:r>
            <w:proofErr w:type="spellStart"/>
            <w:r w:rsidRPr="0042748B">
              <w:rPr>
                <w:lang w:eastAsia="en-GB"/>
              </w:rPr>
              <w:t>uBlox</w:t>
            </w:r>
            <w:proofErr w:type="spellEnd"/>
          </w:p>
        </w:tc>
        <w:tc>
          <w:tcPr>
            <w:tcW w:w="709" w:type="dxa"/>
            <w:shd w:val="clear" w:color="auto" w:fill="auto"/>
            <w:vAlign w:val="center"/>
            <w:hideMark/>
          </w:tcPr>
          <w:p w14:paraId="0A512BCC" w14:textId="77777777" w:rsidR="00E71ACA" w:rsidRPr="0042748B" w:rsidRDefault="00E71ACA" w:rsidP="00E71ACA">
            <w:pPr>
              <w:pStyle w:val="Corpodetexto"/>
              <w:rPr>
                <w:lang w:eastAsia="en-GB"/>
              </w:rPr>
            </w:pPr>
            <w:proofErr w:type="spellStart"/>
            <w:r w:rsidRPr="0042748B">
              <w:rPr>
                <w:lang w:eastAsia="en-GB"/>
              </w:rPr>
              <w:t>Yes</w:t>
            </w:r>
            <w:proofErr w:type="spellEnd"/>
          </w:p>
        </w:tc>
        <w:tc>
          <w:tcPr>
            <w:tcW w:w="709" w:type="dxa"/>
            <w:shd w:val="clear" w:color="auto" w:fill="auto"/>
            <w:vAlign w:val="center"/>
            <w:hideMark/>
          </w:tcPr>
          <w:p w14:paraId="6709F3F1" w14:textId="77777777" w:rsidR="00E71ACA" w:rsidRPr="0042748B" w:rsidRDefault="00E71ACA" w:rsidP="00E71ACA">
            <w:pPr>
              <w:pStyle w:val="Corpodetexto"/>
              <w:rPr>
                <w:lang w:eastAsia="en-GB"/>
              </w:rPr>
            </w:pPr>
            <w:proofErr w:type="spellStart"/>
            <w:r w:rsidRPr="0042748B">
              <w:rPr>
                <w:lang w:eastAsia="en-GB"/>
              </w:rPr>
              <w:t>Yes</w:t>
            </w:r>
            <w:proofErr w:type="spellEnd"/>
          </w:p>
        </w:tc>
        <w:tc>
          <w:tcPr>
            <w:tcW w:w="1134" w:type="dxa"/>
            <w:shd w:val="clear" w:color="auto" w:fill="auto"/>
            <w:vAlign w:val="center"/>
            <w:hideMark/>
          </w:tcPr>
          <w:p w14:paraId="03E065A8" w14:textId="77777777" w:rsidR="00E71ACA" w:rsidRPr="0042748B" w:rsidRDefault="00E71ACA" w:rsidP="00E71ACA">
            <w:pPr>
              <w:pStyle w:val="Corpodetexto"/>
              <w:rPr>
                <w:lang w:eastAsia="en-GB"/>
              </w:rPr>
            </w:pPr>
            <w:proofErr w:type="spellStart"/>
            <w:r w:rsidRPr="0042748B">
              <w:rPr>
                <w:lang w:eastAsia="en-GB"/>
              </w:rPr>
              <w:t>Arduino</w:t>
            </w:r>
            <w:proofErr w:type="spellEnd"/>
          </w:p>
        </w:tc>
        <w:tc>
          <w:tcPr>
            <w:tcW w:w="567" w:type="dxa"/>
            <w:shd w:val="clear" w:color="auto" w:fill="auto"/>
            <w:vAlign w:val="center"/>
            <w:hideMark/>
          </w:tcPr>
          <w:p w14:paraId="52A8903B" w14:textId="77777777" w:rsidR="00E71ACA" w:rsidRPr="0042748B" w:rsidRDefault="00E71ACA" w:rsidP="00E71ACA">
            <w:pPr>
              <w:pStyle w:val="Corpodetexto"/>
              <w:rPr>
                <w:lang w:eastAsia="en-GB"/>
              </w:rPr>
            </w:pPr>
            <w:r w:rsidRPr="0042748B">
              <w:rPr>
                <w:lang w:eastAsia="en-GB"/>
              </w:rPr>
              <w:t>No</w:t>
            </w:r>
          </w:p>
        </w:tc>
        <w:tc>
          <w:tcPr>
            <w:tcW w:w="850" w:type="dxa"/>
            <w:shd w:val="clear" w:color="auto" w:fill="auto"/>
            <w:noWrap/>
            <w:vAlign w:val="center"/>
            <w:hideMark/>
          </w:tcPr>
          <w:p w14:paraId="27B21C19" w14:textId="77777777" w:rsidR="00E71ACA" w:rsidRPr="0042748B" w:rsidRDefault="00E71ACA" w:rsidP="00E71ACA">
            <w:pPr>
              <w:pStyle w:val="Corpodetexto"/>
              <w:rPr>
                <w:lang w:eastAsia="en-GB"/>
              </w:rPr>
            </w:pPr>
            <w:r w:rsidRPr="0042748B">
              <w:rPr>
                <w:lang w:eastAsia="en-GB"/>
              </w:rPr>
              <w:t>21 €</w:t>
            </w:r>
          </w:p>
        </w:tc>
        <w:tc>
          <w:tcPr>
            <w:tcW w:w="1276" w:type="dxa"/>
            <w:shd w:val="clear" w:color="auto" w:fill="auto"/>
            <w:vAlign w:val="center"/>
            <w:hideMark/>
          </w:tcPr>
          <w:p w14:paraId="76ECBDCD" w14:textId="2998B676" w:rsidR="00E71ACA" w:rsidRPr="0042748B" w:rsidRDefault="00000000" w:rsidP="00E71ACA">
            <w:pPr>
              <w:pStyle w:val="Corpodetexto"/>
              <w:rPr>
                <w:u w:val="single"/>
                <w:lang w:eastAsia="en-GB"/>
              </w:rPr>
            </w:pPr>
            <w:hyperlink r:id="rId156" w:history="1">
              <w:r w:rsidR="00A27C58" w:rsidRPr="00A27C58">
                <w:rPr>
                  <w:rStyle w:val="Hiperligao"/>
                  <w:lang w:eastAsia="en-GB"/>
                </w:rPr>
                <w:t>Link2</w:t>
              </w:r>
            </w:hyperlink>
          </w:p>
        </w:tc>
        <w:tc>
          <w:tcPr>
            <w:tcW w:w="1139" w:type="dxa"/>
            <w:shd w:val="clear" w:color="auto" w:fill="auto"/>
            <w:vAlign w:val="center"/>
            <w:hideMark/>
          </w:tcPr>
          <w:p w14:paraId="733A4FB0" w14:textId="629C9DCA" w:rsidR="00E71ACA" w:rsidRPr="0042748B" w:rsidRDefault="00000000" w:rsidP="00E71ACA">
            <w:pPr>
              <w:pStyle w:val="Corpodetexto"/>
              <w:rPr>
                <w:u w:val="single"/>
                <w:lang w:eastAsia="en-GB"/>
              </w:rPr>
            </w:pPr>
            <w:hyperlink r:id="rId157" w:history="1">
              <w:r w:rsidR="00A27C58" w:rsidRPr="00A27C58">
                <w:rPr>
                  <w:rStyle w:val="Hiperligao"/>
                  <w:lang w:eastAsia="en-GB"/>
                </w:rPr>
                <w:t>Datasheet2</w:t>
              </w:r>
            </w:hyperlink>
          </w:p>
        </w:tc>
      </w:tr>
      <w:tr w:rsidR="00E71ACA" w:rsidRPr="001A7024" w14:paraId="2D2E15D2" w14:textId="77777777" w:rsidTr="00DC64A7">
        <w:trPr>
          <w:cantSplit/>
          <w:trHeight w:val="1154"/>
          <w:jc w:val="center"/>
        </w:trPr>
        <w:tc>
          <w:tcPr>
            <w:tcW w:w="1413" w:type="dxa"/>
            <w:shd w:val="clear" w:color="auto" w:fill="auto"/>
            <w:vAlign w:val="center"/>
            <w:hideMark/>
          </w:tcPr>
          <w:p w14:paraId="47DA90E4" w14:textId="77777777" w:rsidR="00E71ACA" w:rsidRPr="00E71ACA" w:rsidRDefault="00E71ACA" w:rsidP="00E71ACA">
            <w:pPr>
              <w:pStyle w:val="Corpodetexto"/>
              <w:jc w:val="center"/>
              <w:rPr>
                <w:b/>
                <w:bCs/>
                <w:lang w:eastAsia="en-GB"/>
              </w:rPr>
            </w:pPr>
            <w:proofErr w:type="spellStart"/>
            <w:r w:rsidRPr="00E71ACA">
              <w:rPr>
                <w:b/>
                <w:bCs/>
                <w:lang w:eastAsia="en-GB"/>
              </w:rPr>
              <w:t>Arduino</w:t>
            </w:r>
            <w:proofErr w:type="spellEnd"/>
            <w:r w:rsidRPr="00E71ACA">
              <w:rPr>
                <w:b/>
                <w:bCs/>
                <w:lang w:eastAsia="en-GB"/>
              </w:rPr>
              <w:t xml:space="preserve"> Nano 33 </w:t>
            </w:r>
            <w:proofErr w:type="spellStart"/>
            <w:r w:rsidRPr="00E71ACA">
              <w:rPr>
                <w:b/>
                <w:bCs/>
                <w:lang w:eastAsia="en-GB"/>
              </w:rPr>
              <w:t>IoT</w:t>
            </w:r>
            <w:proofErr w:type="spellEnd"/>
          </w:p>
        </w:tc>
        <w:tc>
          <w:tcPr>
            <w:tcW w:w="2693" w:type="dxa"/>
            <w:shd w:val="clear" w:color="auto" w:fill="auto"/>
            <w:noWrap/>
            <w:vAlign w:val="center"/>
            <w:hideMark/>
          </w:tcPr>
          <w:p w14:paraId="26F56514" w14:textId="2EC488BC" w:rsidR="00E71ACA" w:rsidRPr="0042748B" w:rsidRDefault="00E34A17" w:rsidP="00E71ACA">
            <w:pPr>
              <w:pStyle w:val="Corpodetexto"/>
              <w:rPr>
                <w:noProof/>
              </w:rPr>
            </w:pPr>
            <w:r w:rsidRPr="001A7024">
              <w:rPr>
                <w:noProof/>
              </w:rPr>
              <w:drawing>
                <wp:anchor distT="0" distB="0" distL="114300" distR="114300" simplePos="0" relativeHeight="251670528" behindDoc="0" locked="0" layoutInCell="1" allowOverlap="1" wp14:anchorId="3C762B38" wp14:editId="23AB4BEF">
                  <wp:simplePos x="0" y="0"/>
                  <wp:positionH relativeFrom="column">
                    <wp:posOffset>90805</wp:posOffset>
                  </wp:positionH>
                  <wp:positionV relativeFrom="paragraph">
                    <wp:posOffset>56515</wp:posOffset>
                  </wp:positionV>
                  <wp:extent cx="1417320" cy="563880"/>
                  <wp:effectExtent l="0" t="0" r="0" b="7620"/>
                  <wp:wrapNone/>
                  <wp:docPr id="29" name="Picture 7" descr="Arduino Nano 33 IoT">
                    <a:extLst xmlns:a="http://schemas.openxmlformats.org/drawingml/2006/main">
                      <a:ext uri="{FF2B5EF4-FFF2-40B4-BE49-F238E27FC236}">
                        <a16:creationId xmlns:a16="http://schemas.microsoft.com/office/drawing/2014/main" id="{4A965722-7DD6-4CF5-B5DB-49036140E9E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Arduino Nano 33 IoT">
                            <a:extLst>
                              <a:ext uri="{FF2B5EF4-FFF2-40B4-BE49-F238E27FC236}">
                                <a16:creationId xmlns:a16="http://schemas.microsoft.com/office/drawing/2014/main" id="{4A965722-7DD6-4CF5-B5DB-49036140E9EF}"/>
                              </a:ext>
                            </a:extLst>
                          </pic:cNvPr>
                          <pic:cNvPicPr>
                            <a:picLocks noChangeAspect="1" noChangeArrowheads="1"/>
                          </pic:cNvPicPr>
                        </pic:nvPicPr>
                        <pic:blipFill rotWithShape="1">
                          <a:blip r:embed="rId158" cstate="print">
                            <a:extLst>
                              <a:ext uri="{BEBA8EAE-BF5A-486C-A8C5-ECC9F3942E4B}">
                                <a14:imgProps xmlns:a14="http://schemas.microsoft.com/office/drawing/2010/main">
                                  <a14:imgLayer r:embed="rId159">
                                    <a14:imgEffect>
                                      <a14:backgroundRemoval t="10000" b="90000" l="6752" r="91104">
                                        <a14:foregroundMark x1="8789" y1="33571" x2="8896" y2="57000"/>
                                        <a14:foregroundMark x1="8896" y1="57000" x2="11897" y2="68857"/>
                                        <a14:foregroundMark x1="72240" y1="53571" x2="89068" y2="49429"/>
                                        <a14:foregroundMark x1="89068" y1="49429" x2="91104" y2="37714"/>
                                        <a14:foregroundMark x1="90139" y1="67429" x2="75777" y2="55000"/>
                                        <a14:foregroundMark x1="75777" y1="55000" x2="70632" y2="43143"/>
                                        <a14:foregroundMark x1="81886" y1="64000" x2="67095" y2="54714"/>
                                        <a14:foregroundMark x1="67095" y1="54714" x2="79207" y2="37857"/>
                                        <a14:foregroundMark x1="79207" y1="37857" x2="75777" y2="48714"/>
                                        <a14:foregroundMark x1="6752" y1="47429" x2="6752" y2="55000"/>
                                        <a14:foregroundMark x1="81886" y1="73714" x2="73741" y2="73714"/>
                                        <a14:foregroundMark x1="64523" y1="32143" x2="80922" y2="30714"/>
                                        <a14:foregroundMark x1="80922" y1="30714" x2="81458" y2="30714"/>
                                        <a14:foregroundMark x1="73205" y1="30000" x2="11897" y2="27286"/>
                                      </a14:backgroundRemoval>
                                    </a14:imgEffect>
                                  </a14:imgLayer>
                                </a14:imgProps>
                              </a:ext>
                              <a:ext uri="{28A0092B-C50C-407E-A947-70E740481C1C}">
                                <a14:useLocalDpi xmlns:a14="http://schemas.microsoft.com/office/drawing/2010/main" val="0"/>
                              </a:ext>
                            </a:extLst>
                          </a:blip>
                          <a:srcRect l="4361" t="25602" r="5530" b="25820"/>
                          <a:stretch/>
                        </pic:blipFill>
                        <pic:spPr bwMode="auto">
                          <a:xfrm>
                            <a:off x="0" y="0"/>
                            <a:ext cx="1417320" cy="5638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851" w:type="dxa"/>
            <w:shd w:val="clear" w:color="auto" w:fill="auto"/>
            <w:noWrap/>
            <w:vAlign w:val="center"/>
            <w:hideMark/>
          </w:tcPr>
          <w:p w14:paraId="2F337979" w14:textId="77777777" w:rsidR="00E71ACA" w:rsidRPr="0042748B" w:rsidRDefault="00E71ACA" w:rsidP="00E71ACA">
            <w:pPr>
              <w:pStyle w:val="Corpodetexto"/>
              <w:rPr>
                <w:lang w:eastAsia="en-GB"/>
              </w:rPr>
            </w:pPr>
            <w:r w:rsidRPr="0042748B">
              <w:rPr>
                <w:lang w:eastAsia="en-GB"/>
              </w:rPr>
              <w:t>30</w:t>
            </w:r>
          </w:p>
        </w:tc>
        <w:tc>
          <w:tcPr>
            <w:tcW w:w="992" w:type="dxa"/>
            <w:shd w:val="clear" w:color="auto" w:fill="auto"/>
            <w:noWrap/>
            <w:vAlign w:val="center"/>
            <w:hideMark/>
          </w:tcPr>
          <w:p w14:paraId="64C7DC30" w14:textId="77777777" w:rsidR="00E71ACA" w:rsidRPr="0042748B" w:rsidRDefault="00E71ACA" w:rsidP="00E71ACA">
            <w:pPr>
              <w:pStyle w:val="Corpodetexto"/>
              <w:rPr>
                <w:lang w:eastAsia="en-GB"/>
              </w:rPr>
            </w:pPr>
            <w:r w:rsidRPr="0042748B">
              <w:rPr>
                <w:lang w:eastAsia="en-GB"/>
              </w:rPr>
              <w:t>45 mm</w:t>
            </w:r>
          </w:p>
        </w:tc>
        <w:tc>
          <w:tcPr>
            <w:tcW w:w="992" w:type="dxa"/>
            <w:shd w:val="clear" w:color="auto" w:fill="auto"/>
            <w:noWrap/>
            <w:vAlign w:val="center"/>
            <w:hideMark/>
          </w:tcPr>
          <w:p w14:paraId="62571758" w14:textId="77777777" w:rsidR="00E71ACA" w:rsidRPr="0042748B" w:rsidRDefault="00E71ACA" w:rsidP="00E71ACA">
            <w:pPr>
              <w:pStyle w:val="Corpodetexto"/>
              <w:rPr>
                <w:lang w:eastAsia="en-GB"/>
              </w:rPr>
            </w:pPr>
            <w:r w:rsidRPr="0042748B">
              <w:rPr>
                <w:lang w:eastAsia="en-GB"/>
              </w:rPr>
              <w:t>18 mm</w:t>
            </w:r>
          </w:p>
        </w:tc>
        <w:tc>
          <w:tcPr>
            <w:tcW w:w="1134" w:type="dxa"/>
            <w:shd w:val="clear" w:color="auto" w:fill="auto"/>
            <w:vAlign w:val="center"/>
            <w:hideMark/>
          </w:tcPr>
          <w:p w14:paraId="4227791D" w14:textId="77777777" w:rsidR="00E71ACA" w:rsidRPr="0042748B" w:rsidRDefault="00E71ACA" w:rsidP="00E71ACA">
            <w:pPr>
              <w:pStyle w:val="Corpodetexto"/>
              <w:rPr>
                <w:lang w:eastAsia="en-GB"/>
              </w:rPr>
            </w:pPr>
            <w:r w:rsidRPr="0042748B">
              <w:rPr>
                <w:lang w:eastAsia="en-GB"/>
              </w:rPr>
              <w:t xml:space="preserve">Nina W102 </w:t>
            </w:r>
            <w:proofErr w:type="spellStart"/>
            <w:r w:rsidRPr="0042748B">
              <w:rPr>
                <w:lang w:eastAsia="en-GB"/>
              </w:rPr>
              <w:t>uBlox</w:t>
            </w:r>
            <w:proofErr w:type="spellEnd"/>
          </w:p>
        </w:tc>
        <w:tc>
          <w:tcPr>
            <w:tcW w:w="709" w:type="dxa"/>
            <w:shd w:val="clear" w:color="auto" w:fill="auto"/>
            <w:vAlign w:val="center"/>
            <w:hideMark/>
          </w:tcPr>
          <w:p w14:paraId="7F5E27D2" w14:textId="77777777" w:rsidR="00E71ACA" w:rsidRPr="0042748B" w:rsidRDefault="00E71ACA" w:rsidP="00E71ACA">
            <w:pPr>
              <w:pStyle w:val="Corpodetexto"/>
              <w:rPr>
                <w:lang w:eastAsia="en-GB"/>
              </w:rPr>
            </w:pPr>
            <w:proofErr w:type="spellStart"/>
            <w:r w:rsidRPr="0042748B">
              <w:rPr>
                <w:lang w:eastAsia="en-GB"/>
              </w:rPr>
              <w:t>Yes</w:t>
            </w:r>
            <w:proofErr w:type="spellEnd"/>
          </w:p>
        </w:tc>
        <w:tc>
          <w:tcPr>
            <w:tcW w:w="709" w:type="dxa"/>
            <w:shd w:val="clear" w:color="auto" w:fill="auto"/>
            <w:vAlign w:val="center"/>
            <w:hideMark/>
          </w:tcPr>
          <w:p w14:paraId="5A2A9EC5" w14:textId="77777777" w:rsidR="00E71ACA" w:rsidRPr="0042748B" w:rsidRDefault="00E71ACA" w:rsidP="00E71ACA">
            <w:pPr>
              <w:pStyle w:val="Corpodetexto"/>
              <w:rPr>
                <w:lang w:eastAsia="en-GB"/>
              </w:rPr>
            </w:pPr>
            <w:proofErr w:type="spellStart"/>
            <w:r w:rsidRPr="0042748B">
              <w:rPr>
                <w:lang w:eastAsia="en-GB"/>
              </w:rPr>
              <w:t>Yes</w:t>
            </w:r>
            <w:proofErr w:type="spellEnd"/>
          </w:p>
        </w:tc>
        <w:tc>
          <w:tcPr>
            <w:tcW w:w="1134" w:type="dxa"/>
            <w:shd w:val="clear" w:color="auto" w:fill="auto"/>
            <w:vAlign w:val="center"/>
            <w:hideMark/>
          </w:tcPr>
          <w:p w14:paraId="3019D298" w14:textId="77777777" w:rsidR="00E71ACA" w:rsidRPr="0042748B" w:rsidRDefault="00E71ACA" w:rsidP="00E71ACA">
            <w:pPr>
              <w:pStyle w:val="Corpodetexto"/>
              <w:rPr>
                <w:lang w:eastAsia="en-GB"/>
              </w:rPr>
            </w:pPr>
            <w:proofErr w:type="spellStart"/>
            <w:r w:rsidRPr="0042748B">
              <w:rPr>
                <w:lang w:eastAsia="en-GB"/>
              </w:rPr>
              <w:t>Arduino</w:t>
            </w:r>
            <w:proofErr w:type="spellEnd"/>
          </w:p>
        </w:tc>
        <w:tc>
          <w:tcPr>
            <w:tcW w:w="567" w:type="dxa"/>
            <w:shd w:val="clear" w:color="auto" w:fill="auto"/>
            <w:vAlign w:val="center"/>
            <w:hideMark/>
          </w:tcPr>
          <w:p w14:paraId="69B0E1B1" w14:textId="77777777" w:rsidR="00E71ACA" w:rsidRPr="0042748B" w:rsidRDefault="00E71ACA" w:rsidP="00E71ACA">
            <w:pPr>
              <w:pStyle w:val="Corpodetexto"/>
              <w:rPr>
                <w:lang w:eastAsia="en-GB"/>
              </w:rPr>
            </w:pPr>
            <w:r w:rsidRPr="0042748B">
              <w:rPr>
                <w:lang w:eastAsia="en-GB"/>
              </w:rPr>
              <w:t>No</w:t>
            </w:r>
          </w:p>
        </w:tc>
        <w:tc>
          <w:tcPr>
            <w:tcW w:w="850" w:type="dxa"/>
            <w:shd w:val="clear" w:color="auto" w:fill="auto"/>
            <w:noWrap/>
            <w:vAlign w:val="center"/>
            <w:hideMark/>
          </w:tcPr>
          <w:p w14:paraId="41CF2049" w14:textId="77777777" w:rsidR="00E71ACA" w:rsidRPr="0042748B" w:rsidRDefault="00E71ACA" w:rsidP="00E71ACA">
            <w:pPr>
              <w:pStyle w:val="Corpodetexto"/>
              <w:rPr>
                <w:lang w:eastAsia="en-GB"/>
              </w:rPr>
            </w:pPr>
            <w:r w:rsidRPr="0042748B">
              <w:rPr>
                <w:lang w:eastAsia="en-GB"/>
              </w:rPr>
              <w:t>16 €</w:t>
            </w:r>
          </w:p>
        </w:tc>
        <w:tc>
          <w:tcPr>
            <w:tcW w:w="1276" w:type="dxa"/>
            <w:shd w:val="clear" w:color="auto" w:fill="auto"/>
            <w:vAlign w:val="center"/>
            <w:hideMark/>
          </w:tcPr>
          <w:p w14:paraId="42167A52" w14:textId="2D5E2ED1" w:rsidR="00E71ACA" w:rsidRPr="0042748B" w:rsidRDefault="00000000" w:rsidP="00E71ACA">
            <w:pPr>
              <w:pStyle w:val="Corpodetexto"/>
              <w:rPr>
                <w:u w:val="single"/>
                <w:lang w:eastAsia="en-GB"/>
              </w:rPr>
            </w:pPr>
            <w:hyperlink r:id="rId160" w:history="1">
              <w:r w:rsidR="00C74727" w:rsidRPr="00C74727">
                <w:rPr>
                  <w:rStyle w:val="Hiperligao"/>
                  <w:lang w:eastAsia="en-GB"/>
                </w:rPr>
                <w:t>Link3</w:t>
              </w:r>
            </w:hyperlink>
          </w:p>
        </w:tc>
        <w:tc>
          <w:tcPr>
            <w:tcW w:w="1139" w:type="dxa"/>
            <w:shd w:val="clear" w:color="auto" w:fill="auto"/>
            <w:vAlign w:val="center"/>
            <w:hideMark/>
          </w:tcPr>
          <w:p w14:paraId="735F618B" w14:textId="1136D900" w:rsidR="00E71ACA" w:rsidRPr="0042748B" w:rsidRDefault="00000000" w:rsidP="00E71ACA">
            <w:pPr>
              <w:pStyle w:val="Corpodetexto"/>
              <w:rPr>
                <w:u w:val="single"/>
                <w:lang w:eastAsia="en-GB"/>
              </w:rPr>
            </w:pPr>
            <w:hyperlink r:id="rId161" w:history="1">
              <w:r w:rsidR="00C74727" w:rsidRPr="00C74727">
                <w:rPr>
                  <w:rStyle w:val="Hiperligao"/>
                  <w:lang w:eastAsia="en-GB"/>
                </w:rPr>
                <w:t>Datasheet3</w:t>
              </w:r>
            </w:hyperlink>
          </w:p>
        </w:tc>
      </w:tr>
      <w:tr w:rsidR="00E71ACA" w:rsidRPr="001A7024" w14:paraId="5B15D76C" w14:textId="77777777" w:rsidTr="00DC64A7">
        <w:trPr>
          <w:cantSplit/>
          <w:trHeight w:val="1153"/>
          <w:jc w:val="center"/>
        </w:trPr>
        <w:tc>
          <w:tcPr>
            <w:tcW w:w="1413" w:type="dxa"/>
            <w:shd w:val="clear" w:color="auto" w:fill="auto"/>
            <w:noWrap/>
            <w:vAlign w:val="center"/>
            <w:hideMark/>
          </w:tcPr>
          <w:p w14:paraId="36C51925" w14:textId="0ECE414D" w:rsidR="00E71ACA" w:rsidRPr="00E71ACA" w:rsidRDefault="00E71ACA" w:rsidP="002B48B6">
            <w:pPr>
              <w:pStyle w:val="Corpodetexto"/>
              <w:jc w:val="center"/>
              <w:rPr>
                <w:b/>
                <w:bCs/>
                <w:lang w:eastAsia="en-GB"/>
              </w:rPr>
            </w:pPr>
            <w:r w:rsidRPr="00E71ACA">
              <w:rPr>
                <w:b/>
                <w:bCs/>
                <w:noProof/>
                <w:lang w:eastAsia="en-GB"/>
              </w:rPr>
              <w:drawing>
                <wp:anchor distT="0" distB="0" distL="114300" distR="114300" simplePos="0" relativeHeight="251657216" behindDoc="0" locked="0" layoutInCell="1" allowOverlap="1" wp14:anchorId="61CE850B" wp14:editId="7D8CC911">
                  <wp:simplePos x="0" y="0"/>
                  <wp:positionH relativeFrom="column">
                    <wp:posOffset>-6469380</wp:posOffset>
                  </wp:positionH>
                  <wp:positionV relativeFrom="paragraph">
                    <wp:posOffset>2590800</wp:posOffset>
                  </wp:positionV>
                  <wp:extent cx="3985260" cy="2537460"/>
                  <wp:effectExtent l="0" t="0" r="0" b="0"/>
                  <wp:wrapNone/>
                  <wp:docPr id="120" name="Picture 120" descr="Beetle ESP32 Microcontroller">
                    <a:extLst xmlns:a="http://schemas.openxmlformats.org/drawingml/2006/main">
                      <a:ext uri="{FF2B5EF4-FFF2-40B4-BE49-F238E27FC236}">
                        <a16:creationId xmlns:a16="http://schemas.microsoft.com/office/drawing/2014/main" id="{46707758-02EE-427F-AFCE-F3CF7DCEAB6D}"/>
                      </a:ext>
                    </a:extLst>
                  </wp:docPr>
                  <wp:cNvGraphicFramePr/>
                  <a:graphic xmlns:a="http://schemas.openxmlformats.org/drawingml/2006/main">
                    <a:graphicData uri="http://schemas.openxmlformats.org/drawingml/2006/picture">
                      <pic:pic xmlns:pic="http://schemas.openxmlformats.org/drawingml/2006/picture">
                        <pic:nvPicPr>
                          <pic:cNvPr id="10" name="Picture 9" descr="Beetle ESP32 Microcontroller">
                            <a:extLst>
                              <a:ext uri="{FF2B5EF4-FFF2-40B4-BE49-F238E27FC236}">
                                <a16:creationId xmlns:a16="http://schemas.microsoft.com/office/drawing/2014/main" id="{46707758-02EE-427F-AFCE-F3CF7DCEAB6D}"/>
                              </a:ext>
                            </a:extLst>
                          </pic:cNvPr>
                          <pic:cNvPicPr>
                            <a:picLocks noChangeAspect="1" noChangeArrowheads="1"/>
                          </pic:cNvPicPr>
                        </pic:nvPicPr>
                        <pic:blipFill>
                          <a:blip r:embed="rId162" cstate="print">
                            <a:extLst>
                              <a:ext uri="{BEBA8EAE-BF5A-486C-A8C5-ECC9F3942E4B}">
                                <a14:imgProps xmlns:a14="http://schemas.microsoft.com/office/drawing/2010/main">
                                  <a14:imgLayer r:embed="rId163">
                                    <a14:imgEffect>
                                      <a14:backgroundRemoval t="10000" b="90000" l="10000" r="90000"/>
                                    </a14:imgEffect>
                                  </a14:imgLayer>
                                </a14:imgProps>
                              </a:ext>
                              <a:ext uri="{28A0092B-C50C-407E-A947-70E740481C1C}">
                                <a14:useLocalDpi xmlns:a14="http://schemas.microsoft.com/office/drawing/2010/main" val="0"/>
                              </a:ext>
                            </a:extLst>
                          </a:blip>
                          <a:srcRect/>
                          <a:stretch>
                            <a:fillRect/>
                          </a:stretch>
                        </pic:blipFill>
                        <pic:spPr bwMode="auto">
                          <a:xfrm>
                            <a:off x="0" y="0"/>
                            <a:ext cx="3985260" cy="2537460"/>
                          </a:xfrm>
                          <a:prstGeom prst="rect">
                            <a:avLst/>
                          </a:prstGeom>
                          <a:noFill/>
                        </pic:spPr>
                      </pic:pic>
                    </a:graphicData>
                  </a:graphic>
                  <wp14:sizeRelH relativeFrom="page">
                    <wp14:pctWidth>0</wp14:pctWidth>
                  </wp14:sizeRelH>
                  <wp14:sizeRelV relativeFrom="page">
                    <wp14:pctHeight>0</wp14:pctHeight>
                  </wp14:sizeRelV>
                </wp:anchor>
              </w:drawing>
            </w:r>
            <w:r w:rsidRPr="00E71ACA">
              <w:rPr>
                <w:b/>
                <w:bCs/>
                <w:noProof/>
                <w:lang w:eastAsia="en-GB"/>
              </w:rPr>
              <w:drawing>
                <wp:anchor distT="0" distB="0" distL="114300" distR="114300" simplePos="0" relativeHeight="251658240" behindDoc="0" locked="0" layoutInCell="1" allowOverlap="1" wp14:anchorId="148B7474" wp14:editId="1D0A88B0">
                  <wp:simplePos x="0" y="0"/>
                  <wp:positionH relativeFrom="column">
                    <wp:posOffset>-8930640</wp:posOffset>
                  </wp:positionH>
                  <wp:positionV relativeFrom="paragraph">
                    <wp:posOffset>-441960</wp:posOffset>
                  </wp:positionV>
                  <wp:extent cx="3291840" cy="3337560"/>
                  <wp:effectExtent l="0" t="0" r="0" b="0"/>
                  <wp:wrapNone/>
                  <wp:docPr id="119" name="Picture 119" descr="ESP32-C3 WROOM Development Board">
                    <a:extLst xmlns:a="http://schemas.openxmlformats.org/drawingml/2006/main">
                      <a:ext uri="{FF2B5EF4-FFF2-40B4-BE49-F238E27FC236}">
                        <a16:creationId xmlns:a16="http://schemas.microsoft.com/office/drawing/2014/main" id="{52F813B8-FC02-4221-901A-4DEC4690D767}"/>
                      </a:ext>
                    </a:extLst>
                  </wp:docPr>
                  <wp:cNvGraphicFramePr/>
                  <a:graphic xmlns:a="http://schemas.openxmlformats.org/drawingml/2006/main">
                    <a:graphicData uri="http://schemas.openxmlformats.org/drawingml/2006/picture">
                      <pic:pic xmlns:pic="http://schemas.openxmlformats.org/drawingml/2006/picture">
                        <pic:nvPicPr>
                          <pic:cNvPr id="11" name="Picture 10" descr="ESP32-C3 WROOM Development Board">
                            <a:extLst>
                              <a:ext uri="{FF2B5EF4-FFF2-40B4-BE49-F238E27FC236}">
                                <a16:creationId xmlns:a16="http://schemas.microsoft.com/office/drawing/2014/main" id="{52F813B8-FC02-4221-901A-4DEC4690D767}"/>
                              </a:ext>
                            </a:extLst>
                          </pic:cNvPr>
                          <pic:cNvPicPr>
                            <a:picLocks noChangeAspect="1" noChangeArrowheads="1"/>
                          </pic:cNvPicPr>
                        </pic:nvPicPr>
                        <pic:blipFill>
                          <a:blip r:embed="rId164" cstate="print">
                            <a:extLst>
                              <a:ext uri="{BEBA8EAE-BF5A-486C-A8C5-ECC9F3942E4B}">
                                <a14:imgProps xmlns:a14="http://schemas.microsoft.com/office/drawing/2010/main">
                                  <a14:imgLayer r:embed="rId165">
                                    <a14:imgEffect>
                                      <a14:backgroundRemoval t="10000" b="90000" l="10000" r="90000">
                                        <a14:foregroundMark x1="60808" y1="47636" x2="65729" y2="46935"/>
                                        <a14:foregroundMark x1="13533" y1="63923" x2="20387" y2="63398"/>
                                        <a14:foregroundMark x1="44991" y1="85289" x2="58172" y2="67075"/>
                                        <a14:foregroundMark x1="58172" y1="67075" x2="75571" y2="54641"/>
                                        <a14:foregroundMark x1="75571" y1="54641" x2="82250" y2="45709"/>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3291840" cy="3337560"/>
                          </a:xfrm>
                          <a:prstGeom prst="rect">
                            <a:avLst/>
                          </a:prstGeom>
                          <a:noFill/>
                        </pic:spPr>
                      </pic:pic>
                    </a:graphicData>
                  </a:graphic>
                  <wp14:sizeRelH relativeFrom="page">
                    <wp14:pctWidth>0</wp14:pctWidth>
                  </wp14:sizeRelH>
                  <wp14:sizeRelV relativeFrom="page">
                    <wp14:pctHeight>0</wp14:pctHeight>
                  </wp14:sizeRelV>
                </wp:anchor>
              </w:drawing>
            </w:r>
            <w:r w:rsidRPr="00E71ACA">
              <w:rPr>
                <w:b/>
                <w:bCs/>
                <w:noProof/>
                <w:lang w:eastAsia="en-GB"/>
              </w:rPr>
              <w:drawing>
                <wp:anchor distT="0" distB="0" distL="114300" distR="114300" simplePos="0" relativeHeight="251659264" behindDoc="0" locked="0" layoutInCell="1" allowOverlap="1" wp14:anchorId="0D71FE29" wp14:editId="382A96FD">
                  <wp:simplePos x="0" y="0"/>
                  <wp:positionH relativeFrom="column">
                    <wp:posOffset>-12839700</wp:posOffset>
                  </wp:positionH>
                  <wp:positionV relativeFrom="paragraph">
                    <wp:posOffset>-4091940</wp:posOffset>
                  </wp:positionV>
                  <wp:extent cx="3649980" cy="2766060"/>
                  <wp:effectExtent l="0" t="0" r="0" b="0"/>
                  <wp:wrapNone/>
                  <wp:docPr id="118" name="Picture 118" descr="Angled shot of rectangular microcontroller.">
                    <a:extLst xmlns:a="http://schemas.openxmlformats.org/drawingml/2006/main">
                      <a:ext uri="{FF2B5EF4-FFF2-40B4-BE49-F238E27FC236}">
                        <a16:creationId xmlns:a16="http://schemas.microsoft.com/office/drawing/2014/main" id="{5FB4ED64-D053-4B07-938C-FC1783DF4E02}"/>
                      </a:ext>
                    </a:extLst>
                  </wp:docPr>
                  <wp:cNvGraphicFramePr/>
                  <a:graphic xmlns:a="http://schemas.openxmlformats.org/drawingml/2006/main">
                    <a:graphicData uri="http://schemas.openxmlformats.org/drawingml/2006/picture">
                      <pic:pic xmlns:pic="http://schemas.openxmlformats.org/drawingml/2006/picture">
                        <pic:nvPicPr>
                          <pic:cNvPr id="12" name="Picture 11" descr="Angled shot of rectangular microcontroller.">
                            <a:extLst>
                              <a:ext uri="{FF2B5EF4-FFF2-40B4-BE49-F238E27FC236}">
                                <a16:creationId xmlns:a16="http://schemas.microsoft.com/office/drawing/2014/main" id="{5FB4ED64-D053-4B07-938C-FC1783DF4E02}"/>
                              </a:ext>
                            </a:extLst>
                          </pic:cNvPr>
                          <pic:cNvPicPr>
                            <a:picLocks noChangeAspect="1" noChangeArrowheads="1"/>
                          </pic:cNvPicPr>
                        </pic:nvPicPr>
                        <pic:blipFill>
                          <a:blip r:embed="rId166" cstate="print">
                            <a:extLst>
                              <a:ext uri="{BEBA8EAE-BF5A-486C-A8C5-ECC9F3942E4B}">
                                <a14:imgProps xmlns:a14="http://schemas.microsoft.com/office/drawing/2010/main">
                                  <a14:imgLayer r:embed="rId167">
                                    <a14:imgEffect>
                                      <a14:backgroundRemoval t="10000" b="90000" l="10000" r="90000"/>
                                    </a14:imgEffect>
                                  </a14:imgLayer>
                                </a14:imgProps>
                              </a:ext>
                              <a:ext uri="{28A0092B-C50C-407E-A947-70E740481C1C}">
                                <a14:useLocalDpi xmlns:a14="http://schemas.microsoft.com/office/drawing/2010/main" val="0"/>
                              </a:ext>
                            </a:extLst>
                          </a:blip>
                          <a:srcRect/>
                          <a:stretch>
                            <a:fillRect/>
                          </a:stretch>
                        </pic:blipFill>
                        <pic:spPr bwMode="auto">
                          <a:xfrm>
                            <a:off x="0" y="0"/>
                            <a:ext cx="3649980" cy="2766060"/>
                          </a:xfrm>
                          <a:prstGeom prst="rect">
                            <a:avLst/>
                          </a:prstGeom>
                          <a:noFill/>
                        </pic:spPr>
                      </pic:pic>
                    </a:graphicData>
                  </a:graphic>
                  <wp14:sizeRelH relativeFrom="page">
                    <wp14:pctWidth>0</wp14:pctWidth>
                  </wp14:sizeRelH>
                  <wp14:sizeRelV relativeFrom="page">
                    <wp14:pctHeight>0</wp14:pctHeight>
                  </wp14:sizeRelV>
                </wp:anchor>
              </w:drawing>
            </w:r>
            <w:r w:rsidRPr="00E71ACA">
              <w:rPr>
                <w:b/>
                <w:bCs/>
                <w:noProof/>
                <w:lang w:eastAsia="en-GB"/>
              </w:rPr>
              <w:drawing>
                <wp:anchor distT="0" distB="0" distL="114300" distR="114300" simplePos="0" relativeHeight="251667456" behindDoc="0" locked="0" layoutInCell="1" allowOverlap="1" wp14:anchorId="78265BDE" wp14:editId="54EF3396">
                  <wp:simplePos x="0" y="0"/>
                  <wp:positionH relativeFrom="column">
                    <wp:posOffset>-5897880</wp:posOffset>
                  </wp:positionH>
                  <wp:positionV relativeFrom="paragraph">
                    <wp:posOffset>-7261860</wp:posOffset>
                  </wp:positionV>
                  <wp:extent cx="3131820" cy="2346960"/>
                  <wp:effectExtent l="0" t="0" r="0" b="0"/>
                  <wp:wrapNone/>
                  <wp:docPr id="117" name="Picture 117" descr="Arduino MKR WiFi 1010">
                    <a:extLst xmlns:a="http://schemas.openxmlformats.org/drawingml/2006/main">
                      <a:ext uri="{FF2B5EF4-FFF2-40B4-BE49-F238E27FC236}">
                        <a16:creationId xmlns:a16="http://schemas.microsoft.com/office/drawing/2014/main" id="{072C50C6-9E3B-4A4F-B2AF-0728EBDFE4E6}"/>
                      </a:ext>
                    </a:extLst>
                  </wp:docPr>
                  <wp:cNvGraphicFramePr/>
                  <a:graphic xmlns:a="http://schemas.openxmlformats.org/drawingml/2006/main">
                    <a:graphicData uri="http://schemas.openxmlformats.org/drawingml/2006/picture">
                      <pic:pic xmlns:pic="http://schemas.openxmlformats.org/drawingml/2006/picture">
                        <pic:nvPicPr>
                          <pic:cNvPr id="20" name="Picture 19" descr="Arduino MKR WiFi 1010">
                            <a:extLst>
                              <a:ext uri="{FF2B5EF4-FFF2-40B4-BE49-F238E27FC236}">
                                <a16:creationId xmlns:a16="http://schemas.microsoft.com/office/drawing/2014/main" id="{072C50C6-9E3B-4A4F-B2AF-0728EBDFE4E6}"/>
                              </a:ext>
                            </a:extLst>
                          </pic:cNvPr>
                          <pic:cNvPicPr>
                            <a:picLocks noChangeAspect="1" noChangeArrowheads="1"/>
                          </pic:cNvPicPr>
                        </pic:nvPicPr>
                        <pic:blipFill>
                          <a:blip r:embed="rId168" cstate="print">
                            <a:extLst>
                              <a:ext uri="{BEBA8EAE-BF5A-486C-A8C5-ECC9F3942E4B}">
                                <a14:imgProps xmlns:a14="http://schemas.microsoft.com/office/drawing/2010/main">
                                  <a14:imgLayer r:embed="rId169">
                                    <a14:imgEffect>
                                      <a14:backgroundRemoval t="10000" b="90000" l="5038" r="92712">
                                        <a14:foregroundMark x1="9861" y1="28143" x2="8039" y2="35857"/>
                                        <a14:foregroundMark x1="8039" y1="35857" x2="9325" y2="51429"/>
                                        <a14:foregroundMark x1="9325" y1="51429" x2="7503" y2="68000"/>
                                        <a14:foregroundMark x1="7503" y1="68000" x2="11897" y2="72714"/>
                                        <a14:foregroundMark x1="11897" y1="72714" x2="12219" y2="72714"/>
                                        <a14:foregroundMark x1="31511" y1="50857" x2="39764" y2="50571"/>
                                        <a14:foregroundMark x1="39764" y1="50571" x2="55841" y2="50714"/>
                                        <a14:foregroundMark x1="55841" y1="50714" x2="70096" y2="49571"/>
                                        <a14:foregroundMark x1="70096" y1="49571" x2="82637" y2="51000"/>
                                        <a14:foregroundMark x1="82637" y1="51000" x2="88103" y2="49571"/>
                                        <a14:foregroundMark x1="88103" y1="49571" x2="91747" y2="43143"/>
                                        <a14:foregroundMark x1="91747" y1="43143" x2="92069" y2="35857"/>
                                        <a14:foregroundMark x1="92069" y1="35857" x2="93462" y2="46571"/>
                                        <a14:foregroundMark x1="93462" y1="46571" x2="92712" y2="70429"/>
                                        <a14:foregroundMark x1="92712" y1="70429" x2="90568" y2="69286"/>
                                        <a14:foregroundMark x1="92069" y1="31000" x2="92069" y2="31000"/>
                                        <a14:foregroundMark x1="5788" y1="42571" x2="7395" y2="43286"/>
                                        <a14:foregroundMark x1="5038" y1="54714" x2="5895" y2="62000"/>
                                        <a14:foregroundMark x1="5895" y1="62000" x2="8467" y2="68571"/>
                                        <a14:foregroundMark x1="8467" y1="68571" x2="8574" y2="68571"/>
                                        <a14:foregroundMark x1="91640" y1="30286" x2="91640" y2="30286"/>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3131820" cy="2346960"/>
                          </a:xfrm>
                          <a:prstGeom prst="rect">
                            <a:avLst/>
                          </a:prstGeom>
                          <a:noFill/>
                        </pic:spPr>
                      </pic:pic>
                    </a:graphicData>
                  </a:graphic>
                  <wp14:sizeRelH relativeFrom="page">
                    <wp14:pctWidth>0</wp14:pctWidth>
                  </wp14:sizeRelH>
                  <wp14:sizeRelV relativeFrom="page">
                    <wp14:pctHeight>0</wp14:pctHeight>
                  </wp14:sizeRelV>
                </wp:anchor>
              </w:drawing>
            </w:r>
            <w:r w:rsidRPr="00E71ACA">
              <w:rPr>
                <w:b/>
                <w:bCs/>
                <w:noProof/>
                <w:lang w:eastAsia="en-GB"/>
              </w:rPr>
              <w:drawing>
                <wp:anchor distT="0" distB="0" distL="114300" distR="114300" simplePos="0" relativeHeight="251660288" behindDoc="0" locked="0" layoutInCell="1" allowOverlap="1" wp14:anchorId="642FF1A6" wp14:editId="779AECDD">
                  <wp:simplePos x="0" y="0"/>
                  <wp:positionH relativeFrom="column">
                    <wp:posOffset>-17030700</wp:posOffset>
                  </wp:positionH>
                  <wp:positionV relativeFrom="paragraph">
                    <wp:posOffset>-10660380</wp:posOffset>
                  </wp:positionV>
                  <wp:extent cx="3040380" cy="2080260"/>
                  <wp:effectExtent l="0" t="0" r="7620" b="0"/>
                  <wp:wrapNone/>
                  <wp:docPr id="116" name="Picture 116" descr="A picture containing text, electronics, circuit&#10;&#10;Description automatically generated">
                    <a:extLst xmlns:a="http://schemas.openxmlformats.org/drawingml/2006/main">
                      <a:ext uri="{FF2B5EF4-FFF2-40B4-BE49-F238E27FC236}">
                        <a16:creationId xmlns:a16="http://schemas.microsoft.com/office/drawing/2014/main" id="{562DE4B1-8EC2-4574-8FF8-237379F10AB6}"/>
                      </a:ext>
                    </a:extLst>
                  </wp:docPr>
                  <wp:cNvGraphicFramePr/>
                  <a:graphic xmlns:a="http://schemas.openxmlformats.org/drawingml/2006/main">
                    <a:graphicData uri="http://schemas.openxmlformats.org/drawingml/2006/picture">
                      <pic:pic xmlns:pic="http://schemas.openxmlformats.org/drawingml/2006/picture">
                        <pic:nvPicPr>
                          <pic:cNvPr id="116" name="Picture 116" descr="A picture containing text, electronics, circuit&#10;&#10;Description automatically generated">
                            <a:extLst>
                              <a:ext uri="{FF2B5EF4-FFF2-40B4-BE49-F238E27FC236}">
                                <a16:creationId xmlns:a16="http://schemas.microsoft.com/office/drawing/2014/main" id="{562DE4B1-8EC2-4574-8FF8-237379F10AB6}"/>
                              </a:ext>
                            </a:extLst>
                          </pic:cNvPr>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3040380" cy="2080260"/>
                          </a:xfrm>
                          <a:prstGeom prst="rect">
                            <a:avLst/>
                          </a:prstGeom>
                          <a:noFill/>
                        </pic:spPr>
                      </pic:pic>
                    </a:graphicData>
                  </a:graphic>
                  <wp14:sizeRelH relativeFrom="page">
                    <wp14:pctWidth>0</wp14:pctWidth>
                  </wp14:sizeRelH>
                  <wp14:sizeRelV relativeFrom="page">
                    <wp14:pctHeight>0</wp14:pctHeight>
                  </wp14:sizeRelV>
                </wp:anchor>
              </w:drawing>
            </w:r>
            <w:r w:rsidRPr="00E71ACA">
              <w:rPr>
                <w:b/>
                <w:bCs/>
                <w:noProof/>
                <w:lang w:eastAsia="en-GB"/>
              </w:rPr>
              <w:drawing>
                <wp:anchor distT="0" distB="0" distL="114300" distR="114300" simplePos="0" relativeHeight="251661312" behindDoc="0" locked="0" layoutInCell="1" allowOverlap="1" wp14:anchorId="722A4320" wp14:editId="0D7DBF4B">
                  <wp:simplePos x="0" y="0"/>
                  <wp:positionH relativeFrom="column">
                    <wp:posOffset>-19415760</wp:posOffset>
                  </wp:positionH>
                  <wp:positionV relativeFrom="paragraph">
                    <wp:posOffset>-13860780</wp:posOffset>
                  </wp:positionV>
                  <wp:extent cx="2659380" cy="3444240"/>
                  <wp:effectExtent l="0" t="0" r="0" b="0"/>
                  <wp:wrapNone/>
                  <wp:docPr id="115" name="Picture 115" descr="A picture containing electronics, circuit&#10;&#10;Description automatically generated">
                    <a:extLst xmlns:a="http://schemas.openxmlformats.org/drawingml/2006/main">
                      <a:ext uri="{FF2B5EF4-FFF2-40B4-BE49-F238E27FC236}">
                        <a16:creationId xmlns:a16="http://schemas.microsoft.com/office/drawing/2014/main" id="{37BD0C3D-51D5-4FDF-A0A6-FEA879AE4D1E}"/>
                      </a:ext>
                    </a:extLst>
                  </wp:docPr>
                  <wp:cNvGraphicFramePr/>
                  <a:graphic xmlns:a="http://schemas.openxmlformats.org/drawingml/2006/main">
                    <a:graphicData uri="http://schemas.openxmlformats.org/drawingml/2006/picture">
                      <pic:pic xmlns:pic="http://schemas.openxmlformats.org/drawingml/2006/picture">
                        <pic:nvPicPr>
                          <pic:cNvPr id="115" name="Picture 115" descr="A picture containing electronics, circuit&#10;&#10;Description automatically generated">
                            <a:extLst>
                              <a:ext uri="{FF2B5EF4-FFF2-40B4-BE49-F238E27FC236}">
                                <a16:creationId xmlns:a16="http://schemas.microsoft.com/office/drawing/2014/main" id="{37BD0C3D-51D5-4FDF-A0A6-FEA879AE4D1E}"/>
                              </a:ext>
                            </a:extLst>
                          </pic:cNvPr>
                          <pic:cNvPicPr>
                            <a:picLocks noChangeAspect="1" noChangeArrowheads="1"/>
                          </pic:cNvPicPr>
                        </pic:nvPicPr>
                        <pic:blipFill>
                          <a:blip r:embed="rId171" cstate="print">
                            <a:extLst>
                              <a:ext uri="{BEBA8EAE-BF5A-486C-A8C5-ECC9F3942E4B}">
                                <a14:imgProps xmlns:a14="http://schemas.microsoft.com/office/drawing/2010/main">
                                  <a14:imgLayer r:embed="rId172">
                                    <a14:imgEffect>
                                      <a14:backgroundRemoval t="10000" b="90000" l="10000" r="90000"/>
                                    </a14:imgEffect>
                                  </a14:imgLayer>
                                </a14:imgProps>
                              </a:ext>
                              <a:ext uri="{28A0092B-C50C-407E-A947-70E740481C1C}">
                                <a14:useLocalDpi xmlns:a14="http://schemas.microsoft.com/office/drawing/2010/main" val="0"/>
                              </a:ext>
                            </a:extLst>
                          </a:blip>
                          <a:srcRect/>
                          <a:stretch>
                            <a:fillRect/>
                          </a:stretch>
                        </pic:blipFill>
                        <pic:spPr bwMode="auto">
                          <a:xfrm>
                            <a:off x="0" y="0"/>
                            <a:ext cx="2659380" cy="3444240"/>
                          </a:xfrm>
                          <a:prstGeom prst="rect">
                            <a:avLst/>
                          </a:prstGeom>
                          <a:noFill/>
                        </pic:spPr>
                      </pic:pic>
                    </a:graphicData>
                  </a:graphic>
                  <wp14:sizeRelH relativeFrom="page">
                    <wp14:pctWidth>0</wp14:pctWidth>
                  </wp14:sizeRelH>
                  <wp14:sizeRelV relativeFrom="page">
                    <wp14:pctHeight>0</wp14:pctHeight>
                  </wp14:sizeRelV>
                </wp:anchor>
              </w:drawing>
            </w:r>
            <w:r w:rsidRPr="00E71ACA">
              <w:rPr>
                <w:b/>
                <w:bCs/>
                <w:noProof/>
                <w:lang w:eastAsia="en-GB"/>
              </w:rPr>
              <w:drawing>
                <wp:anchor distT="0" distB="0" distL="114300" distR="114300" simplePos="0" relativeHeight="251662336" behindDoc="0" locked="0" layoutInCell="1" allowOverlap="1" wp14:anchorId="64322163" wp14:editId="2C204E07">
                  <wp:simplePos x="0" y="0"/>
                  <wp:positionH relativeFrom="column">
                    <wp:posOffset>-24102060</wp:posOffset>
                  </wp:positionH>
                  <wp:positionV relativeFrom="paragraph">
                    <wp:posOffset>-18089880</wp:posOffset>
                  </wp:positionV>
                  <wp:extent cx="4389120" cy="4419600"/>
                  <wp:effectExtent l="0" t="0" r="0" b="0"/>
                  <wp:wrapNone/>
                  <wp:docPr id="114" name="Picture 114" descr="A close-up of a circuit board&#10;&#10;Description automatically generated with medium confidence">
                    <a:extLst xmlns:a="http://schemas.openxmlformats.org/drawingml/2006/main">
                      <a:ext uri="{FF2B5EF4-FFF2-40B4-BE49-F238E27FC236}">
                        <a16:creationId xmlns:a16="http://schemas.microsoft.com/office/drawing/2014/main" id="{D0B3DB74-3342-45C1-8519-A1496D2CC968}"/>
                      </a:ext>
                    </a:extLst>
                  </wp:docPr>
                  <wp:cNvGraphicFramePr/>
                  <a:graphic xmlns:a="http://schemas.openxmlformats.org/drawingml/2006/main">
                    <a:graphicData uri="http://schemas.openxmlformats.org/drawingml/2006/picture">
                      <pic:pic xmlns:pic="http://schemas.openxmlformats.org/drawingml/2006/picture">
                        <pic:nvPicPr>
                          <pic:cNvPr id="114" name="Picture 114" descr="A close-up of a circuit board&#10;&#10;Description automatically generated with medium confidence">
                            <a:extLst>
                              <a:ext uri="{FF2B5EF4-FFF2-40B4-BE49-F238E27FC236}">
                                <a16:creationId xmlns:a16="http://schemas.microsoft.com/office/drawing/2014/main" id="{D0B3DB74-3342-45C1-8519-A1496D2CC968}"/>
                              </a:ext>
                            </a:extLst>
                          </pic:cNvPr>
                          <pic:cNvPicPr>
                            <a:picLocks noChangeAspect="1" noChangeArrowheads="1"/>
                          </pic:cNvPicPr>
                        </pic:nvPicPr>
                        <pic:blipFill>
                          <a:blip r:embed="rId173">
                            <a:extLst>
                              <a:ext uri="{BEBA8EAE-BF5A-486C-A8C5-ECC9F3942E4B}">
                                <a14:imgProps xmlns:a14="http://schemas.microsoft.com/office/drawing/2010/main">
                                  <a14:imgLayer r:embed="rId174">
                                    <a14:imgEffect>
                                      <a14:backgroundRemoval t="10000" b="90000" l="10000" r="90000"/>
                                    </a14:imgEffect>
                                  </a14:imgLayer>
                                </a14:imgProps>
                              </a:ext>
                              <a:ext uri="{28A0092B-C50C-407E-A947-70E740481C1C}">
                                <a14:useLocalDpi xmlns:a14="http://schemas.microsoft.com/office/drawing/2010/main" val="0"/>
                              </a:ext>
                            </a:extLst>
                          </a:blip>
                          <a:srcRect/>
                          <a:stretch>
                            <a:fillRect/>
                          </a:stretch>
                        </pic:blipFill>
                        <pic:spPr bwMode="auto">
                          <a:xfrm>
                            <a:off x="0" y="0"/>
                            <a:ext cx="4389120" cy="4419600"/>
                          </a:xfrm>
                          <a:prstGeom prst="rect">
                            <a:avLst/>
                          </a:prstGeom>
                          <a:noFill/>
                        </pic:spPr>
                      </pic:pic>
                    </a:graphicData>
                  </a:graphic>
                  <wp14:sizeRelH relativeFrom="page">
                    <wp14:pctWidth>0</wp14:pctWidth>
                  </wp14:sizeRelH>
                  <wp14:sizeRelV relativeFrom="page">
                    <wp14:pctHeight>0</wp14:pctHeight>
                  </wp14:sizeRelV>
                </wp:anchor>
              </w:drawing>
            </w:r>
            <w:r w:rsidRPr="00E71ACA">
              <w:rPr>
                <w:b/>
                <w:bCs/>
                <w:noProof/>
                <w:lang w:eastAsia="en-GB"/>
              </w:rPr>
              <w:drawing>
                <wp:anchor distT="0" distB="0" distL="114300" distR="114300" simplePos="0" relativeHeight="251663360" behindDoc="0" locked="0" layoutInCell="1" allowOverlap="1" wp14:anchorId="60262764" wp14:editId="6E5E3BB5">
                  <wp:simplePos x="0" y="0"/>
                  <wp:positionH relativeFrom="column">
                    <wp:posOffset>-27553920</wp:posOffset>
                  </wp:positionH>
                  <wp:positionV relativeFrom="paragraph">
                    <wp:posOffset>-22433280</wp:posOffset>
                  </wp:positionV>
                  <wp:extent cx="5920740" cy="7680960"/>
                  <wp:effectExtent l="0" t="0" r="0" b="0"/>
                  <wp:wrapNone/>
                  <wp:docPr id="113" name="Picture 113" descr="A picture containing electronics&#10;&#10;Description automatically generated">
                    <a:extLst xmlns:a="http://schemas.openxmlformats.org/drawingml/2006/main">
                      <a:ext uri="{FF2B5EF4-FFF2-40B4-BE49-F238E27FC236}">
                        <a16:creationId xmlns:a16="http://schemas.microsoft.com/office/drawing/2014/main" id="{DF6B8CE2-C0D9-42B3-A5BD-EE4AD60BB100}"/>
                      </a:ext>
                    </a:extLst>
                  </wp:docPr>
                  <wp:cNvGraphicFramePr/>
                  <a:graphic xmlns:a="http://schemas.openxmlformats.org/drawingml/2006/main">
                    <a:graphicData uri="http://schemas.openxmlformats.org/drawingml/2006/picture">
                      <pic:pic xmlns:pic="http://schemas.openxmlformats.org/drawingml/2006/picture">
                        <pic:nvPicPr>
                          <pic:cNvPr id="113" name="Picture 113" descr="A picture containing electronics&#10;&#10;Description automatically generated">
                            <a:extLst>
                              <a:ext uri="{FF2B5EF4-FFF2-40B4-BE49-F238E27FC236}">
                                <a16:creationId xmlns:a16="http://schemas.microsoft.com/office/drawing/2014/main" id="{DF6B8CE2-C0D9-42B3-A5BD-EE4AD60BB100}"/>
                              </a:ext>
                            </a:extLst>
                          </pic:cNvPr>
                          <pic:cNvPicPr>
                            <a:picLocks noChangeAspect="1" noChangeArrowheads="1"/>
                          </pic:cNvPicPr>
                        </pic:nvPicPr>
                        <pic:blipFill>
                          <a:blip r:embed="rId175">
                            <a:extLst>
                              <a:ext uri="{BEBA8EAE-BF5A-486C-A8C5-ECC9F3942E4B}">
                                <a14:imgProps xmlns:a14="http://schemas.microsoft.com/office/drawing/2010/main">
                                  <a14:imgLayer r:embed="rId176">
                                    <a14:imgEffect>
                                      <a14:backgroundRemoval t="10000" b="90000" l="10000" r="90000"/>
                                    </a14:imgEffect>
                                  </a14:imgLayer>
                                </a14:imgProps>
                              </a:ext>
                              <a:ext uri="{28A0092B-C50C-407E-A947-70E740481C1C}">
                                <a14:useLocalDpi xmlns:a14="http://schemas.microsoft.com/office/drawing/2010/main" val="0"/>
                              </a:ext>
                            </a:extLst>
                          </a:blip>
                          <a:srcRect/>
                          <a:stretch>
                            <a:fillRect/>
                          </a:stretch>
                        </pic:blipFill>
                        <pic:spPr bwMode="auto">
                          <a:xfrm>
                            <a:off x="0" y="0"/>
                            <a:ext cx="5920740" cy="7680960"/>
                          </a:xfrm>
                          <a:prstGeom prst="rect">
                            <a:avLst/>
                          </a:prstGeom>
                          <a:noFill/>
                        </pic:spPr>
                      </pic:pic>
                    </a:graphicData>
                  </a:graphic>
                  <wp14:sizeRelH relativeFrom="page">
                    <wp14:pctWidth>0</wp14:pctWidth>
                  </wp14:sizeRelH>
                  <wp14:sizeRelV relativeFrom="page">
                    <wp14:pctHeight>0</wp14:pctHeight>
                  </wp14:sizeRelV>
                </wp:anchor>
              </w:drawing>
            </w:r>
            <w:r w:rsidRPr="00E71ACA">
              <w:rPr>
                <w:b/>
                <w:bCs/>
                <w:noProof/>
                <w:lang w:eastAsia="en-GB"/>
              </w:rPr>
              <w:drawing>
                <wp:anchor distT="0" distB="0" distL="114300" distR="114300" simplePos="0" relativeHeight="251664384" behindDoc="0" locked="0" layoutInCell="1" allowOverlap="1" wp14:anchorId="589F55B0" wp14:editId="30256E70">
                  <wp:simplePos x="0" y="0"/>
                  <wp:positionH relativeFrom="column">
                    <wp:posOffset>-29946600</wp:posOffset>
                  </wp:positionH>
                  <wp:positionV relativeFrom="paragraph">
                    <wp:posOffset>-24094440</wp:posOffset>
                  </wp:positionV>
                  <wp:extent cx="2080260" cy="2080260"/>
                  <wp:effectExtent l="0" t="0" r="0" b="0"/>
                  <wp:wrapNone/>
                  <wp:docPr id="112" name="Picture 112" descr="A picture containing electronics, circuit&#10;&#10;Description automatically generated">
                    <a:extLst xmlns:a="http://schemas.openxmlformats.org/drawingml/2006/main">
                      <a:ext uri="{FF2B5EF4-FFF2-40B4-BE49-F238E27FC236}">
                        <a16:creationId xmlns:a16="http://schemas.microsoft.com/office/drawing/2014/main" id="{577CEAB8-02CF-4046-96CB-517929056F0E}"/>
                      </a:ext>
                    </a:extLst>
                  </wp:docPr>
                  <wp:cNvGraphicFramePr/>
                  <a:graphic xmlns:a="http://schemas.openxmlformats.org/drawingml/2006/main">
                    <a:graphicData uri="http://schemas.openxmlformats.org/drawingml/2006/picture">
                      <pic:pic xmlns:pic="http://schemas.openxmlformats.org/drawingml/2006/picture">
                        <pic:nvPicPr>
                          <pic:cNvPr id="112" name="Picture 112" descr="A picture containing electronics, circuit&#10;&#10;Description automatically generated">
                            <a:extLst>
                              <a:ext uri="{FF2B5EF4-FFF2-40B4-BE49-F238E27FC236}">
                                <a16:creationId xmlns:a16="http://schemas.microsoft.com/office/drawing/2014/main" id="{577CEAB8-02CF-4046-96CB-517929056F0E}"/>
                              </a:ext>
                            </a:extLst>
                          </pic:cNvPr>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2080260" cy="2080260"/>
                          </a:xfrm>
                          <a:prstGeom prst="rect">
                            <a:avLst/>
                          </a:prstGeom>
                          <a:noFill/>
                        </pic:spPr>
                      </pic:pic>
                    </a:graphicData>
                  </a:graphic>
                  <wp14:sizeRelH relativeFrom="page">
                    <wp14:pctWidth>0</wp14:pctWidth>
                  </wp14:sizeRelH>
                  <wp14:sizeRelV relativeFrom="page">
                    <wp14:pctHeight>0</wp14:pctHeight>
                  </wp14:sizeRelV>
                </wp:anchor>
              </w:drawing>
            </w:r>
            <w:r w:rsidRPr="00E71ACA">
              <w:rPr>
                <w:b/>
                <w:bCs/>
                <w:noProof/>
                <w:lang w:eastAsia="en-GB"/>
              </w:rPr>
              <w:drawing>
                <wp:anchor distT="0" distB="0" distL="114300" distR="114300" simplePos="0" relativeHeight="251665408" behindDoc="0" locked="0" layoutInCell="1" allowOverlap="1" wp14:anchorId="6DC38A10" wp14:editId="270A96E1">
                  <wp:simplePos x="0" y="0"/>
                  <wp:positionH relativeFrom="column">
                    <wp:posOffset>-34343340</wp:posOffset>
                  </wp:positionH>
                  <wp:positionV relativeFrom="paragraph">
                    <wp:posOffset>-28041600</wp:posOffset>
                  </wp:positionV>
                  <wp:extent cx="3291840" cy="2400300"/>
                  <wp:effectExtent l="0" t="0" r="0" b="0"/>
                  <wp:wrapNone/>
                  <wp:docPr id="111" name="Picture 111" descr="A close-up of a computer chip&#10;&#10;Description automatically generated with medium confidence">
                    <a:extLst xmlns:a="http://schemas.openxmlformats.org/drawingml/2006/main">
                      <a:ext uri="{FF2B5EF4-FFF2-40B4-BE49-F238E27FC236}">
                        <a16:creationId xmlns:a16="http://schemas.microsoft.com/office/drawing/2014/main" id="{7C1EC15A-24AB-444C-B392-2B4CBCF1A3F2}"/>
                      </a:ext>
                    </a:extLst>
                  </wp:docPr>
                  <wp:cNvGraphicFramePr/>
                  <a:graphic xmlns:a="http://schemas.openxmlformats.org/drawingml/2006/main">
                    <a:graphicData uri="http://schemas.openxmlformats.org/drawingml/2006/picture">
                      <pic:pic xmlns:pic="http://schemas.openxmlformats.org/drawingml/2006/picture">
                        <pic:nvPicPr>
                          <pic:cNvPr id="111" name="Picture 111" descr="A close-up of a computer chip&#10;&#10;Description automatically generated with medium confidence">
                            <a:extLst>
                              <a:ext uri="{FF2B5EF4-FFF2-40B4-BE49-F238E27FC236}">
                                <a16:creationId xmlns:a16="http://schemas.microsoft.com/office/drawing/2014/main" id="{7C1EC15A-24AB-444C-B392-2B4CBCF1A3F2}"/>
                              </a:ext>
                            </a:extLst>
                          </pic:cNvPr>
                          <pic:cNvPicPr>
                            <a:picLocks noChangeAspect="1" noChangeArrowheads="1"/>
                          </pic:cNvPicPr>
                        </pic:nvPicPr>
                        <pic:blipFill>
                          <a:blip r:embed="rId178" cstate="print">
                            <a:extLst>
                              <a:ext uri="{BEBA8EAE-BF5A-486C-A8C5-ECC9F3942E4B}">
                                <a14:imgProps xmlns:a14="http://schemas.microsoft.com/office/drawing/2010/main">
                                  <a14:imgLayer r:embed="rId179">
                                    <a14:imgEffect>
                                      <a14:backgroundRemoval t="9816" b="96319" l="5791" r="89978">
                                        <a14:foregroundMark x1="5791" y1="48926" x2="10245" y2="61656"/>
                                        <a14:foregroundMark x1="36860" y1="96319" x2="66258" y2="78834"/>
                                        <a14:foregroundMark x1="66258" y1="78834" x2="88307" y2="53528"/>
                                        <a14:foregroundMark x1="74276" y1="73620" x2="87305" y2="61503"/>
                                        <a14:foregroundMark x1="87305" y1="61503" x2="88864" y2="53528"/>
                                        <a14:foregroundMark x1="9243" y1="56288" x2="13920" y2="77914"/>
                                        <a14:foregroundMark x1="13920" y1="77914" x2="29955" y2="84049"/>
                                        <a14:foregroundMark x1="29955" y1="84049" x2="31514" y2="81595"/>
                                        <a14:foregroundMark x1="29176" y1="86963" x2="40757" y2="88957"/>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3291840" cy="2400300"/>
                          </a:xfrm>
                          <a:prstGeom prst="rect">
                            <a:avLst/>
                          </a:prstGeom>
                          <a:noFill/>
                        </pic:spPr>
                      </pic:pic>
                    </a:graphicData>
                  </a:graphic>
                  <wp14:sizeRelH relativeFrom="page">
                    <wp14:pctWidth>0</wp14:pctWidth>
                  </wp14:sizeRelH>
                  <wp14:sizeRelV relativeFrom="page">
                    <wp14:pctHeight>0</wp14:pctHeight>
                  </wp14:sizeRelV>
                </wp:anchor>
              </w:drawing>
            </w:r>
            <w:r w:rsidRPr="00E71ACA">
              <w:rPr>
                <w:b/>
                <w:bCs/>
                <w:noProof/>
                <w:lang w:eastAsia="en-GB"/>
              </w:rPr>
              <w:drawing>
                <wp:anchor distT="0" distB="0" distL="114300" distR="114300" simplePos="0" relativeHeight="251666432" behindDoc="0" locked="0" layoutInCell="1" allowOverlap="1" wp14:anchorId="3AD3CBF5" wp14:editId="5C4B078F">
                  <wp:simplePos x="0" y="0"/>
                  <wp:positionH relativeFrom="column">
                    <wp:posOffset>-37696140</wp:posOffset>
                  </wp:positionH>
                  <wp:positionV relativeFrom="paragraph">
                    <wp:posOffset>-31866840</wp:posOffset>
                  </wp:positionV>
                  <wp:extent cx="4061460" cy="4351020"/>
                  <wp:effectExtent l="0" t="0" r="0" b="0"/>
                  <wp:wrapNone/>
                  <wp:docPr id="110" name="Picture 110" descr="Modulo ESP32 WIFI">
                    <a:extLst xmlns:a="http://schemas.openxmlformats.org/drawingml/2006/main">
                      <a:ext uri="{FF2B5EF4-FFF2-40B4-BE49-F238E27FC236}">
                        <a16:creationId xmlns:a16="http://schemas.microsoft.com/office/drawing/2014/main" id="{AF669841-D0F4-4E16-B92D-682CE0AB5CC8}"/>
                      </a:ext>
                    </a:extLst>
                  </wp:docPr>
                  <wp:cNvGraphicFramePr/>
                  <a:graphic xmlns:a="http://schemas.openxmlformats.org/drawingml/2006/main">
                    <a:graphicData uri="http://schemas.openxmlformats.org/drawingml/2006/picture">
                      <pic:pic xmlns:pic="http://schemas.openxmlformats.org/drawingml/2006/picture">
                        <pic:nvPicPr>
                          <pic:cNvPr id="19" name="Picture 18" descr="Modulo ESP32 WIFI">
                            <a:extLst>
                              <a:ext uri="{FF2B5EF4-FFF2-40B4-BE49-F238E27FC236}">
                                <a16:creationId xmlns:a16="http://schemas.microsoft.com/office/drawing/2014/main" id="{AF669841-D0F4-4E16-B92D-682CE0AB5CC8}"/>
                              </a:ext>
                            </a:extLst>
                          </pic:cNvPr>
                          <pic:cNvPicPr>
                            <a:picLocks noChangeAspect="1" noChangeArrowheads="1"/>
                          </pic:cNvPicPr>
                        </pic:nvPicPr>
                        <pic:blipFill>
                          <a:blip r:embed="rId180">
                            <a:extLst>
                              <a:ext uri="{BEBA8EAE-BF5A-486C-A8C5-ECC9F3942E4B}">
                                <a14:imgProps xmlns:a14="http://schemas.microsoft.com/office/drawing/2010/main">
                                  <a14:imgLayer r:embed="rId181">
                                    <a14:imgEffect>
                                      <a14:backgroundRemoval t="10000" b="90000" l="10000" r="90000"/>
                                    </a14:imgEffect>
                                  </a14:imgLayer>
                                </a14:imgProps>
                              </a:ext>
                              <a:ext uri="{28A0092B-C50C-407E-A947-70E740481C1C}">
                                <a14:useLocalDpi xmlns:a14="http://schemas.microsoft.com/office/drawing/2010/main" val="0"/>
                              </a:ext>
                            </a:extLst>
                          </a:blip>
                          <a:srcRect/>
                          <a:stretch>
                            <a:fillRect/>
                          </a:stretch>
                        </pic:blipFill>
                        <pic:spPr bwMode="auto">
                          <a:xfrm>
                            <a:off x="0" y="0"/>
                            <a:ext cx="4061460" cy="4351020"/>
                          </a:xfrm>
                          <a:prstGeom prst="rect">
                            <a:avLst/>
                          </a:prstGeom>
                          <a:noFill/>
                        </pic:spPr>
                      </pic:pic>
                    </a:graphicData>
                  </a:graphic>
                  <wp14:sizeRelH relativeFrom="page">
                    <wp14:pctWidth>0</wp14:pctWidth>
                  </wp14:sizeRelH>
                  <wp14:sizeRelV relativeFrom="page">
                    <wp14:pctHeight>0</wp14:pctHeight>
                  </wp14:sizeRelV>
                </wp:anchor>
              </w:drawing>
            </w:r>
            <w:proofErr w:type="spellStart"/>
            <w:r w:rsidRPr="00E71ACA">
              <w:rPr>
                <w:b/>
                <w:bCs/>
                <w:lang w:eastAsia="en-GB"/>
              </w:rPr>
              <w:t>Arduino</w:t>
            </w:r>
            <w:proofErr w:type="spellEnd"/>
            <w:r w:rsidRPr="00E71ACA">
              <w:rPr>
                <w:b/>
                <w:bCs/>
                <w:lang w:eastAsia="en-GB"/>
              </w:rPr>
              <w:t xml:space="preserve"> MKR Wi</w:t>
            </w:r>
            <w:r w:rsidR="00B71A7D">
              <w:rPr>
                <w:b/>
                <w:bCs/>
                <w:lang w:eastAsia="en-GB"/>
              </w:rPr>
              <w:t>-</w:t>
            </w:r>
            <w:r w:rsidRPr="00E71ACA">
              <w:rPr>
                <w:b/>
                <w:bCs/>
                <w:lang w:eastAsia="en-GB"/>
              </w:rPr>
              <w:t>Fi 10</w:t>
            </w:r>
          </w:p>
        </w:tc>
        <w:tc>
          <w:tcPr>
            <w:tcW w:w="2693" w:type="dxa"/>
            <w:shd w:val="clear" w:color="auto" w:fill="auto"/>
            <w:noWrap/>
            <w:vAlign w:val="center"/>
            <w:hideMark/>
          </w:tcPr>
          <w:p w14:paraId="42627B08" w14:textId="44BE643F" w:rsidR="00E71ACA" w:rsidRPr="0042748B" w:rsidRDefault="00E34A17" w:rsidP="00E71ACA">
            <w:pPr>
              <w:pStyle w:val="Corpodetexto"/>
              <w:rPr>
                <w:noProof/>
              </w:rPr>
            </w:pPr>
            <w:r w:rsidRPr="001A7024">
              <w:rPr>
                <w:noProof/>
              </w:rPr>
              <w:drawing>
                <wp:anchor distT="0" distB="0" distL="114300" distR="114300" simplePos="0" relativeHeight="251671552" behindDoc="0" locked="0" layoutInCell="1" allowOverlap="1" wp14:anchorId="5A9B0463" wp14:editId="456DE046">
                  <wp:simplePos x="0" y="0"/>
                  <wp:positionH relativeFrom="column">
                    <wp:posOffset>71755</wp:posOffset>
                  </wp:positionH>
                  <wp:positionV relativeFrom="paragraph">
                    <wp:posOffset>-114300</wp:posOffset>
                  </wp:positionV>
                  <wp:extent cx="1432560" cy="571500"/>
                  <wp:effectExtent l="0" t="0" r="0" b="0"/>
                  <wp:wrapNone/>
                  <wp:docPr id="30" name="Picture 19" descr="Arduino MKR WiFi 1010">
                    <a:extLst xmlns:a="http://schemas.openxmlformats.org/drawingml/2006/main">
                      <a:ext uri="{FF2B5EF4-FFF2-40B4-BE49-F238E27FC236}">
                        <a16:creationId xmlns:a16="http://schemas.microsoft.com/office/drawing/2014/main" id="{072C50C6-9E3B-4A4F-B2AF-0728EBDFE4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descr="Arduino MKR WiFi 1010">
                            <a:extLst>
                              <a:ext uri="{FF2B5EF4-FFF2-40B4-BE49-F238E27FC236}">
                                <a16:creationId xmlns:a16="http://schemas.microsoft.com/office/drawing/2014/main" id="{072C50C6-9E3B-4A4F-B2AF-0728EBDFE4E6}"/>
                              </a:ext>
                            </a:extLst>
                          </pic:cNvPr>
                          <pic:cNvPicPr>
                            <a:picLocks noChangeAspect="1" noChangeArrowheads="1"/>
                          </pic:cNvPicPr>
                        </pic:nvPicPr>
                        <pic:blipFill rotWithShape="1">
                          <a:blip r:embed="rId182" cstate="print">
                            <a:extLst>
                              <a:ext uri="{BEBA8EAE-BF5A-486C-A8C5-ECC9F3942E4B}">
                                <a14:imgProps xmlns:a14="http://schemas.microsoft.com/office/drawing/2010/main">
                                  <a14:imgLayer r:embed="rId183">
                                    <a14:imgEffect>
                                      <a14:backgroundRemoval t="10000" b="90000" l="5038" r="92712">
                                        <a14:foregroundMark x1="9861" y1="28143" x2="8039" y2="35857"/>
                                        <a14:foregroundMark x1="8039" y1="35857" x2="9325" y2="51429"/>
                                        <a14:foregroundMark x1="9325" y1="51429" x2="7503" y2="68000"/>
                                        <a14:foregroundMark x1="7503" y1="68000" x2="11897" y2="72714"/>
                                        <a14:foregroundMark x1="11897" y1="72714" x2="12219" y2="72714"/>
                                        <a14:foregroundMark x1="31511" y1="50857" x2="39764" y2="50571"/>
                                        <a14:foregroundMark x1="39764" y1="50571" x2="55841" y2="50714"/>
                                        <a14:foregroundMark x1="55841" y1="50714" x2="70096" y2="49571"/>
                                        <a14:foregroundMark x1="70096" y1="49571" x2="82637" y2="51000"/>
                                        <a14:foregroundMark x1="82637" y1="51000" x2="88103" y2="49571"/>
                                        <a14:foregroundMark x1="88103" y1="49571" x2="91747" y2="43143"/>
                                        <a14:foregroundMark x1="91747" y1="43143" x2="92069" y2="35857"/>
                                        <a14:foregroundMark x1="92069" y1="35857" x2="93462" y2="46571"/>
                                        <a14:foregroundMark x1="93462" y1="46571" x2="92712" y2="70429"/>
                                        <a14:foregroundMark x1="92712" y1="70429" x2="90568" y2="69286"/>
                                        <a14:foregroundMark x1="92069" y1="31000" x2="92069" y2="31000"/>
                                        <a14:foregroundMark x1="5788" y1="42571" x2="7395" y2="43286"/>
                                        <a14:foregroundMark x1="5038" y1="54714" x2="5895" y2="62000"/>
                                        <a14:foregroundMark x1="5895" y1="62000" x2="8467" y2="68571"/>
                                        <a14:foregroundMark x1="8467" y1="68571" x2="8574" y2="68571"/>
                                        <a14:foregroundMark x1="91640" y1="30286" x2="91640" y2="30286"/>
                                      </a14:backgroundRemoval>
                                    </a14:imgEffect>
                                  </a14:imgLayer>
                                </a14:imgProps>
                              </a:ext>
                              <a:ext uri="{28A0092B-C50C-407E-A947-70E740481C1C}">
                                <a14:useLocalDpi xmlns:a14="http://schemas.microsoft.com/office/drawing/2010/main" val="0"/>
                              </a:ext>
                            </a:extLst>
                          </a:blip>
                          <a:srcRect l="4360" t="26452" r="4562" b="25161"/>
                          <a:stretch/>
                        </pic:blipFill>
                        <pic:spPr bwMode="auto">
                          <a:xfrm>
                            <a:off x="0" y="0"/>
                            <a:ext cx="1432560" cy="5715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851" w:type="dxa"/>
            <w:shd w:val="clear" w:color="auto" w:fill="auto"/>
            <w:noWrap/>
            <w:vAlign w:val="center"/>
            <w:hideMark/>
          </w:tcPr>
          <w:p w14:paraId="5716AC89" w14:textId="77777777" w:rsidR="00E71ACA" w:rsidRPr="0042748B" w:rsidRDefault="00E71ACA" w:rsidP="00E71ACA">
            <w:pPr>
              <w:pStyle w:val="Corpodetexto"/>
              <w:rPr>
                <w:lang w:eastAsia="en-GB"/>
              </w:rPr>
            </w:pPr>
            <w:r w:rsidRPr="0042748B">
              <w:rPr>
                <w:lang w:eastAsia="en-GB"/>
              </w:rPr>
              <w:t>28</w:t>
            </w:r>
          </w:p>
        </w:tc>
        <w:tc>
          <w:tcPr>
            <w:tcW w:w="992" w:type="dxa"/>
            <w:shd w:val="clear" w:color="auto" w:fill="auto"/>
            <w:noWrap/>
            <w:vAlign w:val="center"/>
            <w:hideMark/>
          </w:tcPr>
          <w:p w14:paraId="1BE5DA50" w14:textId="77777777" w:rsidR="00E71ACA" w:rsidRPr="0042748B" w:rsidRDefault="00E71ACA" w:rsidP="00E71ACA">
            <w:pPr>
              <w:pStyle w:val="Corpodetexto"/>
              <w:rPr>
                <w:lang w:eastAsia="en-GB"/>
              </w:rPr>
            </w:pPr>
            <w:r w:rsidRPr="0042748B">
              <w:rPr>
                <w:lang w:eastAsia="en-GB"/>
              </w:rPr>
              <w:t>61.5 mm</w:t>
            </w:r>
          </w:p>
        </w:tc>
        <w:tc>
          <w:tcPr>
            <w:tcW w:w="992" w:type="dxa"/>
            <w:shd w:val="clear" w:color="auto" w:fill="auto"/>
            <w:noWrap/>
            <w:vAlign w:val="center"/>
            <w:hideMark/>
          </w:tcPr>
          <w:p w14:paraId="5BF50108" w14:textId="77777777" w:rsidR="00E71ACA" w:rsidRPr="0042748B" w:rsidRDefault="00E71ACA" w:rsidP="00E71ACA">
            <w:pPr>
              <w:pStyle w:val="Corpodetexto"/>
              <w:rPr>
                <w:lang w:eastAsia="en-GB"/>
              </w:rPr>
            </w:pPr>
            <w:r w:rsidRPr="0042748B">
              <w:rPr>
                <w:lang w:eastAsia="en-GB"/>
              </w:rPr>
              <w:t>25 mm</w:t>
            </w:r>
          </w:p>
        </w:tc>
        <w:tc>
          <w:tcPr>
            <w:tcW w:w="1134" w:type="dxa"/>
            <w:shd w:val="clear" w:color="auto" w:fill="auto"/>
            <w:vAlign w:val="center"/>
            <w:hideMark/>
          </w:tcPr>
          <w:p w14:paraId="6135852B" w14:textId="77777777" w:rsidR="00E71ACA" w:rsidRPr="0042748B" w:rsidRDefault="00E71ACA" w:rsidP="00E71ACA">
            <w:pPr>
              <w:pStyle w:val="Corpodetexto"/>
              <w:rPr>
                <w:lang w:eastAsia="en-GB"/>
              </w:rPr>
            </w:pPr>
            <w:r w:rsidRPr="0042748B">
              <w:rPr>
                <w:lang w:eastAsia="en-GB"/>
              </w:rPr>
              <w:t xml:space="preserve">Nina W102 </w:t>
            </w:r>
            <w:proofErr w:type="spellStart"/>
            <w:r w:rsidRPr="0042748B">
              <w:rPr>
                <w:lang w:eastAsia="en-GB"/>
              </w:rPr>
              <w:t>uBlox</w:t>
            </w:r>
            <w:proofErr w:type="spellEnd"/>
          </w:p>
        </w:tc>
        <w:tc>
          <w:tcPr>
            <w:tcW w:w="709" w:type="dxa"/>
            <w:shd w:val="clear" w:color="auto" w:fill="auto"/>
            <w:vAlign w:val="center"/>
            <w:hideMark/>
          </w:tcPr>
          <w:p w14:paraId="5D42A6B9" w14:textId="77777777" w:rsidR="00E71ACA" w:rsidRPr="0042748B" w:rsidRDefault="00E71ACA" w:rsidP="00E71ACA">
            <w:pPr>
              <w:pStyle w:val="Corpodetexto"/>
              <w:rPr>
                <w:lang w:eastAsia="en-GB"/>
              </w:rPr>
            </w:pPr>
            <w:proofErr w:type="spellStart"/>
            <w:r w:rsidRPr="0042748B">
              <w:rPr>
                <w:lang w:eastAsia="en-GB"/>
              </w:rPr>
              <w:t>Yes</w:t>
            </w:r>
            <w:proofErr w:type="spellEnd"/>
          </w:p>
        </w:tc>
        <w:tc>
          <w:tcPr>
            <w:tcW w:w="709" w:type="dxa"/>
            <w:shd w:val="clear" w:color="auto" w:fill="auto"/>
            <w:vAlign w:val="center"/>
            <w:hideMark/>
          </w:tcPr>
          <w:p w14:paraId="6102FAD2" w14:textId="77777777" w:rsidR="00E71ACA" w:rsidRPr="0042748B" w:rsidRDefault="00E71ACA" w:rsidP="00E71ACA">
            <w:pPr>
              <w:pStyle w:val="Corpodetexto"/>
              <w:rPr>
                <w:lang w:eastAsia="en-GB"/>
              </w:rPr>
            </w:pPr>
            <w:proofErr w:type="spellStart"/>
            <w:r w:rsidRPr="0042748B">
              <w:rPr>
                <w:lang w:eastAsia="en-GB"/>
              </w:rPr>
              <w:t>Yes</w:t>
            </w:r>
            <w:proofErr w:type="spellEnd"/>
          </w:p>
        </w:tc>
        <w:tc>
          <w:tcPr>
            <w:tcW w:w="1134" w:type="dxa"/>
            <w:shd w:val="clear" w:color="auto" w:fill="auto"/>
            <w:vAlign w:val="center"/>
            <w:hideMark/>
          </w:tcPr>
          <w:p w14:paraId="4A5D2E8B" w14:textId="77777777" w:rsidR="00E71ACA" w:rsidRPr="0042748B" w:rsidRDefault="00E71ACA" w:rsidP="00E71ACA">
            <w:pPr>
              <w:pStyle w:val="Corpodetexto"/>
              <w:rPr>
                <w:lang w:eastAsia="en-GB"/>
              </w:rPr>
            </w:pPr>
            <w:proofErr w:type="spellStart"/>
            <w:r w:rsidRPr="0042748B">
              <w:rPr>
                <w:lang w:eastAsia="en-GB"/>
              </w:rPr>
              <w:t>Arduino</w:t>
            </w:r>
            <w:proofErr w:type="spellEnd"/>
          </w:p>
        </w:tc>
        <w:tc>
          <w:tcPr>
            <w:tcW w:w="567" w:type="dxa"/>
            <w:shd w:val="clear" w:color="auto" w:fill="auto"/>
            <w:vAlign w:val="center"/>
            <w:hideMark/>
          </w:tcPr>
          <w:p w14:paraId="73CF65AE" w14:textId="77777777" w:rsidR="00E71ACA" w:rsidRPr="0042748B" w:rsidRDefault="00E71ACA" w:rsidP="00E71ACA">
            <w:pPr>
              <w:pStyle w:val="Corpodetexto"/>
              <w:rPr>
                <w:lang w:eastAsia="en-GB"/>
              </w:rPr>
            </w:pPr>
            <w:r w:rsidRPr="0042748B">
              <w:rPr>
                <w:lang w:eastAsia="en-GB"/>
              </w:rPr>
              <w:t>No</w:t>
            </w:r>
          </w:p>
        </w:tc>
        <w:tc>
          <w:tcPr>
            <w:tcW w:w="850" w:type="dxa"/>
            <w:shd w:val="clear" w:color="auto" w:fill="auto"/>
            <w:noWrap/>
            <w:vAlign w:val="center"/>
            <w:hideMark/>
          </w:tcPr>
          <w:p w14:paraId="767CC695" w14:textId="77777777" w:rsidR="00E71ACA" w:rsidRPr="0042748B" w:rsidRDefault="00E71ACA" w:rsidP="00E71ACA">
            <w:pPr>
              <w:pStyle w:val="Corpodetexto"/>
              <w:rPr>
                <w:lang w:eastAsia="en-GB"/>
              </w:rPr>
            </w:pPr>
            <w:r w:rsidRPr="0042748B">
              <w:rPr>
                <w:lang w:eastAsia="en-GB"/>
              </w:rPr>
              <w:t>27,90€</w:t>
            </w:r>
          </w:p>
        </w:tc>
        <w:tc>
          <w:tcPr>
            <w:tcW w:w="1276" w:type="dxa"/>
            <w:shd w:val="clear" w:color="auto" w:fill="auto"/>
            <w:vAlign w:val="center"/>
            <w:hideMark/>
          </w:tcPr>
          <w:p w14:paraId="2BDB446E" w14:textId="002F9D03" w:rsidR="00E71ACA" w:rsidRPr="0042748B" w:rsidRDefault="00000000" w:rsidP="00E71ACA">
            <w:pPr>
              <w:pStyle w:val="Corpodetexto"/>
              <w:rPr>
                <w:u w:val="single"/>
                <w:lang w:eastAsia="en-GB"/>
              </w:rPr>
            </w:pPr>
            <w:hyperlink r:id="rId184" w:history="1">
              <w:r w:rsidR="00C74727" w:rsidRPr="00C74727">
                <w:rPr>
                  <w:rStyle w:val="Hiperligao"/>
                  <w:lang w:eastAsia="en-GB"/>
                </w:rPr>
                <w:t>Link4</w:t>
              </w:r>
            </w:hyperlink>
          </w:p>
        </w:tc>
        <w:tc>
          <w:tcPr>
            <w:tcW w:w="1139" w:type="dxa"/>
            <w:shd w:val="clear" w:color="auto" w:fill="auto"/>
            <w:vAlign w:val="center"/>
            <w:hideMark/>
          </w:tcPr>
          <w:p w14:paraId="15DD0502" w14:textId="3DA71E8F" w:rsidR="00E71ACA" w:rsidRPr="0042748B" w:rsidRDefault="00000000" w:rsidP="00E71ACA">
            <w:pPr>
              <w:pStyle w:val="Corpodetexto"/>
              <w:rPr>
                <w:u w:val="single"/>
                <w:lang w:eastAsia="en-GB"/>
              </w:rPr>
            </w:pPr>
            <w:hyperlink r:id="rId185" w:history="1">
              <w:r w:rsidR="00C74727" w:rsidRPr="00C74727">
                <w:rPr>
                  <w:rStyle w:val="Hiperligao"/>
                  <w:lang w:eastAsia="en-GB"/>
                </w:rPr>
                <w:t>Datasheet4</w:t>
              </w:r>
            </w:hyperlink>
          </w:p>
        </w:tc>
      </w:tr>
      <w:tr w:rsidR="00E71ACA" w:rsidRPr="001A7024" w14:paraId="40B1888A" w14:textId="77777777" w:rsidTr="00DC64A7">
        <w:trPr>
          <w:cantSplit/>
          <w:trHeight w:val="1151"/>
          <w:jc w:val="center"/>
        </w:trPr>
        <w:tc>
          <w:tcPr>
            <w:tcW w:w="1413" w:type="dxa"/>
            <w:shd w:val="clear" w:color="auto" w:fill="auto"/>
            <w:vAlign w:val="center"/>
            <w:hideMark/>
          </w:tcPr>
          <w:p w14:paraId="6FF61ED3" w14:textId="77777777" w:rsidR="00E71ACA" w:rsidRPr="00E71ACA" w:rsidRDefault="00E71ACA" w:rsidP="00E71ACA">
            <w:pPr>
              <w:pStyle w:val="Corpodetexto"/>
              <w:jc w:val="center"/>
              <w:rPr>
                <w:b/>
                <w:bCs/>
                <w:lang w:eastAsia="en-GB"/>
              </w:rPr>
            </w:pPr>
            <w:r w:rsidRPr="00E71ACA">
              <w:rPr>
                <w:b/>
                <w:bCs/>
                <w:lang w:eastAsia="en-GB"/>
              </w:rPr>
              <w:lastRenderedPageBreak/>
              <w:t>BEETLE</w:t>
            </w:r>
          </w:p>
        </w:tc>
        <w:tc>
          <w:tcPr>
            <w:tcW w:w="2693" w:type="dxa"/>
            <w:shd w:val="clear" w:color="auto" w:fill="auto"/>
            <w:noWrap/>
            <w:vAlign w:val="center"/>
            <w:hideMark/>
          </w:tcPr>
          <w:p w14:paraId="500987A0" w14:textId="57189775" w:rsidR="00E71ACA" w:rsidRPr="0042748B" w:rsidRDefault="00E34A17" w:rsidP="00E71ACA">
            <w:pPr>
              <w:pStyle w:val="Corpodetexto"/>
              <w:rPr>
                <w:noProof/>
              </w:rPr>
            </w:pPr>
            <w:r w:rsidRPr="001A7024">
              <w:rPr>
                <w:noProof/>
              </w:rPr>
              <w:drawing>
                <wp:anchor distT="0" distB="0" distL="114300" distR="114300" simplePos="0" relativeHeight="251672576" behindDoc="0" locked="0" layoutInCell="1" allowOverlap="1" wp14:anchorId="238D941C" wp14:editId="2341C9C7">
                  <wp:simplePos x="0" y="0"/>
                  <wp:positionH relativeFrom="column">
                    <wp:posOffset>220345</wp:posOffset>
                  </wp:positionH>
                  <wp:positionV relativeFrom="paragraph">
                    <wp:posOffset>44450</wp:posOffset>
                  </wp:positionV>
                  <wp:extent cx="1104900" cy="754380"/>
                  <wp:effectExtent l="38100" t="57150" r="0" b="45720"/>
                  <wp:wrapNone/>
                  <wp:docPr id="31" name="Picture 9" descr="Beetle ESP32 Microcontroller">
                    <a:extLst xmlns:a="http://schemas.openxmlformats.org/drawingml/2006/main">
                      <a:ext uri="{FF2B5EF4-FFF2-40B4-BE49-F238E27FC236}">
                        <a16:creationId xmlns:a16="http://schemas.microsoft.com/office/drawing/2014/main" id="{46707758-02EE-427F-AFCE-F3CF7DCEAB6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descr="Beetle ESP32 Microcontroller">
                            <a:extLst>
                              <a:ext uri="{FF2B5EF4-FFF2-40B4-BE49-F238E27FC236}">
                                <a16:creationId xmlns:a16="http://schemas.microsoft.com/office/drawing/2014/main" id="{46707758-02EE-427F-AFCE-F3CF7DCEAB6D}"/>
                              </a:ext>
                            </a:extLst>
                          </pic:cNvPr>
                          <pic:cNvPicPr>
                            <a:picLocks noChangeAspect="1" noChangeArrowheads="1"/>
                          </pic:cNvPicPr>
                        </pic:nvPicPr>
                        <pic:blipFill rotWithShape="1">
                          <a:blip r:embed="rId186" cstate="print">
                            <a:extLst>
                              <a:ext uri="{BEBA8EAE-BF5A-486C-A8C5-ECC9F3942E4B}">
                                <a14:imgProps xmlns:a14="http://schemas.microsoft.com/office/drawing/2010/main">
                                  <a14:imgLayer r:embed="rId187">
                                    <a14:imgEffect>
                                      <a14:backgroundRemoval t="10000" b="90000" l="10000" r="90000"/>
                                    </a14:imgEffect>
                                  </a14:imgLayer>
                                </a14:imgProps>
                              </a:ext>
                              <a:ext uri="{28A0092B-C50C-407E-A947-70E740481C1C}">
                                <a14:useLocalDpi xmlns:a14="http://schemas.microsoft.com/office/drawing/2010/main" val="0"/>
                              </a:ext>
                            </a:extLst>
                          </a:blip>
                          <a:srcRect l="15987" t="11436" r="13766" b="13087"/>
                          <a:stretch/>
                        </pic:blipFill>
                        <pic:spPr bwMode="auto">
                          <a:xfrm>
                            <a:off x="0" y="0"/>
                            <a:ext cx="1104900" cy="754380"/>
                          </a:xfrm>
                          <a:prstGeom prst="rect">
                            <a:avLst/>
                          </a:prstGeom>
                          <a:noFill/>
                          <a:ln>
                            <a:noFill/>
                          </a:ln>
                          <a:scene3d>
                            <a:camera prst="orthographicFront">
                              <a:rot lat="0" lon="0" rev="20399999"/>
                            </a:camera>
                            <a:lightRig rig="threePt" dir="t"/>
                          </a:scene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851" w:type="dxa"/>
            <w:shd w:val="clear" w:color="auto" w:fill="auto"/>
            <w:noWrap/>
            <w:vAlign w:val="center"/>
            <w:hideMark/>
          </w:tcPr>
          <w:p w14:paraId="18A4F273" w14:textId="77777777" w:rsidR="00E71ACA" w:rsidRPr="0042748B" w:rsidRDefault="00E71ACA" w:rsidP="00E71ACA">
            <w:pPr>
              <w:pStyle w:val="Corpodetexto"/>
              <w:rPr>
                <w:lang w:eastAsia="en-GB"/>
              </w:rPr>
            </w:pPr>
            <w:r w:rsidRPr="0042748B">
              <w:rPr>
                <w:lang w:eastAsia="en-GB"/>
              </w:rPr>
              <w:t>14</w:t>
            </w:r>
          </w:p>
        </w:tc>
        <w:tc>
          <w:tcPr>
            <w:tcW w:w="992" w:type="dxa"/>
            <w:shd w:val="clear" w:color="auto" w:fill="auto"/>
            <w:noWrap/>
            <w:vAlign w:val="center"/>
            <w:hideMark/>
          </w:tcPr>
          <w:p w14:paraId="0AF5D9C8" w14:textId="77777777" w:rsidR="00E71ACA" w:rsidRPr="0042748B" w:rsidRDefault="00E71ACA" w:rsidP="00E71ACA">
            <w:pPr>
              <w:pStyle w:val="Corpodetexto"/>
              <w:rPr>
                <w:lang w:eastAsia="en-GB"/>
              </w:rPr>
            </w:pPr>
            <w:r w:rsidRPr="0042748B">
              <w:rPr>
                <w:lang w:eastAsia="en-GB"/>
              </w:rPr>
              <w:t>35mm</w:t>
            </w:r>
          </w:p>
        </w:tc>
        <w:tc>
          <w:tcPr>
            <w:tcW w:w="992" w:type="dxa"/>
            <w:shd w:val="clear" w:color="auto" w:fill="auto"/>
            <w:noWrap/>
            <w:vAlign w:val="center"/>
            <w:hideMark/>
          </w:tcPr>
          <w:p w14:paraId="14B08362" w14:textId="77777777" w:rsidR="00E71ACA" w:rsidRPr="0042748B" w:rsidRDefault="00E71ACA" w:rsidP="00E71ACA">
            <w:pPr>
              <w:pStyle w:val="Corpodetexto"/>
              <w:rPr>
                <w:lang w:eastAsia="en-GB"/>
              </w:rPr>
            </w:pPr>
            <w:r w:rsidRPr="0042748B">
              <w:rPr>
                <w:lang w:eastAsia="en-GB"/>
              </w:rPr>
              <w:t>34mm</w:t>
            </w:r>
          </w:p>
        </w:tc>
        <w:tc>
          <w:tcPr>
            <w:tcW w:w="1134" w:type="dxa"/>
            <w:shd w:val="clear" w:color="auto" w:fill="auto"/>
            <w:noWrap/>
            <w:vAlign w:val="center"/>
            <w:hideMark/>
          </w:tcPr>
          <w:p w14:paraId="52AD0325" w14:textId="77777777" w:rsidR="00E71ACA" w:rsidRPr="0042748B" w:rsidRDefault="00E71ACA" w:rsidP="00E71ACA">
            <w:pPr>
              <w:pStyle w:val="Corpodetexto"/>
              <w:rPr>
                <w:lang w:eastAsia="en-GB"/>
              </w:rPr>
            </w:pPr>
            <w:r w:rsidRPr="0042748B">
              <w:rPr>
                <w:lang w:eastAsia="en-GB"/>
              </w:rPr>
              <w:t>ESP-WROOM-32</w:t>
            </w:r>
          </w:p>
        </w:tc>
        <w:tc>
          <w:tcPr>
            <w:tcW w:w="709" w:type="dxa"/>
            <w:shd w:val="clear" w:color="auto" w:fill="auto"/>
            <w:vAlign w:val="center"/>
            <w:hideMark/>
          </w:tcPr>
          <w:p w14:paraId="525E734A" w14:textId="77777777" w:rsidR="00E71ACA" w:rsidRPr="0042748B" w:rsidRDefault="00E71ACA" w:rsidP="00E71ACA">
            <w:pPr>
              <w:pStyle w:val="Corpodetexto"/>
              <w:rPr>
                <w:lang w:eastAsia="en-GB"/>
              </w:rPr>
            </w:pPr>
            <w:proofErr w:type="spellStart"/>
            <w:r w:rsidRPr="0042748B">
              <w:rPr>
                <w:lang w:eastAsia="en-GB"/>
              </w:rPr>
              <w:t>Yes</w:t>
            </w:r>
            <w:proofErr w:type="spellEnd"/>
          </w:p>
        </w:tc>
        <w:tc>
          <w:tcPr>
            <w:tcW w:w="709" w:type="dxa"/>
            <w:shd w:val="clear" w:color="auto" w:fill="auto"/>
            <w:vAlign w:val="center"/>
            <w:hideMark/>
          </w:tcPr>
          <w:p w14:paraId="0C79B75A" w14:textId="77777777" w:rsidR="00E71ACA" w:rsidRPr="0042748B" w:rsidRDefault="00E71ACA" w:rsidP="00E71ACA">
            <w:pPr>
              <w:pStyle w:val="Corpodetexto"/>
              <w:rPr>
                <w:lang w:eastAsia="en-GB"/>
              </w:rPr>
            </w:pPr>
            <w:proofErr w:type="spellStart"/>
            <w:r w:rsidRPr="0042748B">
              <w:rPr>
                <w:lang w:eastAsia="en-GB"/>
              </w:rPr>
              <w:t>Yes</w:t>
            </w:r>
            <w:proofErr w:type="spellEnd"/>
          </w:p>
        </w:tc>
        <w:tc>
          <w:tcPr>
            <w:tcW w:w="1134" w:type="dxa"/>
            <w:shd w:val="clear" w:color="auto" w:fill="auto"/>
            <w:vAlign w:val="center"/>
            <w:hideMark/>
          </w:tcPr>
          <w:p w14:paraId="347BA687" w14:textId="77777777" w:rsidR="00E71ACA" w:rsidRPr="0042748B" w:rsidRDefault="00E71ACA" w:rsidP="00E71ACA">
            <w:pPr>
              <w:pStyle w:val="Corpodetexto"/>
              <w:rPr>
                <w:lang w:eastAsia="en-GB"/>
              </w:rPr>
            </w:pPr>
            <w:proofErr w:type="spellStart"/>
            <w:r w:rsidRPr="0042748B">
              <w:rPr>
                <w:lang w:eastAsia="en-GB"/>
              </w:rPr>
              <w:t>Arduino</w:t>
            </w:r>
            <w:proofErr w:type="spellEnd"/>
          </w:p>
        </w:tc>
        <w:tc>
          <w:tcPr>
            <w:tcW w:w="567" w:type="dxa"/>
            <w:shd w:val="clear" w:color="auto" w:fill="auto"/>
            <w:vAlign w:val="center"/>
            <w:hideMark/>
          </w:tcPr>
          <w:p w14:paraId="06B050AE" w14:textId="77777777" w:rsidR="00E71ACA" w:rsidRPr="0042748B" w:rsidRDefault="00E71ACA" w:rsidP="00E71ACA">
            <w:pPr>
              <w:pStyle w:val="Corpodetexto"/>
              <w:rPr>
                <w:lang w:eastAsia="en-GB"/>
              </w:rPr>
            </w:pPr>
            <w:r w:rsidRPr="0042748B">
              <w:rPr>
                <w:lang w:eastAsia="en-GB"/>
              </w:rPr>
              <w:t>No</w:t>
            </w:r>
          </w:p>
        </w:tc>
        <w:tc>
          <w:tcPr>
            <w:tcW w:w="850" w:type="dxa"/>
            <w:shd w:val="clear" w:color="auto" w:fill="auto"/>
            <w:noWrap/>
            <w:vAlign w:val="center"/>
            <w:hideMark/>
          </w:tcPr>
          <w:p w14:paraId="3513C933" w14:textId="77777777" w:rsidR="00E71ACA" w:rsidRPr="0042748B" w:rsidRDefault="00E71ACA" w:rsidP="00E71ACA">
            <w:pPr>
              <w:pStyle w:val="Corpodetexto"/>
              <w:rPr>
                <w:lang w:eastAsia="en-GB"/>
              </w:rPr>
            </w:pPr>
            <w:r w:rsidRPr="0042748B">
              <w:rPr>
                <w:lang w:eastAsia="en-GB"/>
              </w:rPr>
              <w:t>15,95 €</w:t>
            </w:r>
          </w:p>
        </w:tc>
        <w:tc>
          <w:tcPr>
            <w:tcW w:w="1276" w:type="dxa"/>
            <w:shd w:val="clear" w:color="auto" w:fill="auto"/>
            <w:vAlign w:val="center"/>
            <w:hideMark/>
          </w:tcPr>
          <w:p w14:paraId="531A86E3" w14:textId="4F4C1CB5" w:rsidR="00E71ACA" w:rsidRPr="0042748B" w:rsidRDefault="00000000" w:rsidP="00E71ACA">
            <w:pPr>
              <w:pStyle w:val="Corpodetexto"/>
              <w:rPr>
                <w:u w:val="single"/>
                <w:lang w:eastAsia="en-GB"/>
              </w:rPr>
            </w:pPr>
            <w:hyperlink r:id="rId188" w:history="1">
              <w:r w:rsidR="00C74727" w:rsidRPr="00C74727">
                <w:rPr>
                  <w:rStyle w:val="Hiperligao"/>
                  <w:lang w:eastAsia="en-GB"/>
                </w:rPr>
                <w:t>Link5</w:t>
              </w:r>
            </w:hyperlink>
          </w:p>
        </w:tc>
        <w:tc>
          <w:tcPr>
            <w:tcW w:w="1139" w:type="dxa"/>
            <w:shd w:val="clear" w:color="auto" w:fill="auto"/>
            <w:vAlign w:val="center"/>
            <w:hideMark/>
          </w:tcPr>
          <w:p w14:paraId="3BB598BE" w14:textId="35F61BEE" w:rsidR="00E71ACA" w:rsidRPr="0042748B" w:rsidRDefault="00000000" w:rsidP="00E71ACA">
            <w:pPr>
              <w:pStyle w:val="Corpodetexto"/>
              <w:rPr>
                <w:u w:val="single"/>
                <w:lang w:eastAsia="en-GB"/>
              </w:rPr>
            </w:pPr>
            <w:hyperlink r:id="rId189" w:history="1">
              <w:r w:rsidR="00C74727" w:rsidRPr="00C74727">
                <w:rPr>
                  <w:rStyle w:val="Hiperligao"/>
                  <w:lang w:eastAsia="en-GB"/>
                </w:rPr>
                <w:t>Datasheet5</w:t>
              </w:r>
            </w:hyperlink>
          </w:p>
        </w:tc>
      </w:tr>
      <w:tr w:rsidR="00E71ACA" w:rsidRPr="001A7024" w14:paraId="146C932C" w14:textId="77777777" w:rsidTr="00DC64A7">
        <w:trPr>
          <w:cantSplit/>
          <w:trHeight w:val="1160"/>
          <w:jc w:val="center"/>
        </w:trPr>
        <w:tc>
          <w:tcPr>
            <w:tcW w:w="1413" w:type="dxa"/>
            <w:shd w:val="clear" w:color="auto" w:fill="auto"/>
            <w:vAlign w:val="center"/>
            <w:hideMark/>
          </w:tcPr>
          <w:p w14:paraId="75CFF5F7" w14:textId="77777777" w:rsidR="00E71ACA" w:rsidRPr="00E71ACA" w:rsidRDefault="00E71ACA" w:rsidP="00E71ACA">
            <w:pPr>
              <w:pStyle w:val="Corpodetexto"/>
              <w:jc w:val="center"/>
              <w:rPr>
                <w:b/>
                <w:bCs/>
                <w:lang w:eastAsia="en-GB"/>
              </w:rPr>
            </w:pPr>
            <w:r w:rsidRPr="00E71ACA">
              <w:rPr>
                <w:b/>
                <w:bCs/>
                <w:lang w:eastAsia="en-GB"/>
              </w:rPr>
              <w:t xml:space="preserve">ESP32 </w:t>
            </w:r>
            <w:proofErr w:type="spellStart"/>
            <w:r w:rsidRPr="00E71ACA">
              <w:rPr>
                <w:b/>
                <w:bCs/>
                <w:lang w:eastAsia="en-GB"/>
              </w:rPr>
              <w:t>Development</w:t>
            </w:r>
            <w:proofErr w:type="spellEnd"/>
            <w:r w:rsidRPr="00E71ACA">
              <w:rPr>
                <w:b/>
                <w:bCs/>
                <w:lang w:eastAsia="en-GB"/>
              </w:rPr>
              <w:t xml:space="preserve"> </w:t>
            </w:r>
            <w:proofErr w:type="spellStart"/>
            <w:r w:rsidRPr="00E71ACA">
              <w:rPr>
                <w:b/>
                <w:bCs/>
                <w:lang w:eastAsia="en-GB"/>
              </w:rPr>
              <w:t>Board</w:t>
            </w:r>
            <w:proofErr w:type="spellEnd"/>
          </w:p>
        </w:tc>
        <w:tc>
          <w:tcPr>
            <w:tcW w:w="2693" w:type="dxa"/>
            <w:shd w:val="clear" w:color="auto" w:fill="auto"/>
            <w:noWrap/>
            <w:vAlign w:val="center"/>
            <w:hideMark/>
          </w:tcPr>
          <w:p w14:paraId="461BEAC8" w14:textId="2B705F85" w:rsidR="00E71ACA" w:rsidRPr="0042748B" w:rsidRDefault="00E34A17" w:rsidP="00E71ACA">
            <w:pPr>
              <w:pStyle w:val="Corpodetexto"/>
              <w:rPr>
                <w:noProof/>
              </w:rPr>
            </w:pPr>
            <w:r w:rsidRPr="001A7024">
              <w:rPr>
                <w:noProof/>
              </w:rPr>
              <w:drawing>
                <wp:anchor distT="0" distB="0" distL="114300" distR="114300" simplePos="0" relativeHeight="251673600" behindDoc="0" locked="0" layoutInCell="1" allowOverlap="1" wp14:anchorId="53BBDD0A" wp14:editId="2DE6A3CC">
                  <wp:simplePos x="0" y="0"/>
                  <wp:positionH relativeFrom="column">
                    <wp:posOffset>147955</wp:posOffset>
                  </wp:positionH>
                  <wp:positionV relativeFrom="paragraph">
                    <wp:posOffset>-153670</wp:posOffset>
                  </wp:positionV>
                  <wp:extent cx="1219200" cy="1127760"/>
                  <wp:effectExtent l="19050" t="0" r="95250" b="0"/>
                  <wp:wrapNone/>
                  <wp:docPr id="11" name="Picture 10" descr="ESP32-C3 WROOM Development Board">
                    <a:extLst xmlns:a="http://schemas.openxmlformats.org/drawingml/2006/main">
                      <a:ext uri="{FF2B5EF4-FFF2-40B4-BE49-F238E27FC236}">
                        <a16:creationId xmlns:a16="http://schemas.microsoft.com/office/drawing/2014/main" id="{52F813B8-FC02-4221-901A-4DEC4690D76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descr="ESP32-C3 WROOM Development Board">
                            <a:extLst>
                              <a:ext uri="{FF2B5EF4-FFF2-40B4-BE49-F238E27FC236}">
                                <a16:creationId xmlns:a16="http://schemas.microsoft.com/office/drawing/2014/main" id="{52F813B8-FC02-4221-901A-4DEC4690D767}"/>
                              </a:ext>
                            </a:extLst>
                          </pic:cNvPr>
                          <pic:cNvPicPr>
                            <a:picLocks noChangeAspect="1" noChangeArrowheads="1"/>
                          </pic:cNvPicPr>
                        </pic:nvPicPr>
                        <pic:blipFill rotWithShape="1">
                          <a:blip r:embed="rId164" cstate="print">
                            <a:extLst>
                              <a:ext uri="{BEBA8EAE-BF5A-486C-A8C5-ECC9F3942E4B}">
                                <a14:imgProps xmlns:a14="http://schemas.microsoft.com/office/drawing/2010/main">
                                  <a14:imgLayer r:embed="rId165">
                                    <a14:imgEffect>
                                      <a14:backgroundRemoval t="10000" b="90000" l="10000" r="90000">
                                        <a14:foregroundMark x1="60808" y1="47636" x2="65729" y2="46935"/>
                                        <a14:foregroundMark x1="13533" y1="63923" x2="20387" y2="63398"/>
                                        <a14:foregroundMark x1="44991" y1="85289" x2="58172" y2="67075"/>
                                        <a14:foregroundMark x1="58172" y1="67075" x2="75571" y2="54641"/>
                                        <a14:foregroundMark x1="75571" y1="54641" x2="82250" y2="45709"/>
                                      </a14:backgroundRemoval>
                                    </a14:imgEffect>
                                  </a14:imgLayer>
                                </a14:imgProps>
                              </a:ext>
                              <a:ext uri="{28A0092B-C50C-407E-A947-70E740481C1C}">
                                <a14:useLocalDpi xmlns:a14="http://schemas.microsoft.com/office/drawing/2010/main" val="0"/>
                              </a:ext>
                            </a:extLst>
                          </a:blip>
                          <a:srcRect l="9689" t="12939" r="12797" b="16134"/>
                          <a:stretch/>
                        </pic:blipFill>
                        <pic:spPr bwMode="auto">
                          <a:xfrm>
                            <a:off x="0" y="0"/>
                            <a:ext cx="1219200" cy="1127760"/>
                          </a:xfrm>
                          <a:prstGeom prst="rect">
                            <a:avLst/>
                          </a:prstGeom>
                          <a:noFill/>
                          <a:ln>
                            <a:noFill/>
                          </a:ln>
                          <a:scene3d>
                            <a:camera prst="orthographicFront">
                              <a:rot lat="0" lon="0" rev="18900000"/>
                            </a:camera>
                            <a:lightRig rig="threePt" dir="t"/>
                          </a:scene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851" w:type="dxa"/>
            <w:shd w:val="clear" w:color="auto" w:fill="auto"/>
            <w:noWrap/>
            <w:vAlign w:val="center"/>
            <w:hideMark/>
          </w:tcPr>
          <w:p w14:paraId="380AE3C8" w14:textId="77777777" w:rsidR="00E71ACA" w:rsidRPr="0042748B" w:rsidRDefault="00E71ACA" w:rsidP="00E71ACA">
            <w:pPr>
              <w:pStyle w:val="Corpodetexto"/>
              <w:rPr>
                <w:lang w:eastAsia="en-GB"/>
              </w:rPr>
            </w:pPr>
            <w:r w:rsidRPr="0042748B">
              <w:rPr>
                <w:lang w:eastAsia="en-GB"/>
              </w:rPr>
              <w:t>36</w:t>
            </w:r>
          </w:p>
        </w:tc>
        <w:tc>
          <w:tcPr>
            <w:tcW w:w="992" w:type="dxa"/>
            <w:shd w:val="clear" w:color="auto" w:fill="auto"/>
            <w:noWrap/>
            <w:vAlign w:val="center"/>
            <w:hideMark/>
          </w:tcPr>
          <w:p w14:paraId="14D1436E" w14:textId="77777777" w:rsidR="00E71ACA" w:rsidRPr="0042748B" w:rsidRDefault="00E71ACA" w:rsidP="00E71ACA">
            <w:pPr>
              <w:pStyle w:val="Corpodetexto"/>
              <w:rPr>
                <w:lang w:eastAsia="en-GB"/>
              </w:rPr>
            </w:pPr>
            <w:r w:rsidRPr="0042748B">
              <w:rPr>
                <w:lang w:eastAsia="en-GB"/>
              </w:rPr>
              <w:t>57mm</w:t>
            </w:r>
          </w:p>
        </w:tc>
        <w:tc>
          <w:tcPr>
            <w:tcW w:w="992" w:type="dxa"/>
            <w:shd w:val="clear" w:color="auto" w:fill="auto"/>
            <w:noWrap/>
            <w:vAlign w:val="center"/>
            <w:hideMark/>
          </w:tcPr>
          <w:p w14:paraId="3B148949" w14:textId="77777777" w:rsidR="00E71ACA" w:rsidRPr="0042748B" w:rsidRDefault="00E71ACA" w:rsidP="00E71ACA">
            <w:pPr>
              <w:pStyle w:val="Corpodetexto"/>
              <w:rPr>
                <w:lang w:eastAsia="en-GB"/>
              </w:rPr>
            </w:pPr>
            <w:r w:rsidRPr="0042748B">
              <w:rPr>
                <w:lang w:eastAsia="en-GB"/>
              </w:rPr>
              <w:t>28mm</w:t>
            </w:r>
          </w:p>
        </w:tc>
        <w:tc>
          <w:tcPr>
            <w:tcW w:w="1134" w:type="dxa"/>
            <w:shd w:val="clear" w:color="auto" w:fill="auto"/>
            <w:noWrap/>
            <w:vAlign w:val="center"/>
            <w:hideMark/>
          </w:tcPr>
          <w:p w14:paraId="1DE38373" w14:textId="77777777" w:rsidR="00E71ACA" w:rsidRPr="0042748B" w:rsidRDefault="00E71ACA" w:rsidP="00E71ACA">
            <w:pPr>
              <w:pStyle w:val="Corpodetexto"/>
              <w:rPr>
                <w:lang w:eastAsia="en-GB"/>
              </w:rPr>
            </w:pPr>
            <w:r>
              <w:rPr>
                <w:lang w:eastAsia="en-GB"/>
              </w:rPr>
              <w:t>-</w:t>
            </w:r>
          </w:p>
        </w:tc>
        <w:tc>
          <w:tcPr>
            <w:tcW w:w="709" w:type="dxa"/>
            <w:shd w:val="clear" w:color="auto" w:fill="auto"/>
            <w:vAlign w:val="center"/>
            <w:hideMark/>
          </w:tcPr>
          <w:p w14:paraId="3C3682A8" w14:textId="77777777" w:rsidR="00E71ACA" w:rsidRPr="0042748B" w:rsidRDefault="00E71ACA" w:rsidP="00E71ACA">
            <w:pPr>
              <w:pStyle w:val="Corpodetexto"/>
              <w:rPr>
                <w:lang w:eastAsia="en-GB"/>
              </w:rPr>
            </w:pPr>
            <w:proofErr w:type="spellStart"/>
            <w:r w:rsidRPr="0042748B">
              <w:rPr>
                <w:lang w:eastAsia="en-GB"/>
              </w:rPr>
              <w:t>Yes</w:t>
            </w:r>
            <w:proofErr w:type="spellEnd"/>
          </w:p>
        </w:tc>
        <w:tc>
          <w:tcPr>
            <w:tcW w:w="709" w:type="dxa"/>
            <w:shd w:val="clear" w:color="auto" w:fill="auto"/>
            <w:vAlign w:val="center"/>
            <w:hideMark/>
          </w:tcPr>
          <w:p w14:paraId="123F437F" w14:textId="77777777" w:rsidR="00E71ACA" w:rsidRPr="0042748B" w:rsidRDefault="00E71ACA" w:rsidP="00E71ACA">
            <w:pPr>
              <w:pStyle w:val="Corpodetexto"/>
              <w:rPr>
                <w:lang w:eastAsia="en-GB"/>
              </w:rPr>
            </w:pPr>
            <w:proofErr w:type="spellStart"/>
            <w:r w:rsidRPr="0042748B">
              <w:rPr>
                <w:lang w:eastAsia="en-GB"/>
              </w:rPr>
              <w:t>Yes</w:t>
            </w:r>
            <w:proofErr w:type="spellEnd"/>
          </w:p>
        </w:tc>
        <w:tc>
          <w:tcPr>
            <w:tcW w:w="1134" w:type="dxa"/>
            <w:shd w:val="clear" w:color="auto" w:fill="auto"/>
            <w:vAlign w:val="center"/>
            <w:hideMark/>
          </w:tcPr>
          <w:p w14:paraId="200D1829" w14:textId="77777777" w:rsidR="00E71ACA" w:rsidRPr="0042748B" w:rsidRDefault="00E71ACA" w:rsidP="00E71ACA">
            <w:pPr>
              <w:pStyle w:val="Corpodetexto"/>
              <w:rPr>
                <w:lang w:eastAsia="en-GB"/>
              </w:rPr>
            </w:pPr>
            <w:proofErr w:type="spellStart"/>
            <w:r w:rsidRPr="0042748B">
              <w:rPr>
                <w:lang w:eastAsia="en-GB"/>
              </w:rPr>
              <w:t>Arduino</w:t>
            </w:r>
            <w:proofErr w:type="spellEnd"/>
          </w:p>
        </w:tc>
        <w:tc>
          <w:tcPr>
            <w:tcW w:w="567" w:type="dxa"/>
            <w:shd w:val="clear" w:color="auto" w:fill="auto"/>
            <w:vAlign w:val="center"/>
            <w:hideMark/>
          </w:tcPr>
          <w:p w14:paraId="31649923" w14:textId="77777777" w:rsidR="00E71ACA" w:rsidRPr="0042748B" w:rsidRDefault="00E71ACA" w:rsidP="00E71ACA">
            <w:pPr>
              <w:pStyle w:val="Corpodetexto"/>
              <w:rPr>
                <w:lang w:eastAsia="en-GB"/>
              </w:rPr>
            </w:pPr>
            <w:r w:rsidRPr="0042748B">
              <w:rPr>
                <w:lang w:eastAsia="en-GB"/>
              </w:rPr>
              <w:t>No</w:t>
            </w:r>
          </w:p>
        </w:tc>
        <w:tc>
          <w:tcPr>
            <w:tcW w:w="850" w:type="dxa"/>
            <w:shd w:val="clear" w:color="auto" w:fill="auto"/>
            <w:noWrap/>
            <w:vAlign w:val="center"/>
            <w:hideMark/>
          </w:tcPr>
          <w:p w14:paraId="7B53AF0D" w14:textId="77777777" w:rsidR="00E71ACA" w:rsidRPr="0042748B" w:rsidRDefault="00E71ACA" w:rsidP="00E71ACA">
            <w:pPr>
              <w:pStyle w:val="Corpodetexto"/>
              <w:rPr>
                <w:lang w:eastAsia="en-GB"/>
              </w:rPr>
            </w:pPr>
            <w:r w:rsidRPr="0042748B">
              <w:rPr>
                <w:lang w:eastAsia="en-GB"/>
              </w:rPr>
              <w:t>15</w:t>
            </w:r>
          </w:p>
        </w:tc>
        <w:tc>
          <w:tcPr>
            <w:tcW w:w="1276" w:type="dxa"/>
            <w:shd w:val="clear" w:color="auto" w:fill="auto"/>
            <w:vAlign w:val="center"/>
            <w:hideMark/>
          </w:tcPr>
          <w:p w14:paraId="546F6FAC" w14:textId="3D9A3A93" w:rsidR="00E71ACA" w:rsidRPr="0042748B" w:rsidRDefault="00000000" w:rsidP="00E71ACA">
            <w:pPr>
              <w:pStyle w:val="Corpodetexto"/>
              <w:rPr>
                <w:u w:val="single"/>
                <w:lang w:eastAsia="en-GB"/>
              </w:rPr>
            </w:pPr>
            <w:hyperlink r:id="rId190" w:history="1">
              <w:r w:rsidR="00C74727" w:rsidRPr="00C74727">
                <w:rPr>
                  <w:rStyle w:val="Hiperligao"/>
                  <w:lang w:eastAsia="en-GB"/>
                </w:rPr>
                <w:t>Link6</w:t>
              </w:r>
            </w:hyperlink>
          </w:p>
        </w:tc>
        <w:tc>
          <w:tcPr>
            <w:tcW w:w="1139" w:type="dxa"/>
            <w:shd w:val="clear" w:color="auto" w:fill="auto"/>
            <w:vAlign w:val="center"/>
            <w:hideMark/>
          </w:tcPr>
          <w:p w14:paraId="521BED54" w14:textId="60C5ED52" w:rsidR="00E71ACA" w:rsidRPr="0042748B" w:rsidRDefault="00000000" w:rsidP="00E71ACA">
            <w:pPr>
              <w:pStyle w:val="Corpodetexto"/>
              <w:rPr>
                <w:u w:val="single"/>
                <w:lang w:eastAsia="en-GB"/>
              </w:rPr>
            </w:pPr>
            <w:hyperlink r:id="rId191" w:history="1">
              <w:r w:rsidR="00C74727" w:rsidRPr="00C74727">
                <w:rPr>
                  <w:rStyle w:val="Hiperligao"/>
                  <w:lang w:eastAsia="en-GB"/>
                </w:rPr>
                <w:t>Datasheet6</w:t>
              </w:r>
            </w:hyperlink>
          </w:p>
        </w:tc>
      </w:tr>
      <w:tr w:rsidR="00E71ACA" w:rsidRPr="001A7024" w14:paraId="0574FE0D" w14:textId="77777777" w:rsidTr="00DC64A7">
        <w:trPr>
          <w:cantSplit/>
          <w:trHeight w:val="1152"/>
          <w:jc w:val="center"/>
        </w:trPr>
        <w:tc>
          <w:tcPr>
            <w:tcW w:w="1413" w:type="dxa"/>
            <w:shd w:val="clear" w:color="auto" w:fill="auto"/>
            <w:vAlign w:val="center"/>
            <w:hideMark/>
          </w:tcPr>
          <w:p w14:paraId="2456C8CA" w14:textId="77777777" w:rsidR="00E71ACA" w:rsidRPr="00E71ACA" w:rsidRDefault="00E71ACA" w:rsidP="00E71ACA">
            <w:pPr>
              <w:pStyle w:val="Corpodetexto"/>
              <w:jc w:val="center"/>
              <w:rPr>
                <w:b/>
                <w:bCs/>
                <w:lang w:eastAsia="en-GB"/>
              </w:rPr>
            </w:pPr>
            <w:proofErr w:type="spellStart"/>
            <w:r w:rsidRPr="00E71ACA">
              <w:rPr>
                <w:b/>
                <w:bCs/>
                <w:lang w:eastAsia="en-GB"/>
              </w:rPr>
              <w:t>Adafruit</w:t>
            </w:r>
            <w:proofErr w:type="spellEnd"/>
            <w:r w:rsidRPr="00E71ACA">
              <w:rPr>
                <w:b/>
                <w:bCs/>
                <w:lang w:eastAsia="en-GB"/>
              </w:rPr>
              <w:t xml:space="preserve"> HUZZAH32</w:t>
            </w:r>
          </w:p>
        </w:tc>
        <w:tc>
          <w:tcPr>
            <w:tcW w:w="2693" w:type="dxa"/>
            <w:shd w:val="clear" w:color="auto" w:fill="auto"/>
            <w:noWrap/>
            <w:vAlign w:val="center"/>
            <w:hideMark/>
          </w:tcPr>
          <w:p w14:paraId="3061C400" w14:textId="110D4191" w:rsidR="00E71ACA" w:rsidRPr="0042748B" w:rsidRDefault="00E34A17" w:rsidP="00E71ACA">
            <w:pPr>
              <w:pStyle w:val="Corpodetexto"/>
              <w:rPr>
                <w:noProof/>
              </w:rPr>
            </w:pPr>
            <w:r w:rsidRPr="001A7024">
              <w:rPr>
                <w:noProof/>
              </w:rPr>
              <w:drawing>
                <wp:anchor distT="0" distB="0" distL="114300" distR="114300" simplePos="0" relativeHeight="251674624" behindDoc="0" locked="0" layoutInCell="1" allowOverlap="1" wp14:anchorId="636B96AE" wp14:editId="04268E0C">
                  <wp:simplePos x="0" y="0"/>
                  <wp:positionH relativeFrom="column">
                    <wp:posOffset>285115</wp:posOffset>
                  </wp:positionH>
                  <wp:positionV relativeFrom="paragraph">
                    <wp:posOffset>-50800</wp:posOffset>
                  </wp:positionV>
                  <wp:extent cx="990600" cy="792480"/>
                  <wp:effectExtent l="57150" t="0" r="57150" b="0"/>
                  <wp:wrapNone/>
                  <wp:docPr id="32" name="Picture 11" descr="Angled shot of rectangular microcontroller.">
                    <a:extLst xmlns:a="http://schemas.openxmlformats.org/drawingml/2006/main">
                      <a:ext uri="{FF2B5EF4-FFF2-40B4-BE49-F238E27FC236}">
                        <a16:creationId xmlns:a16="http://schemas.microsoft.com/office/drawing/2014/main" id="{5FB4ED64-D053-4B07-938C-FC1783DF4E0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descr="Angled shot of rectangular microcontroller.">
                            <a:extLst>
                              <a:ext uri="{FF2B5EF4-FFF2-40B4-BE49-F238E27FC236}">
                                <a16:creationId xmlns:a16="http://schemas.microsoft.com/office/drawing/2014/main" id="{5FB4ED64-D053-4B07-938C-FC1783DF4E02}"/>
                              </a:ext>
                            </a:extLst>
                          </pic:cNvPr>
                          <pic:cNvPicPr>
                            <a:picLocks noChangeAspect="1" noChangeArrowheads="1"/>
                          </pic:cNvPicPr>
                        </pic:nvPicPr>
                        <pic:blipFill rotWithShape="1">
                          <a:blip r:embed="rId192" cstate="print">
                            <a:extLst>
                              <a:ext uri="{BEBA8EAE-BF5A-486C-A8C5-ECC9F3942E4B}">
                                <a14:imgProps xmlns:a14="http://schemas.microsoft.com/office/drawing/2010/main">
                                  <a14:imgLayer r:embed="rId193">
                                    <a14:imgEffect>
                                      <a14:backgroundRemoval t="10000" b="90000" l="10000" r="90000"/>
                                    </a14:imgEffect>
                                  </a14:imgLayer>
                                </a14:imgProps>
                              </a:ext>
                              <a:ext uri="{28A0092B-C50C-407E-A947-70E740481C1C}">
                                <a14:useLocalDpi xmlns:a14="http://schemas.microsoft.com/office/drawing/2010/main" val="0"/>
                              </a:ext>
                            </a:extLst>
                          </a:blip>
                          <a:srcRect l="17925" t="16614" r="19095" b="16933"/>
                          <a:stretch/>
                        </pic:blipFill>
                        <pic:spPr bwMode="auto">
                          <a:xfrm>
                            <a:off x="0" y="0"/>
                            <a:ext cx="990600" cy="792480"/>
                          </a:xfrm>
                          <a:prstGeom prst="rect">
                            <a:avLst/>
                          </a:prstGeom>
                          <a:noFill/>
                          <a:ln>
                            <a:noFill/>
                          </a:ln>
                          <a:scene3d>
                            <a:camera prst="orthographicFront">
                              <a:rot lat="0" lon="0" rev="2400000"/>
                            </a:camera>
                            <a:lightRig rig="threePt" dir="t"/>
                          </a:scene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851" w:type="dxa"/>
            <w:shd w:val="clear" w:color="auto" w:fill="auto"/>
            <w:noWrap/>
            <w:vAlign w:val="center"/>
            <w:hideMark/>
          </w:tcPr>
          <w:p w14:paraId="31A90CF1" w14:textId="77777777" w:rsidR="00E71ACA" w:rsidRPr="0042748B" w:rsidRDefault="00E71ACA" w:rsidP="00E71ACA">
            <w:pPr>
              <w:pStyle w:val="Corpodetexto"/>
              <w:rPr>
                <w:lang w:eastAsia="en-GB"/>
              </w:rPr>
            </w:pPr>
            <w:r w:rsidRPr="0042748B">
              <w:rPr>
                <w:lang w:eastAsia="en-GB"/>
              </w:rPr>
              <w:t>28</w:t>
            </w:r>
          </w:p>
        </w:tc>
        <w:tc>
          <w:tcPr>
            <w:tcW w:w="992" w:type="dxa"/>
            <w:shd w:val="clear" w:color="auto" w:fill="auto"/>
            <w:noWrap/>
            <w:vAlign w:val="center"/>
            <w:hideMark/>
          </w:tcPr>
          <w:p w14:paraId="3D624454" w14:textId="77777777" w:rsidR="00E71ACA" w:rsidRPr="0042748B" w:rsidRDefault="00E71ACA" w:rsidP="00E71ACA">
            <w:pPr>
              <w:pStyle w:val="Corpodetexto"/>
              <w:rPr>
                <w:lang w:eastAsia="en-GB"/>
              </w:rPr>
            </w:pPr>
            <w:r w:rsidRPr="0042748B">
              <w:rPr>
                <w:lang w:eastAsia="en-GB"/>
              </w:rPr>
              <w:t>51.0mm</w:t>
            </w:r>
          </w:p>
        </w:tc>
        <w:tc>
          <w:tcPr>
            <w:tcW w:w="992" w:type="dxa"/>
            <w:shd w:val="clear" w:color="auto" w:fill="auto"/>
            <w:noWrap/>
            <w:vAlign w:val="center"/>
            <w:hideMark/>
          </w:tcPr>
          <w:p w14:paraId="7DE42EFE" w14:textId="77777777" w:rsidR="00E71ACA" w:rsidRPr="0042748B" w:rsidRDefault="00E71ACA" w:rsidP="00E71ACA">
            <w:pPr>
              <w:pStyle w:val="Corpodetexto"/>
              <w:rPr>
                <w:lang w:eastAsia="en-GB"/>
              </w:rPr>
            </w:pPr>
            <w:r w:rsidRPr="0042748B">
              <w:rPr>
                <w:lang w:eastAsia="en-GB"/>
              </w:rPr>
              <w:t>22.7mm</w:t>
            </w:r>
          </w:p>
        </w:tc>
        <w:tc>
          <w:tcPr>
            <w:tcW w:w="1134" w:type="dxa"/>
            <w:shd w:val="clear" w:color="auto" w:fill="auto"/>
            <w:noWrap/>
            <w:vAlign w:val="center"/>
            <w:hideMark/>
          </w:tcPr>
          <w:p w14:paraId="35EBB65E" w14:textId="77777777" w:rsidR="00E71ACA" w:rsidRPr="0042748B" w:rsidRDefault="00E71ACA" w:rsidP="00E71ACA">
            <w:pPr>
              <w:pStyle w:val="Corpodetexto"/>
              <w:rPr>
                <w:lang w:eastAsia="en-GB"/>
              </w:rPr>
            </w:pPr>
            <w:r w:rsidRPr="0042748B">
              <w:rPr>
                <w:lang w:eastAsia="en-GB"/>
              </w:rPr>
              <w:t>ESP-WROOM-32</w:t>
            </w:r>
          </w:p>
        </w:tc>
        <w:tc>
          <w:tcPr>
            <w:tcW w:w="709" w:type="dxa"/>
            <w:shd w:val="clear" w:color="auto" w:fill="auto"/>
            <w:vAlign w:val="center"/>
            <w:hideMark/>
          </w:tcPr>
          <w:p w14:paraId="2EC003CC" w14:textId="77777777" w:rsidR="00E71ACA" w:rsidRPr="0042748B" w:rsidRDefault="00E71ACA" w:rsidP="00E71ACA">
            <w:pPr>
              <w:pStyle w:val="Corpodetexto"/>
              <w:rPr>
                <w:lang w:eastAsia="en-GB"/>
              </w:rPr>
            </w:pPr>
            <w:proofErr w:type="spellStart"/>
            <w:r w:rsidRPr="0042748B">
              <w:rPr>
                <w:lang w:eastAsia="en-GB"/>
              </w:rPr>
              <w:t>Yes</w:t>
            </w:r>
            <w:proofErr w:type="spellEnd"/>
          </w:p>
        </w:tc>
        <w:tc>
          <w:tcPr>
            <w:tcW w:w="709" w:type="dxa"/>
            <w:shd w:val="clear" w:color="auto" w:fill="auto"/>
            <w:vAlign w:val="center"/>
            <w:hideMark/>
          </w:tcPr>
          <w:p w14:paraId="175E862C" w14:textId="77777777" w:rsidR="00E71ACA" w:rsidRPr="0042748B" w:rsidRDefault="00E71ACA" w:rsidP="00E71ACA">
            <w:pPr>
              <w:pStyle w:val="Corpodetexto"/>
              <w:rPr>
                <w:lang w:eastAsia="en-GB"/>
              </w:rPr>
            </w:pPr>
            <w:proofErr w:type="spellStart"/>
            <w:r w:rsidRPr="0042748B">
              <w:rPr>
                <w:lang w:eastAsia="en-GB"/>
              </w:rPr>
              <w:t>Yes</w:t>
            </w:r>
            <w:proofErr w:type="spellEnd"/>
          </w:p>
        </w:tc>
        <w:tc>
          <w:tcPr>
            <w:tcW w:w="1134" w:type="dxa"/>
            <w:shd w:val="clear" w:color="auto" w:fill="auto"/>
            <w:vAlign w:val="center"/>
            <w:hideMark/>
          </w:tcPr>
          <w:p w14:paraId="204E1064" w14:textId="77777777" w:rsidR="00E71ACA" w:rsidRPr="0042748B" w:rsidRDefault="00E71ACA" w:rsidP="00E71ACA">
            <w:pPr>
              <w:pStyle w:val="Corpodetexto"/>
              <w:rPr>
                <w:lang w:eastAsia="en-GB"/>
              </w:rPr>
            </w:pPr>
            <w:proofErr w:type="spellStart"/>
            <w:r w:rsidRPr="0042748B">
              <w:rPr>
                <w:lang w:eastAsia="en-GB"/>
              </w:rPr>
              <w:t>Arduino</w:t>
            </w:r>
            <w:proofErr w:type="spellEnd"/>
          </w:p>
        </w:tc>
        <w:tc>
          <w:tcPr>
            <w:tcW w:w="567" w:type="dxa"/>
            <w:shd w:val="clear" w:color="auto" w:fill="auto"/>
            <w:vAlign w:val="center"/>
            <w:hideMark/>
          </w:tcPr>
          <w:p w14:paraId="6DD78DF6" w14:textId="77777777" w:rsidR="00E71ACA" w:rsidRPr="0042748B" w:rsidRDefault="00E71ACA" w:rsidP="00E71ACA">
            <w:pPr>
              <w:pStyle w:val="Corpodetexto"/>
              <w:rPr>
                <w:lang w:eastAsia="en-GB"/>
              </w:rPr>
            </w:pPr>
            <w:r w:rsidRPr="0042748B">
              <w:rPr>
                <w:lang w:eastAsia="en-GB"/>
              </w:rPr>
              <w:t>No</w:t>
            </w:r>
          </w:p>
        </w:tc>
        <w:tc>
          <w:tcPr>
            <w:tcW w:w="850" w:type="dxa"/>
            <w:shd w:val="clear" w:color="auto" w:fill="auto"/>
            <w:noWrap/>
            <w:vAlign w:val="center"/>
            <w:hideMark/>
          </w:tcPr>
          <w:p w14:paraId="016E1B12" w14:textId="77777777" w:rsidR="00E71ACA" w:rsidRPr="0042748B" w:rsidRDefault="00E71ACA" w:rsidP="00E71ACA">
            <w:pPr>
              <w:pStyle w:val="Corpodetexto"/>
              <w:rPr>
                <w:lang w:eastAsia="en-GB"/>
              </w:rPr>
            </w:pPr>
            <w:r w:rsidRPr="0042748B">
              <w:rPr>
                <w:lang w:eastAsia="en-GB"/>
              </w:rPr>
              <w:t>17.62</w:t>
            </w:r>
          </w:p>
        </w:tc>
        <w:tc>
          <w:tcPr>
            <w:tcW w:w="1276" w:type="dxa"/>
            <w:shd w:val="clear" w:color="auto" w:fill="auto"/>
            <w:vAlign w:val="center"/>
            <w:hideMark/>
          </w:tcPr>
          <w:p w14:paraId="78112906" w14:textId="242E4D6A" w:rsidR="00E71ACA" w:rsidRPr="0042748B" w:rsidRDefault="00000000" w:rsidP="00E71ACA">
            <w:pPr>
              <w:pStyle w:val="Corpodetexto"/>
              <w:rPr>
                <w:u w:val="single"/>
                <w:lang w:eastAsia="en-GB"/>
              </w:rPr>
            </w:pPr>
            <w:hyperlink r:id="rId194" w:history="1">
              <w:r w:rsidR="00C74727" w:rsidRPr="00C74727">
                <w:rPr>
                  <w:rStyle w:val="Hiperligao"/>
                  <w:lang w:eastAsia="en-GB"/>
                </w:rPr>
                <w:t>Link7</w:t>
              </w:r>
            </w:hyperlink>
          </w:p>
        </w:tc>
        <w:tc>
          <w:tcPr>
            <w:tcW w:w="1139" w:type="dxa"/>
            <w:shd w:val="clear" w:color="auto" w:fill="auto"/>
            <w:vAlign w:val="center"/>
            <w:hideMark/>
          </w:tcPr>
          <w:p w14:paraId="455FC0D1" w14:textId="1F5CA132" w:rsidR="00E71ACA" w:rsidRPr="0042748B" w:rsidRDefault="00000000" w:rsidP="00E71ACA">
            <w:pPr>
              <w:pStyle w:val="Corpodetexto"/>
              <w:rPr>
                <w:u w:val="single"/>
                <w:lang w:eastAsia="en-GB"/>
              </w:rPr>
            </w:pPr>
            <w:hyperlink r:id="rId195" w:history="1">
              <w:r w:rsidR="00C74727" w:rsidRPr="00C74727">
                <w:rPr>
                  <w:rStyle w:val="Hiperligao"/>
                  <w:lang w:eastAsia="en-GB"/>
                </w:rPr>
                <w:t>Datasheet7</w:t>
              </w:r>
            </w:hyperlink>
          </w:p>
        </w:tc>
      </w:tr>
      <w:tr w:rsidR="00E71ACA" w:rsidRPr="001A7024" w14:paraId="56B6BC76" w14:textId="77777777" w:rsidTr="00DC64A7">
        <w:trPr>
          <w:cantSplit/>
          <w:trHeight w:val="733"/>
          <w:jc w:val="center"/>
        </w:trPr>
        <w:tc>
          <w:tcPr>
            <w:tcW w:w="1413" w:type="dxa"/>
            <w:shd w:val="clear" w:color="auto" w:fill="auto"/>
            <w:vAlign w:val="center"/>
            <w:hideMark/>
          </w:tcPr>
          <w:p w14:paraId="7442F051" w14:textId="77777777" w:rsidR="00E71ACA" w:rsidRPr="00E71ACA" w:rsidRDefault="00E71ACA" w:rsidP="00E71ACA">
            <w:pPr>
              <w:pStyle w:val="Corpodetexto"/>
              <w:jc w:val="center"/>
              <w:rPr>
                <w:b/>
                <w:bCs/>
                <w:lang w:eastAsia="en-GB"/>
              </w:rPr>
            </w:pPr>
            <w:proofErr w:type="spellStart"/>
            <w:r w:rsidRPr="00E71ACA">
              <w:rPr>
                <w:b/>
                <w:bCs/>
                <w:lang w:eastAsia="en-GB"/>
              </w:rPr>
              <w:t>Realtek</w:t>
            </w:r>
            <w:proofErr w:type="spellEnd"/>
          </w:p>
        </w:tc>
        <w:tc>
          <w:tcPr>
            <w:tcW w:w="2693" w:type="dxa"/>
            <w:shd w:val="clear" w:color="auto" w:fill="auto"/>
            <w:noWrap/>
            <w:vAlign w:val="center"/>
            <w:hideMark/>
          </w:tcPr>
          <w:p w14:paraId="470A4B16" w14:textId="77777777" w:rsidR="00E71ACA" w:rsidRPr="0042748B" w:rsidRDefault="00E71ACA" w:rsidP="00E71ACA">
            <w:pPr>
              <w:pStyle w:val="Corpodetexto"/>
              <w:rPr>
                <w:lang w:eastAsia="en-GB"/>
              </w:rPr>
            </w:pPr>
            <w:r w:rsidRPr="001A7024">
              <w:rPr>
                <w:noProof/>
              </w:rPr>
              <w:drawing>
                <wp:anchor distT="0" distB="0" distL="114300" distR="114300" simplePos="0" relativeHeight="251675648" behindDoc="0" locked="0" layoutInCell="1" allowOverlap="1" wp14:anchorId="298301C5" wp14:editId="56241A08">
                  <wp:simplePos x="0" y="0"/>
                  <wp:positionH relativeFrom="column">
                    <wp:posOffset>327660</wp:posOffset>
                  </wp:positionH>
                  <wp:positionV relativeFrom="paragraph">
                    <wp:posOffset>-30480</wp:posOffset>
                  </wp:positionV>
                  <wp:extent cx="826135" cy="563880"/>
                  <wp:effectExtent l="0" t="0" r="0" b="7620"/>
                  <wp:wrapNone/>
                  <wp:docPr id="13" name="Picture 12" descr="A picture containing text, electronics, circuit&#10;&#10;Description automatically generated">
                    <a:extLst xmlns:a="http://schemas.openxmlformats.org/drawingml/2006/main">
                      <a:ext uri="{FF2B5EF4-FFF2-40B4-BE49-F238E27FC236}">
                        <a16:creationId xmlns:a16="http://schemas.microsoft.com/office/drawing/2014/main" id="{562DE4B1-8EC2-4574-8FF8-237379F10AB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descr="A picture containing text, electronics, circuit&#10;&#10;Description automatically generated">
                            <a:extLst>
                              <a:ext uri="{FF2B5EF4-FFF2-40B4-BE49-F238E27FC236}">
                                <a16:creationId xmlns:a16="http://schemas.microsoft.com/office/drawing/2014/main" id="{562DE4B1-8EC2-4574-8FF8-237379F10AB6}"/>
                              </a:ext>
                            </a:extLst>
                          </pic:cNvPr>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826135" cy="563880"/>
                          </a:xfrm>
                          <a:prstGeom prst="rect">
                            <a:avLst/>
                          </a:prstGeom>
                          <a:noFill/>
                        </pic:spPr>
                      </pic:pic>
                    </a:graphicData>
                  </a:graphic>
                  <wp14:sizeRelH relativeFrom="margin">
                    <wp14:pctWidth>0</wp14:pctWidth>
                  </wp14:sizeRelH>
                  <wp14:sizeRelV relativeFrom="margin">
                    <wp14:pctHeight>0</wp14:pctHeight>
                  </wp14:sizeRelV>
                </wp:anchor>
              </w:drawing>
            </w:r>
          </w:p>
        </w:tc>
        <w:tc>
          <w:tcPr>
            <w:tcW w:w="851" w:type="dxa"/>
            <w:shd w:val="clear" w:color="auto" w:fill="auto"/>
            <w:noWrap/>
            <w:vAlign w:val="center"/>
            <w:hideMark/>
          </w:tcPr>
          <w:p w14:paraId="70EF67FA" w14:textId="77777777" w:rsidR="00E71ACA" w:rsidRPr="0042748B" w:rsidRDefault="00E71ACA" w:rsidP="00E71ACA">
            <w:pPr>
              <w:pStyle w:val="Corpodetexto"/>
              <w:rPr>
                <w:lang w:eastAsia="en-GB"/>
              </w:rPr>
            </w:pPr>
            <w:r w:rsidRPr="0042748B">
              <w:rPr>
                <w:lang w:eastAsia="en-GB"/>
              </w:rPr>
              <w:t>16</w:t>
            </w:r>
          </w:p>
        </w:tc>
        <w:tc>
          <w:tcPr>
            <w:tcW w:w="992" w:type="dxa"/>
            <w:shd w:val="clear" w:color="auto" w:fill="auto"/>
            <w:noWrap/>
            <w:vAlign w:val="center"/>
            <w:hideMark/>
          </w:tcPr>
          <w:p w14:paraId="2B74CB9F" w14:textId="77777777" w:rsidR="00E71ACA" w:rsidRPr="0042748B" w:rsidRDefault="00E71ACA" w:rsidP="00E71ACA">
            <w:pPr>
              <w:pStyle w:val="Corpodetexto"/>
              <w:rPr>
                <w:lang w:eastAsia="en-GB"/>
              </w:rPr>
            </w:pPr>
            <w:r w:rsidRPr="0042748B">
              <w:rPr>
                <w:lang w:eastAsia="en-GB"/>
              </w:rPr>
              <w:t>24mm</w:t>
            </w:r>
          </w:p>
        </w:tc>
        <w:tc>
          <w:tcPr>
            <w:tcW w:w="992" w:type="dxa"/>
            <w:shd w:val="clear" w:color="auto" w:fill="auto"/>
            <w:noWrap/>
            <w:vAlign w:val="center"/>
            <w:hideMark/>
          </w:tcPr>
          <w:p w14:paraId="3AB45885" w14:textId="77777777" w:rsidR="00E71ACA" w:rsidRPr="0042748B" w:rsidRDefault="00E71ACA" w:rsidP="00E71ACA">
            <w:pPr>
              <w:pStyle w:val="Corpodetexto"/>
              <w:rPr>
                <w:lang w:eastAsia="en-GB"/>
              </w:rPr>
            </w:pPr>
            <w:r w:rsidRPr="0042748B">
              <w:rPr>
                <w:lang w:eastAsia="en-GB"/>
              </w:rPr>
              <w:t>16mm</w:t>
            </w:r>
          </w:p>
        </w:tc>
        <w:tc>
          <w:tcPr>
            <w:tcW w:w="1134" w:type="dxa"/>
            <w:shd w:val="clear" w:color="auto" w:fill="auto"/>
            <w:vAlign w:val="center"/>
            <w:hideMark/>
          </w:tcPr>
          <w:p w14:paraId="33B4C447" w14:textId="77777777" w:rsidR="00E71ACA" w:rsidRPr="0042748B" w:rsidRDefault="00E71ACA" w:rsidP="00E71ACA">
            <w:pPr>
              <w:pStyle w:val="Corpodetexto"/>
              <w:rPr>
                <w:lang w:eastAsia="en-GB"/>
              </w:rPr>
            </w:pPr>
            <w:r w:rsidRPr="0042748B">
              <w:rPr>
                <w:lang w:eastAsia="en-GB"/>
              </w:rPr>
              <w:t>RTL8720DN</w:t>
            </w:r>
          </w:p>
        </w:tc>
        <w:tc>
          <w:tcPr>
            <w:tcW w:w="709" w:type="dxa"/>
            <w:shd w:val="clear" w:color="auto" w:fill="auto"/>
            <w:vAlign w:val="center"/>
            <w:hideMark/>
          </w:tcPr>
          <w:p w14:paraId="38DAA917" w14:textId="77777777" w:rsidR="00E71ACA" w:rsidRPr="0042748B" w:rsidRDefault="00E71ACA" w:rsidP="00E71ACA">
            <w:pPr>
              <w:pStyle w:val="Corpodetexto"/>
              <w:rPr>
                <w:lang w:eastAsia="en-GB"/>
              </w:rPr>
            </w:pPr>
            <w:proofErr w:type="spellStart"/>
            <w:r w:rsidRPr="0042748B">
              <w:rPr>
                <w:lang w:eastAsia="en-GB"/>
              </w:rPr>
              <w:t>Yes</w:t>
            </w:r>
            <w:proofErr w:type="spellEnd"/>
          </w:p>
        </w:tc>
        <w:tc>
          <w:tcPr>
            <w:tcW w:w="709" w:type="dxa"/>
            <w:shd w:val="clear" w:color="auto" w:fill="auto"/>
            <w:vAlign w:val="center"/>
            <w:hideMark/>
          </w:tcPr>
          <w:p w14:paraId="3795B444" w14:textId="77777777" w:rsidR="00E71ACA" w:rsidRPr="0042748B" w:rsidRDefault="00E71ACA" w:rsidP="00E71ACA">
            <w:pPr>
              <w:pStyle w:val="Corpodetexto"/>
              <w:rPr>
                <w:lang w:eastAsia="en-GB"/>
              </w:rPr>
            </w:pPr>
            <w:proofErr w:type="spellStart"/>
            <w:r w:rsidRPr="0042748B">
              <w:rPr>
                <w:lang w:eastAsia="en-GB"/>
              </w:rPr>
              <w:t>Yes</w:t>
            </w:r>
            <w:proofErr w:type="spellEnd"/>
          </w:p>
        </w:tc>
        <w:tc>
          <w:tcPr>
            <w:tcW w:w="1134" w:type="dxa"/>
            <w:shd w:val="clear" w:color="auto" w:fill="auto"/>
            <w:vAlign w:val="center"/>
            <w:hideMark/>
          </w:tcPr>
          <w:p w14:paraId="0531778A" w14:textId="77777777" w:rsidR="00E71ACA" w:rsidRPr="0042748B" w:rsidRDefault="00E71ACA" w:rsidP="00E71ACA">
            <w:pPr>
              <w:pStyle w:val="Corpodetexto"/>
              <w:rPr>
                <w:lang w:eastAsia="en-GB"/>
              </w:rPr>
            </w:pPr>
            <w:proofErr w:type="spellStart"/>
            <w:r w:rsidRPr="0042748B">
              <w:rPr>
                <w:lang w:eastAsia="en-GB"/>
              </w:rPr>
              <w:t>Arduino</w:t>
            </w:r>
            <w:proofErr w:type="spellEnd"/>
          </w:p>
        </w:tc>
        <w:tc>
          <w:tcPr>
            <w:tcW w:w="567" w:type="dxa"/>
            <w:shd w:val="clear" w:color="auto" w:fill="auto"/>
            <w:noWrap/>
            <w:vAlign w:val="center"/>
            <w:hideMark/>
          </w:tcPr>
          <w:p w14:paraId="55C38CA6" w14:textId="77777777" w:rsidR="00E71ACA" w:rsidRPr="0042748B" w:rsidRDefault="00E71ACA" w:rsidP="00E71ACA">
            <w:pPr>
              <w:pStyle w:val="Corpodetexto"/>
              <w:rPr>
                <w:lang w:eastAsia="en-GB"/>
              </w:rPr>
            </w:pPr>
            <w:proofErr w:type="spellStart"/>
            <w:r w:rsidRPr="0042748B">
              <w:rPr>
                <w:lang w:eastAsia="en-GB"/>
              </w:rPr>
              <w:t>Yes</w:t>
            </w:r>
            <w:proofErr w:type="spellEnd"/>
          </w:p>
        </w:tc>
        <w:tc>
          <w:tcPr>
            <w:tcW w:w="850" w:type="dxa"/>
            <w:shd w:val="clear" w:color="auto" w:fill="auto"/>
            <w:noWrap/>
            <w:vAlign w:val="center"/>
            <w:hideMark/>
          </w:tcPr>
          <w:p w14:paraId="49F799E4" w14:textId="77777777" w:rsidR="00E71ACA" w:rsidRPr="0042748B" w:rsidRDefault="00E71ACA" w:rsidP="00E71ACA">
            <w:pPr>
              <w:pStyle w:val="Corpodetexto"/>
              <w:rPr>
                <w:lang w:eastAsia="en-GB"/>
              </w:rPr>
            </w:pPr>
            <w:r w:rsidRPr="0042748B">
              <w:rPr>
                <w:lang w:eastAsia="en-GB"/>
              </w:rPr>
              <w:t>7,10 €</w:t>
            </w:r>
          </w:p>
        </w:tc>
        <w:tc>
          <w:tcPr>
            <w:tcW w:w="1276" w:type="dxa"/>
            <w:shd w:val="clear" w:color="auto" w:fill="auto"/>
            <w:vAlign w:val="center"/>
            <w:hideMark/>
          </w:tcPr>
          <w:p w14:paraId="3AD794A6" w14:textId="3FA0ABCB" w:rsidR="00E71ACA" w:rsidRPr="0042748B" w:rsidRDefault="00000000" w:rsidP="00E71ACA">
            <w:pPr>
              <w:pStyle w:val="Corpodetexto"/>
              <w:rPr>
                <w:u w:val="single"/>
                <w:lang w:eastAsia="en-GB"/>
              </w:rPr>
            </w:pPr>
            <w:hyperlink r:id="rId197" w:history="1">
              <w:r w:rsidR="00C74727" w:rsidRPr="00C74727">
                <w:rPr>
                  <w:rStyle w:val="Hiperligao"/>
                </w:rPr>
                <w:t>Link8</w:t>
              </w:r>
            </w:hyperlink>
          </w:p>
        </w:tc>
        <w:tc>
          <w:tcPr>
            <w:tcW w:w="1139" w:type="dxa"/>
            <w:shd w:val="clear" w:color="auto" w:fill="auto"/>
            <w:vAlign w:val="center"/>
            <w:hideMark/>
          </w:tcPr>
          <w:p w14:paraId="7B6E6F74" w14:textId="11EB602B" w:rsidR="00E71ACA" w:rsidRPr="0042748B" w:rsidRDefault="00000000" w:rsidP="00E71ACA">
            <w:pPr>
              <w:pStyle w:val="Corpodetexto"/>
              <w:rPr>
                <w:u w:val="single"/>
                <w:lang w:eastAsia="en-GB"/>
              </w:rPr>
            </w:pPr>
            <w:hyperlink r:id="rId198" w:history="1">
              <w:r w:rsidR="00C74727" w:rsidRPr="00C74727">
                <w:rPr>
                  <w:rStyle w:val="Hiperligao"/>
                </w:rPr>
                <w:t>Datasheet8</w:t>
              </w:r>
            </w:hyperlink>
          </w:p>
        </w:tc>
      </w:tr>
      <w:tr w:rsidR="00E71ACA" w:rsidRPr="001A7024" w14:paraId="2E893CC9" w14:textId="77777777" w:rsidTr="00915A32">
        <w:trPr>
          <w:cantSplit/>
          <w:trHeight w:val="1266"/>
          <w:jc w:val="center"/>
        </w:trPr>
        <w:tc>
          <w:tcPr>
            <w:tcW w:w="1413" w:type="dxa"/>
            <w:shd w:val="clear" w:color="auto" w:fill="auto"/>
            <w:vAlign w:val="center"/>
            <w:hideMark/>
          </w:tcPr>
          <w:p w14:paraId="3B68D681" w14:textId="77777777" w:rsidR="00E71ACA" w:rsidRPr="00E71ACA" w:rsidRDefault="00E71ACA" w:rsidP="00E71ACA">
            <w:pPr>
              <w:pStyle w:val="Corpodetexto"/>
              <w:jc w:val="center"/>
              <w:rPr>
                <w:b/>
                <w:bCs/>
                <w:lang w:eastAsia="en-GB"/>
              </w:rPr>
            </w:pPr>
            <w:r w:rsidRPr="00E71ACA">
              <w:rPr>
                <w:b/>
                <w:bCs/>
                <w:lang w:eastAsia="en-GB"/>
              </w:rPr>
              <w:t>TTGO</w:t>
            </w:r>
          </w:p>
        </w:tc>
        <w:tc>
          <w:tcPr>
            <w:tcW w:w="2693" w:type="dxa"/>
            <w:shd w:val="clear" w:color="auto" w:fill="auto"/>
            <w:noWrap/>
            <w:vAlign w:val="center"/>
            <w:hideMark/>
          </w:tcPr>
          <w:p w14:paraId="3FF9F252" w14:textId="77F28AD2" w:rsidR="00E71ACA" w:rsidRPr="0042748B" w:rsidRDefault="00E34A17" w:rsidP="00E71ACA">
            <w:pPr>
              <w:pStyle w:val="Corpodetexto"/>
              <w:rPr>
                <w:noProof/>
              </w:rPr>
            </w:pPr>
            <w:r w:rsidRPr="001A7024">
              <w:rPr>
                <w:noProof/>
              </w:rPr>
              <w:drawing>
                <wp:anchor distT="0" distB="0" distL="114300" distR="114300" simplePos="0" relativeHeight="251676672" behindDoc="0" locked="0" layoutInCell="1" allowOverlap="1" wp14:anchorId="5289EF93" wp14:editId="42077D2C">
                  <wp:simplePos x="0" y="0"/>
                  <wp:positionH relativeFrom="column">
                    <wp:posOffset>380365</wp:posOffset>
                  </wp:positionH>
                  <wp:positionV relativeFrom="paragraph">
                    <wp:posOffset>-31750</wp:posOffset>
                  </wp:positionV>
                  <wp:extent cx="769620" cy="830580"/>
                  <wp:effectExtent l="57150" t="0" r="68580" b="7620"/>
                  <wp:wrapNone/>
                  <wp:docPr id="14" name="Picture 13" descr="A picture containing electronics, circuit&#10;&#10;Description automatically generated">
                    <a:extLst xmlns:a="http://schemas.openxmlformats.org/drawingml/2006/main">
                      <a:ext uri="{FF2B5EF4-FFF2-40B4-BE49-F238E27FC236}">
                        <a16:creationId xmlns:a16="http://schemas.microsoft.com/office/drawing/2014/main" id="{37BD0C3D-51D5-4FDF-A0A6-FEA879AE4D1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descr="A picture containing electronics, circuit&#10;&#10;Description automatically generated">
                            <a:extLst>
                              <a:ext uri="{FF2B5EF4-FFF2-40B4-BE49-F238E27FC236}">
                                <a16:creationId xmlns:a16="http://schemas.microsoft.com/office/drawing/2014/main" id="{37BD0C3D-51D5-4FDF-A0A6-FEA879AE4D1E}"/>
                              </a:ext>
                            </a:extLst>
                          </pic:cNvPr>
                          <pic:cNvPicPr>
                            <a:picLocks noChangeAspect="1" noChangeArrowheads="1"/>
                          </pic:cNvPicPr>
                        </pic:nvPicPr>
                        <pic:blipFill rotWithShape="1">
                          <a:blip r:embed="rId199" cstate="print">
                            <a:extLst>
                              <a:ext uri="{BEBA8EAE-BF5A-486C-A8C5-ECC9F3942E4B}">
                                <a14:imgProps xmlns:a14="http://schemas.microsoft.com/office/drawing/2010/main">
                                  <a14:imgLayer r:embed="rId200">
                                    <a14:imgEffect>
                                      <a14:backgroundRemoval t="10000" b="90000" l="10000" r="90000"/>
                                    </a14:imgEffect>
                                  </a14:imgLayer>
                                </a14:imgProps>
                              </a:ext>
                              <a:ext uri="{28A0092B-C50C-407E-A947-70E740481C1C}">
                                <a14:useLocalDpi xmlns:a14="http://schemas.microsoft.com/office/drawing/2010/main" val="0"/>
                              </a:ext>
                            </a:extLst>
                          </a:blip>
                          <a:srcRect l="9689" t="16439" r="10860" b="17435"/>
                          <a:stretch/>
                        </pic:blipFill>
                        <pic:spPr bwMode="auto">
                          <a:xfrm>
                            <a:off x="0" y="0"/>
                            <a:ext cx="769620" cy="830580"/>
                          </a:xfrm>
                          <a:prstGeom prst="rect">
                            <a:avLst/>
                          </a:prstGeom>
                          <a:noFill/>
                          <a:ln>
                            <a:noFill/>
                          </a:ln>
                          <a:scene3d>
                            <a:camera prst="orthographicFront">
                              <a:rot lat="0" lon="0" rev="1800000"/>
                            </a:camera>
                            <a:lightRig rig="threePt" dir="t"/>
                          </a:scene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851" w:type="dxa"/>
            <w:shd w:val="clear" w:color="auto" w:fill="auto"/>
            <w:noWrap/>
            <w:vAlign w:val="center"/>
            <w:hideMark/>
          </w:tcPr>
          <w:p w14:paraId="72D21D5C" w14:textId="77777777" w:rsidR="00E71ACA" w:rsidRPr="0042748B" w:rsidRDefault="00E71ACA" w:rsidP="00E71ACA">
            <w:pPr>
              <w:pStyle w:val="Corpodetexto"/>
              <w:rPr>
                <w:lang w:eastAsia="en-GB"/>
              </w:rPr>
            </w:pPr>
            <w:r w:rsidRPr="0042748B">
              <w:rPr>
                <w:lang w:eastAsia="en-GB"/>
              </w:rPr>
              <w:t>32</w:t>
            </w:r>
          </w:p>
        </w:tc>
        <w:tc>
          <w:tcPr>
            <w:tcW w:w="992" w:type="dxa"/>
            <w:shd w:val="clear" w:color="auto" w:fill="auto"/>
            <w:noWrap/>
            <w:vAlign w:val="center"/>
            <w:hideMark/>
          </w:tcPr>
          <w:p w14:paraId="01BD5001" w14:textId="77777777" w:rsidR="00E71ACA" w:rsidRPr="0042748B" w:rsidRDefault="00E71ACA" w:rsidP="00E71ACA">
            <w:pPr>
              <w:pStyle w:val="Corpodetexto"/>
              <w:rPr>
                <w:lang w:eastAsia="en-GB"/>
              </w:rPr>
            </w:pPr>
            <w:r w:rsidRPr="0042748B">
              <w:rPr>
                <w:lang w:eastAsia="en-GB"/>
              </w:rPr>
              <w:t>40.27mm</w:t>
            </w:r>
          </w:p>
        </w:tc>
        <w:tc>
          <w:tcPr>
            <w:tcW w:w="992" w:type="dxa"/>
            <w:shd w:val="clear" w:color="auto" w:fill="auto"/>
            <w:noWrap/>
            <w:vAlign w:val="center"/>
            <w:hideMark/>
          </w:tcPr>
          <w:p w14:paraId="56B2FA52" w14:textId="77777777" w:rsidR="00E71ACA" w:rsidRPr="0042748B" w:rsidRDefault="00E71ACA" w:rsidP="00E71ACA">
            <w:pPr>
              <w:pStyle w:val="Corpodetexto"/>
              <w:rPr>
                <w:lang w:eastAsia="en-GB"/>
              </w:rPr>
            </w:pPr>
            <w:r w:rsidRPr="0042748B">
              <w:rPr>
                <w:lang w:eastAsia="en-GB"/>
              </w:rPr>
              <w:t>31.07mm</w:t>
            </w:r>
          </w:p>
        </w:tc>
        <w:tc>
          <w:tcPr>
            <w:tcW w:w="1134" w:type="dxa"/>
            <w:shd w:val="clear" w:color="auto" w:fill="auto"/>
            <w:noWrap/>
            <w:vAlign w:val="center"/>
            <w:hideMark/>
          </w:tcPr>
          <w:p w14:paraId="2B3A1254" w14:textId="77777777" w:rsidR="00E71ACA" w:rsidRPr="0042748B" w:rsidRDefault="00E71ACA" w:rsidP="00E71ACA">
            <w:pPr>
              <w:pStyle w:val="Corpodetexto"/>
              <w:rPr>
                <w:lang w:eastAsia="en-GB"/>
              </w:rPr>
            </w:pPr>
            <w:r w:rsidRPr="001A7024">
              <w:rPr>
                <w:lang w:eastAsia="en-GB"/>
              </w:rPr>
              <w:t>-</w:t>
            </w:r>
          </w:p>
        </w:tc>
        <w:tc>
          <w:tcPr>
            <w:tcW w:w="709" w:type="dxa"/>
            <w:shd w:val="clear" w:color="auto" w:fill="auto"/>
            <w:vAlign w:val="center"/>
            <w:hideMark/>
          </w:tcPr>
          <w:p w14:paraId="6DDDF8A1" w14:textId="77777777" w:rsidR="00E71ACA" w:rsidRPr="0042748B" w:rsidRDefault="00E71ACA" w:rsidP="00E71ACA">
            <w:pPr>
              <w:pStyle w:val="Corpodetexto"/>
              <w:rPr>
                <w:lang w:eastAsia="en-GB"/>
              </w:rPr>
            </w:pPr>
            <w:proofErr w:type="spellStart"/>
            <w:r w:rsidRPr="0042748B">
              <w:rPr>
                <w:lang w:eastAsia="en-GB"/>
              </w:rPr>
              <w:t>Yes</w:t>
            </w:r>
            <w:proofErr w:type="spellEnd"/>
          </w:p>
        </w:tc>
        <w:tc>
          <w:tcPr>
            <w:tcW w:w="709" w:type="dxa"/>
            <w:shd w:val="clear" w:color="auto" w:fill="auto"/>
            <w:vAlign w:val="center"/>
            <w:hideMark/>
          </w:tcPr>
          <w:p w14:paraId="779829B4" w14:textId="77777777" w:rsidR="00E71ACA" w:rsidRPr="0042748B" w:rsidRDefault="00E71ACA" w:rsidP="00E71ACA">
            <w:pPr>
              <w:pStyle w:val="Corpodetexto"/>
              <w:rPr>
                <w:lang w:eastAsia="en-GB"/>
              </w:rPr>
            </w:pPr>
            <w:proofErr w:type="spellStart"/>
            <w:r w:rsidRPr="0042748B">
              <w:rPr>
                <w:lang w:eastAsia="en-GB"/>
              </w:rPr>
              <w:t>Yes</w:t>
            </w:r>
            <w:proofErr w:type="spellEnd"/>
          </w:p>
        </w:tc>
        <w:tc>
          <w:tcPr>
            <w:tcW w:w="1134" w:type="dxa"/>
            <w:shd w:val="clear" w:color="auto" w:fill="auto"/>
            <w:vAlign w:val="center"/>
            <w:hideMark/>
          </w:tcPr>
          <w:p w14:paraId="2384C9EA" w14:textId="77777777" w:rsidR="00E71ACA" w:rsidRPr="0042748B" w:rsidRDefault="00E71ACA" w:rsidP="00E71ACA">
            <w:pPr>
              <w:pStyle w:val="Corpodetexto"/>
              <w:rPr>
                <w:lang w:eastAsia="en-GB"/>
              </w:rPr>
            </w:pPr>
            <w:proofErr w:type="spellStart"/>
            <w:r w:rsidRPr="0042748B">
              <w:rPr>
                <w:lang w:eastAsia="en-GB"/>
              </w:rPr>
              <w:t>Arduino</w:t>
            </w:r>
            <w:proofErr w:type="spellEnd"/>
          </w:p>
        </w:tc>
        <w:tc>
          <w:tcPr>
            <w:tcW w:w="567" w:type="dxa"/>
            <w:shd w:val="clear" w:color="auto" w:fill="auto"/>
            <w:vAlign w:val="center"/>
            <w:hideMark/>
          </w:tcPr>
          <w:p w14:paraId="3842E2A9" w14:textId="77777777" w:rsidR="00E71ACA" w:rsidRPr="0042748B" w:rsidRDefault="00E71ACA" w:rsidP="00E71ACA">
            <w:pPr>
              <w:pStyle w:val="Corpodetexto"/>
              <w:rPr>
                <w:lang w:eastAsia="en-GB"/>
              </w:rPr>
            </w:pPr>
            <w:r w:rsidRPr="0042748B">
              <w:rPr>
                <w:lang w:eastAsia="en-GB"/>
              </w:rPr>
              <w:t>No</w:t>
            </w:r>
          </w:p>
        </w:tc>
        <w:tc>
          <w:tcPr>
            <w:tcW w:w="850" w:type="dxa"/>
            <w:shd w:val="clear" w:color="auto" w:fill="auto"/>
            <w:noWrap/>
            <w:vAlign w:val="center"/>
            <w:hideMark/>
          </w:tcPr>
          <w:p w14:paraId="78FE4043" w14:textId="77777777" w:rsidR="00E71ACA" w:rsidRPr="0042748B" w:rsidRDefault="00E71ACA" w:rsidP="00E71ACA">
            <w:pPr>
              <w:pStyle w:val="Corpodetexto"/>
              <w:rPr>
                <w:lang w:eastAsia="en-GB"/>
              </w:rPr>
            </w:pPr>
            <w:r w:rsidRPr="0042748B">
              <w:rPr>
                <w:lang w:eastAsia="en-GB"/>
              </w:rPr>
              <w:t>15,87 €</w:t>
            </w:r>
          </w:p>
        </w:tc>
        <w:tc>
          <w:tcPr>
            <w:tcW w:w="1276" w:type="dxa"/>
            <w:shd w:val="clear" w:color="auto" w:fill="auto"/>
            <w:vAlign w:val="center"/>
            <w:hideMark/>
          </w:tcPr>
          <w:p w14:paraId="4CF4467F" w14:textId="0DD507CC" w:rsidR="00E71ACA" w:rsidRPr="0042748B" w:rsidRDefault="00000000" w:rsidP="00E71ACA">
            <w:pPr>
              <w:pStyle w:val="Corpodetexto"/>
              <w:rPr>
                <w:u w:val="single"/>
                <w:lang w:eastAsia="en-GB"/>
              </w:rPr>
            </w:pPr>
            <w:hyperlink r:id="rId201" w:history="1">
              <w:r w:rsidR="00C74727" w:rsidRPr="00C74727">
                <w:rPr>
                  <w:rStyle w:val="Hiperligao"/>
                  <w:lang w:eastAsia="en-GB"/>
                </w:rPr>
                <w:t>Link9</w:t>
              </w:r>
            </w:hyperlink>
          </w:p>
        </w:tc>
        <w:tc>
          <w:tcPr>
            <w:tcW w:w="1139" w:type="dxa"/>
            <w:shd w:val="clear" w:color="auto" w:fill="auto"/>
            <w:vAlign w:val="center"/>
            <w:hideMark/>
          </w:tcPr>
          <w:p w14:paraId="52414F3A" w14:textId="4098DD19" w:rsidR="00E71ACA" w:rsidRPr="0042748B" w:rsidRDefault="00000000" w:rsidP="00E71ACA">
            <w:pPr>
              <w:pStyle w:val="Corpodetexto"/>
              <w:rPr>
                <w:u w:val="single"/>
                <w:lang w:eastAsia="en-GB"/>
              </w:rPr>
            </w:pPr>
            <w:hyperlink r:id="rId202" w:history="1">
              <w:r w:rsidR="00C74727" w:rsidRPr="00C74727">
                <w:rPr>
                  <w:rStyle w:val="Hiperligao"/>
                  <w:lang w:eastAsia="en-GB"/>
                </w:rPr>
                <w:t>Datasheet9</w:t>
              </w:r>
            </w:hyperlink>
          </w:p>
        </w:tc>
      </w:tr>
      <w:tr w:rsidR="00E71ACA" w:rsidRPr="001A7024" w14:paraId="1BC9C51B" w14:textId="77777777" w:rsidTr="00DC64A7">
        <w:trPr>
          <w:cantSplit/>
          <w:trHeight w:val="1153"/>
          <w:jc w:val="center"/>
        </w:trPr>
        <w:tc>
          <w:tcPr>
            <w:tcW w:w="1413" w:type="dxa"/>
            <w:shd w:val="clear" w:color="auto" w:fill="auto"/>
            <w:vAlign w:val="center"/>
            <w:hideMark/>
          </w:tcPr>
          <w:p w14:paraId="61EDC741" w14:textId="77777777" w:rsidR="00E71ACA" w:rsidRPr="00E71ACA" w:rsidRDefault="00E71ACA" w:rsidP="00E71ACA">
            <w:pPr>
              <w:pStyle w:val="Corpodetexto"/>
              <w:jc w:val="center"/>
              <w:rPr>
                <w:b/>
                <w:bCs/>
                <w:lang w:eastAsia="en-GB"/>
              </w:rPr>
            </w:pPr>
            <w:proofErr w:type="spellStart"/>
            <w:r w:rsidRPr="00E71ACA">
              <w:rPr>
                <w:b/>
                <w:bCs/>
                <w:lang w:eastAsia="en-GB"/>
              </w:rPr>
              <w:lastRenderedPageBreak/>
              <w:t>FireBeetle</w:t>
            </w:r>
            <w:proofErr w:type="spellEnd"/>
          </w:p>
        </w:tc>
        <w:tc>
          <w:tcPr>
            <w:tcW w:w="2693" w:type="dxa"/>
            <w:shd w:val="clear" w:color="auto" w:fill="auto"/>
            <w:noWrap/>
            <w:vAlign w:val="center"/>
            <w:hideMark/>
          </w:tcPr>
          <w:p w14:paraId="7A01F974" w14:textId="5E1F75AE" w:rsidR="00E71ACA" w:rsidRPr="0042748B" w:rsidRDefault="00E34A17" w:rsidP="00E71ACA">
            <w:pPr>
              <w:pStyle w:val="Corpodetexto"/>
              <w:rPr>
                <w:noProof/>
              </w:rPr>
            </w:pPr>
            <w:r w:rsidRPr="001A7024">
              <w:rPr>
                <w:noProof/>
              </w:rPr>
              <w:drawing>
                <wp:anchor distT="0" distB="0" distL="114300" distR="114300" simplePos="0" relativeHeight="251677696" behindDoc="0" locked="0" layoutInCell="1" allowOverlap="1" wp14:anchorId="178E8FB8" wp14:editId="3459D9C7">
                  <wp:simplePos x="0" y="0"/>
                  <wp:positionH relativeFrom="column">
                    <wp:posOffset>319405</wp:posOffset>
                  </wp:positionH>
                  <wp:positionV relativeFrom="paragraph">
                    <wp:posOffset>-70485</wp:posOffset>
                  </wp:positionV>
                  <wp:extent cx="922020" cy="762000"/>
                  <wp:effectExtent l="38100" t="0" r="125730" b="0"/>
                  <wp:wrapNone/>
                  <wp:docPr id="15" name="Picture 14" descr="A close-up of a computer chip&#10;&#10;Description automatically generated with medium confidence">
                    <a:extLst xmlns:a="http://schemas.openxmlformats.org/drawingml/2006/main">
                      <a:ext uri="{FF2B5EF4-FFF2-40B4-BE49-F238E27FC236}">
                        <a16:creationId xmlns:a16="http://schemas.microsoft.com/office/drawing/2014/main" id="{D0B3DB74-3342-45C1-8519-A1496D2CC96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descr="A close-up of a computer chip&#10;&#10;Description automatically generated with medium confidence">
                            <a:extLst>
                              <a:ext uri="{FF2B5EF4-FFF2-40B4-BE49-F238E27FC236}">
                                <a16:creationId xmlns:a16="http://schemas.microsoft.com/office/drawing/2014/main" id="{D0B3DB74-3342-45C1-8519-A1496D2CC968}"/>
                              </a:ext>
                            </a:extLst>
                          </pic:cNvPr>
                          <pic:cNvPicPr>
                            <a:picLocks noChangeAspect="1" noChangeArrowheads="1"/>
                          </pic:cNvPicPr>
                        </pic:nvPicPr>
                        <pic:blipFill rotWithShape="1">
                          <a:blip r:embed="rId203" cstate="print">
                            <a:extLst>
                              <a:ext uri="{BEBA8EAE-BF5A-486C-A8C5-ECC9F3942E4B}">
                                <a14:imgProps xmlns:a14="http://schemas.microsoft.com/office/drawing/2010/main">
                                  <a14:imgLayer r:embed="rId204">
                                    <a14:imgEffect>
                                      <a14:backgroundRemoval t="10000" b="90000" l="10000" r="90000"/>
                                    </a14:imgEffect>
                                  </a14:imgLayer>
                                </a14:imgProps>
                              </a:ext>
                              <a:ext uri="{28A0092B-C50C-407E-A947-70E740481C1C}">
                                <a14:useLocalDpi xmlns:a14="http://schemas.microsoft.com/office/drawing/2010/main" val="0"/>
                              </a:ext>
                            </a:extLst>
                          </a:blip>
                          <a:srcRect l="19378" t="26045" r="22002" b="25724"/>
                          <a:stretch/>
                        </pic:blipFill>
                        <pic:spPr bwMode="auto">
                          <a:xfrm>
                            <a:off x="0" y="0"/>
                            <a:ext cx="922020" cy="762000"/>
                          </a:xfrm>
                          <a:prstGeom prst="rect">
                            <a:avLst/>
                          </a:prstGeom>
                          <a:noFill/>
                          <a:ln>
                            <a:noFill/>
                          </a:ln>
                          <a:scene3d>
                            <a:camera prst="orthographicFront">
                              <a:rot lat="0" lon="0" rev="19199999"/>
                            </a:camera>
                            <a:lightRig rig="threePt" dir="t"/>
                          </a:scene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851" w:type="dxa"/>
            <w:shd w:val="clear" w:color="auto" w:fill="auto"/>
            <w:noWrap/>
            <w:vAlign w:val="center"/>
            <w:hideMark/>
          </w:tcPr>
          <w:p w14:paraId="38CBC61C" w14:textId="77777777" w:rsidR="00E71ACA" w:rsidRPr="0042748B" w:rsidRDefault="00E71ACA" w:rsidP="00E71ACA">
            <w:pPr>
              <w:pStyle w:val="Corpodetexto"/>
              <w:rPr>
                <w:lang w:eastAsia="en-GB"/>
              </w:rPr>
            </w:pPr>
            <w:r w:rsidRPr="0042748B">
              <w:rPr>
                <w:lang w:eastAsia="en-GB"/>
              </w:rPr>
              <w:t>36</w:t>
            </w:r>
          </w:p>
        </w:tc>
        <w:tc>
          <w:tcPr>
            <w:tcW w:w="992" w:type="dxa"/>
            <w:shd w:val="clear" w:color="auto" w:fill="auto"/>
            <w:noWrap/>
            <w:vAlign w:val="center"/>
            <w:hideMark/>
          </w:tcPr>
          <w:p w14:paraId="7C7BFA75" w14:textId="77777777" w:rsidR="00E71ACA" w:rsidRPr="0042748B" w:rsidRDefault="00E71ACA" w:rsidP="00E71ACA">
            <w:pPr>
              <w:pStyle w:val="Corpodetexto"/>
              <w:rPr>
                <w:lang w:eastAsia="en-GB"/>
              </w:rPr>
            </w:pPr>
            <w:r w:rsidRPr="0042748B">
              <w:rPr>
                <w:lang w:eastAsia="en-GB"/>
              </w:rPr>
              <w:t>53mm</w:t>
            </w:r>
          </w:p>
        </w:tc>
        <w:tc>
          <w:tcPr>
            <w:tcW w:w="992" w:type="dxa"/>
            <w:shd w:val="clear" w:color="auto" w:fill="auto"/>
            <w:noWrap/>
            <w:vAlign w:val="center"/>
            <w:hideMark/>
          </w:tcPr>
          <w:p w14:paraId="3B4455FD" w14:textId="77777777" w:rsidR="00E71ACA" w:rsidRPr="0042748B" w:rsidRDefault="00E71ACA" w:rsidP="00E71ACA">
            <w:pPr>
              <w:pStyle w:val="Corpodetexto"/>
              <w:rPr>
                <w:lang w:eastAsia="en-GB"/>
              </w:rPr>
            </w:pPr>
            <w:r w:rsidRPr="0042748B">
              <w:rPr>
                <w:lang w:eastAsia="en-GB"/>
              </w:rPr>
              <w:t>24mm</w:t>
            </w:r>
          </w:p>
        </w:tc>
        <w:tc>
          <w:tcPr>
            <w:tcW w:w="1134" w:type="dxa"/>
            <w:shd w:val="clear" w:color="auto" w:fill="auto"/>
            <w:noWrap/>
            <w:vAlign w:val="center"/>
            <w:hideMark/>
          </w:tcPr>
          <w:p w14:paraId="47A38B93" w14:textId="77777777" w:rsidR="00E71ACA" w:rsidRPr="0042748B" w:rsidRDefault="00E71ACA" w:rsidP="00E71ACA">
            <w:pPr>
              <w:pStyle w:val="Corpodetexto"/>
              <w:rPr>
                <w:lang w:eastAsia="en-GB"/>
              </w:rPr>
            </w:pPr>
            <w:r w:rsidRPr="0042748B">
              <w:rPr>
                <w:lang w:eastAsia="en-GB"/>
              </w:rPr>
              <w:t>ESP-WROOM-32</w:t>
            </w:r>
          </w:p>
        </w:tc>
        <w:tc>
          <w:tcPr>
            <w:tcW w:w="709" w:type="dxa"/>
            <w:shd w:val="clear" w:color="auto" w:fill="auto"/>
            <w:vAlign w:val="center"/>
            <w:hideMark/>
          </w:tcPr>
          <w:p w14:paraId="682E56E0" w14:textId="77777777" w:rsidR="00E71ACA" w:rsidRPr="0042748B" w:rsidRDefault="00E71ACA" w:rsidP="00E71ACA">
            <w:pPr>
              <w:pStyle w:val="Corpodetexto"/>
              <w:rPr>
                <w:lang w:eastAsia="en-GB"/>
              </w:rPr>
            </w:pPr>
            <w:proofErr w:type="spellStart"/>
            <w:r w:rsidRPr="0042748B">
              <w:rPr>
                <w:lang w:eastAsia="en-GB"/>
              </w:rPr>
              <w:t>Yes</w:t>
            </w:r>
            <w:proofErr w:type="spellEnd"/>
          </w:p>
        </w:tc>
        <w:tc>
          <w:tcPr>
            <w:tcW w:w="709" w:type="dxa"/>
            <w:shd w:val="clear" w:color="auto" w:fill="auto"/>
            <w:vAlign w:val="center"/>
            <w:hideMark/>
          </w:tcPr>
          <w:p w14:paraId="54C7AC5C" w14:textId="77777777" w:rsidR="00E71ACA" w:rsidRPr="0042748B" w:rsidRDefault="00E71ACA" w:rsidP="00E71ACA">
            <w:pPr>
              <w:pStyle w:val="Corpodetexto"/>
              <w:rPr>
                <w:lang w:eastAsia="en-GB"/>
              </w:rPr>
            </w:pPr>
            <w:proofErr w:type="spellStart"/>
            <w:r w:rsidRPr="0042748B">
              <w:rPr>
                <w:lang w:eastAsia="en-GB"/>
              </w:rPr>
              <w:t>Yes</w:t>
            </w:r>
            <w:proofErr w:type="spellEnd"/>
          </w:p>
        </w:tc>
        <w:tc>
          <w:tcPr>
            <w:tcW w:w="1134" w:type="dxa"/>
            <w:shd w:val="clear" w:color="auto" w:fill="auto"/>
            <w:vAlign w:val="center"/>
            <w:hideMark/>
          </w:tcPr>
          <w:p w14:paraId="0B2C2F39" w14:textId="77777777" w:rsidR="00E71ACA" w:rsidRPr="0042748B" w:rsidRDefault="00E71ACA" w:rsidP="00E71ACA">
            <w:pPr>
              <w:pStyle w:val="Corpodetexto"/>
              <w:rPr>
                <w:lang w:eastAsia="en-GB"/>
              </w:rPr>
            </w:pPr>
            <w:proofErr w:type="spellStart"/>
            <w:r w:rsidRPr="0042748B">
              <w:rPr>
                <w:lang w:eastAsia="en-GB"/>
              </w:rPr>
              <w:t>Arduino</w:t>
            </w:r>
            <w:proofErr w:type="spellEnd"/>
          </w:p>
        </w:tc>
        <w:tc>
          <w:tcPr>
            <w:tcW w:w="567" w:type="dxa"/>
            <w:shd w:val="clear" w:color="auto" w:fill="auto"/>
            <w:vAlign w:val="center"/>
            <w:hideMark/>
          </w:tcPr>
          <w:p w14:paraId="391C6377" w14:textId="77777777" w:rsidR="00E71ACA" w:rsidRPr="0042748B" w:rsidRDefault="00E71ACA" w:rsidP="00E71ACA">
            <w:pPr>
              <w:pStyle w:val="Corpodetexto"/>
              <w:rPr>
                <w:lang w:eastAsia="en-GB"/>
              </w:rPr>
            </w:pPr>
            <w:r w:rsidRPr="0042748B">
              <w:rPr>
                <w:lang w:eastAsia="en-GB"/>
              </w:rPr>
              <w:t>No</w:t>
            </w:r>
          </w:p>
        </w:tc>
        <w:tc>
          <w:tcPr>
            <w:tcW w:w="850" w:type="dxa"/>
            <w:shd w:val="clear" w:color="auto" w:fill="auto"/>
            <w:noWrap/>
            <w:vAlign w:val="center"/>
            <w:hideMark/>
          </w:tcPr>
          <w:p w14:paraId="1120AA32" w14:textId="77777777" w:rsidR="00E71ACA" w:rsidRPr="0042748B" w:rsidRDefault="00E71ACA" w:rsidP="00E71ACA">
            <w:pPr>
              <w:pStyle w:val="Corpodetexto"/>
              <w:rPr>
                <w:lang w:eastAsia="en-GB"/>
              </w:rPr>
            </w:pPr>
            <w:r w:rsidRPr="0042748B">
              <w:rPr>
                <w:lang w:eastAsia="en-GB"/>
              </w:rPr>
              <w:t>19,90 €</w:t>
            </w:r>
          </w:p>
        </w:tc>
        <w:tc>
          <w:tcPr>
            <w:tcW w:w="1276" w:type="dxa"/>
            <w:shd w:val="clear" w:color="auto" w:fill="auto"/>
            <w:vAlign w:val="center"/>
            <w:hideMark/>
          </w:tcPr>
          <w:p w14:paraId="2D2DEB19" w14:textId="4366E691" w:rsidR="00E71ACA" w:rsidRPr="0042748B" w:rsidRDefault="00000000" w:rsidP="00E71ACA">
            <w:pPr>
              <w:pStyle w:val="Corpodetexto"/>
              <w:rPr>
                <w:u w:val="single"/>
                <w:lang w:eastAsia="en-GB"/>
              </w:rPr>
            </w:pPr>
            <w:hyperlink r:id="rId205" w:history="1">
              <w:r w:rsidR="00C74727" w:rsidRPr="00C74727">
                <w:rPr>
                  <w:rStyle w:val="Hiperligao"/>
                  <w:lang w:eastAsia="en-GB"/>
                </w:rPr>
                <w:t>Link10</w:t>
              </w:r>
            </w:hyperlink>
          </w:p>
        </w:tc>
        <w:tc>
          <w:tcPr>
            <w:tcW w:w="1139" w:type="dxa"/>
            <w:shd w:val="clear" w:color="auto" w:fill="auto"/>
            <w:vAlign w:val="center"/>
            <w:hideMark/>
          </w:tcPr>
          <w:p w14:paraId="55A0FAFE" w14:textId="5DA82463" w:rsidR="00E71ACA" w:rsidRPr="0042748B" w:rsidRDefault="00000000" w:rsidP="00E71ACA">
            <w:pPr>
              <w:pStyle w:val="Corpodetexto"/>
              <w:rPr>
                <w:u w:val="single"/>
                <w:lang w:eastAsia="en-GB"/>
              </w:rPr>
            </w:pPr>
            <w:hyperlink r:id="rId206" w:history="1">
              <w:r w:rsidR="00C74727" w:rsidRPr="00C74727">
                <w:rPr>
                  <w:rStyle w:val="Hiperligao"/>
                  <w:lang w:eastAsia="en-GB"/>
                </w:rPr>
                <w:t>Datasheet10</w:t>
              </w:r>
            </w:hyperlink>
          </w:p>
        </w:tc>
      </w:tr>
      <w:tr w:rsidR="00E71ACA" w:rsidRPr="001A7024" w14:paraId="6E34E270" w14:textId="77777777" w:rsidTr="00DC64A7">
        <w:trPr>
          <w:cantSplit/>
          <w:trHeight w:val="1160"/>
          <w:jc w:val="center"/>
        </w:trPr>
        <w:tc>
          <w:tcPr>
            <w:tcW w:w="1413" w:type="dxa"/>
            <w:shd w:val="clear" w:color="auto" w:fill="auto"/>
            <w:vAlign w:val="center"/>
            <w:hideMark/>
          </w:tcPr>
          <w:p w14:paraId="269B66B1" w14:textId="77777777" w:rsidR="00E71ACA" w:rsidRPr="00E71ACA" w:rsidRDefault="00E71ACA" w:rsidP="00E71ACA">
            <w:pPr>
              <w:pStyle w:val="Corpodetexto"/>
              <w:jc w:val="center"/>
              <w:rPr>
                <w:b/>
                <w:bCs/>
                <w:lang w:eastAsia="en-GB"/>
              </w:rPr>
            </w:pPr>
            <w:r w:rsidRPr="00E71ACA">
              <w:rPr>
                <w:b/>
                <w:bCs/>
                <w:lang w:eastAsia="en-GB"/>
              </w:rPr>
              <w:t>E-</w:t>
            </w:r>
            <w:proofErr w:type="spellStart"/>
            <w:r w:rsidRPr="00E71ACA">
              <w:rPr>
                <w:b/>
                <w:bCs/>
                <w:lang w:eastAsia="en-GB"/>
              </w:rPr>
              <w:t>paper</w:t>
            </w:r>
            <w:proofErr w:type="spellEnd"/>
          </w:p>
        </w:tc>
        <w:tc>
          <w:tcPr>
            <w:tcW w:w="2693" w:type="dxa"/>
            <w:shd w:val="clear" w:color="auto" w:fill="auto"/>
            <w:noWrap/>
            <w:vAlign w:val="center"/>
            <w:hideMark/>
          </w:tcPr>
          <w:p w14:paraId="32BF4B86" w14:textId="7D6B5AF1" w:rsidR="00E71ACA" w:rsidRPr="0042748B" w:rsidRDefault="00E34A17" w:rsidP="00E71ACA">
            <w:pPr>
              <w:pStyle w:val="Corpodetexto"/>
              <w:rPr>
                <w:noProof/>
              </w:rPr>
            </w:pPr>
            <w:r w:rsidRPr="001A7024">
              <w:rPr>
                <w:noProof/>
              </w:rPr>
              <w:drawing>
                <wp:anchor distT="0" distB="0" distL="114300" distR="114300" simplePos="0" relativeHeight="251678720" behindDoc="0" locked="0" layoutInCell="1" allowOverlap="1" wp14:anchorId="61ED987A" wp14:editId="76046422">
                  <wp:simplePos x="0" y="0"/>
                  <wp:positionH relativeFrom="column">
                    <wp:posOffset>94615</wp:posOffset>
                  </wp:positionH>
                  <wp:positionV relativeFrom="paragraph">
                    <wp:posOffset>-7620</wp:posOffset>
                  </wp:positionV>
                  <wp:extent cx="1280160" cy="1036320"/>
                  <wp:effectExtent l="57150" t="0" r="53340" b="0"/>
                  <wp:wrapNone/>
                  <wp:docPr id="16" name="Picture 15" descr="A picture containing electronics&#10;&#10;Description automatically generated">
                    <a:extLst xmlns:a="http://schemas.openxmlformats.org/drawingml/2006/main">
                      <a:ext uri="{FF2B5EF4-FFF2-40B4-BE49-F238E27FC236}">
                        <a16:creationId xmlns:a16="http://schemas.microsoft.com/office/drawing/2014/main" id="{DF6B8CE2-C0D9-42B3-A5BD-EE4AD60BB1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descr="A picture containing electronics&#10;&#10;Description automatically generated">
                            <a:extLst>
                              <a:ext uri="{FF2B5EF4-FFF2-40B4-BE49-F238E27FC236}">
                                <a16:creationId xmlns:a16="http://schemas.microsoft.com/office/drawing/2014/main" id="{DF6B8CE2-C0D9-42B3-A5BD-EE4AD60BB100}"/>
                              </a:ext>
                            </a:extLst>
                          </pic:cNvPr>
                          <pic:cNvPicPr>
                            <a:picLocks noChangeAspect="1" noChangeArrowheads="1"/>
                          </pic:cNvPicPr>
                        </pic:nvPicPr>
                        <pic:blipFill rotWithShape="1">
                          <a:blip r:embed="rId175" cstate="print">
                            <a:extLst>
                              <a:ext uri="{BEBA8EAE-BF5A-486C-A8C5-ECC9F3942E4B}">
                                <a14:imgProps xmlns:a14="http://schemas.microsoft.com/office/drawing/2010/main">
                                  <a14:imgLayer r:embed="rId176">
                                    <a14:imgEffect>
                                      <a14:backgroundRemoval t="10000" b="90000" l="10000" r="90000"/>
                                    </a14:imgEffect>
                                  </a14:imgLayer>
                                </a14:imgProps>
                              </a:ext>
                              <a:ext uri="{28A0092B-C50C-407E-A947-70E740481C1C}">
                                <a14:useLocalDpi xmlns:a14="http://schemas.microsoft.com/office/drawing/2010/main" val="0"/>
                              </a:ext>
                            </a:extLst>
                          </a:blip>
                          <a:srcRect l="29550" t="37642" r="28312" b="36069"/>
                          <a:stretch/>
                        </pic:blipFill>
                        <pic:spPr bwMode="auto">
                          <a:xfrm>
                            <a:off x="0" y="0"/>
                            <a:ext cx="1280160" cy="1036320"/>
                          </a:xfrm>
                          <a:prstGeom prst="rect">
                            <a:avLst/>
                          </a:prstGeom>
                          <a:noFill/>
                          <a:ln>
                            <a:noFill/>
                          </a:ln>
                          <a:scene3d>
                            <a:camera prst="orthographicFront">
                              <a:rot lat="0" lon="0" rev="19499999"/>
                            </a:camera>
                            <a:lightRig rig="threePt" dir="t"/>
                          </a:scene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851" w:type="dxa"/>
            <w:shd w:val="clear" w:color="auto" w:fill="auto"/>
            <w:noWrap/>
            <w:vAlign w:val="center"/>
            <w:hideMark/>
          </w:tcPr>
          <w:p w14:paraId="6FC1287F" w14:textId="77777777" w:rsidR="00E71ACA" w:rsidRPr="0042748B" w:rsidRDefault="00E71ACA" w:rsidP="00E71ACA">
            <w:pPr>
              <w:pStyle w:val="Corpodetexto"/>
              <w:rPr>
                <w:lang w:eastAsia="en-GB"/>
              </w:rPr>
            </w:pPr>
            <w:r w:rsidRPr="0042748B">
              <w:rPr>
                <w:lang w:eastAsia="en-GB"/>
              </w:rPr>
              <w:t>32</w:t>
            </w:r>
          </w:p>
        </w:tc>
        <w:tc>
          <w:tcPr>
            <w:tcW w:w="992" w:type="dxa"/>
            <w:shd w:val="clear" w:color="auto" w:fill="auto"/>
            <w:noWrap/>
            <w:vAlign w:val="center"/>
            <w:hideMark/>
          </w:tcPr>
          <w:p w14:paraId="603B81A7" w14:textId="77777777" w:rsidR="00E71ACA" w:rsidRPr="0042748B" w:rsidRDefault="00E71ACA" w:rsidP="00E71ACA">
            <w:pPr>
              <w:pStyle w:val="Corpodetexto"/>
              <w:rPr>
                <w:lang w:eastAsia="en-GB"/>
              </w:rPr>
            </w:pPr>
            <w:r w:rsidRPr="0042748B">
              <w:rPr>
                <w:lang w:eastAsia="en-GB"/>
              </w:rPr>
              <w:t>48.25mm</w:t>
            </w:r>
          </w:p>
        </w:tc>
        <w:tc>
          <w:tcPr>
            <w:tcW w:w="992" w:type="dxa"/>
            <w:shd w:val="clear" w:color="auto" w:fill="auto"/>
            <w:noWrap/>
            <w:vAlign w:val="center"/>
            <w:hideMark/>
          </w:tcPr>
          <w:p w14:paraId="65E9C4B3" w14:textId="77777777" w:rsidR="00E71ACA" w:rsidRPr="0042748B" w:rsidRDefault="00E71ACA" w:rsidP="00E71ACA">
            <w:pPr>
              <w:pStyle w:val="Corpodetexto"/>
              <w:rPr>
                <w:lang w:eastAsia="en-GB"/>
              </w:rPr>
            </w:pPr>
            <w:r w:rsidRPr="0042748B">
              <w:rPr>
                <w:lang w:eastAsia="en-GB"/>
              </w:rPr>
              <w:t>29.46mm</w:t>
            </w:r>
          </w:p>
        </w:tc>
        <w:tc>
          <w:tcPr>
            <w:tcW w:w="1134" w:type="dxa"/>
            <w:shd w:val="clear" w:color="auto" w:fill="auto"/>
            <w:noWrap/>
            <w:vAlign w:val="center"/>
            <w:hideMark/>
          </w:tcPr>
          <w:p w14:paraId="542BE97B" w14:textId="77777777" w:rsidR="00E71ACA" w:rsidRPr="0042748B" w:rsidRDefault="00E71ACA" w:rsidP="00E71ACA">
            <w:pPr>
              <w:pStyle w:val="Corpodetexto"/>
              <w:rPr>
                <w:lang w:eastAsia="en-GB"/>
              </w:rPr>
            </w:pPr>
            <w:r w:rsidRPr="0042748B">
              <w:rPr>
                <w:lang w:eastAsia="en-GB"/>
              </w:rPr>
              <w:t>ESP-WROOM-32</w:t>
            </w:r>
          </w:p>
        </w:tc>
        <w:tc>
          <w:tcPr>
            <w:tcW w:w="709" w:type="dxa"/>
            <w:shd w:val="clear" w:color="auto" w:fill="auto"/>
            <w:vAlign w:val="center"/>
            <w:hideMark/>
          </w:tcPr>
          <w:p w14:paraId="33A90773" w14:textId="77777777" w:rsidR="00E71ACA" w:rsidRPr="0042748B" w:rsidRDefault="00E71ACA" w:rsidP="00E71ACA">
            <w:pPr>
              <w:pStyle w:val="Corpodetexto"/>
              <w:rPr>
                <w:lang w:eastAsia="en-GB"/>
              </w:rPr>
            </w:pPr>
            <w:proofErr w:type="spellStart"/>
            <w:r w:rsidRPr="0042748B">
              <w:rPr>
                <w:lang w:eastAsia="en-GB"/>
              </w:rPr>
              <w:t>Yes</w:t>
            </w:r>
            <w:proofErr w:type="spellEnd"/>
          </w:p>
        </w:tc>
        <w:tc>
          <w:tcPr>
            <w:tcW w:w="709" w:type="dxa"/>
            <w:shd w:val="clear" w:color="auto" w:fill="auto"/>
            <w:vAlign w:val="center"/>
            <w:hideMark/>
          </w:tcPr>
          <w:p w14:paraId="768F929A" w14:textId="77777777" w:rsidR="00E71ACA" w:rsidRPr="0042748B" w:rsidRDefault="00E71ACA" w:rsidP="00E71ACA">
            <w:pPr>
              <w:pStyle w:val="Corpodetexto"/>
              <w:rPr>
                <w:lang w:eastAsia="en-GB"/>
              </w:rPr>
            </w:pPr>
            <w:proofErr w:type="spellStart"/>
            <w:r w:rsidRPr="0042748B">
              <w:rPr>
                <w:lang w:eastAsia="en-GB"/>
              </w:rPr>
              <w:t>Yes</w:t>
            </w:r>
            <w:proofErr w:type="spellEnd"/>
          </w:p>
        </w:tc>
        <w:tc>
          <w:tcPr>
            <w:tcW w:w="1134" w:type="dxa"/>
            <w:shd w:val="clear" w:color="auto" w:fill="auto"/>
            <w:vAlign w:val="center"/>
            <w:hideMark/>
          </w:tcPr>
          <w:p w14:paraId="7CF81740" w14:textId="77777777" w:rsidR="00E71ACA" w:rsidRPr="0042748B" w:rsidRDefault="00E71ACA" w:rsidP="00E71ACA">
            <w:pPr>
              <w:pStyle w:val="Corpodetexto"/>
              <w:rPr>
                <w:lang w:eastAsia="en-GB"/>
              </w:rPr>
            </w:pPr>
            <w:proofErr w:type="spellStart"/>
            <w:r w:rsidRPr="0042748B">
              <w:rPr>
                <w:lang w:eastAsia="en-GB"/>
              </w:rPr>
              <w:t>Arduino</w:t>
            </w:r>
            <w:proofErr w:type="spellEnd"/>
          </w:p>
        </w:tc>
        <w:tc>
          <w:tcPr>
            <w:tcW w:w="567" w:type="dxa"/>
            <w:shd w:val="clear" w:color="auto" w:fill="auto"/>
            <w:vAlign w:val="center"/>
            <w:hideMark/>
          </w:tcPr>
          <w:p w14:paraId="54A0F573" w14:textId="77777777" w:rsidR="00E71ACA" w:rsidRPr="0042748B" w:rsidRDefault="00E71ACA" w:rsidP="00E71ACA">
            <w:pPr>
              <w:pStyle w:val="Corpodetexto"/>
              <w:rPr>
                <w:lang w:eastAsia="en-GB"/>
              </w:rPr>
            </w:pPr>
            <w:r w:rsidRPr="0042748B">
              <w:rPr>
                <w:lang w:eastAsia="en-GB"/>
              </w:rPr>
              <w:t>No</w:t>
            </w:r>
          </w:p>
        </w:tc>
        <w:tc>
          <w:tcPr>
            <w:tcW w:w="850" w:type="dxa"/>
            <w:shd w:val="clear" w:color="auto" w:fill="auto"/>
            <w:noWrap/>
            <w:vAlign w:val="center"/>
            <w:hideMark/>
          </w:tcPr>
          <w:p w14:paraId="3DF518B7" w14:textId="77777777" w:rsidR="00E71ACA" w:rsidRPr="0042748B" w:rsidRDefault="00E71ACA" w:rsidP="00E71ACA">
            <w:pPr>
              <w:pStyle w:val="Corpodetexto"/>
              <w:rPr>
                <w:lang w:eastAsia="en-GB"/>
              </w:rPr>
            </w:pPr>
            <w:r w:rsidRPr="0042748B">
              <w:rPr>
                <w:lang w:eastAsia="en-GB"/>
              </w:rPr>
              <w:t>13,95 €</w:t>
            </w:r>
          </w:p>
        </w:tc>
        <w:tc>
          <w:tcPr>
            <w:tcW w:w="1276" w:type="dxa"/>
            <w:shd w:val="clear" w:color="auto" w:fill="auto"/>
            <w:vAlign w:val="center"/>
            <w:hideMark/>
          </w:tcPr>
          <w:p w14:paraId="7EC1F972" w14:textId="1688D065" w:rsidR="00E71ACA" w:rsidRPr="0042748B" w:rsidRDefault="00000000" w:rsidP="00E71ACA">
            <w:pPr>
              <w:pStyle w:val="Corpodetexto"/>
              <w:rPr>
                <w:u w:val="single"/>
                <w:lang w:eastAsia="en-GB"/>
              </w:rPr>
            </w:pPr>
            <w:hyperlink r:id="rId207" w:history="1">
              <w:r w:rsidR="00C74727" w:rsidRPr="00C74727">
                <w:rPr>
                  <w:rStyle w:val="Hiperligao"/>
                  <w:lang w:eastAsia="en-GB"/>
                </w:rPr>
                <w:t>Link11</w:t>
              </w:r>
            </w:hyperlink>
          </w:p>
        </w:tc>
        <w:tc>
          <w:tcPr>
            <w:tcW w:w="1139" w:type="dxa"/>
            <w:shd w:val="clear" w:color="auto" w:fill="auto"/>
            <w:vAlign w:val="center"/>
            <w:hideMark/>
          </w:tcPr>
          <w:p w14:paraId="728B89DD" w14:textId="19AF71C9" w:rsidR="00E71ACA" w:rsidRPr="0042748B" w:rsidRDefault="00000000" w:rsidP="00E71ACA">
            <w:pPr>
              <w:pStyle w:val="Corpodetexto"/>
              <w:rPr>
                <w:u w:val="single"/>
                <w:lang w:eastAsia="en-GB"/>
              </w:rPr>
            </w:pPr>
            <w:hyperlink r:id="rId208" w:history="1">
              <w:r w:rsidR="00C74727" w:rsidRPr="00C74727">
                <w:rPr>
                  <w:rStyle w:val="Hiperligao"/>
                  <w:lang w:eastAsia="en-GB"/>
                </w:rPr>
                <w:t>Datasheet11</w:t>
              </w:r>
            </w:hyperlink>
          </w:p>
        </w:tc>
      </w:tr>
      <w:tr w:rsidR="00E71ACA" w:rsidRPr="001A7024" w14:paraId="45FADD79" w14:textId="77777777" w:rsidTr="00DC64A7">
        <w:trPr>
          <w:cantSplit/>
          <w:trHeight w:val="1151"/>
          <w:jc w:val="center"/>
        </w:trPr>
        <w:tc>
          <w:tcPr>
            <w:tcW w:w="1413" w:type="dxa"/>
            <w:shd w:val="clear" w:color="auto" w:fill="auto"/>
            <w:vAlign w:val="center"/>
            <w:hideMark/>
          </w:tcPr>
          <w:p w14:paraId="7DDFC5F7" w14:textId="77777777" w:rsidR="00E71ACA" w:rsidRPr="00E71ACA" w:rsidRDefault="00E71ACA" w:rsidP="00E71ACA">
            <w:pPr>
              <w:pStyle w:val="Corpodetexto"/>
              <w:jc w:val="center"/>
              <w:rPr>
                <w:b/>
                <w:bCs/>
                <w:lang w:eastAsia="en-GB"/>
              </w:rPr>
            </w:pPr>
            <w:proofErr w:type="spellStart"/>
            <w:r w:rsidRPr="00E71ACA">
              <w:rPr>
                <w:b/>
                <w:bCs/>
                <w:lang w:eastAsia="en-GB"/>
              </w:rPr>
              <w:t>LuaNode</w:t>
            </w:r>
            <w:proofErr w:type="spellEnd"/>
          </w:p>
        </w:tc>
        <w:tc>
          <w:tcPr>
            <w:tcW w:w="2693" w:type="dxa"/>
            <w:shd w:val="clear" w:color="auto" w:fill="auto"/>
            <w:noWrap/>
            <w:vAlign w:val="center"/>
            <w:hideMark/>
          </w:tcPr>
          <w:p w14:paraId="0CBA8880" w14:textId="1A8CC950" w:rsidR="00E71ACA" w:rsidRPr="0042748B" w:rsidRDefault="00E34A17" w:rsidP="00E71ACA">
            <w:pPr>
              <w:pStyle w:val="Corpodetexto"/>
              <w:rPr>
                <w:noProof/>
              </w:rPr>
            </w:pPr>
            <w:r w:rsidRPr="001A7024">
              <w:rPr>
                <w:noProof/>
              </w:rPr>
              <w:drawing>
                <wp:anchor distT="0" distB="0" distL="114300" distR="114300" simplePos="0" relativeHeight="251633663" behindDoc="1" locked="0" layoutInCell="1" allowOverlap="1" wp14:anchorId="4CECFDA1" wp14:editId="21825913">
                  <wp:simplePos x="0" y="0"/>
                  <wp:positionH relativeFrom="column">
                    <wp:posOffset>235585</wp:posOffset>
                  </wp:positionH>
                  <wp:positionV relativeFrom="paragraph">
                    <wp:posOffset>-76835</wp:posOffset>
                  </wp:positionV>
                  <wp:extent cx="1165860" cy="1076325"/>
                  <wp:effectExtent l="247650" t="304800" r="148590" b="295275"/>
                  <wp:wrapNone/>
                  <wp:docPr id="17" name="Picture 16" descr="A picture containing electronics, circuit&#10;&#10;Description automatically generated">
                    <a:extLst xmlns:a="http://schemas.openxmlformats.org/drawingml/2006/main">
                      <a:ext uri="{FF2B5EF4-FFF2-40B4-BE49-F238E27FC236}">
                        <a16:creationId xmlns:a16="http://schemas.microsoft.com/office/drawing/2014/main" id="{577CEAB8-02CF-4046-96CB-517929056F0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descr="A picture containing electronics, circuit&#10;&#10;Description automatically generated">
                            <a:extLst>
                              <a:ext uri="{FF2B5EF4-FFF2-40B4-BE49-F238E27FC236}">
                                <a16:creationId xmlns:a16="http://schemas.microsoft.com/office/drawing/2014/main" id="{577CEAB8-02CF-4046-96CB-517929056F0E}"/>
                              </a:ext>
                            </a:extLst>
                          </pic:cNvPr>
                          <pic:cNvPicPr>
                            <a:picLocks noChangeAspect="1" noChangeArrowheads="1"/>
                          </pic:cNvPicPr>
                        </pic:nvPicPr>
                        <pic:blipFill rotWithShape="1">
                          <a:blip r:embed="rId209" cstate="print">
                            <a:extLst>
                              <a:ext uri="{28A0092B-C50C-407E-A947-70E740481C1C}">
                                <a14:useLocalDpi xmlns:a14="http://schemas.microsoft.com/office/drawing/2010/main" val="0"/>
                              </a:ext>
                            </a:extLst>
                          </a:blip>
                          <a:srcRect l="6056" t="8485" r="5046" b="9333"/>
                          <a:stretch/>
                        </pic:blipFill>
                        <pic:spPr bwMode="auto">
                          <a:xfrm>
                            <a:off x="0" y="0"/>
                            <a:ext cx="1165860" cy="1076325"/>
                          </a:xfrm>
                          <a:prstGeom prst="rect">
                            <a:avLst/>
                          </a:prstGeom>
                          <a:noFill/>
                          <a:ln>
                            <a:noFill/>
                          </a:ln>
                          <a:scene3d>
                            <a:camera prst="orthographicFront">
                              <a:rot lat="0" lon="0" rev="19199999"/>
                            </a:camera>
                            <a:lightRig rig="threePt" dir="t"/>
                          </a:scene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851" w:type="dxa"/>
            <w:shd w:val="clear" w:color="auto" w:fill="auto"/>
            <w:noWrap/>
            <w:vAlign w:val="center"/>
            <w:hideMark/>
          </w:tcPr>
          <w:p w14:paraId="6B133C09" w14:textId="77777777" w:rsidR="00E71ACA" w:rsidRPr="0042748B" w:rsidRDefault="00E71ACA" w:rsidP="00E71ACA">
            <w:pPr>
              <w:pStyle w:val="Corpodetexto"/>
              <w:rPr>
                <w:lang w:eastAsia="en-GB"/>
              </w:rPr>
            </w:pPr>
            <w:r w:rsidRPr="0042748B">
              <w:rPr>
                <w:lang w:eastAsia="en-GB"/>
              </w:rPr>
              <w:t>30</w:t>
            </w:r>
          </w:p>
        </w:tc>
        <w:tc>
          <w:tcPr>
            <w:tcW w:w="992" w:type="dxa"/>
            <w:shd w:val="clear" w:color="auto" w:fill="auto"/>
            <w:noWrap/>
            <w:vAlign w:val="center"/>
            <w:hideMark/>
          </w:tcPr>
          <w:p w14:paraId="5BF3258C" w14:textId="77777777" w:rsidR="00E71ACA" w:rsidRPr="0042748B" w:rsidRDefault="00E71ACA" w:rsidP="00E71ACA">
            <w:pPr>
              <w:pStyle w:val="Corpodetexto"/>
              <w:rPr>
                <w:lang w:eastAsia="en-GB"/>
              </w:rPr>
            </w:pPr>
            <w:r w:rsidRPr="0042748B">
              <w:rPr>
                <w:lang w:eastAsia="en-GB"/>
              </w:rPr>
              <w:t>51.45mm</w:t>
            </w:r>
          </w:p>
        </w:tc>
        <w:tc>
          <w:tcPr>
            <w:tcW w:w="992" w:type="dxa"/>
            <w:shd w:val="clear" w:color="auto" w:fill="auto"/>
            <w:noWrap/>
            <w:vAlign w:val="center"/>
            <w:hideMark/>
          </w:tcPr>
          <w:p w14:paraId="19F44481" w14:textId="77777777" w:rsidR="00E71ACA" w:rsidRPr="0042748B" w:rsidRDefault="00E71ACA" w:rsidP="00E71ACA">
            <w:pPr>
              <w:pStyle w:val="Corpodetexto"/>
              <w:rPr>
                <w:lang w:eastAsia="en-GB"/>
              </w:rPr>
            </w:pPr>
            <w:r w:rsidRPr="0042748B">
              <w:rPr>
                <w:lang w:eastAsia="en-GB"/>
              </w:rPr>
              <w:t>23.37mm</w:t>
            </w:r>
          </w:p>
        </w:tc>
        <w:tc>
          <w:tcPr>
            <w:tcW w:w="1134" w:type="dxa"/>
            <w:shd w:val="clear" w:color="auto" w:fill="auto"/>
            <w:noWrap/>
            <w:vAlign w:val="center"/>
            <w:hideMark/>
          </w:tcPr>
          <w:p w14:paraId="4AF4B7C5" w14:textId="77777777" w:rsidR="00E71ACA" w:rsidRPr="0042748B" w:rsidRDefault="00E71ACA" w:rsidP="00E71ACA">
            <w:pPr>
              <w:pStyle w:val="Corpodetexto"/>
              <w:rPr>
                <w:lang w:eastAsia="en-GB"/>
              </w:rPr>
            </w:pPr>
            <w:r w:rsidRPr="0042748B">
              <w:rPr>
                <w:lang w:eastAsia="en-GB"/>
              </w:rPr>
              <w:t>ESP-WROOM-32</w:t>
            </w:r>
          </w:p>
        </w:tc>
        <w:tc>
          <w:tcPr>
            <w:tcW w:w="709" w:type="dxa"/>
            <w:shd w:val="clear" w:color="auto" w:fill="auto"/>
            <w:vAlign w:val="center"/>
            <w:hideMark/>
          </w:tcPr>
          <w:p w14:paraId="293ACF2B" w14:textId="77777777" w:rsidR="00E71ACA" w:rsidRPr="0042748B" w:rsidRDefault="00E71ACA" w:rsidP="00E71ACA">
            <w:pPr>
              <w:pStyle w:val="Corpodetexto"/>
              <w:rPr>
                <w:lang w:eastAsia="en-GB"/>
              </w:rPr>
            </w:pPr>
            <w:proofErr w:type="spellStart"/>
            <w:r w:rsidRPr="0042748B">
              <w:rPr>
                <w:lang w:eastAsia="en-GB"/>
              </w:rPr>
              <w:t>Yes</w:t>
            </w:r>
            <w:proofErr w:type="spellEnd"/>
          </w:p>
        </w:tc>
        <w:tc>
          <w:tcPr>
            <w:tcW w:w="709" w:type="dxa"/>
            <w:shd w:val="clear" w:color="auto" w:fill="auto"/>
            <w:vAlign w:val="center"/>
            <w:hideMark/>
          </w:tcPr>
          <w:p w14:paraId="502A6CDA" w14:textId="77777777" w:rsidR="00E71ACA" w:rsidRPr="0042748B" w:rsidRDefault="00E71ACA" w:rsidP="00E71ACA">
            <w:pPr>
              <w:pStyle w:val="Corpodetexto"/>
              <w:rPr>
                <w:lang w:eastAsia="en-GB"/>
              </w:rPr>
            </w:pPr>
            <w:proofErr w:type="spellStart"/>
            <w:r w:rsidRPr="0042748B">
              <w:rPr>
                <w:lang w:eastAsia="en-GB"/>
              </w:rPr>
              <w:t>Yes</w:t>
            </w:r>
            <w:proofErr w:type="spellEnd"/>
          </w:p>
        </w:tc>
        <w:tc>
          <w:tcPr>
            <w:tcW w:w="1134" w:type="dxa"/>
            <w:shd w:val="clear" w:color="auto" w:fill="auto"/>
            <w:vAlign w:val="center"/>
            <w:hideMark/>
          </w:tcPr>
          <w:p w14:paraId="069EC4EF" w14:textId="77777777" w:rsidR="00E71ACA" w:rsidRPr="0042748B" w:rsidRDefault="00E71ACA" w:rsidP="00E71ACA">
            <w:pPr>
              <w:pStyle w:val="Corpodetexto"/>
              <w:rPr>
                <w:lang w:eastAsia="en-GB"/>
              </w:rPr>
            </w:pPr>
            <w:proofErr w:type="spellStart"/>
            <w:r w:rsidRPr="0042748B">
              <w:rPr>
                <w:lang w:eastAsia="en-GB"/>
              </w:rPr>
              <w:t>Arduino</w:t>
            </w:r>
            <w:proofErr w:type="spellEnd"/>
          </w:p>
        </w:tc>
        <w:tc>
          <w:tcPr>
            <w:tcW w:w="567" w:type="dxa"/>
            <w:shd w:val="clear" w:color="auto" w:fill="auto"/>
            <w:vAlign w:val="center"/>
            <w:hideMark/>
          </w:tcPr>
          <w:p w14:paraId="13F5C138" w14:textId="77777777" w:rsidR="00E71ACA" w:rsidRPr="0042748B" w:rsidRDefault="00E71ACA" w:rsidP="00E71ACA">
            <w:pPr>
              <w:pStyle w:val="Corpodetexto"/>
              <w:rPr>
                <w:lang w:eastAsia="en-GB"/>
              </w:rPr>
            </w:pPr>
            <w:r w:rsidRPr="0042748B">
              <w:rPr>
                <w:lang w:eastAsia="en-GB"/>
              </w:rPr>
              <w:t>No</w:t>
            </w:r>
          </w:p>
        </w:tc>
        <w:tc>
          <w:tcPr>
            <w:tcW w:w="850" w:type="dxa"/>
            <w:shd w:val="clear" w:color="auto" w:fill="auto"/>
            <w:noWrap/>
            <w:vAlign w:val="center"/>
            <w:hideMark/>
          </w:tcPr>
          <w:p w14:paraId="56024441" w14:textId="77777777" w:rsidR="00E71ACA" w:rsidRPr="0042748B" w:rsidRDefault="00E71ACA" w:rsidP="00E71ACA">
            <w:pPr>
              <w:pStyle w:val="Corpodetexto"/>
              <w:rPr>
                <w:lang w:eastAsia="en-GB"/>
              </w:rPr>
            </w:pPr>
            <w:r w:rsidRPr="0042748B">
              <w:rPr>
                <w:lang w:eastAsia="en-GB"/>
              </w:rPr>
              <w:t>9,95 €</w:t>
            </w:r>
          </w:p>
        </w:tc>
        <w:tc>
          <w:tcPr>
            <w:tcW w:w="1276" w:type="dxa"/>
            <w:shd w:val="clear" w:color="auto" w:fill="auto"/>
            <w:vAlign w:val="center"/>
            <w:hideMark/>
          </w:tcPr>
          <w:p w14:paraId="30015352" w14:textId="7AACDD3F" w:rsidR="00E71ACA" w:rsidRPr="0042748B" w:rsidRDefault="00000000" w:rsidP="00E71ACA">
            <w:pPr>
              <w:pStyle w:val="Corpodetexto"/>
              <w:rPr>
                <w:u w:val="single"/>
                <w:lang w:eastAsia="en-GB"/>
              </w:rPr>
            </w:pPr>
            <w:hyperlink r:id="rId210" w:history="1">
              <w:r w:rsidR="00C74727" w:rsidRPr="00C74727">
                <w:rPr>
                  <w:rStyle w:val="Hiperligao"/>
                  <w:lang w:eastAsia="en-GB"/>
                </w:rPr>
                <w:t>Link12</w:t>
              </w:r>
            </w:hyperlink>
          </w:p>
        </w:tc>
        <w:tc>
          <w:tcPr>
            <w:tcW w:w="1139" w:type="dxa"/>
            <w:shd w:val="clear" w:color="auto" w:fill="auto"/>
            <w:vAlign w:val="center"/>
            <w:hideMark/>
          </w:tcPr>
          <w:p w14:paraId="3DE6453C" w14:textId="54B0A0B0" w:rsidR="00E71ACA" w:rsidRPr="0042748B" w:rsidRDefault="00000000" w:rsidP="00E71ACA">
            <w:pPr>
              <w:pStyle w:val="Corpodetexto"/>
              <w:rPr>
                <w:u w:val="single"/>
                <w:lang w:eastAsia="en-GB"/>
              </w:rPr>
            </w:pPr>
            <w:hyperlink r:id="rId211" w:history="1">
              <w:r w:rsidR="00C74727" w:rsidRPr="00C74727">
                <w:rPr>
                  <w:rStyle w:val="Hiperligao"/>
                  <w:lang w:eastAsia="en-GB"/>
                </w:rPr>
                <w:t>Datasheet12</w:t>
              </w:r>
            </w:hyperlink>
          </w:p>
        </w:tc>
      </w:tr>
      <w:tr w:rsidR="00E71ACA" w:rsidRPr="001A7024" w14:paraId="461BBC41" w14:textId="77777777" w:rsidTr="00DC64A7">
        <w:trPr>
          <w:cantSplit/>
          <w:trHeight w:val="1016"/>
          <w:jc w:val="center"/>
        </w:trPr>
        <w:tc>
          <w:tcPr>
            <w:tcW w:w="1413" w:type="dxa"/>
            <w:shd w:val="clear" w:color="auto" w:fill="auto"/>
            <w:vAlign w:val="center"/>
            <w:hideMark/>
          </w:tcPr>
          <w:p w14:paraId="440F3A28" w14:textId="77777777" w:rsidR="00E71ACA" w:rsidRPr="00E71ACA" w:rsidRDefault="00E71ACA" w:rsidP="00E71ACA">
            <w:pPr>
              <w:pStyle w:val="Corpodetexto"/>
              <w:jc w:val="center"/>
              <w:rPr>
                <w:b/>
                <w:bCs/>
                <w:lang w:eastAsia="en-GB"/>
              </w:rPr>
            </w:pPr>
            <w:proofErr w:type="spellStart"/>
            <w:r w:rsidRPr="00E71ACA">
              <w:rPr>
                <w:b/>
                <w:bCs/>
                <w:lang w:eastAsia="en-GB"/>
              </w:rPr>
              <w:t>NodeMCU</w:t>
            </w:r>
            <w:proofErr w:type="spellEnd"/>
          </w:p>
        </w:tc>
        <w:tc>
          <w:tcPr>
            <w:tcW w:w="2693" w:type="dxa"/>
            <w:shd w:val="clear" w:color="auto" w:fill="auto"/>
            <w:noWrap/>
            <w:vAlign w:val="center"/>
            <w:hideMark/>
          </w:tcPr>
          <w:p w14:paraId="1736EA26" w14:textId="2613BBFC" w:rsidR="00E71ACA" w:rsidRPr="0042748B" w:rsidRDefault="00E34A17" w:rsidP="00E71ACA">
            <w:pPr>
              <w:pStyle w:val="Corpodetexto"/>
              <w:rPr>
                <w:noProof/>
              </w:rPr>
            </w:pPr>
            <w:r w:rsidRPr="001A7024">
              <w:rPr>
                <w:noProof/>
              </w:rPr>
              <w:drawing>
                <wp:anchor distT="0" distB="0" distL="114300" distR="114300" simplePos="0" relativeHeight="251680768" behindDoc="0" locked="0" layoutInCell="1" allowOverlap="1" wp14:anchorId="1662C977" wp14:editId="209FF6F6">
                  <wp:simplePos x="0" y="0"/>
                  <wp:positionH relativeFrom="column">
                    <wp:posOffset>159385</wp:posOffset>
                  </wp:positionH>
                  <wp:positionV relativeFrom="paragraph">
                    <wp:posOffset>-22225</wp:posOffset>
                  </wp:positionV>
                  <wp:extent cx="1184910" cy="847090"/>
                  <wp:effectExtent l="38100" t="0" r="72390" b="0"/>
                  <wp:wrapNone/>
                  <wp:docPr id="18" name="Picture 17" descr="A close-up of a computer chip&#10;&#10;Description automatically generated with medium confidence">
                    <a:extLst xmlns:a="http://schemas.openxmlformats.org/drawingml/2006/main">
                      <a:ext uri="{FF2B5EF4-FFF2-40B4-BE49-F238E27FC236}">
                        <a16:creationId xmlns:a16="http://schemas.microsoft.com/office/drawing/2014/main" id="{7C1EC15A-24AB-444C-B392-2B4CBCF1A3F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descr="A close-up of a computer chip&#10;&#10;Description automatically generated with medium confidence">
                            <a:extLst>
                              <a:ext uri="{FF2B5EF4-FFF2-40B4-BE49-F238E27FC236}">
                                <a16:creationId xmlns:a16="http://schemas.microsoft.com/office/drawing/2014/main" id="{7C1EC15A-24AB-444C-B392-2B4CBCF1A3F2}"/>
                              </a:ext>
                            </a:extLst>
                          </pic:cNvPr>
                          <pic:cNvPicPr>
                            <a:picLocks noChangeAspect="1" noChangeArrowheads="1"/>
                          </pic:cNvPicPr>
                        </pic:nvPicPr>
                        <pic:blipFill rotWithShape="1">
                          <a:blip r:embed="rId212" cstate="print">
                            <a:extLst>
                              <a:ext uri="{BEBA8EAE-BF5A-486C-A8C5-ECC9F3942E4B}">
                                <a14:imgProps xmlns:a14="http://schemas.microsoft.com/office/drawing/2010/main">
                                  <a14:imgLayer r:embed="rId213">
                                    <a14:imgEffect>
                                      <a14:backgroundRemoval t="9816" b="96319" l="5791" r="89978">
                                        <a14:foregroundMark x1="5791" y1="48926" x2="10245" y2="61656"/>
                                        <a14:foregroundMark x1="36860" y1="96319" x2="66258" y2="78834"/>
                                        <a14:foregroundMark x1="66258" y1="78834" x2="88307" y2="53528"/>
                                        <a14:foregroundMark x1="74276" y1="73620" x2="87305" y2="61503"/>
                                        <a14:foregroundMark x1="87305" y1="61503" x2="88864" y2="53528"/>
                                        <a14:foregroundMark x1="9243" y1="56288" x2="13920" y2="77914"/>
                                        <a14:foregroundMark x1="13920" y1="77914" x2="29955" y2="84049"/>
                                        <a14:foregroundMark x1="29955" y1="84049" x2="31514" y2="81595"/>
                                        <a14:foregroundMark x1="29176" y1="86963" x2="40757" y2="88957"/>
                                      </a14:backgroundRemoval>
                                    </a14:imgEffect>
                                  </a14:imgLayer>
                                </a14:imgProps>
                              </a:ext>
                              <a:ext uri="{28A0092B-C50C-407E-A947-70E740481C1C}">
                                <a14:useLocalDpi xmlns:a14="http://schemas.microsoft.com/office/drawing/2010/main" val="0"/>
                              </a:ext>
                            </a:extLst>
                          </a:blip>
                          <a:srcRect l="5813" t="9323" r="7469" b="5439"/>
                          <a:stretch/>
                        </pic:blipFill>
                        <pic:spPr bwMode="auto">
                          <a:xfrm>
                            <a:off x="0" y="0"/>
                            <a:ext cx="1184910" cy="847090"/>
                          </a:xfrm>
                          <a:prstGeom prst="rect">
                            <a:avLst/>
                          </a:prstGeom>
                          <a:noFill/>
                          <a:ln>
                            <a:noFill/>
                          </a:ln>
                          <a:scene3d>
                            <a:camera prst="orthographicFront">
                              <a:rot lat="0" lon="0" rev="20099999"/>
                            </a:camera>
                            <a:lightRig rig="threePt" dir="t"/>
                          </a:scene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851" w:type="dxa"/>
            <w:shd w:val="clear" w:color="auto" w:fill="auto"/>
            <w:noWrap/>
            <w:vAlign w:val="center"/>
            <w:hideMark/>
          </w:tcPr>
          <w:p w14:paraId="30C17093" w14:textId="77777777" w:rsidR="00E71ACA" w:rsidRPr="0042748B" w:rsidRDefault="00E71ACA" w:rsidP="00E71ACA">
            <w:pPr>
              <w:pStyle w:val="Corpodetexto"/>
              <w:rPr>
                <w:lang w:eastAsia="en-GB"/>
              </w:rPr>
            </w:pPr>
            <w:r w:rsidRPr="0042748B">
              <w:rPr>
                <w:lang w:eastAsia="en-GB"/>
              </w:rPr>
              <w:t>36</w:t>
            </w:r>
          </w:p>
        </w:tc>
        <w:tc>
          <w:tcPr>
            <w:tcW w:w="992" w:type="dxa"/>
            <w:shd w:val="clear" w:color="auto" w:fill="auto"/>
            <w:noWrap/>
            <w:vAlign w:val="center"/>
            <w:hideMark/>
          </w:tcPr>
          <w:p w14:paraId="080876CC" w14:textId="77777777" w:rsidR="00E71ACA" w:rsidRPr="0042748B" w:rsidRDefault="00E71ACA" w:rsidP="00E71ACA">
            <w:pPr>
              <w:pStyle w:val="Corpodetexto"/>
              <w:rPr>
                <w:lang w:eastAsia="en-GB"/>
              </w:rPr>
            </w:pPr>
            <w:r w:rsidRPr="0042748B">
              <w:rPr>
                <w:lang w:eastAsia="en-GB"/>
              </w:rPr>
              <w:t>48mm</w:t>
            </w:r>
          </w:p>
        </w:tc>
        <w:tc>
          <w:tcPr>
            <w:tcW w:w="992" w:type="dxa"/>
            <w:shd w:val="clear" w:color="auto" w:fill="auto"/>
            <w:noWrap/>
            <w:vAlign w:val="center"/>
            <w:hideMark/>
          </w:tcPr>
          <w:p w14:paraId="47C216D9" w14:textId="77777777" w:rsidR="00E71ACA" w:rsidRPr="0042748B" w:rsidRDefault="00E71ACA" w:rsidP="00E71ACA">
            <w:pPr>
              <w:pStyle w:val="Corpodetexto"/>
              <w:rPr>
                <w:lang w:eastAsia="en-GB"/>
              </w:rPr>
            </w:pPr>
            <w:r w:rsidRPr="0042748B">
              <w:rPr>
                <w:lang w:eastAsia="en-GB"/>
              </w:rPr>
              <w:t>26mm</w:t>
            </w:r>
          </w:p>
        </w:tc>
        <w:tc>
          <w:tcPr>
            <w:tcW w:w="1134" w:type="dxa"/>
            <w:shd w:val="clear" w:color="auto" w:fill="auto"/>
            <w:noWrap/>
            <w:vAlign w:val="center"/>
            <w:hideMark/>
          </w:tcPr>
          <w:p w14:paraId="7BF35925" w14:textId="77777777" w:rsidR="00E71ACA" w:rsidRPr="0042748B" w:rsidRDefault="00E71ACA" w:rsidP="00E71ACA">
            <w:pPr>
              <w:pStyle w:val="Corpodetexto"/>
              <w:rPr>
                <w:lang w:eastAsia="en-GB"/>
              </w:rPr>
            </w:pPr>
            <w:r w:rsidRPr="0042748B">
              <w:rPr>
                <w:lang w:eastAsia="en-GB"/>
              </w:rPr>
              <w:t>ESP-WROOM-32</w:t>
            </w:r>
          </w:p>
        </w:tc>
        <w:tc>
          <w:tcPr>
            <w:tcW w:w="709" w:type="dxa"/>
            <w:shd w:val="clear" w:color="auto" w:fill="auto"/>
            <w:vAlign w:val="center"/>
            <w:hideMark/>
          </w:tcPr>
          <w:p w14:paraId="41AFEA3C" w14:textId="77777777" w:rsidR="00E71ACA" w:rsidRPr="0042748B" w:rsidRDefault="00E71ACA" w:rsidP="00E71ACA">
            <w:pPr>
              <w:pStyle w:val="Corpodetexto"/>
              <w:rPr>
                <w:lang w:eastAsia="en-GB"/>
              </w:rPr>
            </w:pPr>
            <w:proofErr w:type="spellStart"/>
            <w:r w:rsidRPr="0042748B">
              <w:rPr>
                <w:lang w:eastAsia="en-GB"/>
              </w:rPr>
              <w:t>Yes</w:t>
            </w:r>
            <w:proofErr w:type="spellEnd"/>
          </w:p>
        </w:tc>
        <w:tc>
          <w:tcPr>
            <w:tcW w:w="709" w:type="dxa"/>
            <w:shd w:val="clear" w:color="auto" w:fill="auto"/>
            <w:vAlign w:val="center"/>
            <w:hideMark/>
          </w:tcPr>
          <w:p w14:paraId="14B9DB23" w14:textId="77777777" w:rsidR="00E71ACA" w:rsidRPr="0042748B" w:rsidRDefault="00E71ACA" w:rsidP="00E71ACA">
            <w:pPr>
              <w:pStyle w:val="Corpodetexto"/>
              <w:rPr>
                <w:lang w:eastAsia="en-GB"/>
              </w:rPr>
            </w:pPr>
            <w:proofErr w:type="spellStart"/>
            <w:r w:rsidRPr="0042748B">
              <w:rPr>
                <w:lang w:eastAsia="en-GB"/>
              </w:rPr>
              <w:t>Yes</w:t>
            </w:r>
            <w:proofErr w:type="spellEnd"/>
          </w:p>
        </w:tc>
        <w:tc>
          <w:tcPr>
            <w:tcW w:w="1134" w:type="dxa"/>
            <w:shd w:val="clear" w:color="auto" w:fill="auto"/>
            <w:vAlign w:val="center"/>
            <w:hideMark/>
          </w:tcPr>
          <w:p w14:paraId="3918914D" w14:textId="77777777" w:rsidR="00E71ACA" w:rsidRPr="0042748B" w:rsidRDefault="00E71ACA" w:rsidP="00E71ACA">
            <w:pPr>
              <w:pStyle w:val="Corpodetexto"/>
              <w:rPr>
                <w:lang w:eastAsia="en-GB"/>
              </w:rPr>
            </w:pPr>
            <w:proofErr w:type="spellStart"/>
            <w:r w:rsidRPr="0042748B">
              <w:rPr>
                <w:lang w:eastAsia="en-GB"/>
              </w:rPr>
              <w:t>Arduino</w:t>
            </w:r>
            <w:proofErr w:type="spellEnd"/>
          </w:p>
        </w:tc>
        <w:tc>
          <w:tcPr>
            <w:tcW w:w="567" w:type="dxa"/>
            <w:shd w:val="clear" w:color="auto" w:fill="auto"/>
            <w:vAlign w:val="center"/>
            <w:hideMark/>
          </w:tcPr>
          <w:p w14:paraId="7E8B0AAA" w14:textId="77777777" w:rsidR="00E71ACA" w:rsidRPr="0042748B" w:rsidRDefault="00E71ACA" w:rsidP="00E71ACA">
            <w:pPr>
              <w:pStyle w:val="Corpodetexto"/>
              <w:rPr>
                <w:lang w:eastAsia="en-GB"/>
              </w:rPr>
            </w:pPr>
            <w:r w:rsidRPr="0042748B">
              <w:rPr>
                <w:lang w:eastAsia="en-GB"/>
              </w:rPr>
              <w:t>No</w:t>
            </w:r>
          </w:p>
        </w:tc>
        <w:tc>
          <w:tcPr>
            <w:tcW w:w="850" w:type="dxa"/>
            <w:shd w:val="clear" w:color="auto" w:fill="auto"/>
            <w:noWrap/>
            <w:vAlign w:val="center"/>
            <w:hideMark/>
          </w:tcPr>
          <w:p w14:paraId="372517D7" w14:textId="77777777" w:rsidR="00E71ACA" w:rsidRPr="0042748B" w:rsidRDefault="00E71ACA" w:rsidP="00E71ACA">
            <w:pPr>
              <w:pStyle w:val="Corpodetexto"/>
              <w:rPr>
                <w:lang w:eastAsia="en-GB"/>
              </w:rPr>
            </w:pPr>
            <w:r w:rsidRPr="0042748B">
              <w:rPr>
                <w:lang w:eastAsia="en-GB"/>
              </w:rPr>
              <w:t>12</w:t>
            </w:r>
          </w:p>
        </w:tc>
        <w:tc>
          <w:tcPr>
            <w:tcW w:w="1276" w:type="dxa"/>
            <w:shd w:val="clear" w:color="auto" w:fill="auto"/>
            <w:vAlign w:val="center"/>
            <w:hideMark/>
          </w:tcPr>
          <w:p w14:paraId="25106527" w14:textId="171161DF" w:rsidR="00E71ACA" w:rsidRPr="0042748B" w:rsidRDefault="00000000" w:rsidP="00E71ACA">
            <w:pPr>
              <w:pStyle w:val="Corpodetexto"/>
              <w:rPr>
                <w:u w:val="single"/>
                <w:lang w:eastAsia="en-GB"/>
              </w:rPr>
            </w:pPr>
            <w:hyperlink r:id="rId214" w:history="1">
              <w:r w:rsidR="00C74727" w:rsidRPr="00C74727">
                <w:rPr>
                  <w:rStyle w:val="Hiperligao"/>
                  <w:lang w:eastAsia="en-GB"/>
                </w:rPr>
                <w:t>Link13</w:t>
              </w:r>
            </w:hyperlink>
          </w:p>
        </w:tc>
        <w:tc>
          <w:tcPr>
            <w:tcW w:w="1139" w:type="dxa"/>
            <w:shd w:val="clear" w:color="auto" w:fill="auto"/>
            <w:vAlign w:val="center"/>
            <w:hideMark/>
          </w:tcPr>
          <w:p w14:paraId="01055F0A" w14:textId="10E46B00" w:rsidR="00E71ACA" w:rsidRPr="0042748B" w:rsidRDefault="00000000" w:rsidP="00E71ACA">
            <w:pPr>
              <w:pStyle w:val="Corpodetexto"/>
              <w:rPr>
                <w:u w:val="single"/>
                <w:lang w:eastAsia="en-GB"/>
              </w:rPr>
            </w:pPr>
            <w:hyperlink r:id="rId215" w:history="1">
              <w:r w:rsidR="00C74727" w:rsidRPr="00C74727">
                <w:rPr>
                  <w:rStyle w:val="Hiperligao"/>
                  <w:lang w:eastAsia="en-GB"/>
                </w:rPr>
                <w:t>Datasheet13</w:t>
              </w:r>
            </w:hyperlink>
          </w:p>
        </w:tc>
      </w:tr>
      <w:tr w:rsidR="00E71ACA" w:rsidRPr="001A7024" w14:paraId="25DB2DCE" w14:textId="77777777" w:rsidTr="00DC64A7">
        <w:trPr>
          <w:cantSplit/>
          <w:trHeight w:val="752"/>
          <w:jc w:val="center"/>
        </w:trPr>
        <w:tc>
          <w:tcPr>
            <w:tcW w:w="1413" w:type="dxa"/>
            <w:shd w:val="clear" w:color="auto" w:fill="auto"/>
            <w:vAlign w:val="center"/>
            <w:hideMark/>
          </w:tcPr>
          <w:p w14:paraId="3111D73E" w14:textId="77777777" w:rsidR="00E71ACA" w:rsidRPr="00E71ACA" w:rsidRDefault="00E71ACA" w:rsidP="00E71ACA">
            <w:pPr>
              <w:pStyle w:val="Corpodetexto"/>
              <w:jc w:val="center"/>
              <w:rPr>
                <w:b/>
                <w:bCs/>
                <w:lang w:eastAsia="en-GB"/>
              </w:rPr>
            </w:pPr>
            <w:r w:rsidRPr="00E71ACA">
              <w:rPr>
                <w:b/>
                <w:bCs/>
                <w:lang w:eastAsia="en-GB"/>
              </w:rPr>
              <w:t>ESP32 Module</w:t>
            </w:r>
          </w:p>
        </w:tc>
        <w:tc>
          <w:tcPr>
            <w:tcW w:w="2693" w:type="dxa"/>
            <w:shd w:val="clear" w:color="auto" w:fill="auto"/>
            <w:noWrap/>
            <w:vAlign w:val="center"/>
            <w:hideMark/>
          </w:tcPr>
          <w:p w14:paraId="147B2B5C" w14:textId="44991FC2" w:rsidR="00E71ACA" w:rsidRPr="0042748B" w:rsidRDefault="00E34A17" w:rsidP="00E71ACA">
            <w:pPr>
              <w:pStyle w:val="Corpodetexto"/>
              <w:rPr>
                <w:noProof/>
              </w:rPr>
            </w:pPr>
            <w:r w:rsidRPr="001A7024">
              <w:rPr>
                <w:noProof/>
              </w:rPr>
              <w:drawing>
                <wp:anchor distT="0" distB="0" distL="114300" distR="114300" simplePos="0" relativeHeight="251681792" behindDoc="0" locked="0" layoutInCell="1" allowOverlap="1" wp14:anchorId="760DEE4D" wp14:editId="33D1F2AA">
                  <wp:simplePos x="0" y="0"/>
                  <wp:positionH relativeFrom="column">
                    <wp:posOffset>349885</wp:posOffset>
                  </wp:positionH>
                  <wp:positionV relativeFrom="paragraph">
                    <wp:posOffset>-44450</wp:posOffset>
                  </wp:positionV>
                  <wp:extent cx="937260" cy="716280"/>
                  <wp:effectExtent l="19050" t="0" r="0" b="0"/>
                  <wp:wrapNone/>
                  <wp:docPr id="19" name="Picture 18" descr="Modulo ESP32 WIFI">
                    <a:extLst xmlns:a="http://schemas.openxmlformats.org/drawingml/2006/main">
                      <a:ext uri="{FF2B5EF4-FFF2-40B4-BE49-F238E27FC236}">
                        <a16:creationId xmlns:a16="http://schemas.microsoft.com/office/drawing/2014/main" id="{AF669841-D0F4-4E16-B92D-682CE0AB5CC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descr="Modulo ESP32 WIFI">
                            <a:extLst>
                              <a:ext uri="{FF2B5EF4-FFF2-40B4-BE49-F238E27FC236}">
                                <a16:creationId xmlns:a16="http://schemas.microsoft.com/office/drawing/2014/main" id="{AF669841-D0F4-4E16-B92D-682CE0AB5CC8}"/>
                              </a:ext>
                            </a:extLst>
                          </pic:cNvPr>
                          <pic:cNvPicPr>
                            <a:picLocks noChangeAspect="1" noChangeArrowheads="1"/>
                          </pic:cNvPicPr>
                        </pic:nvPicPr>
                        <pic:blipFill rotWithShape="1">
                          <a:blip r:embed="rId180" cstate="print">
                            <a:extLst>
                              <a:ext uri="{BEBA8EAE-BF5A-486C-A8C5-ECC9F3942E4B}">
                                <a14:imgProps xmlns:a14="http://schemas.microsoft.com/office/drawing/2010/main">
                                  <a14:imgLayer r:embed="rId181">
                                    <a14:imgEffect>
                                      <a14:backgroundRemoval t="10000" b="90000" l="10000" r="90000"/>
                                    </a14:imgEffect>
                                  </a14:imgLayer>
                                </a14:imgProps>
                              </a:ext>
                              <a:ext uri="{28A0092B-C50C-407E-A947-70E740481C1C}">
                                <a14:useLocalDpi xmlns:a14="http://schemas.microsoft.com/office/drawing/2010/main" val="0"/>
                              </a:ext>
                            </a:extLst>
                          </a:blip>
                          <a:srcRect l="22285" t="28949" r="18126" b="28534"/>
                          <a:stretch/>
                        </pic:blipFill>
                        <pic:spPr bwMode="auto">
                          <a:xfrm>
                            <a:off x="0" y="0"/>
                            <a:ext cx="937260" cy="716280"/>
                          </a:xfrm>
                          <a:prstGeom prst="rect">
                            <a:avLst/>
                          </a:prstGeom>
                          <a:noFill/>
                          <a:ln>
                            <a:noFill/>
                          </a:ln>
                          <a:scene3d>
                            <a:camera prst="orthographicFront">
                              <a:rot lat="0" lon="0" rev="19799999"/>
                            </a:camera>
                            <a:lightRig rig="threePt" dir="t"/>
                          </a:scene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851" w:type="dxa"/>
            <w:shd w:val="clear" w:color="auto" w:fill="auto"/>
            <w:noWrap/>
            <w:vAlign w:val="center"/>
            <w:hideMark/>
          </w:tcPr>
          <w:p w14:paraId="543B26FC" w14:textId="77777777" w:rsidR="00E71ACA" w:rsidRPr="0042748B" w:rsidRDefault="00E71ACA" w:rsidP="00E71ACA">
            <w:pPr>
              <w:pStyle w:val="Corpodetexto"/>
              <w:rPr>
                <w:lang w:eastAsia="en-GB"/>
              </w:rPr>
            </w:pPr>
            <w:r w:rsidRPr="0042748B">
              <w:rPr>
                <w:lang w:eastAsia="en-GB"/>
              </w:rPr>
              <w:t>36</w:t>
            </w:r>
          </w:p>
        </w:tc>
        <w:tc>
          <w:tcPr>
            <w:tcW w:w="992" w:type="dxa"/>
            <w:shd w:val="clear" w:color="auto" w:fill="auto"/>
            <w:noWrap/>
            <w:vAlign w:val="center"/>
            <w:hideMark/>
          </w:tcPr>
          <w:p w14:paraId="7C538515" w14:textId="77777777" w:rsidR="00E71ACA" w:rsidRPr="0042748B" w:rsidRDefault="00E71ACA" w:rsidP="00E71ACA">
            <w:pPr>
              <w:pStyle w:val="Corpodetexto"/>
              <w:rPr>
                <w:lang w:eastAsia="en-GB"/>
              </w:rPr>
            </w:pPr>
            <w:r w:rsidRPr="0042748B">
              <w:rPr>
                <w:lang w:eastAsia="en-GB"/>
              </w:rPr>
              <w:t>25.2mm</w:t>
            </w:r>
          </w:p>
        </w:tc>
        <w:tc>
          <w:tcPr>
            <w:tcW w:w="992" w:type="dxa"/>
            <w:shd w:val="clear" w:color="auto" w:fill="auto"/>
            <w:noWrap/>
            <w:vAlign w:val="center"/>
            <w:hideMark/>
          </w:tcPr>
          <w:p w14:paraId="2B257A48" w14:textId="77777777" w:rsidR="00E71ACA" w:rsidRPr="0042748B" w:rsidRDefault="00E71ACA" w:rsidP="00E71ACA">
            <w:pPr>
              <w:pStyle w:val="Corpodetexto"/>
              <w:rPr>
                <w:lang w:eastAsia="en-GB"/>
              </w:rPr>
            </w:pPr>
            <w:r w:rsidRPr="0042748B">
              <w:rPr>
                <w:lang w:eastAsia="en-GB"/>
              </w:rPr>
              <w:t>18mm</w:t>
            </w:r>
          </w:p>
        </w:tc>
        <w:tc>
          <w:tcPr>
            <w:tcW w:w="1134" w:type="dxa"/>
            <w:shd w:val="clear" w:color="auto" w:fill="auto"/>
            <w:noWrap/>
            <w:vAlign w:val="center"/>
            <w:hideMark/>
          </w:tcPr>
          <w:p w14:paraId="57D0D52D" w14:textId="77777777" w:rsidR="00E71ACA" w:rsidRPr="0042748B" w:rsidRDefault="00E71ACA" w:rsidP="00E71ACA">
            <w:pPr>
              <w:pStyle w:val="Corpodetexto"/>
              <w:rPr>
                <w:lang w:eastAsia="en-GB"/>
              </w:rPr>
            </w:pPr>
            <w:r w:rsidRPr="001A7024">
              <w:rPr>
                <w:lang w:eastAsia="en-GB"/>
              </w:rPr>
              <w:t>-</w:t>
            </w:r>
          </w:p>
        </w:tc>
        <w:tc>
          <w:tcPr>
            <w:tcW w:w="709" w:type="dxa"/>
            <w:shd w:val="clear" w:color="auto" w:fill="auto"/>
            <w:vAlign w:val="center"/>
            <w:hideMark/>
          </w:tcPr>
          <w:p w14:paraId="018F01F5" w14:textId="77777777" w:rsidR="00E71ACA" w:rsidRPr="0042748B" w:rsidRDefault="00E71ACA" w:rsidP="00E71ACA">
            <w:pPr>
              <w:pStyle w:val="Corpodetexto"/>
              <w:rPr>
                <w:lang w:eastAsia="en-GB"/>
              </w:rPr>
            </w:pPr>
            <w:proofErr w:type="spellStart"/>
            <w:r w:rsidRPr="0042748B">
              <w:rPr>
                <w:lang w:eastAsia="en-GB"/>
              </w:rPr>
              <w:t>Yes</w:t>
            </w:r>
            <w:proofErr w:type="spellEnd"/>
          </w:p>
        </w:tc>
        <w:tc>
          <w:tcPr>
            <w:tcW w:w="709" w:type="dxa"/>
            <w:shd w:val="clear" w:color="auto" w:fill="auto"/>
            <w:vAlign w:val="center"/>
            <w:hideMark/>
          </w:tcPr>
          <w:p w14:paraId="664AC8FA" w14:textId="77777777" w:rsidR="00E71ACA" w:rsidRPr="0042748B" w:rsidRDefault="00E71ACA" w:rsidP="00E71ACA">
            <w:pPr>
              <w:pStyle w:val="Corpodetexto"/>
              <w:rPr>
                <w:lang w:eastAsia="en-GB"/>
              </w:rPr>
            </w:pPr>
            <w:proofErr w:type="spellStart"/>
            <w:r w:rsidRPr="0042748B">
              <w:rPr>
                <w:lang w:eastAsia="en-GB"/>
              </w:rPr>
              <w:t>Yes</w:t>
            </w:r>
            <w:proofErr w:type="spellEnd"/>
          </w:p>
        </w:tc>
        <w:tc>
          <w:tcPr>
            <w:tcW w:w="1134" w:type="dxa"/>
            <w:shd w:val="clear" w:color="auto" w:fill="auto"/>
            <w:vAlign w:val="center"/>
            <w:hideMark/>
          </w:tcPr>
          <w:p w14:paraId="5E0D08C5" w14:textId="77777777" w:rsidR="00E71ACA" w:rsidRPr="0042748B" w:rsidRDefault="00E71ACA" w:rsidP="00E71ACA">
            <w:pPr>
              <w:pStyle w:val="Corpodetexto"/>
              <w:rPr>
                <w:lang w:eastAsia="en-GB"/>
              </w:rPr>
            </w:pPr>
            <w:proofErr w:type="spellStart"/>
            <w:r w:rsidRPr="0042748B">
              <w:rPr>
                <w:lang w:eastAsia="en-GB"/>
              </w:rPr>
              <w:t>Arduino</w:t>
            </w:r>
            <w:proofErr w:type="spellEnd"/>
          </w:p>
        </w:tc>
        <w:tc>
          <w:tcPr>
            <w:tcW w:w="567" w:type="dxa"/>
            <w:shd w:val="clear" w:color="auto" w:fill="auto"/>
            <w:noWrap/>
            <w:vAlign w:val="center"/>
            <w:hideMark/>
          </w:tcPr>
          <w:p w14:paraId="35164CBA" w14:textId="77777777" w:rsidR="00E71ACA" w:rsidRPr="0042748B" w:rsidRDefault="00E71ACA" w:rsidP="00E71ACA">
            <w:pPr>
              <w:pStyle w:val="Corpodetexto"/>
              <w:rPr>
                <w:lang w:eastAsia="en-GB"/>
              </w:rPr>
            </w:pPr>
            <w:proofErr w:type="spellStart"/>
            <w:r w:rsidRPr="0042748B">
              <w:rPr>
                <w:lang w:eastAsia="en-GB"/>
              </w:rPr>
              <w:t>Yes</w:t>
            </w:r>
            <w:proofErr w:type="spellEnd"/>
          </w:p>
        </w:tc>
        <w:tc>
          <w:tcPr>
            <w:tcW w:w="850" w:type="dxa"/>
            <w:shd w:val="clear" w:color="auto" w:fill="auto"/>
            <w:noWrap/>
            <w:vAlign w:val="center"/>
            <w:hideMark/>
          </w:tcPr>
          <w:p w14:paraId="338A4946" w14:textId="77777777" w:rsidR="00E71ACA" w:rsidRPr="0042748B" w:rsidRDefault="00E71ACA" w:rsidP="00E71ACA">
            <w:pPr>
              <w:pStyle w:val="Corpodetexto"/>
              <w:rPr>
                <w:lang w:eastAsia="en-GB"/>
              </w:rPr>
            </w:pPr>
            <w:r w:rsidRPr="0042748B">
              <w:rPr>
                <w:lang w:eastAsia="en-GB"/>
              </w:rPr>
              <w:t>10</w:t>
            </w:r>
          </w:p>
        </w:tc>
        <w:tc>
          <w:tcPr>
            <w:tcW w:w="1276" w:type="dxa"/>
            <w:shd w:val="clear" w:color="auto" w:fill="auto"/>
            <w:vAlign w:val="center"/>
            <w:hideMark/>
          </w:tcPr>
          <w:p w14:paraId="5B29C3C4" w14:textId="25E9A150" w:rsidR="00E71ACA" w:rsidRPr="0042748B" w:rsidRDefault="00000000" w:rsidP="00E71ACA">
            <w:pPr>
              <w:pStyle w:val="Corpodetexto"/>
              <w:rPr>
                <w:u w:val="single"/>
                <w:lang w:eastAsia="en-GB"/>
              </w:rPr>
            </w:pPr>
            <w:hyperlink r:id="rId216" w:history="1">
              <w:r w:rsidR="00C74727" w:rsidRPr="00C74727">
                <w:rPr>
                  <w:rStyle w:val="Hiperligao"/>
                  <w:lang w:eastAsia="en-GB"/>
                </w:rPr>
                <w:t>Link14</w:t>
              </w:r>
            </w:hyperlink>
          </w:p>
        </w:tc>
        <w:tc>
          <w:tcPr>
            <w:tcW w:w="1139" w:type="dxa"/>
            <w:shd w:val="clear" w:color="auto" w:fill="auto"/>
            <w:vAlign w:val="center"/>
            <w:hideMark/>
          </w:tcPr>
          <w:p w14:paraId="6C481F07" w14:textId="0EDE4A64" w:rsidR="00E71ACA" w:rsidRPr="0042748B" w:rsidRDefault="00000000" w:rsidP="00E71ACA">
            <w:pPr>
              <w:pStyle w:val="Corpodetexto"/>
              <w:rPr>
                <w:u w:val="single"/>
                <w:lang w:eastAsia="en-GB"/>
              </w:rPr>
            </w:pPr>
            <w:hyperlink r:id="rId217" w:history="1">
              <w:r w:rsidR="00C74727" w:rsidRPr="00C74727">
                <w:rPr>
                  <w:rStyle w:val="Hiperligao"/>
                  <w:lang w:eastAsia="en-GB"/>
                </w:rPr>
                <w:t>Datasheet14</w:t>
              </w:r>
            </w:hyperlink>
          </w:p>
        </w:tc>
      </w:tr>
    </w:tbl>
    <w:p w14:paraId="210919F6" w14:textId="7535B2BA" w:rsidR="00117BE0" w:rsidRPr="00963816" w:rsidRDefault="00117BE0" w:rsidP="00EB0F3B">
      <w:pPr>
        <w:rPr>
          <w:rFonts w:ascii="NewsGotT" w:hAnsi="NewsGotT"/>
          <w:szCs w:val="24"/>
        </w:rPr>
      </w:pPr>
    </w:p>
    <w:p w14:paraId="0F5634C2" w14:textId="7932B1F7" w:rsidR="00117BE0" w:rsidRPr="00963816" w:rsidRDefault="00C74727" w:rsidP="00C74727">
      <w:pPr>
        <w:spacing w:line="240" w:lineRule="auto"/>
        <w:jc w:val="left"/>
        <w:rPr>
          <w:rFonts w:ascii="NewsGotT" w:hAnsi="NewsGotT"/>
          <w:szCs w:val="24"/>
        </w:rPr>
      </w:pPr>
      <w:r>
        <w:rPr>
          <w:rFonts w:ascii="NewsGotT" w:hAnsi="NewsGotT"/>
          <w:szCs w:val="24"/>
        </w:rPr>
        <w:br w:type="page"/>
      </w:r>
    </w:p>
    <w:p w14:paraId="08D924B8" w14:textId="3C4CD913" w:rsidR="00117BE0" w:rsidRPr="00E3125F" w:rsidRDefault="00E3125F" w:rsidP="00E3125F">
      <w:pPr>
        <w:pStyle w:val="Ttulo3"/>
        <w:numPr>
          <w:ilvl w:val="0"/>
          <w:numId w:val="29"/>
        </w:numPr>
        <w:rPr>
          <w:lang w:val="en-US" w:eastAsia="pt-PT"/>
        </w:rPr>
      </w:pPr>
      <w:bookmarkStart w:id="360" w:name="FinalDecision"/>
      <w:r>
        <w:rPr>
          <w:lang w:val="en-US" w:eastAsia="pt-PT"/>
        </w:rPr>
        <w:lastRenderedPageBreak/>
        <w:t xml:space="preserve"> </w:t>
      </w:r>
      <w:bookmarkStart w:id="361" w:name="_Ref116670130"/>
      <w:bookmarkStart w:id="362" w:name="_Ref116670138"/>
      <w:bookmarkStart w:id="363" w:name="_Toc117467199"/>
      <w:r w:rsidR="00E71ACA" w:rsidRPr="00E3125F">
        <w:rPr>
          <w:lang w:val="en-US" w:eastAsia="pt-PT"/>
        </w:rPr>
        <w:t>Final Decision</w:t>
      </w:r>
      <w:bookmarkEnd w:id="360"/>
      <w:bookmarkEnd w:id="361"/>
      <w:bookmarkEnd w:id="362"/>
      <w:bookmarkEnd w:id="363"/>
    </w:p>
    <w:p w14:paraId="04C16706" w14:textId="0D39056B" w:rsidR="00A33739" w:rsidRPr="00AB5F02" w:rsidRDefault="00803070" w:rsidP="00803070">
      <w:pPr>
        <w:pStyle w:val="Corpodetexto"/>
        <w:rPr>
          <w:lang w:val="en-GB"/>
        </w:rPr>
      </w:pPr>
      <w:r w:rsidRPr="00AB5F02">
        <w:rPr>
          <w:lang w:val="en-GB"/>
        </w:rPr>
        <w:t xml:space="preserve">The board had to be evaluated </w:t>
      </w:r>
      <w:r w:rsidR="00F32110">
        <w:rPr>
          <w:lang w:val="en-GB"/>
        </w:rPr>
        <w:t>for its functional features and</w:t>
      </w:r>
      <w:r w:rsidRPr="00AB5F02">
        <w:rPr>
          <w:lang w:val="en-GB"/>
        </w:rPr>
        <w:t xml:space="preserve"> extras that would be useful for the work. All four boards listed in this table are deemed the most appropriate and optimal for the project.</w:t>
      </w:r>
    </w:p>
    <w:tbl>
      <w:tblPr>
        <w:tblW w:w="1571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6"/>
        <w:gridCol w:w="1272"/>
        <w:gridCol w:w="2659"/>
        <w:gridCol w:w="457"/>
        <w:gridCol w:w="566"/>
        <w:gridCol w:w="566"/>
        <w:gridCol w:w="849"/>
        <w:gridCol w:w="708"/>
        <w:gridCol w:w="904"/>
        <w:gridCol w:w="1200"/>
        <w:gridCol w:w="727"/>
        <w:gridCol w:w="849"/>
        <w:gridCol w:w="991"/>
        <w:gridCol w:w="1047"/>
        <w:gridCol w:w="2351"/>
      </w:tblGrid>
      <w:tr w:rsidR="00E71ACA" w:rsidRPr="004C72F4" w14:paraId="47DCF1EF" w14:textId="77777777" w:rsidTr="00164E55">
        <w:trPr>
          <w:cantSplit/>
          <w:trHeight w:val="1958"/>
          <w:jc w:val="center"/>
        </w:trPr>
        <w:tc>
          <w:tcPr>
            <w:tcW w:w="566" w:type="dxa"/>
            <w:shd w:val="clear" w:color="auto" w:fill="auto"/>
            <w:textDirection w:val="btLr"/>
            <w:vAlign w:val="center"/>
            <w:hideMark/>
          </w:tcPr>
          <w:p w14:paraId="273CD6F2" w14:textId="77777777" w:rsidR="00E71ACA" w:rsidRPr="004C72F4" w:rsidRDefault="00E71ACA" w:rsidP="004C72F4">
            <w:pPr>
              <w:pStyle w:val="Corpodetexto"/>
              <w:jc w:val="center"/>
              <w:rPr>
                <w:b/>
                <w:bCs/>
              </w:rPr>
            </w:pPr>
            <w:proofErr w:type="spellStart"/>
            <w:r w:rsidRPr="004C72F4">
              <w:rPr>
                <w:b/>
                <w:bCs/>
              </w:rPr>
              <w:t>Preference</w:t>
            </w:r>
            <w:proofErr w:type="spellEnd"/>
          </w:p>
        </w:tc>
        <w:tc>
          <w:tcPr>
            <w:tcW w:w="1272" w:type="dxa"/>
            <w:shd w:val="clear" w:color="auto" w:fill="auto"/>
            <w:noWrap/>
            <w:textDirection w:val="btLr"/>
            <w:vAlign w:val="center"/>
            <w:hideMark/>
          </w:tcPr>
          <w:p w14:paraId="640EBEE7" w14:textId="77777777" w:rsidR="00E71ACA" w:rsidRPr="004C72F4" w:rsidRDefault="00E71ACA" w:rsidP="004C72F4">
            <w:pPr>
              <w:pStyle w:val="Corpodetexto"/>
              <w:jc w:val="center"/>
              <w:rPr>
                <w:b/>
                <w:bCs/>
              </w:rPr>
            </w:pPr>
            <w:r w:rsidRPr="004C72F4">
              <w:rPr>
                <w:b/>
                <w:bCs/>
                <w:noProof/>
              </w:rPr>
              <w:drawing>
                <wp:anchor distT="0" distB="0" distL="114300" distR="114300" simplePos="0" relativeHeight="251669504" behindDoc="0" locked="0" layoutInCell="1" allowOverlap="1" wp14:anchorId="23F10B21" wp14:editId="18573F8C">
                  <wp:simplePos x="0" y="0"/>
                  <wp:positionH relativeFrom="column">
                    <wp:posOffset>7696200</wp:posOffset>
                  </wp:positionH>
                  <wp:positionV relativeFrom="paragraph">
                    <wp:posOffset>-6652260</wp:posOffset>
                  </wp:positionV>
                  <wp:extent cx="3139440" cy="2339340"/>
                  <wp:effectExtent l="0" t="0" r="0" b="0"/>
                  <wp:wrapNone/>
                  <wp:docPr id="127" name="Picture 127" descr="Arduino Nano RP2040 Connect">
                    <a:extLst xmlns:a="http://schemas.openxmlformats.org/drawingml/2006/main">
                      <a:ext uri="{FF2B5EF4-FFF2-40B4-BE49-F238E27FC236}">
                        <a16:creationId xmlns:a16="http://schemas.microsoft.com/office/drawing/2014/main" id="{10D7A01D-8B9D-480F-93AE-301F614F5146}"/>
                      </a:ext>
                    </a:extLst>
                  </wp:docPr>
                  <wp:cNvGraphicFramePr/>
                  <a:graphic xmlns:a="http://schemas.openxmlformats.org/drawingml/2006/main">
                    <a:graphicData uri="http://schemas.openxmlformats.org/drawingml/2006/picture">
                      <pic:pic xmlns:pic="http://schemas.openxmlformats.org/drawingml/2006/picture">
                        <pic:nvPicPr>
                          <pic:cNvPr id="6" name="Picture 5" descr="Arduino Nano RP2040 Connect">
                            <a:extLst>
                              <a:ext uri="{FF2B5EF4-FFF2-40B4-BE49-F238E27FC236}">
                                <a16:creationId xmlns:a16="http://schemas.microsoft.com/office/drawing/2014/main" id="{10D7A01D-8B9D-480F-93AE-301F614F5146}"/>
                              </a:ext>
                            </a:extLst>
                          </pic:cNvPr>
                          <pic:cNvPicPr>
                            <a:picLocks noChangeAspect="1" noChangeArrowheads="1"/>
                          </pic:cNvPicPr>
                        </pic:nvPicPr>
                        <pic:blipFill>
                          <a:blip r:embed="rId148" cstate="print">
                            <a:extLst>
                              <a:ext uri="{BEBA8EAE-BF5A-486C-A8C5-ECC9F3942E4B}">
                                <a14:imgProps xmlns:a14="http://schemas.microsoft.com/office/drawing/2010/main">
                                  <a14:imgLayer r:embed="rId149">
                                    <a14:imgEffect>
                                      <a14:backgroundRemoval t="10000" b="90000" l="5681" r="92283">
                                        <a14:foregroundMark x1="91854" y1="58857" x2="90354" y2="58857"/>
                                        <a14:foregroundMark x1="11254" y1="62286" x2="12326" y2="37429"/>
                                        <a14:foregroundMark x1="12326" y1="37429" x2="9753" y2="60143"/>
                                        <a14:foregroundMark x1="92926" y1="63000" x2="91854" y2="40000"/>
                                        <a14:foregroundMark x1="91854" y1="40000" x2="92390" y2="36714"/>
                                        <a14:foregroundMark x1="6645" y1="54000" x2="5681" y2="43571"/>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3139440" cy="2339340"/>
                          </a:xfrm>
                          <a:prstGeom prst="rect">
                            <a:avLst/>
                          </a:prstGeom>
                          <a:noFill/>
                        </pic:spPr>
                      </pic:pic>
                    </a:graphicData>
                  </a:graphic>
                  <wp14:sizeRelH relativeFrom="page">
                    <wp14:pctWidth>0</wp14:pctWidth>
                  </wp14:sizeRelH>
                  <wp14:sizeRelV relativeFrom="page">
                    <wp14:pctHeight>0</wp14:pctHeight>
                  </wp14:sizeRelV>
                </wp:anchor>
              </w:drawing>
            </w:r>
            <w:proofErr w:type="spellStart"/>
            <w:r w:rsidRPr="004C72F4">
              <w:rPr>
                <w:b/>
                <w:bCs/>
              </w:rPr>
              <w:t>Name</w:t>
            </w:r>
            <w:proofErr w:type="spellEnd"/>
          </w:p>
          <w:p w14:paraId="24BE9E94" w14:textId="77777777" w:rsidR="00E71ACA" w:rsidRPr="004C72F4" w:rsidRDefault="00E71ACA" w:rsidP="004C72F4">
            <w:pPr>
              <w:pStyle w:val="Corpodetexto"/>
              <w:jc w:val="center"/>
              <w:rPr>
                <w:b/>
                <w:bCs/>
              </w:rPr>
            </w:pPr>
          </w:p>
        </w:tc>
        <w:tc>
          <w:tcPr>
            <w:tcW w:w="2659" w:type="dxa"/>
            <w:shd w:val="clear" w:color="auto" w:fill="auto"/>
            <w:textDirection w:val="btLr"/>
            <w:vAlign w:val="center"/>
            <w:hideMark/>
          </w:tcPr>
          <w:p w14:paraId="3FD65481" w14:textId="77777777" w:rsidR="00E71ACA" w:rsidRPr="004C72F4" w:rsidRDefault="00E71ACA" w:rsidP="004C72F4">
            <w:pPr>
              <w:pStyle w:val="Corpodetexto"/>
              <w:jc w:val="center"/>
              <w:rPr>
                <w:b/>
                <w:bCs/>
              </w:rPr>
            </w:pPr>
            <w:r w:rsidRPr="004C72F4">
              <w:rPr>
                <w:b/>
                <w:bCs/>
              </w:rPr>
              <w:t>Picture</w:t>
            </w:r>
          </w:p>
        </w:tc>
        <w:tc>
          <w:tcPr>
            <w:tcW w:w="457" w:type="dxa"/>
            <w:shd w:val="clear" w:color="auto" w:fill="auto"/>
            <w:textDirection w:val="btLr"/>
            <w:vAlign w:val="center"/>
            <w:hideMark/>
          </w:tcPr>
          <w:p w14:paraId="1C74B04F" w14:textId="77777777" w:rsidR="00E71ACA" w:rsidRPr="004C72F4" w:rsidRDefault="00E71ACA" w:rsidP="004C72F4">
            <w:pPr>
              <w:pStyle w:val="Corpodetexto"/>
              <w:jc w:val="center"/>
              <w:rPr>
                <w:b/>
                <w:bCs/>
              </w:rPr>
            </w:pPr>
            <w:proofErr w:type="spellStart"/>
            <w:r w:rsidRPr="004C72F4">
              <w:rPr>
                <w:b/>
                <w:bCs/>
              </w:rPr>
              <w:t>Number</w:t>
            </w:r>
            <w:proofErr w:type="spellEnd"/>
            <w:r w:rsidRPr="004C72F4">
              <w:rPr>
                <w:b/>
                <w:bCs/>
              </w:rPr>
              <w:t xml:space="preserve"> </w:t>
            </w:r>
            <w:proofErr w:type="spellStart"/>
            <w:r w:rsidRPr="004C72F4">
              <w:rPr>
                <w:b/>
                <w:bCs/>
              </w:rPr>
              <w:t>of</w:t>
            </w:r>
            <w:proofErr w:type="spellEnd"/>
            <w:r w:rsidRPr="004C72F4">
              <w:rPr>
                <w:b/>
                <w:bCs/>
              </w:rPr>
              <w:t xml:space="preserve"> pins</w:t>
            </w:r>
          </w:p>
        </w:tc>
        <w:tc>
          <w:tcPr>
            <w:tcW w:w="566" w:type="dxa"/>
            <w:shd w:val="clear" w:color="auto" w:fill="auto"/>
            <w:textDirection w:val="btLr"/>
            <w:vAlign w:val="center"/>
            <w:hideMark/>
          </w:tcPr>
          <w:p w14:paraId="439C7933" w14:textId="77777777" w:rsidR="00E71ACA" w:rsidRPr="004C72F4" w:rsidRDefault="00E71ACA" w:rsidP="004C72F4">
            <w:pPr>
              <w:pStyle w:val="Corpodetexto"/>
              <w:jc w:val="center"/>
              <w:rPr>
                <w:b/>
                <w:bCs/>
              </w:rPr>
            </w:pPr>
            <w:proofErr w:type="spellStart"/>
            <w:r w:rsidRPr="004C72F4">
              <w:rPr>
                <w:b/>
                <w:bCs/>
              </w:rPr>
              <w:t>Length</w:t>
            </w:r>
            <w:proofErr w:type="spellEnd"/>
          </w:p>
        </w:tc>
        <w:tc>
          <w:tcPr>
            <w:tcW w:w="566" w:type="dxa"/>
            <w:shd w:val="clear" w:color="auto" w:fill="auto"/>
            <w:textDirection w:val="btLr"/>
            <w:vAlign w:val="center"/>
            <w:hideMark/>
          </w:tcPr>
          <w:p w14:paraId="64E283B3" w14:textId="77777777" w:rsidR="00E71ACA" w:rsidRPr="004C72F4" w:rsidRDefault="00E71ACA" w:rsidP="004C72F4">
            <w:pPr>
              <w:pStyle w:val="Corpodetexto"/>
              <w:jc w:val="center"/>
              <w:rPr>
                <w:b/>
                <w:bCs/>
              </w:rPr>
            </w:pPr>
            <w:proofErr w:type="spellStart"/>
            <w:r w:rsidRPr="004C72F4">
              <w:rPr>
                <w:b/>
                <w:bCs/>
              </w:rPr>
              <w:t>Width</w:t>
            </w:r>
            <w:proofErr w:type="spellEnd"/>
          </w:p>
        </w:tc>
        <w:tc>
          <w:tcPr>
            <w:tcW w:w="849" w:type="dxa"/>
            <w:shd w:val="clear" w:color="auto" w:fill="auto"/>
            <w:textDirection w:val="btLr"/>
            <w:vAlign w:val="center"/>
            <w:hideMark/>
          </w:tcPr>
          <w:p w14:paraId="60E352A0" w14:textId="77777777" w:rsidR="00E71ACA" w:rsidRPr="004C72F4" w:rsidRDefault="00E71ACA" w:rsidP="004C72F4">
            <w:pPr>
              <w:pStyle w:val="Corpodetexto"/>
              <w:jc w:val="center"/>
              <w:rPr>
                <w:b/>
                <w:bCs/>
              </w:rPr>
            </w:pPr>
            <w:r w:rsidRPr="004C72F4">
              <w:rPr>
                <w:b/>
                <w:bCs/>
              </w:rPr>
              <w:t>Module</w:t>
            </w:r>
          </w:p>
        </w:tc>
        <w:tc>
          <w:tcPr>
            <w:tcW w:w="708" w:type="dxa"/>
            <w:shd w:val="clear" w:color="auto" w:fill="auto"/>
            <w:textDirection w:val="btLr"/>
            <w:vAlign w:val="center"/>
            <w:hideMark/>
          </w:tcPr>
          <w:p w14:paraId="0BE5B3D9" w14:textId="77777777" w:rsidR="00E71ACA" w:rsidRPr="004C72F4" w:rsidRDefault="00E71ACA" w:rsidP="004C72F4">
            <w:pPr>
              <w:pStyle w:val="Corpodetexto"/>
              <w:jc w:val="center"/>
              <w:rPr>
                <w:b/>
                <w:bCs/>
              </w:rPr>
            </w:pPr>
            <w:r w:rsidRPr="004C72F4">
              <w:rPr>
                <w:b/>
                <w:bCs/>
              </w:rPr>
              <w:t>Wi-Fi</w:t>
            </w:r>
          </w:p>
        </w:tc>
        <w:tc>
          <w:tcPr>
            <w:tcW w:w="904" w:type="dxa"/>
            <w:shd w:val="clear" w:color="auto" w:fill="auto"/>
            <w:textDirection w:val="btLr"/>
            <w:vAlign w:val="center"/>
            <w:hideMark/>
          </w:tcPr>
          <w:p w14:paraId="063138A5" w14:textId="77777777" w:rsidR="00E71ACA" w:rsidRPr="004C72F4" w:rsidRDefault="00E71ACA" w:rsidP="004C72F4">
            <w:pPr>
              <w:pStyle w:val="Corpodetexto"/>
              <w:jc w:val="center"/>
              <w:rPr>
                <w:b/>
                <w:bCs/>
              </w:rPr>
            </w:pPr>
            <w:r w:rsidRPr="004C72F4">
              <w:rPr>
                <w:b/>
                <w:bCs/>
              </w:rPr>
              <w:t>Bluetooth</w:t>
            </w:r>
          </w:p>
        </w:tc>
        <w:tc>
          <w:tcPr>
            <w:tcW w:w="1200" w:type="dxa"/>
            <w:shd w:val="clear" w:color="auto" w:fill="auto"/>
            <w:textDirection w:val="btLr"/>
            <w:vAlign w:val="center"/>
            <w:hideMark/>
          </w:tcPr>
          <w:p w14:paraId="2956B6E2" w14:textId="77777777" w:rsidR="00E71ACA" w:rsidRPr="004C72F4" w:rsidRDefault="00E71ACA" w:rsidP="004C72F4">
            <w:pPr>
              <w:pStyle w:val="Corpodetexto"/>
              <w:jc w:val="center"/>
              <w:rPr>
                <w:b/>
                <w:bCs/>
              </w:rPr>
            </w:pPr>
            <w:r w:rsidRPr="004C72F4">
              <w:rPr>
                <w:b/>
                <w:bCs/>
              </w:rPr>
              <w:t>IDE</w:t>
            </w:r>
          </w:p>
        </w:tc>
        <w:tc>
          <w:tcPr>
            <w:tcW w:w="727" w:type="dxa"/>
            <w:shd w:val="clear" w:color="auto" w:fill="auto"/>
            <w:textDirection w:val="btLr"/>
            <w:vAlign w:val="center"/>
            <w:hideMark/>
          </w:tcPr>
          <w:p w14:paraId="7EB2C4A1" w14:textId="77777777" w:rsidR="00E71ACA" w:rsidRPr="004C72F4" w:rsidRDefault="00E71ACA" w:rsidP="004C72F4">
            <w:pPr>
              <w:pStyle w:val="Corpodetexto"/>
              <w:jc w:val="center"/>
              <w:rPr>
                <w:b/>
                <w:bCs/>
              </w:rPr>
            </w:pPr>
            <w:proofErr w:type="spellStart"/>
            <w:r w:rsidRPr="004C72F4">
              <w:rPr>
                <w:b/>
                <w:bCs/>
              </w:rPr>
              <w:t>Soldering</w:t>
            </w:r>
            <w:proofErr w:type="spellEnd"/>
            <w:r w:rsidRPr="004C72F4">
              <w:rPr>
                <w:b/>
                <w:bCs/>
              </w:rPr>
              <w:t>?</w:t>
            </w:r>
          </w:p>
        </w:tc>
        <w:tc>
          <w:tcPr>
            <w:tcW w:w="849" w:type="dxa"/>
            <w:shd w:val="clear" w:color="auto" w:fill="auto"/>
            <w:textDirection w:val="btLr"/>
            <w:vAlign w:val="center"/>
            <w:hideMark/>
          </w:tcPr>
          <w:p w14:paraId="2B2E4E19" w14:textId="77777777" w:rsidR="00E71ACA" w:rsidRPr="004C72F4" w:rsidRDefault="00E71ACA" w:rsidP="004C72F4">
            <w:pPr>
              <w:pStyle w:val="Corpodetexto"/>
              <w:jc w:val="center"/>
              <w:rPr>
                <w:b/>
                <w:bCs/>
              </w:rPr>
            </w:pPr>
            <w:r w:rsidRPr="004C72F4">
              <w:rPr>
                <w:b/>
                <w:bCs/>
              </w:rPr>
              <w:t>Price</w:t>
            </w:r>
          </w:p>
        </w:tc>
        <w:tc>
          <w:tcPr>
            <w:tcW w:w="991" w:type="dxa"/>
            <w:shd w:val="clear" w:color="auto" w:fill="auto"/>
            <w:textDirection w:val="btLr"/>
            <w:vAlign w:val="center"/>
            <w:hideMark/>
          </w:tcPr>
          <w:p w14:paraId="2A76E76E" w14:textId="77777777" w:rsidR="00E71ACA" w:rsidRPr="004C72F4" w:rsidRDefault="00E71ACA" w:rsidP="004C72F4">
            <w:pPr>
              <w:pStyle w:val="Corpodetexto"/>
              <w:jc w:val="center"/>
              <w:rPr>
                <w:b/>
                <w:bCs/>
              </w:rPr>
            </w:pPr>
            <w:r w:rsidRPr="004C72F4">
              <w:rPr>
                <w:b/>
                <w:bCs/>
              </w:rPr>
              <w:t>Link</w:t>
            </w:r>
          </w:p>
        </w:tc>
        <w:tc>
          <w:tcPr>
            <w:tcW w:w="1047" w:type="dxa"/>
            <w:shd w:val="clear" w:color="auto" w:fill="auto"/>
            <w:textDirection w:val="btLr"/>
            <w:vAlign w:val="center"/>
            <w:hideMark/>
          </w:tcPr>
          <w:p w14:paraId="2E993257" w14:textId="77777777" w:rsidR="00E71ACA" w:rsidRPr="004C72F4" w:rsidRDefault="00E71ACA" w:rsidP="004C72F4">
            <w:pPr>
              <w:pStyle w:val="Corpodetexto"/>
              <w:jc w:val="center"/>
              <w:rPr>
                <w:b/>
                <w:bCs/>
              </w:rPr>
            </w:pPr>
            <w:proofErr w:type="spellStart"/>
            <w:r w:rsidRPr="004C72F4">
              <w:rPr>
                <w:b/>
                <w:bCs/>
              </w:rPr>
              <w:t>DataSheet</w:t>
            </w:r>
            <w:proofErr w:type="spellEnd"/>
          </w:p>
        </w:tc>
        <w:tc>
          <w:tcPr>
            <w:tcW w:w="2351" w:type="dxa"/>
            <w:shd w:val="clear" w:color="auto" w:fill="auto"/>
            <w:textDirection w:val="btLr"/>
            <w:vAlign w:val="center"/>
            <w:hideMark/>
          </w:tcPr>
          <w:p w14:paraId="462D031B" w14:textId="77777777" w:rsidR="00E71ACA" w:rsidRPr="004C72F4" w:rsidRDefault="00E71ACA" w:rsidP="004C72F4">
            <w:pPr>
              <w:pStyle w:val="Corpodetexto"/>
              <w:jc w:val="center"/>
              <w:rPr>
                <w:b/>
                <w:bCs/>
              </w:rPr>
            </w:pPr>
            <w:proofErr w:type="spellStart"/>
            <w:r w:rsidRPr="004C72F4">
              <w:rPr>
                <w:b/>
                <w:bCs/>
              </w:rPr>
              <w:t>Justification</w:t>
            </w:r>
            <w:proofErr w:type="spellEnd"/>
          </w:p>
        </w:tc>
      </w:tr>
      <w:tr w:rsidR="00E71ACA" w:rsidRPr="00454C63" w14:paraId="08BDA421" w14:textId="77777777" w:rsidTr="00164E55">
        <w:trPr>
          <w:cantSplit/>
          <w:trHeight w:val="2082"/>
          <w:jc w:val="center"/>
        </w:trPr>
        <w:tc>
          <w:tcPr>
            <w:tcW w:w="566" w:type="dxa"/>
            <w:shd w:val="clear" w:color="auto" w:fill="auto"/>
            <w:vAlign w:val="center"/>
            <w:hideMark/>
          </w:tcPr>
          <w:p w14:paraId="023A3079" w14:textId="77777777" w:rsidR="00E71ACA" w:rsidRPr="004C72F4" w:rsidRDefault="00E71ACA" w:rsidP="004C72F4">
            <w:pPr>
              <w:pStyle w:val="Corpodetexto"/>
              <w:rPr>
                <w:b/>
                <w:bCs/>
              </w:rPr>
            </w:pPr>
            <w:r w:rsidRPr="004C72F4">
              <w:rPr>
                <w:b/>
                <w:bCs/>
              </w:rPr>
              <w:t>1</w:t>
            </w:r>
          </w:p>
        </w:tc>
        <w:tc>
          <w:tcPr>
            <w:tcW w:w="1272" w:type="dxa"/>
            <w:shd w:val="clear" w:color="auto" w:fill="auto"/>
            <w:vAlign w:val="center"/>
            <w:hideMark/>
          </w:tcPr>
          <w:p w14:paraId="0D6252D9" w14:textId="77777777" w:rsidR="00E71ACA" w:rsidRPr="004C72F4" w:rsidRDefault="00E71ACA" w:rsidP="004C72F4">
            <w:pPr>
              <w:pStyle w:val="Corpodetexto"/>
              <w:rPr>
                <w:b/>
                <w:bCs/>
              </w:rPr>
            </w:pPr>
            <w:r w:rsidRPr="004C72F4">
              <w:rPr>
                <w:b/>
                <w:bCs/>
              </w:rPr>
              <w:t>BEETLE</w:t>
            </w:r>
          </w:p>
        </w:tc>
        <w:tc>
          <w:tcPr>
            <w:tcW w:w="2659" w:type="dxa"/>
            <w:shd w:val="clear" w:color="auto" w:fill="auto"/>
            <w:noWrap/>
            <w:vAlign w:val="center"/>
            <w:hideMark/>
          </w:tcPr>
          <w:p w14:paraId="10110DDA" w14:textId="1C658350" w:rsidR="00E71ACA" w:rsidRPr="004C72F4" w:rsidRDefault="00E34A17" w:rsidP="004C72F4">
            <w:pPr>
              <w:pStyle w:val="Corpodetexto"/>
              <w:jc w:val="center"/>
            </w:pPr>
            <w:r w:rsidRPr="004C72F4">
              <w:rPr>
                <w:noProof/>
              </w:rPr>
              <w:drawing>
                <wp:anchor distT="0" distB="0" distL="114300" distR="114300" simplePos="0" relativeHeight="251682816" behindDoc="0" locked="0" layoutInCell="1" allowOverlap="1" wp14:anchorId="73D8DEB5" wp14:editId="662DA4E4">
                  <wp:simplePos x="0" y="0"/>
                  <wp:positionH relativeFrom="column">
                    <wp:posOffset>248920</wp:posOffset>
                  </wp:positionH>
                  <wp:positionV relativeFrom="paragraph">
                    <wp:posOffset>-76200</wp:posOffset>
                  </wp:positionV>
                  <wp:extent cx="1150620" cy="815340"/>
                  <wp:effectExtent l="38100" t="38100" r="11430" b="22860"/>
                  <wp:wrapNone/>
                  <wp:docPr id="128" name="Picture 9" descr="Beetle ESP32 Microcontroller">
                    <a:extLst xmlns:a="http://schemas.openxmlformats.org/drawingml/2006/main">
                      <a:ext uri="{FF2B5EF4-FFF2-40B4-BE49-F238E27FC236}">
                        <a16:creationId xmlns:a16="http://schemas.microsoft.com/office/drawing/2014/main" id="{46707758-02EE-427F-AFCE-F3CF7DCEAB6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descr="Beetle ESP32 Microcontroller">
                            <a:extLst>
                              <a:ext uri="{FF2B5EF4-FFF2-40B4-BE49-F238E27FC236}">
                                <a16:creationId xmlns:a16="http://schemas.microsoft.com/office/drawing/2014/main" id="{46707758-02EE-427F-AFCE-F3CF7DCEAB6D}"/>
                              </a:ext>
                            </a:extLst>
                          </pic:cNvPr>
                          <pic:cNvPicPr>
                            <a:picLocks noChangeAspect="1" noChangeArrowheads="1"/>
                          </pic:cNvPicPr>
                        </pic:nvPicPr>
                        <pic:blipFill rotWithShape="1">
                          <a:blip r:embed="rId218" cstate="print">
                            <a:extLst>
                              <a:ext uri="{BEBA8EAE-BF5A-486C-A8C5-ECC9F3942E4B}">
                                <a14:imgProps xmlns:a14="http://schemas.microsoft.com/office/drawing/2010/main">
                                  <a14:imgLayer r:embed="rId219">
                                    <a14:imgEffect>
                                      <a14:backgroundRemoval t="10000" b="90000" l="10000" r="90000"/>
                                    </a14:imgEffect>
                                  </a14:imgLayer>
                                </a14:imgProps>
                              </a:ext>
                              <a:ext uri="{28A0092B-C50C-407E-A947-70E740481C1C}">
                                <a14:useLocalDpi xmlns:a14="http://schemas.microsoft.com/office/drawing/2010/main" val="0"/>
                              </a:ext>
                            </a:extLst>
                          </a:blip>
                          <a:srcRect l="16037" t="11435" r="14776" b="12091"/>
                          <a:stretch/>
                        </pic:blipFill>
                        <pic:spPr bwMode="auto">
                          <a:xfrm>
                            <a:off x="0" y="0"/>
                            <a:ext cx="1150620" cy="815340"/>
                          </a:xfrm>
                          <a:prstGeom prst="rect">
                            <a:avLst/>
                          </a:prstGeom>
                          <a:noFill/>
                          <a:ln>
                            <a:noFill/>
                          </a:ln>
                          <a:scene3d>
                            <a:camera prst="orthographicFront">
                              <a:rot lat="0" lon="0" rev="20699999"/>
                            </a:camera>
                            <a:lightRig rig="threePt" dir="t"/>
                          </a:scene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457" w:type="dxa"/>
            <w:shd w:val="clear" w:color="auto" w:fill="auto"/>
            <w:noWrap/>
            <w:vAlign w:val="center"/>
            <w:hideMark/>
          </w:tcPr>
          <w:p w14:paraId="794D2574" w14:textId="77777777" w:rsidR="00E71ACA" w:rsidRPr="004C72F4" w:rsidRDefault="00E71ACA" w:rsidP="004C72F4">
            <w:pPr>
              <w:pStyle w:val="Corpodetexto"/>
              <w:jc w:val="center"/>
            </w:pPr>
            <w:r w:rsidRPr="004C72F4">
              <w:t>14</w:t>
            </w:r>
          </w:p>
        </w:tc>
        <w:tc>
          <w:tcPr>
            <w:tcW w:w="566" w:type="dxa"/>
            <w:shd w:val="clear" w:color="auto" w:fill="auto"/>
            <w:noWrap/>
            <w:vAlign w:val="center"/>
            <w:hideMark/>
          </w:tcPr>
          <w:p w14:paraId="1FA2DB5D" w14:textId="77777777" w:rsidR="00E71ACA" w:rsidRPr="004C72F4" w:rsidRDefault="00E71ACA" w:rsidP="004C72F4">
            <w:pPr>
              <w:pStyle w:val="Corpodetexto"/>
              <w:jc w:val="center"/>
            </w:pPr>
            <w:r w:rsidRPr="004C72F4">
              <w:t>35mm</w:t>
            </w:r>
          </w:p>
        </w:tc>
        <w:tc>
          <w:tcPr>
            <w:tcW w:w="566" w:type="dxa"/>
            <w:shd w:val="clear" w:color="auto" w:fill="auto"/>
            <w:noWrap/>
            <w:vAlign w:val="center"/>
            <w:hideMark/>
          </w:tcPr>
          <w:p w14:paraId="45C63AF4" w14:textId="77777777" w:rsidR="00E71ACA" w:rsidRPr="004C72F4" w:rsidRDefault="00E71ACA" w:rsidP="004C72F4">
            <w:pPr>
              <w:pStyle w:val="Corpodetexto"/>
              <w:jc w:val="center"/>
            </w:pPr>
            <w:r w:rsidRPr="004C72F4">
              <w:t>34mm</w:t>
            </w:r>
          </w:p>
        </w:tc>
        <w:tc>
          <w:tcPr>
            <w:tcW w:w="849" w:type="dxa"/>
            <w:shd w:val="clear" w:color="auto" w:fill="auto"/>
            <w:noWrap/>
            <w:vAlign w:val="center"/>
            <w:hideMark/>
          </w:tcPr>
          <w:p w14:paraId="60D07702" w14:textId="77777777" w:rsidR="00E71ACA" w:rsidRPr="004C72F4" w:rsidRDefault="00E71ACA" w:rsidP="004C72F4">
            <w:pPr>
              <w:pStyle w:val="Corpodetexto"/>
              <w:jc w:val="center"/>
            </w:pPr>
            <w:r w:rsidRPr="004C72F4">
              <w:t>ESP-WROOM-32</w:t>
            </w:r>
          </w:p>
        </w:tc>
        <w:tc>
          <w:tcPr>
            <w:tcW w:w="708" w:type="dxa"/>
            <w:shd w:val="clear" w:color="auto" w:fill="auto"/>
            <w:vAlign w:val="center"/>
            <w:hideMark/>
          </w:tcPr>
          <w:p w14:paraId="387275CC" w14:textId="77777777" w:rsidR="00E71ACA" w:rsidRPr="004C72F4" w:rsidRDefault="00E71ACA" w:rsidP="004C72F4">
            <w:pPr>
              <w:pStyle w:val="Corpodetexto"/>
              <w:jc w:val="center"/>
            </w:pPr>
            <w:proofErr w:type="spellStart"/>
            <w:r w:rsidRPr="004C72F4">
              <w:t>Yes</w:t>
            </w:r>
            <w:proofErr w:type="spellEnd"/>
          </w:p>
        </w:tc>
        <w:tc>
          <w:tcPr>
            <w:tcW w:w="904" w:type="dxa"/>
            <w:shd w:val="clear" w:color="auto" w:fill="auto"/>
            <w:vAlign w:val="center"/>
            <w:hideMark/>
          </w:tcPr>
          <w:p w14:paraId="1A1DE66F" w14:textId="77777777" w:rsidR="00E71ACA" w:rsidRPr="004C72F4" w:rsidRDefault="00E71ACA" w:rsidP="004C72F4">
            <w:pPr>
              <w:pStyle w:val="Corpodetexto"/>
              <w:jc w:val="center"/>
            </w:pPr>
            <w:proofErr w:type="spellStart"/>
            <w:r w:rsidRPr="004C72F4">
              <w:t>Yes</w:t>
            </w:r>
            <w:proofErr w:type="spellEnd"/>
          </w:p>
        </w:tc>
        <w:tc>
          <w:tcPr>
            <w:tcW w:w="1200" w:type="dxa"/>
            <w:shd w:val="clear" w:color="auto" w:fill="auto"/>
            <w:vAlign w:val="center"/>
            <w:hideMark/>
          </w:tcPr>
          <w:p w14:paraId="081DE334" w14:textId="77777777" w:rsidR="00E71ACA" w:rsidRPr="004C72F4" w:rsidRDefault="00E71ACA" w:rsidP="004C72F4">
            <w:pPr>
              <w:pStyle w:val="Corpodetexto"/>
              <w:jc w:val="center"/>
            </w:pPr>
            <w:proofErr w:type="spellStart"/>
            <w:r w:rsidRPr="004C72F4">
              <w:t>Arduino</w:t>
            </w:r>
            <w:proofErr w:type="spellEnd"/>
          </w:p>
        </w:tc>
        <w:tc>
          <w:tcPr>
            <w:tcW w:w="727" w:type="dxa"/>
            <w:shd w:val="clear" w:color="auto" w:fill="auto"/>
            <w:vAlign w:val="center"/>
            <w:hideMark/>
          </w:tcPr>
          <w:p w14:paraId="7DA2022D" w14:textId="77777777" w:rsidR="00E71ACA" w:rsidRPr="004C72F4" w:rsidRDefault="00E71ACA" w:rsidP="004C72F4">
            <w:pPr>
              <w:pStyle w:val="Corpodetexto"/>
              <w:jc w:val="center"/>
            </w:pPr>
            <w:r w:rsidRPr="004C72F4">
              <w:t>No</w:t>
            </w:r>
          </w:p>
        </w:tc>
        <w:tc>
          <w:tcPr>
            <w:tcW w:w="849" w:type="dxa"/>
            <w:shd w:val="clear" w:color="auto" w:fill="auto"/>
            <w:noWrap/>
            <w:vAlign w:val="center"/>
            <w:hideMark/>
          </w:tcPr>
          <w:p w14:paraId="4B3A72B5" w14:textId="77777777" w:rsidR="00E71ACA" w:rsidRPr="004C72F4" w:rsidRDefault="00E71ACA" w:rsidP="004C72F4">
            <w:pPr>
              <w:pStyle w:val="Corpodetexto"/>
              <w:jc w:val="center"/>
            </w:pPr>
            <w:r w:rsidRPr="004C72F4">
              <w:t>15,95 €</w:t>
            </w:r>
          </w:p>
        </w:tc>
        <w:tc>
          <w:tcPr>
            <w:tcW w:w="991" w:type="dxa"/>
            <w:shd w:val="clear" w:color="auto" w:fill="auto"/>
            <w:vAlign w:val="center"/>
            <w:hideMark/>
          </w:tcPr>
          <w:p w14:paraId="1C4F550F" w14:textId="00D88705" w:rsidR="00E71ACA" w:rsidRPr="001B5A6E" w:rsidRDefault="00000000" w:rsidP="001B5A6E">
            <w:pPr>
              <w:pStyle w:val="Corpodetexto"/>
              <w:rPr>
                <w:rStyle w:val="Hiperligao"/>
                <w:lang w:eastAsia="en-GB"/>
              </w:rPr>
            </w:pPr>
            <w:hyperlink r:id="rId220" w:history="1">
              <w:r w:rsidR="00C74727" w:rsidRPr="001B5A6E">
                <w:rPr>
                  <w:rStyle w:val="Hiperligao"/>
                  <w:lang w:eastAsia="en-GB"/>
                </w:rPr>
                <w:t>Link1</w:t>
              </w:r>
            </w:hyperlink>
          </w:p>
        </w:tc>
        <w:tc>
          <w:tcPr>
            <w:tcW w:w="1047" w:type="dxa"/>
            <w:shd w:val="clear" w:color="auto" w:fill="auto"/>
            <w:vAlign w:val="center"/>
            <w:hideMark/>
          </w:tcPr>
          <w:p w14:paraId="2A7EE8FB" w14:textId="0DC07022" w:rsidR="00E71ACA" w:rsidRPr="001B5A6E" w:rsidRDefault="00000000" w:rsidP="001B5A6E">
            <w:pPr>
              <w:pStyle w:val="Corpodetexto"/>
              <w:rPr>
                <w:rStyle w:val="Hiperligao"/>
                <w:lang w:eastAsia="en-GB"/>
              </w:rPr>
            </w:pPr>
            <w:hyperlink r:id="rId221" w:history="1">
              <w:r w:rsidR="00C74727" w:rsidRPr="001B5A6E">
                <w:rPr>
                  <w:rStyle w:val="Hiperligao"/>
                  <w:lang w:eastAsia="en-GB"/>
                </w:rPr>
                <w:t>Datasheet1</w:t>
              </w:r>
            </w:hyperlink>
          </w:p>
        </w:tc>
        <w:tc>
          <w:tcPr>
            <w:tcW w:w="2351" w:type="dxa"/>
            <w:shd w:val="clear" w:color="auto" w:fill="auto"/>
            <w:noWrap/>
            <w:vAlign w:val="center"/>
            <w:hideMark/>
          </w:tcPr>
          <w:p w14:paraId="4BD014E0" w14:textId="59F207AB" w:rsidR="00E71ACA" w:rsidRPr="002B2BEB" w:rsidRDefault="00E71ACA" w:rsidP="004C72F4">
            <w:pPr>
              <w:pStyle w:val="Corpodetexto"/>
              <w:jc w:val="center"/>
              <w:rPr>
                <w:lang w:val="en-GB"/>
              </w:rPr>
            </w:pPr>
            <w:r w:rsidRPr="002B2BEB">
              <w:rPr>
                <w:lang w:val="en-GB"/>
              </w:rPr>
              <w:t xml:space="preserve">A small-scale electronic device with a great range of benefits such as low power consumption, an enticingly small form factor, a surprising amount of functionality and </w:t>
            </w:r>
            <w:r w:rsidR="00B71A7D">
              <w:rPr>
                <w:lang w:val="en-GB"/>
              </w:rPr>
              <w:t>much</w:t>
            </w:r>
            <w:r w:rsidRPr="002B2BEB">
              <w:rPr>
                <w:lang w:val="en-GB"/>
              </w:rPr>
              <w:t xml:space="preserve"> computational power</w:t>
            </w:r>
          </w:p>
        </w:tc>
      </w:tr>
      <w:tr w:rsidR="00E71ACA" w:rsidRPr="00295DF1" w14:paraId="61213BD2" w14:textId="77777777" w:rsidTr="00164E55">
        <w:trPr>
          <w:cantSplit/>
          <w:trHeight w:val="4101"/>
          <w:jc w:val="center"/>
        </w:trPr>
        <w:tc>
          <w:tcPr>
            <w:tcW w:w="566" w:type="dxa"/>
            <w:shd w:val="clear" w:color="auto" w:fill="auto"/>
            <w:vAlign w:val="center"/>
            <w:hideMark/>
          </w:tcPr>
          <w:p w14:paraId="6E4E35CA" w14:textId="77777777" w:rsidR="00E71ACA" w:rsidRPr="004C72F4" w:rsidRDefault="00E71ACA" w:rsidP="004C72F4">
            <w:pPr>
              <w:pStyle w:val="Corpodetexto"/>
              <w:rPr>
                <w:b/>
                <w:bCs/>
              </w:rPr>
            </w:pPr>
            <w:r w:rsidRPr="004C72F4">
              <w:rPr>
                <w:b/>
                <w:bCs/>
              </w:rPr>
              <w:lastRenderedPageBreak/>
              <w:t>2</w:t>
            </w:r>
          </w:p>
        </w:tc>
        <w:tc>
          <w:tcPr>
            <w:tcW w:w="1272" w:type="dxa"/>
            <w:shd w:val="clear" w:color="auto" w:fill="auto"/>
            <w:vAlign w:val="center"/>
            <w:hideMark/>
          </w:tcPr>
          <w:p w14:paraId="4972823D" w14:textId="77777777" w:rsidR="00E71ACA" w:rsidRPr="004C72F4" w:rsidRDefault="00E71ACA" w:rsidP="004C72F4">
            <w:pPr>
              <w:pStyle w:val="Corpodetexto"/>
              <w:rPr>
                <w:b/>
                <w:bCs/>
              </w:rPr>
            </w:pPr>
            <w:proofErr w:type="spellStart"/>
            <w:r w:rsidRPr="004C72F4">
              <w:rPr>
                <w:b/>
                <w:bCs/>
              </w:rPr>
              <w:t>SparkFun</w:t>
            </w:r>
            <w:proofErr w:type="spellEnd"/>
            <w:r w:rsidRPr="004C72F4">
              <w:rPr>
                <w:b/>
                <w:bCs/>
              </w:rPr>
              <w:t xml:space="preserve"> </w:t>
            </w:r>
            <w:proofErr w:type="spellStart"/>
            <w:r w:rsidRPr="004C72F4">
              <w:rPr>
                <w:b/>
                <w:bCs/>
              </w:rPr>
              <w:t>Thing</w:t>
            </w:r>
            <w:proofErr w:type="spellEnd"/>
            <w:r w:rsidRPr="004C72F4">
              <w:rPr>
                <w:b/>
                <w:bCs/>
              </w:rPr>
              <w:t xml:space="preserve"> </w:t>
            </w:r>
            <w:proofErr w:type="spellStart"/>
            <w:r w:rsidRPr="004C72F4">
              <w:rPr>
                <w:b/>
                <w:bCs/>
              </w:rPr>
              <w:t>Plus</w:t>
            </w:r>
            <w:proofErr w:type="spellEnd"/>
          </w:p>
        </w:tc>
        <w:tc>
          <w:tcPr>
            <w:tcW w:w="2659" w:type="dxa"/>
            <w:shd w:val="clear" w:color="000000" w:fill="FFFFFF"/>
            <w:vAlign w:val="center"/>
            <w:hideMark/>
          </w:tcPr>
          <w:p w14:paraId="48FB41BD" w14:textId="3AE91F60" w:rsidR="00E71ACA" w:rsidRPr="004C72F4" w:rsidRDefault="00E34A17" w:rsidP="004C72F4">
            <w:pPr>
              <w:pStyle w:val="Corpodetexto"/>
              <w:jc w:val="center"/>
            </w:pPr>
            <w:r w:rsidRPr="004C72F4">
              <w:rPr>
                <w:noProof/>
              </w:rPr>
              <w:drawing>
                <wp:anchor distT="0" distB="0" distL="114300" distR="114300" simplePos="0" relativeHeight="251683840" behindDoc="0" locked="0" layoutInCell="1" allowOverlap="1" wp14:anchorId="1E12B634" wp14:editId="001BA02A">
                  <wp:simplePos x="0" y="0"/>
                  <wp:positionH relativeFrom="column">
                    <wp:posOffset>114300</wp:posOffset>
                  </wp:positionH>
                  <wp:positionV relativeFrom="paragraph">
                    <wp:posOffset>-62230</wp:posOffset>
                  </wp:positionV>
                  <wp:extent cx="1344930" cy="1181100"/>
                  <wp:effectExtent l="133350" t="0" r="140970" b="0"/>
                  <wp:wrapNone/>
                  <wp:docPr id="9" name="Picture 8" descr="SparkFun Thing Plus - ESP32 WROOM">
                    <a:extLst xmlns:a="http://schemas.openxmlformats.org/drawingml/2006/main">
                      <a:ext uri="{FF2B5EF4-FFF2-40B4-BE49-F238E27FC236}">
                        <a16:creationId xmlns:a16="http://schemas.microsoft.com/office/drawing/2014/main" id="{5C8F7671-287D-4B3B-AC03-46F6C41E5D0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SparkFun Thing Plus - ESP32 WROOM">
                            <a:extLst>
                              <a:ext uri="{FF2B5EF4-FFF2-40B4-BE49-F238E27FC236}">
                                <a16:creationId xmlns:a16="http://schemas.microsoft.com/office/drawing/2014/main" id="{5C8F7671-287D-4B3B-AC03-46F6C41E5D0D}"/>
                              </a:ext>
                            </a:extLst>
                          </pic:cNvPr>
                          <pic:cNvPicPr>
                            <a:picLocks noChangeAspect="1" noChangeArrowheads="1"/>
                          </pic:cNvPicPr>
                        </pic:nvPicPr>
                        <pic:blipFill rotWithShape="1">
                          <a:blip r:embed="rId150" cstate="print">
                            <a:extLst>
                              <a:ext uri="{BEBA8EAE-BF5A-486C-A8C5-ECC9F3942E4B}">
                                <a14:imgProps xmlns:a14="http://schemas.microsoft.com/office/drawing/2010/main">
                                  <a14:imgLayer r:embed="rId151">
                                    <a14:imgEffect>
                                      <a14:backgroundRemoval t="10000" b="90000" l="10000" r="90000"/>
                                    </a14:imgEffect>
                                  </a14:imgLayer>
                                </a14:imgProps>
                              </a:ext>
                              <a:ext uri="{28A0092B-C50C-407E-A947-70E740481C1C}">
                                <a14:useLocalDpi xmlns:a14="http://schemas.microsoft.com/office/drawing/2010/main" val="0"/>
                              </a:ext>
                            </a:extLst>
                          </a:blip>
                          <a:srcRect l="9851" t="12645" r="9279" b="11027"/>
                          <a:stretch/>
                        </pic:blipFill>
                        <pic:spPr bwMode="auto">
                          <a:xfrm>
                            <a:off x="0" y="0"/>
                            <a:ext cx="1344930" cy="1181100"/>
                          </a:xfrm>
                          <a:prstGeom prst="rect">
                            <a:avLst/>
                          </a:prstGeom>
                          <a:noFill/>
                          <a:ln>
                            <a:noFill/>
                          </a:ln>
                          <a:scene3d>
                            <a:camera prst="orthographicFront">
                              <a:rot lat="0" lon="0" rev="18600000"/>
                            </a:camera>
                            <a:lightRig rig="threePt" dir="t"/>
                          </a:scene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457" w:type="dxa"/>
            <w:shd w:val="clear" w:color="auto" w:fill="auto"/>
            <w:vAlign w:val="center"/>
            <w:hideMark/>
          </w:tcPr>
          <w:p w14:paraId="6A15D8DB" w14:textId="77777777" w:rsidR="00E71ACA" w:rsidRPr="004C72F4" w:rsidRDefault="00E71ACA" w:rsidP="004C72F4">
            <w:pPr>
              <w:pStyle w:val="Corpodetexto"/>
              <w:jc w:val="center"/>
            </w:pPr>
            <w:r w:rsidRPr="004C72F4">
              <w:t>28</w:t>
            </w:r>
          </w:p>
        </w:tc>
        <w:tc>
          <w:tcPr>
            <w:tcW w:w="566" w:type="dxa"/>
            <w:shd w:val="clear" w:color="auto" w:fill="auto"/>
            <w:vAlign w:val="center"/>
            <w:hideMark/>
          </w:tcPr>
          <w:p w14:paraId="632D4AA9" w14:textId="77777777" w:rsidR="00E71ACA" w:rsidRPr="004C72F4" w:rsidRDefault="00E71ACA" w:rsidP="004C72F4">
            <w:pPr>
              <w:pStyle w:val="Corpodetexto"/>
              <w:jc w:val="center"/>
            </w:pPr>
            <w:r w:rsidRPr="004C72F4">
              <w:t>59mm</w:t>
            </w:r>
          </w:p>
        </w:tc>
        <w:tc>
          <w:tcPr>
            <w:tcW w:w="566" w:type="dxa"/>
            <w:shd w:val="clear" w:color="auto" w:fill="auto"/>
            <w:vAlign w:val="center"/>
            <w:hideMark/>
          </w:tcPr>
          <w:p w14:paraId="5B960DF5" w14:textId="77777777" w:rsidR="00E71ACA" w:rsidRPr="004C72F4" w:rsidRDefault="00E71ACA" w:rsidP="004C72F4">
            <w:pPr>
              <w:pStyle w:val="Corpodetexto"/>
              <w:jc w:val="center"/>
            </w:pPr>
            <w:r w:rsidRPr="004C72F4">
              <w:t>24mm</w:t>
            </w:r>
          </w:p>
        </w:tc>
        <w:tc>
          <w:tcPr>
            <w:tcW w:w="849" w:type="dxa"/>
            <w:shd w:val="clear" w:color="auto" w:fill="auto"/>
            <w:vAlign w:val="center"/>
            <w:hideMark/>
          </w:tcPr>
          <w:p w14:paraId="26A264AB" w14:textId="77777777" w:rsidR="00E71ACA" w:rsidRPr="004C72F4" w:rsidRDefault="00E71ACA" w:rsidP="004C72F4">
            <w:pPr>
              <w:pStyle w:val="Corpodetexto"/>
              <w:jc w:val="center"/>
            </w:pPr>
            <w:r w:rsidRPr="004C72F4">
              <w:t>ESP-WROOM-32</w:t>
            </w:r>
          </w:p>
        </w:tc>
        <w:tc>
          <w:tcPr>
            <w:tcW w:w="708" w:type="dxa"/>
            <w:shd w:val="clear" w:color="auto" w:fill="auto"/>
            <w:vAlign w:val="center"/>
            <w:hideMark/>
          </w:tcPr>
          <w:p w14:paraId="3EFCC6D8" w14:textId="77777777" w:rsidR="00E71ACA" w:rsidRPr="004C72F4" w:rsidRDefault="00E71ACA" w:rsidP="004C72F4">
            <w:pPr>
              <w:pStyle w:val="Corpodetexto"/>
              <w:jc w:val="center"/>
            </w:pPr>
            <w:proofErr w:type="spellStart"/>
            <w:r w:rsidRPr="004C72F4">
              <w:t>Yes</w:t>
            </w:r>
            <w:proofErr w:type="spellEnd"/>
          </w:p>
        </w:tc>
        <w:tc>
          <w:tcPr>
            <w:tcW w:w="904" w:type="dxa"/>
            <w:shd w:val="clear" w:color="auto" w:fill="auto"/>
            <w:vAlign w:val="center"/>
            <w:hideMark/>
          </w:tcPr>
          <w:p w14:paraId="02651454" w14:textId="77777777" w:rsidR="00E71ACA" w:rsidRPr="004C72F4" w:rsidRDefault="00E71ACA" w:rsidP="004C72F4">
            <w:pPr>
              <w:pStyle w:val="Corpodetexto"/>
              <w:jc w:val="center"/>
            </w:pPr>
            <w:proofErr w:type="spellStart"/>
            <w:r w:rsidRPr="004C72F4">
              <w:t>Yes</w:t>
            </w:r>
            <w:proofErr w:type="spellEnd"/>
          </w:p>
        </w:tc>
        <w:tc>
          <w:tcPr>
            <w:tcW w:w="1200" w:type="dxa"/>
            <w:shd w:val="clear" w:color="auto" w:fill="auto"/>
            <w:vAlign w:val="center"/>
            <w:hideMark/>
          </w:tcPr>
          <w:p w14:paraId="7AC99568" w14:textId="77777777" w:rsidR="00E71ACA" w:rsidRPr="004C72F4" w:rsidRDefault="00E71ACA" w:rsidP="004C72F4">
            <w:pPr>
              <w:pStyle w:val="Corpodetexto"/>
              <w:jc w:val="center"/>
            </w:pPr>
            <w:proofErr w:type="spellStart"/>
            <w:r w:rsidRPr="004C72F4">
              <w:t>Arduino</w:t>
            </w:r>
            <w:proofErr w:type="spellEnd"/>
          </w:p>
        </w:tc>
        <w:tc>
          <w:tcPr>
            <w:tcW w:w="727" w:type="dxa"/>
            <w:shd w:val="clear" w:color="auto" w:fill="auto"/>
            <w:vAlign w:val="center"/>
            <w:hideMark/>
          </w:tcPr>
          <w:p w14:paraId="2275AE26" w14:textId="77777777" w:rsidR="00E71ACA" w:rsidRPr="004C72F4" w:rsidRDefault="00E71ACA" w:rsidP="004C72F4">
            <w:pPr>
              <w:pStyle w:val="Corpodetexto"/>
              <w:jc w:val="center"/>
            </w:pPr>
            <w:r w:rsidRPr="004C72F4">
              <w:t>No</w:t>
            </w:r>
          </w:p>
        </w:tc>
        <w:tc>
          <w:tcPr>
            <w:tcW w:w="849" w:type="dxa"/>
            <w:shd w:val="clear" w:color="auto" w:fill="auto"/>
            <w:noWrap/>
            <w:vAlign w:val="center"/>
            <w:hideMark/>
          </w:tcPr>
          <w:p w14:paraId="17A6997C" w14:textId="77777777" w:rsidR="00E71ACA" w:rsidRPr="004C72F4" w:rsidRDefault="00E71ACA" w:rsidP="004C72F4">
            <w:pPr>
              <w:pStyle w:val="Corpodetexto"/>
              <w:jc w:val="center"/>
            </w:pPr>
            <w:r w:rsidRPr="004C72F4">
              <w:t>18,50€</w:t>
            </w:r>
          </w:p>
        </w:tc>
        <w:tc>
          <w:tcPr>
            <w:tcW w:w="991" w:type="dxa"/>
            <w:shd w:val="clear" w:color="auto" w:fill="auto"/>
            <w:vAlign w:val="center"/>
            <w:hideMark/>
          </w:tcPr>
          <w:p w14:paraId="6D5AEDEE" w14:textId="2A9A8D5D" w:rsidR="00E71ACA" w:rsidRPr="001B5A6E" w:rsidRDefault="00000000" w:rsidP="001B5A6E">
            <w:pPr>
              <w:pStyle w:val="Corpodetexto"/>
              <w:rPr>
                <w:rStyle w:val="Hiperligao"/>
                <w:lang w:eastAsia="en-GB"/>
              </w:rPr>
            </w:pPr>
            <w:hyperlink r:id="rId222" w:history="1">
              <w:r w:rsidR="00C74727" w:rsidRPr="001B5A6E">
                <w:rPr>
                  <w:rStyle w:val="Hiperligao"/>
                  <w:lang w:eastAsia="en-GB"/>
                </w:rPr>
                <w:t>Link2</w:t>
              </w:r>
            </w:hyperlink>
          </w:p>
        </w:tc>
        <w:tc>
          <w:tcPr>
            <w:tcW w:w="1047" w:type="dxa"/>
            <w:shd w:val="clear" w:color="auto" w:fill="auto"/>
            <w:vAlign w:val="center"/>
            <w:hideMark/>
          </w:tcPr>
          <w:p w14:paraId="5466B307" w14:textId="062DF2EE" w:rsidR="00E71ACA" w:rsidRPr="001B5A6E" w:rsidRDefault="00000000" w:rsidP="001B5A6E">
            <w:pPr>
              <w:pStyle w:val="Corpodetexto"/>
              <w:rPr>
                <w:rStyle w:val="Hiperligao"/>
                <w:lang w:eastAsia="en-GB"/>
              </w:rPr>
            </w:pPr>
            <w:hyperlink r:id="rId223" w:history="1">
              <w:r w:rsidR="00C74727" w:rsidRPr="001B5A6E">
                <w:rPr>
                  <w:rStyle w:val="Hiperligao"/>
                  <w:lang w:eastAsia="en-GB"/>
                </w:rPr>
                <w:t>Datasheet2</w:t>
              </w:r>
            </w:hyperlink>
          </w:p>
        </w:tc>
        <w:tc>
          <w:tcPr>
            <w:tcW w:w="2351" w:type="dxa"/>
            <w:shd w:val="clear" w:color="auto" w:fill="auto"/>
            <w:noWrap/>
            <w:vAlign w:val="center"/>
            <w:hideMark/>
          </w:tcPr>
          <w:p w14:paraId="5F0515C6" w14:textId="28468B2B" w:rsidR="00E71ACA" w:rsidRPr="002B2BEB" w:rsidRDefault="00AF05D8" w:rsidP="004C72F4">
            <w:pPr>
              <w:pStyle w:val="Corpodetexto"/>
              <w:jc w:val="center"/>
              <w:rPr>
                <w:lang w:val="en-GB"/>
              </w:rPr>
            </w:pPr>
            <w:r w:rsidRPr="00AF05D8">
              <w:rPr>
                <w:lang w:val="en-GB"/>
              </w:rPr>
              <w:t>A</w:t>
            </w:r>
            <w:r w:rsidR="00F54EF0">
              <w:rPr>
                <w:lang w:val="en-GB"/>
              </w:rPr>
              <w:t>n easy-to-use,</w:t>
            </w:r>
            <w:r w:rsidRPr="00AF05D8">
              <w:rPr>
                <w:lang w:val="en-GB"/>
              </w:rPr>
              <w:t xml:space="preserve"> </w:t>
            </w:r>
            <w:r w:rsidR="00F54EF0">
              <w:rPr>
                <w:lang w:val="en-GB"/>
              </w:rPr>
              <w:t>robust,</w:t>
            </w:r>
            <w:r w:rsidRPr="00AF05D8">
              <w:rPr>
                <w:lang w:val="en-GB"/>
              </w:rPr>
              <w:t xml:space="preserve"> </w:t>
            </w:r>
            <w:r w:rsidR="00FC6A1E">
              <w:rPr>
                <w:lang w:val="en-GB"/>
              </w:rPr>
              <w:t>scalable and adaptable</w:t>
            </w:r>
            <w:r w:rsidR="00F54EF0">
              <w:rPr>
                <w:lang w:val="en-GB"/>
              </w:rPr>
              <w:t xml:space="preserve"> microcontroller unit</w:t>
            </w:r>
            <w:r w:rsidR="00264E79">
              <w:rPr>
                <w:lang w:val="en-GB"/>
              </w:rPr>
              <w:t xml:space="preserve"> e</w:t>
            </w:r>
            <w:r w:rsidRPr="00AF05D8">
              <w:rPr>
                <w:lang w:val="en-GB"/>
              </w:rPr>
              <w:t xml:space="preserve">nabled with the </w:t>
            </w:r>
            <w:proofErr w:type="spellStart"/>
            <w:r w:rsidRPr="00AF05D8">
              <w:rPr>
                <w:lang w:val="en-GB"/>
              </w:rPr>
              <w:t>Qwiic</w:t>
            </w:r>
            <w:proofErr w:type="spellEnd"/>
            <w:r w:rsidRPr="00AF05D8">
              <w:rPr>
                <w:lang w:val="en-GB"/>
              </w:rPr>
              <w:t xml:space="preserve"> Connect System</w:t>
            </w:r>
            <w:r w:rsidR="00264E79">
              <w:rPr>
                <w:lang w:val="en-GB"/>
              </w:rPr>
              <w:t>.</w:t>
            </w:r>
            <w:r w:rsidRPr="00AF05D8">
              <w:rPr>
                <w:lang w:val="en-GB"/>
              </w:rPr>
              <w:t xml:space="preserve"> </w:t>
            </w:r>
            <w:r w:rsidR="00264E79">
              <w:rPr>
                <w:lang w:val="en-GB"/>
              </w:rPr>
              <w:t>S</w:t>
            </w:r>
            <w:r w:rsidRPr="00AF05D8">
              <w:rPr>
                <w:lang w:val="en-GB"/>
              </w:rPr>
              <w:t>oldering or shielding is</w:t>
            </w:r>
            <w:r w:rsidR="00264E79">
              <w:rPr>
                <w:lang w:val="en-GB"/>
              </w:rPr>
              <w:t xml:space="preserve"> not</w:t>
            </w:r>
            <w:r w:rsidRPr="00AF05D8">
              <w:rPr>
                <w:lang w:val="en-GB"/>
              </w:rPr>
              <w:t xml:space="preserve"> required</w:t>
            </w:r>
            <w:r>
              <w:rPr>
                <w:lang w:val="en-GB"/>
              </w:rPr>
              <w:t>.</w:t>
            </w:r>
          </w:p>
        </w:tc>
      </w:tr>
      <w:tr w:rsidR="00E71ACA" w:rsidRPr="00454C63" w14:paraId="061F9766" w14:textId="77777777" w:rsidTr="00164E55">
        <w:trPr>
          <w:cantSplit/>
          <w:trHeight w:val="2219"/>
          <w:jc w:val="center"/>
        </w:trPr>
        <w:tc>
          <w:tcPr>
            <w:tcW w:w="566" w:type="dxa"/>
            <w:shd w:val="clear" w:color="auto" w:fill="auto"/>
            <w:vAlign w:val="center"/>
            <w:hideMark/>
          </w:tcPr>
          <w:p w14:paraId="5300E0E6" w14:textId="77777777" w:rsidR="00E71ACA" w:rsidRPr="004C72F4" w:rsidRDefault="00E71ACA" w:rsidP="004C72F4">
            <w:pPr>
              <w:pStyle w:val="Corpodetexto"/>
              <w:jc w:val="center"/>
              <w:rPr>
                <w:b/>
                <w:bCs/>
              </w:rPr>
            </w:pPr>
            <w:r w:rsidRPr="004C72F4">
              <w:rPr>
                <w:b/>
                <w:bCs/>
              </w:rPr>
              <w:t>3</w:t>
            </w:r>
          </w:p>
        </w:tc>
        <w:tc>
          <w:tcPr>
            <w:tcW w:w="1272" w:type="dxa"/>
            <w:shd w:val="clear" w:color="auto" w:fill="auto"/>
            <w:vAlign w:val="center"/>
            <w:hideMark/>
          </w:tcPr>
          <w:p w14:paraId="63C0A9D3" w14:textId="77777777" w:rsidR="00E71ACA" w:rsidRPr="004C72F4" w:rsidRDefault="00E71ACA" w:rsidP="004C72F4">
            <w:pPr>
              <w:pStyle w:val="Corpodetexto"/>
              <w:jc w:val="center"/>
              <w:rPr>
                <w:b/>
                <w:bCs/>
              </w:rPr>
            </w:pPr>
            <w:proofErr w:type="spellStart"/>
            <w:r w:rsidRPr="004C72F4">
              <w:rPr>
                <w:b/>
                <w:bCs/>
              </w:rPr>
              <w:t>Arduino</w:t>
            </w:r>
            <w:proofErr w:type="spellEnd"/>
            <w:r w:rsidRPr="004C72F4">
              <w:rPr>
                <w:b/>
                <w:bCs/>
              </w:rPr>
              <w:t xml:space="preserve"> Nano RP2040 </w:t>
            </w:r>
            <w:proofErr w:type="spellStart"/>
            <w:r w:rsidRPr="004C72F4">
              <w:rPr>
                <w:b/>
                <w:bCs/>
              </w:rPr>
              <w:t>Connect</w:t>
            </w:r>
            <w:proofErr w:type="spellEnd"/>
          </w:p>
        </w:tc>
        <w:tc>
          <w:tcPr>
            <w:tcW w:w="2659" w:type="dxa"/>
            <w:shd w:val="clear" w:color="auto" w:fill="auto"/>
            <w:noWrap/>
            <w:vAlign w:val="center"/>
            <w:hideMark/>
          </w:tcPr>
          <w:p w14:paraId="713FEE6C" w14:textId="78A3B1CE" w:rsidR="00E71ACA" w:rsidRPr="004C72F4" w:rsidRDefault="00E34A17" w:rsidP="004C72F4">
            <w:pPr>
              <w:pStyle w:val="Corpodetexto"/>
              <w:jc w:val="center"/>
            </w:pPr>
            <w:r w:rsidRPr="004C72F4">
              <w:rPr>
                <w:noProof/>
              </w:rPr>
              <w:drawing>
                <wp:anchor distT="0" distB="0" distL="114300" distR="114300" simplePos="0" relativeHeight="251684864" behindDoc="0" locked="0" layoutInCell="1" allowOverlap="1" wp14:anchorId="37ECFEAB" wp14:editId="3EDC1CDC">
                  <wp:simplePos x="0" y="0"/>
                  <wp:positionH relativeFrom="column">
                    <wp:posOffset>-3810</wp:posOffset>
                  </wp:positionH>
                  <wp:positionV relativeFrom="paragraph">
                    <wp:posOffset>-266700</wp:posOffset>
                  </wp:positionV>
                  <wp:extent cx="1524000" cy="655320"/>
                  <wp:effectExtent l="0" t="0" r="0" b="0"/>
                  <wp:wrapNone/>
                  <wp:docPr id="129" name="Picture 5" descr="Arduino Nano RP2040 Connect">
                    <a:extLst xmlns:a="http://schemas.openxmlformats.org/drawingml/2006/main">
                      <a:ext uri="{FF2B5EF4-FFF2-40B4-BE49-F238E27FC236}">
                        <a16:creationId xmlns:a16="http://schemas.microsoft.com/office/drawing/2014/main" id="{10D7A01D-8B9D-480F-93AE-301F614F514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Arduino Nano RP2040 Connect">
                            <a:extLst>
                              <a:ext uri="{FF2B5EF4-FFF2-40B4-BE49-F238E27FC236}">
                                <a16:creationId xmlns:a16="http://schemas.microsoft.com/office/drawing/2014/main" id="{10D7A01D-8B9D-480F-93AE-301F614F5146}"/>
                              </a:ext>
                            </a:extLst>
                          </pic:cNvPr>
                          <pic:cNvPicPr>
                            <a:picLocks noChangeAspect="1" noChangeArrowheads="1"/>
                          </pic:cNvPicPr>
                        </pic:nvPicPr>
                        <pic:blipFill rotWithShape="1">
                          <a:blip r:embed="rId224" cstate="print">
                            <a:extLst>
                              <a:ext uri="{BEBA8EAE-BF5A-486C-A8C5-ECC9F3942E4B}">
                                <a14:imgProps xmlns:a14="http://schemas.microsoft.com/office/drawing/2010/main">
                                  <a14:imgLayer r:embed="rId225">
                                    <a14:imgEffect>
                                      <a14:backgroundRemoval t="10000" b="90000" l="5681" r="92283">
                                        <a14:foregroundMark x1="91854" y1="58857" x2="90354" y2="58857"/>
                                        <a14:foregroundMark x1="11254" y1="62286" x2="12326" y2="37429"/>
                                        <a14:foregroundMark x1="12326" y1="37429" x2="9753" y2="60143"/>
                                        <a14:foregroundMark x1="92926" y1="63000" x2="91854" y2="40000"/>
                                        <a14:foregroundMark x1="91854" y1="40000" x2="92390" y2="36714"/>
                                        <a14:foregroundMark x1="6645" y1="54000" x2="5681" y2="43571"/>
                                      </a14:backgroundRemoval>
                                    </a14:imgEffect>
                                  </a14:imgLayer>
                                </a14:imgProps>
                              </a:ext>
                              <a:ext uri="{28A0092B-C50C-407E-A947-70E740481C1C}">
                                <a14:useLocalDpi xmlns:a14="http://schemas.microsoft.com/office/drawing/2010/main" val="0"/>
                              </a:ext>
                            </a:extLst>
                          </a:blip>
                          <a:srcRect l="4582" t="23445" r="3780" b="23496"/>
                          <a:stretch/>
                        </pic:blipFill>
                        <pic:spPr bwMode="auto">
                          <a:xfrm>
                            <a:off x="0" y="0"/>
                            <a:ext cx="1524000" cy="6553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457" w:type="dxa"/>
            <w:shd w:val="clear" w:color="auto" w:fill="auto"/>
            <w:vAlign w:val="center"/>
            <w:hideMark/>
          </w:tcPr>
          <w:p w14:paraId="3CAA9F38" w14:textId="77777777" w:rsidR="00E71ACA" w:rsidRPr="004C72F4" w:rsidRDefault="00E71ACA" w:rsidP="004C72F4">
            <w:pPr>
              <w:pStyle w:val="Corpodetexto"/>
              <w:jc w:val="center"/>
            </w:pPr>
            <w:r w:rsidRPr="004C72F4">
              <w:t>30</w:t>
            </w:r>
          </w:p>
        </w:tc>
        <w:tc>
          <w:tcPr>
            <w:tcW w:w="566" w:type="dxa"/>
            <w:shd w:val="clear" w:color="auto" w:fill="auto"/>
            <w:vAlign w:val="center"/>
            <w:hideMark/>
          </w:tcPr>
          <w:p w14:paraId="78AAF617" w14:textId="77777777" w:rsidR="00E71ACA" w:rsidRPr="004C72F4" w:rsidRDefault="00E71ACA" w:rsidP="004C72F4">
            <w:pPr>
              <w:pStyle w:val="Corpodetexto"/>
              <w:jc w:val="center"/>
            </w:pPr>
            <w:r w:rsidRPr="004C72F4">
              <w:t>45mm</w:t>
            </w:r>
          </w:p>
        </w:tc>
        <w:tc>
          <w:tcPr>
            <w:tcW w:w="566" w:type="dxa"/>
            <w:shd w:val="clear" w:color="auto" w:fill="auto"/>
            <w:vAlign w:val="center"/>
            <w:hideMark/>
          </w:tcPr>
          <w:p w14:paraId="51AFCCE3" w14:textId="77777777" w:rsidR="00E71ACA" w:rsidRPr="004C72F4" w:rsidRDefault="00E71ACA" w:rsidP="004C72F4">
            <w:pPr>
              <w:pStyle w:val="Corpodetexto"/>
              <w:jc w:val="center"/>
            </w:pPr>
            <w:r w:rsidRPr="004C72F4">
              <w:t>18mm</w:t>
            </w:r>
          </w:p>
        </w:tc>
        <w:tc>
          <w:tcPr>
            <w:tcW w:w="849" w:type="dxa"/>
            <w:shd w:val="clear" w:color="auto" w:fill="auto"/>
            <w:vAlign w:val="center"/>
            <w:hideMark/>
          </w:tcPr>
          <w:p w14:paraId="6053F61B" w14:textId="77777777" w:rsidR="00E71ACA" w:rsidRPr="004C72F4" w:rsidRDefault="00E71ACA" w:rsidP="004C72F4">
            <w:pPr>
              <w:pStyle w:val="Corpodetexto"/>
              <w:jc w:val="center"/>
            </w:pPr>
            <w:r w:rsidRPr="004C72F4">
              <w:t xml:space="preserve">Nina W102 </w:t>
            </w:r>
            <w:proofErr w:type="spellStart"/>
            <w:r w:rsidRPr="004C72F4">
              <w:t>uBlox</w:t>
            </w:r>
            <w:proofErr w:type="spellEnd"/>
          </w:p>
        </w:tc>
        <w:tc>
          <w:tcPr>
            <w:tcW w:w="708" w:type="dxa"/>
            <w:shd w:val="clear" w:color="auto" w:fill="auto"/>
            <w:vAlign w:val="center"/>
            <w:hideMark/>
          </w:tcPr>
          <w:p w14:paraId="10155B41" w14:textId="77777777" w:rsidR="00E71ACA" w:rsidRPr="004C72F4" w:rsidRDefault="00E71ACA" w:rsidP="004C72F4">
            <w:pPr>
              <w:pStyle w:val="Corpodetexto"/>
              <w:jc w:val="center"/>
            </w:pPr>
            <w:proofErr w:type="spellStart"/>
            <w:r w:rsidRPr="004C72F4">
              <w:t>Yes</w:t>
            </w:r>
            <w:proofErr w:type="spellEnd"/>
          </w:p>
        </w:tc>
        <w:tc>
          <w:tcPr>
            <w:tcW w:w="904" w:type="dxa"/>
            <w:shd w:val="clear" w:color="auto" w:fill="auto"/>
            <w:vAlign w:val="center"/>
            <w:hideMark/>
          </w:tcPr>
          <w:p w14:paraId="1E5A803E" w14:textId="77777777" w:rsidR="00E71ACA" w:rsidRPr="004C72F4" w:rsidRDefault="00E71ACA" w:rsidP="004C72F4">
            <w:pPr>
              <w:pStyle w:val="Corpodetexto"/>
              <w:jc w:val="center"/>
            </w:pPr>
            <w:proofErr w:type="spellStart"/>
            <w:r w:rsidRPr="004C72F4">
              <w:t>Yes</w:t>
            </w:r>
            <w:proofErr w:type="spellEnd"/>
          </w:p>
        </w:tc>
        <w:tc>
          <w:tcPr>
            <w:tcW w:w="1200" w:type="dxa"/>
            <w:shd w:val="clear" w:color="auto" w:fill="auto"/>
            <w:vAlign w:val="center"/>
            <w:hideMark/>
          </w:tcPr>
          <w:p w14:paraId="10F683C6" w14:textId="77777777" w:rsidR="00E71ACA" w:rsidRPr="004C72F4" w:rsidRDefault="00E71ACA" w:rsidP="004C72F4">
            <w:pPr>
              <w:pStyle w:val="Corpodetexto"/>
              <w:jc w:val="center"/>
            </w:pPr>
            <w:proofErr w:type="spellStart"/>
            <w:r w:rsidRPr="004C72F4">
              <w:t>Arduino</w:t>
            </w:r>
            <w:proofErr w:type="spellEnd"/>
          </w:p>
        </w:tc>
        <w:tc>
          <w:tcPr>
            <w:tcW w:w="727" w:type="dxa"/>
            <w:shd w:val="clear" w:color="auto" w:fill="auto"/>
            <w:vAlign w:val="center"/>
            <w:hideMark/>
          </w:tcPr>
          <w:p w14:paraId="5C29EDB6" w14:textId="77777777" w:rsidR="00E71ACA" w:rsidRPr="004C72F4" w:rsidRDefault="00E71ACA" w:rsidP="004C72F4">
            <w:pPr>
              <w:pStyle w:val="Corpodetexto"/>
              <w:jc w:val="center"/>
            </w:pPr>
            <w:r w:rsidRPr="004C72F4">
              <w:t>No</w:t>
            </w:r>
          </w:p>
        </w:tc>
        <w:tc>
          <w:tcPr>
            <w:tcW w:w="849" w:type="dxa"/>
            <w:shd w:val="clear" w:color="auto" w:fill="auto"/>
            <w:noWrap/>
            <w:vAlign w:val="center"/>
            <w:hideMark/>
          </w:tcPr>
          <w:p w14:paraId="4F915474" w14:textId="77777777" w:rsidR="00E71ACA" w:rsidRPr="004C72F4" w:rsidRDefault="00E71ACA" w:rsidP="004C72F4">
            <w:pPr>
              <w:pStyle w:val="Corpodetexto"/>
              <w:jc w:val="center"/>
            </w:pPr>
            <w:r w:rsidRPr="004C72F4">
              <w:t>21 €</w:t>
            </w:r>
          </w:p>
        </w:tc>
        <w:tc>
          <w:tcPr>
            <w:tcW w:w="991" w:type="dxa"/>
            <w:shd w:val="clear" w:color="auto" w:fill="auto"/>
            <w:vAlign w:val="center"/>
            <w:hideMark/>
          </w:tcPr>
          <w:p w14:paraId="1561D137" w14:textId="2BCD50E4" w:rsidR="00E71ACA" w:rsidRPr="001B5A6E" w:rsidRDefault="00000000" w:rsidP="001B5A6E">
            <w:pPr>
              <w:pStyle w:val="Corpodetexto"/>
              <w:rPr>
                <w:rStyle w:val="Hiperligao"/>
                <w:lang w:eastAsia="en-GB"/>
              </w:rPr>
            </w:pPr>
            <w:hyperlink r:id="rId226" w:history="1">
              <w:r w:rsidR="00C74727" w:rsidRPr="001B5A6E">
                <w:rPr>
                  <w:rStyle w:val="Hiperligao"/>
                  <w:lang w:eastAsia="en-GB"/>
                </w:rPr>
                <w:t>Link3</w:t>
              </w:r>
            </w:hyperlink>
          </w:p>
        </w:tc>
        <w:tc>
          <w:tcPr>
            <w:tcW w:w="1047" w:type="dxa"/>
            <w:shd w:val="clear" w:color="auto" w:fill="auto"/>
            <w:vAlign w:val="center"/>
            <w:hideMark/>
          </w:tcPr>
          <w:p w14:paraId="64A3F41C" w14:textId="7EA51467" w:rsidR="00E71ACA" w:rsidRPr="001B5A6E" w:rsidRDefault="00000000" w:rsidP="001B5A6E">
            <w:pPr>
              <w:pStyle w:val="Corpodetexto"/>
              <w:rPr>
                <w:rStyle w:val="Hiperligao"/>
                <w:lang w:eastAsia="en-GB"/>
              </w:rPr>
            </w:pPr>
            <w:hyperlink r:id="rId227" w:history="1">
              <w:r w:rsidR="00C74727" w:rsidRPr="001B5A6E">
                <w:rPr>
                  <w:rStyle w:val="Hiperligao"/>
                  <w:lang w:eastAsia="en-GB"/>
                </w:rPr>
                <w:t>Datasheet3</w:t>
              </w:r>
            </w:hyperlink>
          </w:p>
        </w:tc>
        <w:tc>
          <w:tcPr>
            <w:tcW w:w="2351" w:type="dxa"/>
            <w:shd w:val="clear" w:color="auto" w:fill="auto"/>
            <w:noWrap/>
            <w:vAlign w:val="center"/>
            <w:hideMark/>
          </w:tcPr>
          <w:p w14:paraId="35512C5C" w14:textId="38288273" w:rsidR="00E71ACA" w:rsidRPr="002B2BEB" w:rsidRDefault="00E71ACA" w:rsidP="004C72F4">
            <w:pPr>
              <w:pStyle w:val="Corpodetexto"/>
              <w:jc w:val="center"/>
              <w:rPr>
                <w:lang w:val="en-GB"/>
              </w:rPr>
            </w:pPr>
            <w:r w:rsidRPr="002B2BEB">
              <w:rPr>
                <w:lang w:val="en-GB"/>
              </w:rPr>
              <w:t xml:space="preserve">A versatile </w:t>
            </w:r>
            <w:proofErr w:type="spellStart"/>
            <w:r w:rsidRPr="002B2BEB">
              <w:rPr>
                <w:lang w:val="en-GB"/>
              </w:rPr>
              <w:t>plug&amp;play</w:t>
            </w:r>
            <w:proofErr w:type="spellEnd"/>
            <w:r w:rsidRPr="002B2BEB">
              <w:rPr>
                <w:lang w:val="en-GB"/>
              </w:rPr>
              <w:t xml:space="preserve"> board with dual</w:t>
            </w:r>
            <w:r w:rsidR="00B71A7D">
              <w:rPr>
                <w:lang w:val="en-GB"/>
              </w:rPr>
              <w:t>-</w:t>
            </w:r>
            <w:r w:rsidRPr="002B2BEB">
              <w:rPr>
                <w:lang w:val="en-GB"/>
              </w:rPr>
              <w:t xml:space="preserve">core, connectivity, audio and machine learning capabilities. </w:t>
            </w:r>
            <w:r w:rsidR="00B71A7D">
              <w:rPr>
                <w:lang w:val="en-GB"/>
              </w:rPr>
              <w:t>It a</w:t>
            </w:r>
            <w:r w:rsidRPr="002B2BEB">
              <w:rPr>
                <w:lang w:val="en-GB"/>
              </w:rPr>
              <w:t>lso takes less time to compile with the benefits of a full Arduino Cloud support</w:t>
            </w:r>
          </w:p>
        </w:tc>
      </w:tr>
      <w:tr w:rsidR="00E71ACA" w:rsidRPr="004C72F4" w14:paraId="201BDAF0" w14:textId="77777777" w:rsidTr="00164E55">
        <w:trPr>
          <w:cantSplit/>
          <w:trHeight w:val="3656"/>
          <w:jc w:val="center"/>
        </w:trPr>
        <w:tc>
          <w:tcPr>
            <w:tcW w:w="566" w:type="dxa"/>
            <w:shd w:val="clear" w:color="auto" w:fill="auto"/>
            <w:vAlign w:val="center"/>
            <w:hideMark/>
          </w:tcPr>
          <w:p w14:paraId="04FFCC98" w14:textId="77777777" w:rsidR="00E71ACA" w:rsidRPr="004C72F4" w:rsidRDefault="00E71ACA" w:rsidP="004C72F4">
            <w:pPr>
              <w:pStyle w:val="Corpodetexto"/>
              <w:jc w:val="center"/>
              <w:rPr>
                <w:b/>
                <w:bCs/>
              </w:rPr>
            </w:pPr>
            <w:r w:rsidRPr="004C72F4">
              <w:rPr>
                <w:b/>
                <w:bCs/>
              </w:rPr>
              <w:lastRenderedPageBreak/>
              <w:t>4</w:t>
            </w:r>
          </w:p>
        </w:tc>
        <w:tc>
          <w:tcPr>
            <w:tcW w:w="1272" w:type="dxa"/>
            <w:shd w:val="clear" w:color="auto" w:fill="auto"/>
            <w:vAlign w:val="center"/>
            <w:hideMark/>
          </w:tcPr>
          <w:p w14:paraId="6458A0F5" w14:textId="77777777" w:rsidR="00E71ACA" w:rsidRPr="004C72F4" w:rsidRDefault="00E71ACA" w:rsidP="004C72F4">
            <w:pPr>
              <w:pStyle w:val="Corpodetexto"/>
              <w:jc w:val="center"/>
              <w:rPr>
                <w:b/>
                <w:bCs/>
              </w:rPr>
            </w:pPr>
            <w:r w:rsidRPr="004C72F4">
              <w:rPr>
                <w:b/>
                <w:bCs/>
              </w:rPr>
              <w:t>ESP32 Module</w:t>
            </w:r>
          </w:p>
        </w:tc>
        <w:tc>
          <w:tcPr>
            <w:tcW w:w="2659" w:type="dxa"/>
            <w:shd w:val="clear" w:color="auto" w:fill="auto"/>
            <w:noWrap/>
            <w:vAlign w:val="center"/>
            <w:hideMark/>
          </w:tcPr>
          <w:p w14:paraId="3723CA9E" w14:textId="44F15055" w:rsidR="005F7216" w:rsidRPr="004C72F4" w:rsidRDefault="00E34A17" w:rsidP="004C72F4">
            <w:pPr>
              <w:pStyle w:val="Corpodetexto"/>
              <w:jc w:val="center"/>
            </w:pPr>
            <w:r w:rsidRPr="004C72F4">
              <w:rPr>
                <w:noProof/>
              </w:rPr>
              <w:drawing>
                <wp:anchor distT="0" distB="0" distL="114300" distR="114300" simplePos="0" relativeHeight="251685888" behindDoc="0" locked="0" layoutInCell="1" allowOverlap="1" wp14:anchorId="0FCC7CC7" wp14:editId="1D4C0735">
                  <wp:simplePos x="0" y="0"/>
                  <wp:positionH relativeFrom="column">
                    <wp:posOffset>236220</wp:posOffset>
                  </wp:positionH>
                  <wp:positionV relativeFrom="paragraph">
                    <wp:posOffset>147955</wp:posOffset>
                  </wp:positionV>
                  <wp:extent cx="979170" cy="830580"/>
                  <wp:effectExtent l="19050" t="0" r="0" b="0"/>
                  <wp:wrapNone/>
                  <wp:docPr id="130" name="Picture 18" descr="Modulo ESP32 WIFI">
                    <a:extLst xmlns:a="http://schemas.openxmlformats.org/drawingml/2006/main">
                      <a:ext uri="{FF2B5EF4-FFF2-40B4-BE49-F238E27FC236}">
                        <a16:creationId xmlns:a16="http://schemas.microsoft.com/office/drawing/2014/main" id="{AF669841-D0F4-4E16-B92D-682CE0AB5CC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descr="Modulo ESP32 WIFI">
                            <a:extLst>
                              <a:ext uri="{FF2B5EF4-FFF2-40B4-BE49-F238E27FC236}">
                                <a16:creationId xmlns:a16="http://schemas.microsoft.com/office/drawing/2014/main" id="{AF669841-D0F4-4E16-B92D-682CE0AB5CC8}"/>
                              </a:ext>
                            </a:extLst>
                          </pic:cNvPr>
                          <pic:cNvPicPr>
                            <a:picLocks noChangeAspect="1" noChangeArrowheads="1"/>
                          </pic:cNvPicPr>
                        </pic:nvPicPr>
                        <pic:blipFill rotWithShape="1">
                          <a:blip r:embed="rId180">
                            <a:extLst>
                              <a:ext uri="{BEBA8EAE-BF5A-486C-A8C5-ECC9F3942E4B}">
                                <a14:imgProps xmlns:a14="http://schemas.microsoft.com/office/drawing/2010/main">
                                  <a14:imgLayer r:embed="rId181">
                                    <a14:imgEffect>
                                      <a14:backgroundRemoval t="10000" b="90000" l="10000" r="90000"/>
                                    </a14:imgEffect>
                                  </a14:imgLayer>
                                </a14:imgProps>
                              </a:ext>
                              <a:ext uri="{28A0092B-C50C-407E-A947-70E740481C1C}">
                                <a14:useLocalDpi xmlns:a14="http://schemas.microsoft.com/office/drawing/2010/main" val="0"/>
                              </a:ext>
                            </a:extLst>
                          </a:blip>
                          <a:srcRect l="20619" t="26515" r="20504" b="26871"/>
                          <a:stretch/>
                        </pic:blipFill>
                        <pic:spPr bwMode="auto">
                          <a:xfrm>
                            <a:off x="0" y="0"/>
                            <a:ext cx="979170" cy="830580"/>
                          </a:xfrm>
                          <a:prstGeom prst="rect">
                            <a:avLst/>
                          </a:prstGeom>
                          <a:noFill/>
                          <a:ln>
                            <a:noFill/>
                          </a:ln>
                          <a:scene3d>
                            <a:camera prst="orthographicFront">
                              <a:rot lat="0" lon="0" rev="20099999"/>
                            </a:camera>
                            <a:lightRig rig="threePt" dir="t"/>
                          </a:scene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457" w:type="dxa"/>
            <w:shd w:val="clear" w:color="auto" w:fill="auto"/>
            <w:noWrap/>
            <w:vAlign w:val="center"/>
            <w:hideMark/>
          </w:tcPr>
          <w:p w14:paraId="7320F3A6" w14:textId="77777777" w:rsidR="00E71ACA" w:rsidRPr="004C72F4" w:rsidRDefault="00E71ACA" w:rsidP="004C72F4">
            <w:pPr>
              <w:pStyle w:val="Corpodetexto"/>
              <w:jc w:val="center"/>
            </w:pPr>
            <w:r w:rsidRPr="004C72F4">
              <w:t>36</w:t>
            </w:r>
          </w:p>
        </w:tc>
        <w:tc>
          <w:tcPr>
            <w:tcW w:w="566" w:type="dxa"/>
            <w:shd w:val="clear" w:color="auto" w:fill="auto"/>
            <w:noWrap/>
            <w:vAlign w:val="center"/>
            <w:hideMark/>
          </w:tcPr>
          <w:p w14:paraId="523028DB" w14:textId="77777777" w:rsidR="00E71ACA" w:rsidRPr="004C72F4" w:rsidRDefault="00E71ACA" w:rsidP="004C72F4">
            <w:pPr>
              <w:pStyle w:val="Corpodetexto"/>
              <w:jc w:val="center"/>
            </w:pPr>
            <w:r w:rsidRPr="004C72F4">
              <w:t>25.2mm</w:t>
            </w:r>
          </w:p>
        </w:tc>
        <w:tc>
          <w:tcPr>
            <w:tcW w:w="566" w:type="dxa"/>
            <w:shd w:val="clear" w:color="auto" w:fill="auto"/>
            <w:noWrap/>
            <w:vAlign w:val="center"/>
            <w:hideMark/>
          </w:tcPr>
          <w:p w14:paraId="1C9C35A6" w14:textId="77777777" w:rsidR="00E71ACA" w:rsidRPr="004C72F4" w:rsidRDefault="00E71ACA" w:rsidP="004C72F4">
            <w:pPr>
              <w:pStyle w:val="Corpodetexto"/>
              <w:jc w:val="center"/>
            </w:pPr>
            <w:r w:rsidRPr="004C72F4">
              <w:t>18mm</w:t>
            </w:r>
          </w:p>
        </w:tc>
        <w:tc>
          <w:tcPr>
            <w:tcW w:w="849" w:type="dxa"/>
            <w:shd w:val="clear" w:color="auto" w:fill="auto"/>
            <w:noWrap/>
            <w:vAlign w:val="center"/>
            <w:hideMark/>
          </w:tcPr>
          <w:p w14:paraId="2FC2DDD9" w14:textId="77777777" w:rsidR="00E71ACA" w:rsidRPr="004C72F4" w:rsidRDefault="00E71ACA" w:rsidP="004C72F4">
            <w:pPr>
              <w:pStyle w:val="Corpodetexto"/>
              <w:jc w:val="center"/>
            </w:pPr>
            <w:r w:rsidRPr="004C72F4">
              <w:t>-</w:t>
            </w:r>
          </w:p>
        </w:tc>
        <w:tc>
          <w:tcPr>
            <w:tcW w:w="708" w:type="dxa"/>
            <w:shd w:val="clear" w:color="auto" w:fill="auto"/>
            <w:vAlign w:val="center"/>
            <w:hideMark/>
          </w:tcPr>
          <w:p w14:paraId="61C59EAE" w14:textId="77777777" w:rsidR="00E71ACA" w:rsidRPr="004C72F4" w:rsidRDefault="00E71ACA" w:rsidP="004C72F4">
            <w:pPr>
              <w:pStyle w:val="Corpodetexto"/>
              <w:jc w:val="center"/>
            </w:pPr>
            <w:proofErr w:type="spellStart"/>
            <w:r w:rsidRPr="004C72F4">
              <w:t>Yes</w:t>
            </w:r>
            <w:proofErr w:type="spellEnd"/>
          </w:p>
        </w:tc>
        <w:tc>
          <w:tcPr>
            <w:tcW w:w="904" w:type="dxa"/>
            <w:shd w:val="clear" w:color="auto" w:fill="auto"/>
            <w:vAlign w:val="center"/>
            <w:hideMark/>
          </w:tcPr>
          <w:p w14:paraId="756552AC" w14:textId="77777777" w:rsidR="00E71ACA" w:rsidRPr="004C72F4" w:rsidRDefault="00E71ACA" w:rsidP="004C72F4">
            <w:pPr>
              <w:pStyle w:val="Corpodetexto"/>
              <w:jc w:val="center"/>
            </w:pPr>
            <w:proofErr w:type="spellStart"/>
            <w:r w:rsidRPr="004C72F4">
              <w:t>Yes</w:t>
            </w:r>
            <w:proofErr w:type="spellEnd"/>
          </w:p>
        </w:tc>
        <w:tc>
          <w:tcPr>
            <w:tcW w:w="1200" w:type="dxa"/>
            <w:shd w:val="clear" w:color="auto" w:fill="auto"/>
            <w:vAlign w:val="center"/>
            <w:hideMark/>
          </w:tcPr>
          <w:p w14:paraId="4B218C0A" w14:textId="77777777" w:rsidR="00E71ACA" w:rsidRPr="004C72F4" w:rsidRDefault="00E71ACA" w:rsidP="004C72F4">
            <w:pPr>
              <w:pStyle w:val="Corpodetexto"/>
              <w:jc w:val="center"/>
            </w:pPr>
            <w:proofErr w:type="spellStart"/>
            <w:r w:rsidRPr="004C72F4">
              <w:t>Arduino</w:t>
            </w:r>
            <w:proofErr w:type="spellEnd"/>
          </w:p>
        </w:tc>
        <w:tc>
          <w:tcPr>
            <w:tcW w:w="727" w:type="dxa"/>
            <w:shd w:val="clear" w:color="auto" w:fill="auto"/>
            <w:noWrap/>
            <w:vAlign w:val="center"/>
            <w:hideMark/>
          </w:tcPr>
          <w:p w14:paraId="610649B3" w14:textId="77777777" w:rsidR="00E71ACA" w:rsidRPr="004C72F4" w:rsidRDefault="00E71ACA" w:rsidP="004C72F4">
            <w:pPr>
              <w:pStyle w:val="Corpodetexto"/>
              <w:jc w:val="center"/>
            </w:pPr>
            <w:proofErr w:type="spellStart"/>
            <w:r w:rsidRPr="004C72F4">
              <w:t>Yes</w:t>
            </w:r>
            <w:proofErr w:type="spellEnd"/>
          </w:p>
        </w:tc>
        <w:tc>
          <w:tcPr>
            <w:tcW w:w="849" w:type="dxa"/>
            <w:shd w:val="clear" w:color="auto" w:fill="auto"/>
            <w:noWrap/>
            <w:vAlign w:val="center"/>
            <w:hideMark/>
          </w:tcPr>
          <w:p w14:paraId="494651B6" w14:textId="77777777" w:rsidR="00E71ACA" w:rsidRPr="004C72F4" w:rsidRDefault="00E71ACA" w:rsidP="004C72F4">
            <w:pPr>
              <w:pStyle w:val="Corpodetexto"/>
              <w:jc w:val="center"/>
            </w:pPr>
            <w:r w:rsidRPr="004C72F4">
              <w:t>10</w:t>
            </w:r>
          </w:p>
        </w:tc>
        <w:tc>
          <w:tcPr>
            <w:tcW w:w="991" w:type="dxa"/>
            <w:shd w:val="clear" w:color="auto" w:fill="auto"/>
            <w:vAlign w:val="center"/>
            <w:hideMark/>
          </w:tcPr>
          <w:p w14:paraId="29B98C5C" w14:textId="1E0CA63F" w:rsidR="00E71ACA" w:rsidRPr="001B5A6E" w:rsidRDefault="00000000" w:rsidP="001B5A6E">
            <w:pPr>
              <w:pStyle w:val="Corpodetexto"/>
              <w:rPr>
                <w:rStyle w:val="Hiperligao"/>
                <w:lang w:eastAsia="en-GB"/>
              </w:rPr>
            </w:pPr>
            <w:hyperlink r:id="rId228" w:history="1">
              <w:r w:rsidR="00C74727" w:rsidRPr="001B5A6E">
                <w:rPr>
                  <w:rStyle w:val="Hiperligao"/>
                  <w:lang w:eastAsia="en-GB"/>
                </w:rPr>
                <w:t>Link4</w:t>
              </w:r>
            </w:hyperlink>
          </w:p>
        </w:tc>
        <w:tc>
          <w:tcPr>
            <w:tcW w:w="1047" w:type="dxa"/>
            <w:shd w:val="clear" w:color="auto" w:fill="auto"/>
            <w:vAlign w:val="center"/>
            <w:hideMark/>
          </w:tcPr>
          <w:p w14:paraId="4E4A65B6" w14:textId="665293A1" w:rsidR="00E71ACA" w:rsidRPr="001B5A6E" w:rsidRDefault="00000000" w:rsidP="001B5A6E">
            <w:pPr>
              <w:pStyle w:val="Corpodetexto"/>
              <w:rPr>
                <w:rStyle w:val="Hiperligao"/>
                <w:lang w:eastAsia="en-GB"/>
              </w:rPr>
            </w:pPr>
            <w:hyperlink r:id="rId229" w:history="1">
              <w:r w:rsidR="00C74727" w:rsidRPr="001B5A6E">
                <w:rPr>
                  <w:rStyle w:val="Hiperligao"/>
                  <w:lang w:eastAsia="en-GB"/>
                </w:rPr>
                <w:t>Datasheet4</w:t>
              </w:r>
            </w:hyperlink>
            <w:bookmarkEnd w:id="343"/>
          </w:p>
        </w:tc>
        <w:tc>
          <w:tcPr>
            <w:tcW w:w="2351" w:type="dxa"/>
            <w:shd w:val="clear" w:color="auto" w:fill="auto"/>
            <w:noWrap/>
            <w:vAlign w:val="center"/>
            <w:hideMark/>
          </w:tcPr>
          <w:p w14:paraId="01FB4893" w14:textId="77F12ED8" w:rsidR="00E71ACA" w:rsidRPr="004C72F4" w:rsidRDefault="00E71ACA" w:rsidP="004C72F4">
            <w:pPr>
              <w:pStyle w:val="Corpodetexto"/>
              <w:jc w:val="center"/>
            </w:pPr>
            <w:r w:rsidRPr="002B2BEB">
              <w:rPr>
                <w:lang w:val="en-GB"/>
              </w:rPr>
              <w:t xml:space="preserve">Based on its value for money, wide range of features, small size and relatively low power consumption, it is well suited to the IoT application. </w:t>
            </w:r>
            <w:r w:rsidRPr="004C72F4">
              <w:t xml:space="preserve">A </w:t>
            </w:r>
            <w:proofErr w:type="spellStart"/>
            <w:r w:rsidRPr="004C72F4">
              <w:t>good</w:t>
            </w:r>
            <w:proofErr w:type="spellEnd"/>
            <w:r w:rsidRPr="004C72F4">
              <w:t xml:space="preserve"> </w:t>
            </w:r>
            <w:proofErr w:type="spellStart"/>
            <w:r w:rsidRPr="004C72F4">
              <w:t>understanding</w:t>
            </w:r>
            <w:proofErr w:type="spellEnd"/>
            <w:r w:rsidRPr="004C72F4">
              <w:t xml:space="preserve"> </w:t>
            </w:r>
            <w:proofErr w:type="spellStart"/>
            <w:r w:rsidRPr="004C72F4">
              <w:t>of</w:t>
            </w:r>
            <w:proofErr w:type="spellEnd"/>
            <w:r w:rsidRPr="004C72F4">
              <w:t xml:space="preserve"> </w:t>
            </w:r>
            <w:proofErr w:type="spellStart"/>
            <w:r w:rsidRPr="004C72F4">
              <w:t>soldering</w:t>
            </w:r>
            <w:proofErr w:type="spellEnd"/>
            <w:r w:rsidRPr="004C72F4">
              <w:t xml:space="preserve"> </w:t>
            </w:r>
            <w:proofErr w:type="spellStart"/>
            <w:r w:rsidRPr="004C72F4">
              <w:t>is</w:t>
            </w:r>
            <w:proofErr w:type="spellEnd"/>
            <w:r w:rsidRPr="004C72F4">
              <w:t xml:space="preserve"> </w:t>
            </w:r>
            <w:proofErr w:type="spellStart"/>
            <w:r w:rsidRPr="004C72F4">
              <w:t>required</w:t>
            </w:r>
            <w:proofErr w:type="spellEnd"/>
            <w:r w:rsidRPr="004C72F4">
              <w:t>.</w:t>
            </w:r>
          </w:p>
        </w:tc>
      </w:tr>
    </w:tbl>
    <w:p w14:paraId="2355DFA0" w14:textId="118FDC3D" w:rsidR="002B48B6" w:rsidRDefault="002B48B6" w:rsidP="004C72F4">
      <w:pPr>
        <w:jc w:val="center"/>
        <w:rPr>
          <w:rFonts w:ascii="NewsGotT" w:hAnsi="NewsGotT"/>
          <w:szCs w:val="24"/>
        </w:rPr>
      </w:pPr>
    </w:p>
    <w:p w14:paraId="0CF720F2" w14:textId="7FB78FBE" w:rsidR="001379C1" w:rsidRDefault="001379C1">
      <w:pPr>
        <w:spacing w:line="240" w:lineRule="auto"/>
        <w:jc w:val="left"/>
        <w:rPr>
          <w:rFonts w:ascii="NewsGotT" w:hAnsi="NewsGotT"/>
          <w:szCs w:val="24"/>
        </w:rPr>
      </w:pPr>
      <w:r>
        <w:rPr>
          <w:rFonts w:ascii="NewsGotT" w:hAnsi="NewsGotT"/>
          <w:szCs w:val="24"/>
        </w:rPr>
        <w:br w:type="page"/>
      </w:r>
    </w:p>
    <w:p w14:paraId="40127631" w14:textId="0683855F" w:rsidR="001379C1" w:rsidRPr="00CF0A1D" w:rsidRDefault="001379C1" w:rsidP="00C725FF">
      <w:pPr>
        <w:pStyle w:val="Ttulo3"/>
        <w:numPr>
          <w:ilvl w:val="0"/>
          <w:numId w:val="29"/>
        </w:numPr>
        <w:rPr>
          <w:lang w:val="en-GB"/>
        </w:rPr>
      </w:pPr>
      <w:bookmarkStart w:id="364" w:name="_Ref117457137"/>
      <w:bookmarkStart w:id="365" w:name="_Toc117467200"/>
      <w:r w:rsidRPr="00CF0A1D">
        <w:rPr>
          <w:lang w:val="en-GB"/>
        </w:rPr>
        <w:lastRenderedPageBreak/>
        <w:t>Test Cases</w:t>
      </w:r>
      <w:bookmarkEnd w:id="364"/>
      <w:bookmarkEnd w:id="365"/>
    </w:p>
    <w:p w14:paraId="64A33614" w14:textId="7E0811C5" w:rsidR="00CF0A1D" w:rsidRDefault="00CF0A1D" w:rsidP="00CF0A1D">
      <w:pPr>
        <w:pStyle w:val="Corpodetexto"/>
        <w:rPr>
          <w:lang w:val="en-GB"/>
        </w:rPr>
      </w:pPr>
      <w:r w:rsidRPr="00CF0A1D">
        <w:rPr>
          <w:lang w:val="en-GB"/>
        </w:rPr>
        <w:t>Each test case represent</w:t>
      </w:r>
      <w:r>
        <w:rPr>
          <w:lang w:val="en-GB"/>
        </w:rPr>
        <w:t xml:space="preserve">s one set of </w:t>
      </w:r>
      <w:del w:id="366" w:author="Filipe Meneses" w:date="2022-10-27T16:18:00Z">
        <w:r w:rsidDel="00545179">
          <w:rPr>
            <w:lang w:val="en-GB"/>
          </w:rPr>
          <w:delText>parametres</w:delText>
        </w:r>
      </w:del>
      <w:ins w:id="367" w:author="Filipe Meneses" w:date="2022-10-27T16:18:00Z">
        <w:r w:rsidR="00545179">
          <w:rPr>
            <w:lang w:val="en-GB"/>
          </w:rPr>
          <w:t>parameters</w:t>
        </w:r>
      </w:ins>
      <w:r>
        <w:rPr>
          <w:lang w:val="en-GB"/>
        </w:rPr>
        <w:t xml:space="preserve"> that was tested. Each set of </w:t>
      </w:r>
      <w:del w:id="368" w:author="Filipe Meneses" w:date="2022-10-27T16:18:00Z">
        <w:r w:rsidDel="00545179">
          <w:rPr>
            <w:lang w:val="en-GB"/>
          </w:rPr>
          <w:delText>param</w:delText>
        </w:r>
        <w:r w:rsidR="003F6946" w:rsidDel="00545179">
          <w:rPr>
            <w:lang w:val="en-GB"/>
          </w:rPr>
          <w:delText>e</w:delText>
        </w:r>
        <w:r w:rsidDel="00545179">
          <w:rPr>
            <w:lang w:val="en-GB"/>
          </w:rPr>
          <w:delText>tres</w:delText>
        </w:r>
      </w:del>
      <w:ins w:id="369" w:author="Filipe Meneses" w:date="2022-10-27T16:18:00Z">
        <w:r w:rsidR="00545179">
          <w:rPr>
            <w:lang w:val="en-GB"/>
          </w:rPr>
          <w:t>parameters</w:t>
        </w:r>
      </w:ins>
      <w:r>
        <w:rPr>
          <w:lang w:val="en-GB"/>
        </w:rPr>
        <w:t xml:space="preserve"> was tested three times. The histogram with clustered data is available at the end of every third (final) test case</w:t>
      </w:r>
      <w:r w:rsidR="003F6946">
        <w:rPr>
          <w:lang w:val="en-GB"/>
        </w:rPr>
        <w:t xml:space="preserve"> for each parameter</w:t>
      </w:r>
      <w:r>
        <w:rPr>
          <w:lang w:val="en-GB"/>
        </w:rPr>
        <w:t>.</w:t>
      </w:r>
    </w:p>
    <w:p w14:paraId="45AAC118" w14:textId="6B36A5F0" w:rsidR="00CF0A1D" w:rsidRDefault="00CF0A1D">
      <w:pPr>
        <w:spacing w:line="240" w:lineRule="auto"/>
        <w:jc w:val="left"/>
        <w:rPr>
          <w:rFonts w:ascii="NewsGotT" w:hAnsi="NewsGotT"/>
          <w:szCs w:val="24"/>
          <w:lang w:val="en-GB"/>
        </w:rPr>
      </w:pPr>
      <w:r>
        <w:rPr>
          <w:lang w:val="en-GB"/>
        </w:rPr>
        <w:br w:type="page"/>
      </w:r>
    </w:p>
    <w:tbl>
      <w:tblPr>
        <w:tblpPr w:leftFromText="180" w:rightFromText="180" w:vertAnchor="text" w:tblpY="1"/>
        <w:tblOverlap w:val="never"/>
        <w:tblW w:w="13890" w:type="dxa"/>
        <w:tblLook w:val="04A0" w:firstRow="1" w:lastRow="0" w:firstColumn="1" w:lastColumn="0" w:noHBand="0" w:noVBand="1"/>
      </w:tblPr>
      <w:tblGrid>
        <w:gridCol w:w="1296"/>
        <w:gridCol w:w="319"/>
        <w:gridCol w:w="1296"/>
        <w:gridCol w:w="318"/>
        <w:gridCol w:w="1297"/>
        <w:gridCol w:w="1297"/>
        <w:gridCol w:w="1298"/>
        <w:gridCol w:w="1298"/>
        <w:gridCol w:w="1294"/>
        <w:gridCol w:w="1298"/>
        <w:gridCol w:w="2593"/>
        <w:gridCol w:w="286"/>
      </w:tblGrid>
      <w:tr w:rsidR="00CF0A1D" w:rsidRPr="00454C63" w14:paraId="55D3C869" w14:textId="77777777" w:rsidTr="007C5BB1">
        <w:trPr>
          <w:trHeight w:val="295"/>
        </w:trPr>
        <w:tc>
          <w:tcPr>
            <w:tcW w:w="2911" w:type="dxa"/>
            <w:gridSpan w:val="3"/>
            <w:tcBorders>
              <w:top w:val="single" w:sz="4" w:space="0" w:color="B2B2B2"/>
              <w:left w:val="single" w:sz="4" w:space="0" w:color="B2B2B2"/>
              <w:bottom w:val="single" w:sz="4" w:space="0" w:color="B2B2B2"/>
              <w:right w:val="single" w:sz="4" w:space="0" w:color="B2B2B2"/>
            </w:tcBorders>
            <w:shd w:val="clear" w:color="auto" w:fill="DEEAF6"/>
            <w:noWrap/>
            <w:hideMark/>
          </w:tcPr>
          <w:p w14:paraId="5B11E3B3" w14:textId="77777777" w:rsidR="00CF0A1D" w:rsidRPr="00CF0A1D" w:rsidRDefault="00CF0A1D" w:rsidP="00CF0A1D">
            <w:pPr>
              <w:widowControl/>
              <w:autoSpaceDE/>
              <w:autoSpaceDN/>
              <w:spacing w:line="240" w:lineRule="auto"/>
              <w:jc w:val="center"/>
              <w:rPr>
                <w:rFonts w:ascii="Calibri" w:eastAsia="Times New Roman" w:hAnsi="Calibri" w:cs="Calibri"/>
                <w:b/>
                <w:bCs/>
                <w:sz w:val="22"/>
                <w:lang w:val="en-GB" w:eastAsia="en-GB"/>
              </w:rPr>
            </w:pPr>
            <w:r w:rsidRPr="00CF0A1D">
              <w:rPr>
                <w:rFonts w:ascii="Calibri" w:eastAsia="Times New Roman" w:hAnsi="Calibri" w:cs="Calibri"/>
                <w:b/>
                <w:bCs/>
                <w:sz w:val="22"/>
                <w:lang w:val="en-GB" w:eastAsia="en-GB"/>
              </w:rPr>
              <w:lastRenderedPageBreak/>
              <w:t>Test Case ID</w:t>
            </w:r>
          </w:p>
        </w:tc>
        <w:tc>
          <w:tcPr>
            <w:tcW w:w="1615" w:type="dxa"/>
            <w:gridSpan w:val="2"/>
            <w:tcBorders>
              <w:top w:val="single" w:sz="4" w:space="0" w:color="auto"/>
              <w:left w:val="nil"/>
              <w:bottom w:val="single" w:sz="4" w:space="0" w:color="auto"/>
              <w:right w:val="single" w:sz="4" w:space="0" w:color="auto"/>
            </w:tcBorders>
            <w:shd w:val="clear" w:color="auto" w:fill="auto"/>
            <w:noWrap/>
            <w:hideMark/>
          </w:tcPr>
          <w:p w14:paraId="58593EFD"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tagT1</w:t>
            </w:r>
          </w:p>
        </w:tc>
        <w:tc>
          <w:tcPr>
            <w:tcW w:w="2595" w:type="dxa"/>
            <w:gridSpan w:val="2"/>
            <w:tcBorders>
              <w:top w:val="single" w:sz="4" w:space="0" w:color="B2B2B2"/>
              <w:left w:val="single" w:sz="4" w:space="0" w:color="B2B2B2"/>
              <w:bottom w:val="single" w:sz="4" w:space="0" w:color="B2B2B2"/>
              <w:right w:val="single" w:sz="4" w:space="0" w:color="B2B2B2"/>
            </w:tcBorders>
            <w:shd w:val="clear" w:color="auto" w:fill="DEEAF6"/>
            <w:noWrap/>
            <w:hideMark/>
          </w:tcPr>
          <w:p w14:paraId="72D25E80" w14:textId="77777777" w:rsidR="00CF0A1D" w:rsidRPr="00CF0A1D" w:rsidRDefault="00CF0A1D" w:rsidP="00CF0A1D">
            <w:pPr>
              <w:widowControl/>
              <w:autoSpaceDE/>
              <w:autoSpaceDN/>
              <w:spacing w:line="240" w:lineRule="auto"/>
              <w:jc w:val="center"/>
              <w:rPr>
                <w:rFonts w:ascii="Calibri" w:eastAsia="Times New Roman" w:hAnsi="Calibri" w:cs="Calibri"/>
                <w:b/>
                <w:bCs/>
                <w:sz w:val="22"/>
                <w:lang w:val="en-GB" w:eastAsia="en-GB"/>
              </w:rPr>
            </w:pPr>
            <w:r w:rsidRPr="00CF0A1D">
              <w:rPr>
                <w:rFonts w:ascii="Calibri" w:eastAsia="Times New Roman" w:hAnsi="Calibri" w:cs="Calibri"/>
                <w:b/>
                <w:bCs/>
                <w:sz w:val="22"/>
                <w:lang w:val="en-GB" w:eastAsia="en-GB"/>
              </w:rPr>
              <w:t>Test Case Description</w:t>
            </w:r>
          </w:p>
        </w:tc>
        <w:tc>
          <w:tcPr>
            <w:tcW w:w="6769" w:type="dxa"/>
            <w:gridSpan w:val="5"/>
            <w:tcBorders>
              <w:top w:val="single" w:sz="4" w:space="0" w:color="auto"/>
              <w:left w:val="nil"/>
              <w:bottom w:val="single" w:sz="4" w:space="0" w:color="auto"/>
              <w:right w:val="single" w:sz="4" w:space="0" w:color="000000"/>
            </w:tcBorders>
            <w:shd w:val="clear" w:color="auto" w:fill="auto"/>
            <w:hideMark/>
          </w:tcPr>
          <w:p w14:paraId="0B80589A"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 xml:space="preserve">Test the duration of the tag’s execution time powered with a </w:t>
            </w:r>
            <w:proofErr w:type="spellStart"/>
            <w:r w:rsidRPr="00CF0A1D">
              <w:rPr>
                <w:rFonts w:ascii="Calibri" w:eastAsia="Times New Roman" w:hAnsi="Calibri" w:cs="Calibri"/>
                <w:sz w:val="22"/>
                <w:lang w:val="en-GB" w:eastAsia="en-GB"/>
              </w:rPr>
              <w:t>powerbank</w:t>
            </w:r>
            <w:proofErr w:type="spellEnd"/>
          </w:p>
        </w:tc>
      </w:tr>
      <w:tr w:rsidR="00CF0A1D" w:rsidRPr="00CF0A1D" w14:paraId="4A4ED8C3" w14:textId="77777777" w:rsidTr="007C5BB1">
        <w:trPr>
          <w:trHeight w:val="295"/>
        </w:trPr>
        <w:tc>
          <w:tcPr>
            <w:tcW w:w="2911" w:type="dxa"/>
            <w:gridSpan w:val="3"/>
            <w:tcBorders>
              <w:top w:val="single" w:sz="4" w:space="0" w:color="B2B2B2"/>
              <w:left w:val="single" w:sz="4" w:space="0" w:color="B2B2B2"/>
              <w:bottom w:val="single" w:sz="4" w:space="0" w:color="B2B2B2"/>
              <w:right w:val="single" w:sz="4" w:space="0" w:color="B2B2B2"/>
            </w:tcBorders>
            <w:shd w:val="clear" w:color="auto" w:fill="DEEAF6"/>
            <w:noWrap/>
            <w:hideMark/>
          </w:tcPr>
          <w:p w14:paraId="38BC5463" w14:textId="77777777" w:rsidR="00CF0A1D" w:rsidRPr="00CF0A1D" w:rsidRDefault="00CF0A1D" w:rsidP="00CF0A1D">
            <w:pPr>
              <w:widowControl/>
              <w:autoSpaceDE/>
              <w:autoSpaceDN/>
              <w:spacing w:line="240" w:lineRule="auto"/>
              <w:jc w:val="center"/>
              <w:rPr>
                <w:rFonts w:ascii="Calibri" w:eastAsia="Times New Roman" w:hAnsi="Calibri" w:cs="Calibri"/>
                <w:b/>
                <w:bCs/>
                <w:sz w:val="22"/>
                <w:lang w:val="en-GB" w:eastAsia="en-GB"/>
              </w:rPr>
            </w:pPr>
            <w:r w:rsidRPr="00CF0A1D">
              <w:rPr>
                <w:rFonts w:ascii="Calibri" w:eastAsia="Times New Roman" w:hAnsi="Calibri" w:cs="Calibri"/>
                <w:b/>
                <w:bCs/>
                <w:sz w:val="22"/>
                <w:lang w:val="en-GB" w:eastAsia="en-GB"/>
              </w:rPr>
              <w:t>Created By</w:t>
            </w:r>
          </w:p>
        </w:tc>
        <w:tc>
          <w:tcPr>
            <w:tcW w:w="1615" w:type="dxa"/>
            <w:gridSpan w:val="2"/>
            <w:tcBorders>
              <w:top w:val="nil"/>
              <w:left w:val="nil"/>
              <w:bottom w:val="single" w:sz="4" w:space="0" w:color="auto"/>
              <w:right w:val="single" w:sz="4" w:space="0" w:color="auto"/>
            </w:tcBorders>
            <w:shd w:val="clear" w:color="auto" w:fill="auto"/>
            <w:noWrap/>
            <w:hideMark/>
          </w:tcPr>
          <w:p w14:paraId="2BFE378D"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Pedro</w:t>
            </w:r>
          </w:p>
        </w:tc>
        <w:tc>
          <w:tcPr>
            <w:tcW w:w="2595" w:type="dxa"/>
            <w:gridSpan w:val="2"/>
            <w:tcBorders>
              <w:top w:val="single" w:sz="4" w:space="0" w:color="B2B2B2"/>
              <w:left w:val="single" w:sz="4" w:space="0" w:color="B2B2B2"/>
              <w:bottom w:val="single" w:sz="4" w:space="0" w:color="B2B2B2"/>
              <w:right w:val="single" w:sz="4" w:space="0" w:color="B2B2B2"/>
            </w:tcBorders>
            <w:shd w:val="clear" w:color="auto" w:fill="DEEAF6"/>
            <w:hideMark/>
          </w:tcPr>
          <w:p w14:paraId="52A5F10A" w14:textId="77777777" w:rsidR="00CF0A1D" w:rsidRPr="00CF0A1D" w:rsidRDefault="00CF0A1D" w:rsidP="00CF0A1D">
            <w:pPr>
              <w:widowControl/>
              <w:autoSpaceDE/>
              <w:autoSpaceDN/>
              <w:spacing w:line="240" w:lineRule="auto"/>
              <w:jc w:val="center"/>
              <w:rPr>
                <w:rFonts w:ascii="Calibri" w:eastAsia="Times New Roman" w:hAnsi="Calibri" w:cs="Calibri"/>
                <w:b/>
                <w:bCs/>
                <w:sz w:val="22"/>
                <w:lang w:val="en-GB" w:eastAsia="en-GB"/>
              </w:rPr>
            </w:pPr>
            <w:r w:rsidRPr="00CF0A1D">
              <w:rPr>
                <w:rFonts w:ascii="Calibri" w:eastAsia="Times New Roman" w:hAnsi="Calibri" w:cs="Calibri"/>
                <w:b/>
                <w:bCs/>
                <w:sz w:val="22"/>
                <w:lang w:val="en-GB" w:eastAsia="en-GB"/>
              </w:rPr>
              <w:t>Version</w:t>
            </w:r>
          </w:p>
        </w:tc>
        <w:tc>
          <w:tcPr>
            <w:tcW w:w="6769" w:type="dxa"/>
            <w:gridSpan w:val="5"/>
            <w:tcBorders>
              <w:top w:val="single" w:sz="4" w:space="0" w:color="auto"/>
              <w:left w:val="nil"/>
              <w:bottom w:val="single" w:sz="4" w:space="0" w:color="auto"/>
              <w:right w:val="single" w:sz="4" w:space="0" w:color="000000"/>
            </w:tcBorders>
            <w:shd w:val="clear" w:color="auto" w:fill="auto"/>
            <w:noWrap/>
            <w:hideMark/>
          </w:tcPr>
          <w:p w14:paraId="431CFE26"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1.0</w:t>
            </w:r>
          </w:p>
        </w:tc>
      </w:tr>
      <w:tr w:rsidR="00CF0A1D" w:rsidRPr="00CF0A1D" w14:paraId="7583C749" w14:textId="77777777" w:rsidTr="007C5BB1">
        <w:trPr>
          <w:trHeight w:val="295"/>
        </w:trPr>
        <w:tc>
          <w:tcPr>
            <w:tcW w:w="1296" w:type="dxa"/>
            <w:tcBorders>
              <w:top w:val="nil"/>
              <w:left w:val="nil"/>
              <w:bottom w:val="nil"/>
              <w:right w:val="nil"/>
            </w:tcBorders>
            <w:shd w:val="clear" w:color="auto" w:fill="auto"/>
            <w:hideMark/>
          </w:tcPr>
          <w:p w14:paraId="4DDE8C54"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p>
        </w:tc>
        <w:tc>
          <w:tcPr>
            <w:tcW w:w="1615" w:type="dxa"/>
            <w:gridSpan w:val="2"/>
            <w:tcBorders>
              <w:top w:val="nil"/>
              <w:left w:val="nil"/>
              <w:bottom w:val="nil"/>
              <w:right w:val="nil"/>
            </w:tcBorders>
            <w:shd w:val="clear" w:color="auto" w:fill="auto"/>
            <w:hideMark/>
          </w:tcPr>
          <w:p w14:paraId="6DBA4409" w14:textId="77777777" w:rsidR="00CF0A1D" w:rsidRPr="00CF0A1D" w:rsidRDefault="00CF0A1D" w:rsidP="00CF0A1D">
            <w:pPr>
              <w:widowControl/>
              <w:autoSpaceDE/>
              <w:autoSpaceDN/>
              <w:spacing w:line="240" w:lineRule="auto"/>
              <w:jc w:val="left"/>
              <w:rPr>
                <w:rFonts w:ascii="Calibri" w:eastAsia="Times New Roman" w:hAnsi="Calibri" w:cs="Calibri"/>
                <w:sz w:val="22"/>
                <w:lang w:val="en-GB" w:eastAsia="en-GB"/>
              </w:rPr>
            </w:pPr>
          </w:p>
        </w:tc>
        <w:tc>
          <w:tcPr>
            <w:tcW w:w="1615" w:type="dxa"/>
            <w:gridSpan w:val="2"/>
            <w:tcBorders>
              <w:top w:val="nil"/>
              <w:left w:val="nil"/>
              <w:bottom w:val="nil"/>
              <w:right w:val="nil"/>
            </w:tcBorders>
            <w:shd w:val="clear" w:color="auto" w:fill="auto"/>
            <w:hideMark/>
          </w:tcPr>
          <w:p w14:paraId="1DD0FF17" w14:textId="77777777" w:rsidR="00CF0A1D" w:rsidRPr="00CF0A1D" w:rsidRDefault="00CF0A1D" w:rsidP="00CF0A1D">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75D6C588" w14:textId="77777777" w:rsidR="00CF0A1D" w:rsidRPr="00CF0A1D" w:rsidRDefault="00CF0A1D" w:rsidP="00CF0A1D">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4B64EABE" w14:textId="77777777" w:rsidR="00CF0A1D" w:rsidRPr="00CF0A1D" w:rsidRDefault="00CF0A1D" w:rsidP="00CF0A1D">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798E4A12" w14:textId="77777777" w:rsidR="00CF0A1D" w:rsidRPr="00CF0A1D" w:rsidRDefault="00CF0A1D" w:rsidP="00CF0A1D">
            <w:pPr>
              <w:widowControl/>
              <w:autoSpaceDE/>
              <w:autoSpaceDN/>
              <w:spacing w:line="240" w:lineRule="auto"/>
              <w:jc w:val="left"/>
              <w:rPr>
                <w:rFonts w:ascii="Calibri" w:eastAsia="Times New Roman" w:hAnsi="Calibri" w:cs="Calibri"/>
                <w:sz w:val="22"/>
                <w:lang w:val="en-GB" w:eastAsia="en-GB"/>
              </w:rPr>
            </w:pPr>
          </w:p>
        </w:tc>
        <w:tc>
          <w:tcPr>
            <w:tcW w:w="5471" w:type="dxa"/>
            <w:gridSpan w:val="4"/>
            <w:tcBorders>
              <w:top w:val="nil"/>
              <w:left w:val="nil"/>
              <w:bottom w:val="nil"/>
              <w:right w:val="nil"/>
            </w:tcBorders>
            <w:shd w:val="clear" w:color="auto" w:fill="auto"/>
            <w:hideMark/>
          </w:tcPr>
          <w:p w14:paraId="62BC8694" w14:textId="77777777" w:rsidR="00CF0A1D" w:rsidRPr="00CF0A1D" w:rsidRDefault="00CF0A1D" w:rsidP="00CF0A1D">
            <w:pPr>
              <w:widowControl/>
              <w:autoSpaceDE/>
              <w:autoSpaceDN/>
              <w:spacing w:line="240" w:lineRule="auto"/>
              <w:jc w:val="left"/>
              <w:rPr>
                <w:rFonts w:ascii="Calibri" w:eastAsia="Times New Roman" w:hAnsi="Calibri" w:cs="Calibri"/>
                <w:sz w:val="22"/>
                <w:lang w:val="en-GB" w:eastAsia="en-GB"/>
              </w:rPr>
            </w:pPr>
          </w:p>
        </w:tc>
      </w:tr>
      <w:tr w:rsidR="00CF0A1D" w:rsidRPr="00CF0A1D" w14:paraId="70E137D3" w14:textId="77777777" w:rsidTr="007C5BB1">
        <w:trPr>
          <w:gridAfter w:val="2"/>
          <w:wAfter w:w="2879" w:type="dxa"/>
          <w:trHeight w:val="295"/>
        </w:trPr>
        <w:tc>
          <w:tcPr>
            <w:tcW w:w="2911" w:type="dxa"/>
            <w:gridSpan w:val="3"/>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5B812E75" w14:textId="77777777" w:rsidR="00CF0A1D" w:rsidRPr="00CF0A1D" w:rsidRDefault="00CF0A1D" w:rsidP="00CF0A1D">
            <w:pPr>
              <w:widowControl/>
              <w:autoSpaceDE/>
              <w:autoSpaceDN/>
              <w:spacing w:line="240" w:lineRule="auto"/>
              <w:jc w:val="center"/>
              <w:rPr>
                <w:rFonts w:ascii="Calibri" w:eastAsia="Times New Roman" w:hAnsi="Calibri" w:cs="Calibri"/>
                <w:b/>
                <w:bCs/>
                <w:sz w:val="22"/>
                <w:lang w:val="en-GB" w:eastAsia="en-GB"/>
              </w:rPr>
            </w:pPr>
            <w:r w:rsidRPr="00CF0A1D">
              <w:rPr>
                <w:rFonts w:ascii="Calibri" w:eastAsia="Times New Roman" w:hAnsi="Calibri" w:cs="Calibri"/>
                <w:b/>
                <w:bCs/>
                <w:sz w:val="22"/>
                <w:lang w:val="en-GB" w:eastAsia="en-GB"/>
              </w:rPr>
              <w:t>Date Tested</w:t>
            </w:r>
          </w:p>
        </w:tc>
        <w:tc>
          <w:tcPr>
            <w:tcW w:w="2912" w:type="dxa"/>
            <w:gridSpan w:val="3"/>
            <w:tcBorders>
              <w:top w:val="single" w:sz="4" w:space="0" w:color="auto"/>
              <w:left w:val="single" w:sz="4" w:space="0" w:color="auto"/>
              <w:bottom w:val="single" w:sz="4" w:space="0" w:color="auto"/>
              <w:right w:val="single" w:sz="4" w:space="0" w:color="auto"/>
            </w:tcBorders>
            <w:shd w:val="clear" w:color="auto" w:fill="auto"/>
            <w:vAlign w:val="center"/>
            <w:hideMark/>
          </w:tcPr>
          <w:p w14:paraId="05E030EC"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8-Aug-2022</w:t>
            </w:r>
          </w:p>
        </w:tc>
        <w:tc>
          <w:tcPr>
            <w:tcW w:w="2596" w:type="dxa"/>
            <w:gridSpan w:val="2"/>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04C18F3A" w14:textId="77777777" w:rsidR="00CF0A1D" w:rsidRPr="00CF0A1D" w:rsidRDefault="00CF0A1D" w:rsidP="00CF0A1D">
            <w:pPr>
              <w:widowControl/>
              <w:autoSpaceDE/>
              <w:autoSpaceDN/>
              <w:spacing w:line="240" w:lineRule="auto"/>
              <w:jc w:val="center"/>
              <w:rPr>
                <w:rFonts w:ascii="Calibri" w:eastAsia="Times New Roman" w:hAnsi="Calibri" w:cs="Calibri"/>
                <w:b/>
                <w:bCs/>
                <w:sz w:val="22"/>
                <w:lang w:val="en-GB" w:eastAsia="en-GB"/>
              </w:rPr>
            </w:pPr>
            <w:r w:rsidRPr="00CF0A1D">
              <w:rPr>
                <w:rFonts w:ascii="Calibri" w:eastAsia="Times New Roman" w:hAnsi="Calibri" w:cs="Calibri"/>
                <w:b/>
                <w:bCs/>
                <w:sz w:val="22"/>
                <w:lang w:val="en-GB" w:eastAsia="en-GB"/>
              </w:rPr>
              <w:t>Test Case (Pass/Fail/Not Executed)</w:t>
            </w:r>
          </w:p>
        </w:tc>
        <w:tc>
          <w:tcPr>
            <w:tcW w:w="2592"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10A04E1C"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Pass</w:t>
            </w:r>
          </w:p>
        </w:tc>
      </w:tr>
      <w:tr w:rsidR="00CF0A1D" w:rsidRPr="00CF0A1D" w14:paraId="6D4E506F" w14:textId="77777777" w:rsidTr="007C5BB1">
        <w:trPr>
          <w:trHeight w:val="295"/>
        </w:trPr>
        <w:tc>
          <w:tcPr>
            <w:tcW w:w="1296" w:type="dxa"/>
            <w:tcBorders>
              <w:top w:val="nil"/>
              <w:left w:val="nil"/>
              <w:bottom w:val="nil"/>
              <w:right w:val="nil"/>
            </w:tcBorders>
            <w:shd w:val="clear" w:color="auto" w:fill="auto"/>
            <w:hideMark/>
          </w:tcPr>
          <w:p w14:paraId="0B278793" w14:textId="77777777" w:rsidR="00CF0A1D" w:rsidRPr="00CF0A1D" w:rsidRDefault="00CF0A1D" w:rsidP="00CF0A1D">
            <w:pPr>
              <w:widowControl/>
              <w:autoSpaceDE/>
              <w:autoSpaceDN/>
              <w:spacing w:line="240" w:lineRule="auto"/>
              <w:jc w:val="left"/>
              <w:rPr>
                <w:rFonts w:ascii="Calibri" w:eastAsia="Times New Roman" w:hAnsi="Calibri" w:cs="Calibri"/>
                <w:sz w:val="22"/>
                <w:lang w:val="en-GB" w:eastAsia="en-GB"/>
              </w:rPr>
            </w:pPr>
          </w:p>
        </w:tc>
        <w:tc>
          <w:tcPr>
            <w:tcW w:w="1615" w:type="dxa"/>
            <w:gridSpan w:val="2"/>
            <w:tcBorders>
              <w:top w:val="nil"/>
              <w:left w:val="nil"/>
              <w:bottom w:val="nil"/>
              <w:right w:val="nil"/>
            </w:tcBorders>
            <w:shd w:val="clear" w:color="auto" w:fill="auto"/>
            <w:hideMark/>
          </w:tcPr>
          <w:p w14:paraId="0688D7DD" w14:textId="77777777" w:rsidR="00CF0A1D" w:rsidRPr="00CF0A1D" w:rsidRDefault="00CF0A1D" w:rsidP="00CF0A1D">
            <w:pPr>
              <w:widowControl/>
              <w:autoSpaceDE/>
              <w:autoSpaceDN/>
              <w:spacing w:line="240" w:lineRule="auto"/>
              <w:jc w:val="left"/>
              <w:rPr>
                <w:rFonts w:ascii="Calibri" w:eastAsia="Times New Roman" w:hAnsi="Calibri" w:cs="Calibri"/>
                <w:sz w:val="22"/>
                <w:lang w:val="en-GB" w:eastAsia="en-GB"/>
              </w:rPr>
            </w:pPr>
          </w:p>
        </w:tc>
        <w:tc>
          <w:tcPr>
            <w:tcW w:w="1615" w:type="dxa"/>
            <w:gridSpan w:val="2"/>
            <w:tcBorders>
              <w:top w:val="nil"/>
              <w:left w:val="nil"/>
              <w:bottom w:val="nil"/>
              <w:right w:val="nil"/>
            </w:tcBorders>
            <w:shd w:val="clear" w:color="auto" w:fill="auto"/>
            <w:hideMark/>
          </w:tcPr>
          <w:p w14:paraId="4ACDFB5F" w14:textId="77777777" w:rsidR="00CF0A1D" w:rsidRPr="00CF0A1D" w:rsidRDefault="00CF0A1D" w:rsidP="00CF0A1D">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5B314D4B" w14:textId="77777777" w:rsidR="00CF0A1D" w:rsidRPr="00CF0A1D" w:rsidRDefault="00CF0A1D" w:rsidP="00CF0A1D">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0D6F11A9" w14:textId="77777777" w:rsidR="00CF0A1D" w:rsidRPr="00CF0A1D" w:rsidRDefault="00CF0A1D" w:rsidP="00CF0A1D">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79054AF2" w14:textId="77777777" w:rsidR="00CF0A1D" w:rsidRPr="00CF0A1D" w:rsidRDefault="00CF0A1D" w:rsidP="00CF0A1D">
            <w:pPr>
              <w:widowControl/>
              <w:autoSpaceDE/>
              <w:autoSpaceDN/>
              <w:spacing w:line="240" w:lineRule="auto"/>
              <w:jc w:val="left"/>
              <w:rPr>
                <w:rFonts w:ascii="Calibri" w:eastAsia="Times New Roman" w:hAnsi="Calibri" w:cs="Calibri"/>
                <w:sz w:val="22"/>
                <w:lang w:val="en-GB" w:eastAsia="en-GB"/>
              </w:rPr>
            </w:pPr>
          </w:p>
        </w:tc>
        <w:tc>
          <w:tcPr>
            <w:tcW w:w="5471" w:type="dxa"/>
            <w:gridSpan w:val="4"/>
            <w:tcBorders>
              <w:top w:val="nil"/>
              <w:left w:val="nil"/>
              <w:bottom w:val="nil"/>
              <w:right w:val="nil"/>
            </w:tcBorders>
            <w:shd w:val="clear" w:color="auto" w:fill="auto"/>
            <w:hideMark/>
          </w:tcPr>
          <w:p w14:paraId="5B191BDA" w14:textId="77777777" w:rsidR="00CF0A1D" w:rsidRPr="00CF0A1D" w:rsidRDefault="00CF0A1D" w:rsidP="00CF0A1D">
            <w:pPr>
              <w:widowControl/>
              <w:autoSpaceDE/>
              <w:autoSpaceDN/>
              <w:spacing w:line="240" w:lineRule="auto"/>
              <w:jc w:val="left"/>
              <w:rPr>
                <w:rFonts w:ascii="Calibri" w:eastAsia="Times New Roman" w:hAnsi="Calibri" w:cs="Calibri"/>
                <w:sz w:val="22"/>
                <w:lang w:val="en-GB" w:eastAsia="en-GB"/>
              </w:rPr>
            </w:pPr>
          </w:p>
        </w:tc>
      </w:tr>
      <w:tr w:rsidR="00CF0A1D" w:rsidRPr="00CF0A1D" w14:paraId="4E1784A7" w14:textId="77777777" w:rsidTr="007C5BB1">
        <w:trPr>
          <w:trHeight w:val="295"/>
        </w:trPr>
        <w:tc>
          <w:tcPr>
            <w:tcW w:w="1296" w:type="dxa"/>
            <w:tcBorders>
              <w:top w:val="single" w:sz="4" w:space="0" w:color="B2B2B2"/>
              <w:left w:val="single" w:sz="4" w:space="0" w:color="B2B2B2"/>
              <w:bottom w:val="single" w:sz="4" w:space="0" w:color="B2B2B2"/>
              <w:right w:val="single" w:sz="4" w:space="0" w:color="B2B2B2"/>
            </w:tcBorders>
            <w:shd w:val="clear" w:color="auto" w:fill="DEEAF6"/>
            <w:hideMark/>
          </w:tcPr>
          <w:p w14:paraId="7070B525" w14:textId="77777777" w:rsidR="00CF0A1D" w:rsidRPr="00CF0A1D" w:rsidRDefault="00CF0A1D" w:rsidP="00CF0A1D">
            <w:pPr>
              <w:widowControl/>
              <w:autoSpaceDE/>
              <w:autoSpaceDN/>
              <w:spacing w:line="240" w:lineRule="auto"/>
              <w:jc w:val="center"/>
              <w:rPr>
                <w:rFonts w:ascii="Calibri" w:eastAsia="Times New Roman" w:hAnsi="Calibri" w:cs="Calibri"/>
                <w:b/>
                <w:bCs/>
                <w:sz w:val="22"/>
                <w:lang w:val="en-GB" w:eastAsia="en-GB"/>
              </w:rPr>
            </w:pPr>
            <w:r w:rsidRPr="00CF0A1D">
              <w:rPr>
                <w:rFonts w:ascii="Calibri" w:eastAsia="Times New Roman" w:hAnsi="Calibri" w:cs="Calibri"/>
                <w:b/>
                <w:bCs/>
                <w:sz w:val="22"/>
                <w:lang w:val="en-GB" w:eastAsia="en-GB"/>
              </w:rPr>
              <w:t>S #</w:t>
            </w:r>
          </w:p>
        </w:tc>
        <w:tc>
          <w:tcPr>
            <w:tcW w:w="4527" w:type="dxa"/>
            <w:gridSpan w:val="5"/>
            <w:tcBorders>
              <w:top w:val="single" w:sz="4" w:space="0" w:color="B2B2B2"/>
              <w:left w:val="nil"/>
              <w:bottom w:val="single" w:sz="4" w:space="0" w:color="B2B2B2"/>
              <w:right w:val="single" w:sz="4" w:space="0" w:color="B2B2B2"/>
            </w:tcBorders>
            <w:shd w:val="clear" w:color="auto" w:fill="DEEAF6"/>
            <w:hideMark/>
          </w:tcPr>
          <w:p w14:paraId="2EE25257" w14:textId="77777777" w:rsidR="00CF0A1D" w:rsidRPr="00CF0A1D" w:rsidRDefault="00CF0A1D" w:rsidP="00CF0A1D">
            <w:pPr>
              <w:widowControl/>
              <w:autoSpaceDE/>
              <w:autoSpaceDN/>
              <w:spacing w:line="240" w:lineRule="auto"/>
              <w:jc w:val="center"/>
              <w:rPr>
                <w:rFonts w:ascii="Calibri" w:eastAsia="Times New Roman" w:hAnsi="Calibri" w:cs="Calibri"/>
                <w:b/>
                <w:bCs/>
                <w:sz w:val="22"/>
                <w:lang w:val="en-GB" w:eastAsia="en-GB"/>
              </w:rPr>
            </w:pPr>
            <w:r w:rsidRPr="00CF0A1D">
              <w:rPr>
                <w:rFonts w:ascii="Calibri" w:eastAsia="Times New Roman" w:hAnsi="Calibri" w:cs="Calibri"/>
                <w:b/>
                <w:bCs/>
                <w:sz w:val="22"/>
                <w:lang w:val="en-GB" w:eastAsia="en-GB"/>
              </w:rPr>
              <w:t>Prerequisites:</w:t>
            </w:r>
          </w:p>
        </w:tc>
        <w:tc>
          <w:tcPr>
            <w:tcW w:w="1298" w:type="dxa"/>
            <w:tcBorders>
              <w:top w:val="nil"/>
              <w:left w:val="nil"/>
              <w:bottom w:val="nil"/>
              <w:right w:val="nil"/>
            </w:tcBorders>
            <w:shd w:val="clear" w:color="auto" w:fill="auto"/>
            <w:hideMark/>
          </w:tcPr>
          <w:p w14:paraId="3B7D9DDC" w14:textId="77777777" w:rsidR="00CF0A1D" w:rsidRPr="00CF0A1D" w:rsidRDefault="00CF0A1D" w:rsidP="00CF0A1D">
            <w:pPr>
              <w:widowControl/>
              <w:autoSpaceDE/>
              <w:autoSpaceDN/>
              <w:spacing w:line="240" w:lineRule="auto"/>
              <w:jc w:val="left"/>
              <w:rPr>
                <w:rFonts w:ascii="Calibri" w:eastAsia="Times New Roman" w:hAnsi="Calibri" w:cs="Calibri"/>
                <w:b/>
                <w:bCs/>
                <w:sz w:val="22"/>
                <w:lang w:val="en-GB" w:eastAsia="en-GB"/>
              </w:rPr>
            </w:pPr>
          </w:p>
        </w:tc>
        <w:tc>
          <w:tcPr>
            <w:tcW w:w="1298" w:type="dxa"/>
            <w:tcBorders>
              <w:top w:val="single" w:sz="4" w:space="0" w:color="B2B2B2"/>
              <w:left w:val="single" w:sz="4" w:space="0" w:color="B2B2B2"/>
              <w:bottom w:val="single" w:sz="4" w:space="0" w:color="B2B2B2"/>
              <w:right w:val="single" w:sz="4" w:space="0" w:color="B2B2B2"/>
            </w:tcBorders>
            <w:shd w:val="clear" w:color="auto" w:fill="DEEAF6"/>
            <w:noWrap/>
            <w:vAlign w:val="center"/>
            <w:hideMark/>
          </w:tcPr>
          <w:p w14:paraId="5D1DDAFC" w14:textId="77777777" w:rsidR="00CF0A1D" w:rsidRPr="00CF0A1D" w:rsidRDefault="00CF0A1D" w:rsidP="00CF0A1D">
            <w:pPr>
              <w:widowControl/>
              <w:autoSpaceDE/>
              <w:autoSpaceDN/>
              <w:spacing w:line="240" w:lineRule="auto"/>
              <w:jc w:val="center"/>
              <w:rPr>
                <w:rFonts w:ascii="Calibri" w:eastAsia="Times New Roman" w:hAnsi="Calibri" w:cs="Calibri"/>
                <w:b/>
                <w:bCs/>
                <w:sz w:val="22"/>
                <w:lang w:val="en-GB" w:eastAsia="en-GB"/>
              </w:rPr>
            </w:pPr>
            <w:r w:rsidRPr="00CF0A1D">
              <w:rPr>
                <w:rFonts w:ascii="Calibri" w:eastAsia="Times New Roman" w:hAnsi="Calibri" w:cs="Calibri"/>
                <w:b/>
                <w:bCs/>
                <w:sz w:val="22"/>
                <w:lang w:val="en-GB" w:eastAsia="en-GB"/>
              </w:rPr>
              <w:t>S #</w:t>
            </w:r>
          </w:p>
        </w:tc>
        <w:tc>
          <w:tcPr>
            <w:tcW w:w="5471" w:type="dxa"/>
            <w:gridSpan w:val="4"/>
            <w:tcBorders>
              <w:top w:val="single" w:sz="4" w:space="0" w:color="B2B2B2"/>
              <w:left w:val="nil"/>
              <w:bottom w:val="single" w:sz="4" w:space="0" w:color="B2B2B2"/>
              <w:right w:val="single" w:sz="4" w:space="0" w:color="B2B2B2"/>
            </w:tcBorders>
            <w:shd w:val="clear" w:color="auto" w:fill="DEEAF6"/>
            <w:noWrap/>
            <w:vAlign w:val="center"/>
            <w:hideMark/>
          </w:tcPr>
          <w:p w14:paraId="5D66DC1F" w14:textId="77777777" w:rsidR="00CF0A1D" w:rsidRPr="00CF0A1D" w:rsidRDefault="00CF0A1D" w:rsidP="00CF0A1D">
            <w:pPr>
              <w:widowControl/>
              <w:autoSpaceDE/>
              <w:autoSpaceDN/>
              <w:spacing w:line="240" w:lineRule="auto"/>
              <w:jc w:val="center"/>
              <w:rPr>
                <w:rFonts w:ascii="Calibri" w:eastAsia="Times New Roman" w:hAnsi="Calibri" w:cs="Calibri"/>
                <w:b/>
                <w:bCs/>
                <w:sz w:val="22"/>
                <w:lang w:val="en-GB" w:eastAsia="en-GB"/>
              </w:rPr>
            </w:pPr>
            <w:r w:rsidRPr="00CF0A1D">
              <w:rPr>
                <w:rFonts w:ascii="Calibri" w:eastAsia="Times New Roman" w:hAnsi="Calibri" w:cs="Calibri"/>
                <w:b/>
                <w:bCs/>
                <w:sz w:val="22"/>
                <w:lang w:val="en-GB" w:eastAsia="en-GB"/>
              </w:rPr>
              <w:t>Test Data</w:t>
            </w:r>
          </w:p>
        </w:tc>
      </w:tr>
      <w:tr w:rsidR="00CF0A1D" w:rsidRPr="00CF0A1D" w14:paraId="28E032DD" w14:textId="77777777" w:rsidTr="007C5BB1">
        <w:trPr>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hideMark/>
          </w:tcPr>
          <w:p w14:paraId="7748CA04"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1</w:t>
            </w:r>
          </w:p>
        </w:tc>
        <w:tc>
          <w:tcPr>
            <w:tcW w:w="4527" w:type="dxa"/>
            <w:gridSpan w:val="5"/>
            <w:tcBorders>
              <w:top w:val="single" w:sz="4" w:space="0" w:color="auto"/>
              <w:left w:val="nil"/>
              <w:bottom w:val="single" w:sz="4" w:space="0" w:color="auto"/>
              <w:right w:val="single" w:sz="4" w:space="0" w:color="000000"/>
            </w:tcBorders>
            <w:shd w:val="clear" w:color="auto" w:fill="auto"/>
            <w:hideMark/>
          </w:tcPr>
          <w:p w14:paraId="3E7AE301"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proofErr w:type="spellStart"/>
            <w:r w:rsidRPr="00CF0A1D">
              <w:rPr>
                <w:rFonts w:ascii="Calibri" w:eastAsia="Times New Roman" w:hAnsi="Calibri" w:cs="Calibri"/>
                <w:sz w:val="22"/>
                <w:lang w:val="en-GB" w:eastAsia="en-GB"/>
              </w:rPr>
              <w:t>Powerbank</w:t>
            </w:r>
            <w:proofErr w:type="spellEnd"/>
            <w:r w:rsidRPr="00CF0A1D">
              <w:rPr>
                <w:rFonts w:ascii="Calibri" w:eastAsia="Times New Roman" w:hAnsi="Calibri" w:cs="Calibri"/>
                <w:sz w:val="22"/>
                <w:lang w:val="en-GB" w:eastAsia="en-GB"/>
              </w:rPr>
              <w:t xml:space="preserve"> fully charged</w:t>
            </w:r>
          </w:p>
        </w:tc>
        <w:tc>
          <w:tcPr>
            <w:tcW w:w="1298" w:type="dxa"/>
            <w:tcBorders>
              <w:top w:val="nil"/>
              <w:left w:val="nil"/>
              <w:bottom w:val="nil"/>
              <w:right w:val="nil"/>
            </w:tcBorders>
            <w:shd w:val="clear" w:color="auto" w:fill="auto"/>
            <w:hideMark/>
          </w:tcPr>
          <w:p w14:paraId="0B637868" w14:textId="77777777" w:rsidR="00CF0A1D" w:rsidRPr="00CF0A1D" w:rsidRDefault="00CF0A1D" w:rsidP="00CF0A1D">
            <w:pPr>
              <w:widowControl/>
              <w:autoSpaceDE/>
              <w:autoSpaceDN/>
              <w:spacing w:line="240" w:lineRule="auto"/>
              <w:jc w:val="left"/>
              <w:rPr>
                <w:rFonts w:ascii="Calibri" w:eastAsia="Times New Roman" w:hAnsi="Calibri" w:cs="Calibri"/>
                <w:sz w:val="22"/>
                <w:lang w:val="en-GB" w:eastAsia="en-GB"/>
              </w:rPr>
            </w:pPr>
          </w:p>
        </w:tc>
        <w:tc>
          <w:tcPr>
            <w:tcW w:w="129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20ED57F"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1</w:t>
            </w:r>
          </w:p>
        </w:tc>
        <w:tc>
          <w:tcPr>
            <w:tcW w:w="5471" w:type="dxa"/>
            <w:gridSpan w:val="4"/>
            <w:tcBorders>
              <w:top w:val="single" w:sz="4" w:space="0" w:color="auto"/>
              <w:left w:val="nil"/>
              <w:bottom w:val="single" w:sz="4" w:space="0" w:color="auto"/>
              <w:right w:val="single" w:sz="4" w:space="0" w:color="000000"/>
            </w:tcBorders>
            <w:shd w:val="clear" w:color="auto" w:fill="auto"/>
            <w:vAlign w:val="center"/>
            <w:hideMark/>
          </w:tcPr>
          <w:p w14:paraId="0E2126F5"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proofErr w:type="spellStart"/>
            <w:r w:rsidRPr="00CF0A1D">
              <w:rPr>
                <w:rFonts w:ascii="Calibri" w:eastAsia="Times New Roman" w:hAnsi="Calibri" w:cs="Calibri"/>
                <w:sz w:val="22"/>
                <w:lang w:val="en-GB" w:eastAsia="en-GB"/>
              </w:rPr>
              <w:t>TagName</w:t>
            </w:r>
            <w:proofErr w:type="spellEnd"/>
            <w:r w:rsidRPr="00CF0A1D">
              <w:rPr>
                <w:rFonts w:ascii="Calibri" w:eastAsia="Times New Roman" w:hAnsi="Calibri" w:cs="Calibri"/>
                <w:sz w:val="22"/>
                <w:lang w:val="en-GB" w:eastAsia="en-GB"/>
              </w:rPr>
              <w:t xml:space="preserve"> = tagT1</w:t>
            </w:r>
          </w:p>
        </w:tc>
      </w:tr>
      <w:tr w:rsidR="00CF0A1D" w:rsidRPr="00CF0A1D" w14:paraId="77116CF3" w14:textId="77777777" w:rsidTr="007C5BB1">
        <w:trPr>
          <w:trHeight w:val="295"/>
        </w:trPr>
        <w:tc>
          <w:tcPr>
            <w:tcW w:w="1296" w:type="dxa"/>
            <w:tcBorders>
              <w:top w:val="nil"/>
              <w:left w:val="single" w:sz="4" w:space="0" w:color="auto"/>
              <w:bottom w:val="single" w:sz="4" w:space="0" w:color="auto"/>
              <w:right w:val="single" w:sz="4" w:space="0" w:color="auto"/>
            </w:tcBorders>
            <w:shd w:val="clear" w:color="auto" w:fill="auto"/>
            <w:hideMark/>
          </w:tcPr>
          <w:p w14:paraId="3C0C190F"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2</w:t>
            </w:r>
          </w:p>
        </w:tc>
        <w:tc>
          <w:tcPr>
            <w:tcW w:w="4527" w:type="dxa"/>
            <w:gridSpan w:val="5"/>
            <w:tcBorders>
              <w:top w:val="single" w:sz="4" w:space="0" w:color="auto"/>
              <w:left w:val="nil"/>
              <w:bottom w:val="single" w:sz="4" w:space="0" w:color="auto"/>
              <w:right w:val="single" w:sz="4" w:space="0" w:color="000000"/>
            </w:tcBorders>
            <w:shd w:val="clear" w:color="auto" w:fill="auto"/>
            <w:hideMark/>
          </w:tcPr>
          <w:p w14:paraId="372A26F2"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Tag data saved in the flash memory</w:t>
            </w:r>
          </w:p>
        </w:tc>
        <w:tc>
          <w:tcPr>
            <w:tcW w:w="1298" w:type="dxa"/>
            <w:tcBorders>
              <w:top w:val="nil"/>
              <w:left w:val="nil"/>
              <w:bottom w:val="nil"/>
              <w:right w:val="nil"/>
            </w:tcBorders>
            <w:shd w:val="clear" w:color="auto" w:fill="auto"/>
            <w:hideMark/>
          </w:tcPr>
          <w:p w14:paraId="6724EB3A" w14:textId="77777777" w:rsidR="00CF0A1D" w:rsidRPr="00CF0A1D" w:rsidRDefault="00CF0A1D" w:rsidP="00CF0A1D">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single" w:sz="4" w:space="0" w:color="auto"/>
              <w:bottom w:val="single" w:sz="4" w:space="0" w:color="auto"/>
              <w:right w:val="single" w:sz="4" w:space="0" w:color="auto"/>
            </w:tcBorders>
            <w:shd w:val="clear" w:color="auto" w:fill="auto"/>
            <w:vAlign w:val="center"/>
            <w:hideMark/>
          </w:tcPr>
          <w:p w14:paraId="0E60FDB2"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2</w:t>
            </w:r>
          </w:p>
        </w:tc>
        <w:tc>
          <w:tcPr>
            <w:tcW w:w="5471" w:type="dxa"/>
            <w:gridSpan w:val="4"/>
            <w:tcBorders>
              <w:top w:val="single" w:sz="4" w:space="0" w:color="auto"/>
              <w:left w:val="nil"/>
              <w:bottom w:val="single" w:sz="4" w:space="0" w:color="auto"/>
              <w:right w:val="single" w:sz="4" w:space="0" w:color="000000"/>
            </w:tcBorders>
            <w:shd w:val="clear" w:color="auto" w:fill="auto"/>
            <w:vAlign w:val="center"/>
            <w:hideMark/>
          </w:tcPr>
          <w:p w14:paraId="39F13F2D"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proofErr w:type="spellStart"/>
            <w:r w:rsidRPr="00CF0A1D">
              <w:rPr>
                <w:rFonts w:ascii="Calibri" w:eastAsia="Times New Roman" w:hAnsi="Calibri" w:cs="Calibri"/>
                <w:sz w:val="22"/>
                <w:lang w:val="en-GB" w:eastAsia="en-GB"/>
              </w:rPr>
              <w:t>WIFIinterval</w:t>
            </w:r>
            <w:proofErr w:type="spellEnd"/>
            <w:r w:rsidRPr="00CF0A1D">
              <w:rPr>
                <w:rFonts w:ascii="Calibri" w:eastAsia="Times New Roman" w:hAnsi="Calibri" w:cs="Calibri"/>
                <w:sz w:val="22"/>
                <w:lang w:val="en-GB" w:eastAsia="en-GB"/>
              </w:rPr>
              <w:t xml:space="preserve"> = 10000</w:t>
            </w:r>
          </w:p>
        </w:tc>
      </w:tr>
      <w:tr w:rsidR="00CF0A1D" w:rsidRPr="00CF0A1D" w14:paraId="6A74C2DD" w14:textId="77777777" w:rsidTr="007C5BB1">
        <w:trPr>
          <w:trHeight w:val="295"/>
        </w:trPr>
        <w:tc>
          <w:tcPr>
            <w:tcW w:w="1296" w:type="dxa"/>
            <w:tcBorders>
              <w:top w:val="nil"/>
              <w:left w:val="single" w:sz="4" w:space="0" w:color="auto"/>
              <w:bottom w:val="single" w:sz="4" w:space="0" w:color="auto"/>
              <w:right w:val="single" w:sz="4" w:space="0" w:color="auto"/>
            </w:tcBorders>
            <w:shd w:val="clear" w:color="auto" w:fill="auto"/>
            <w:hideMark/>
          </w:tcPr>
          <w:p w14:paraId="728D8AAE"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3</w:t>
            </w:r>
          </w:p>
        </w:tc>
        <w:tc>
          <w:tcPr>
            <w:tcW w:w="4527" w:type="dxa"/>
            <w:gridSpan w:val="5"/>
            <w:tcBorders>
              <w:top w:val="single" w:sz="4" w:space="0" w:color="auto"/>
              <w:left w:val="nil"/>
              <w:bottom w:val="single" w:sz="4" w:space="0" w:color="auto"/>
              <w:right w:val="single" w:sz="4" w:space="0" w:color="000000"/>
            </w:tcBorders>
            <w:shd w:val="clear" w:color="auto" w:fill="auto"/>
            <w:hideMark/>
          </w:tcPr>
          <w:p w14:paraId="3B0E1E56"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Internet Access</w:t>
            </w:r>
          </w:p>
        </w:tc>
        <w:tc>
          <w:tcPr>
            <w:tcW w:w="1298" w:type="dxa"/>
            <w:tcBorders>
              <w:top w:val="nil"/>
              <w:left w:val="nil"/>
              <w:bottom w:val="nil"/>
              <w:right w:val="nil"/>
            </w:tcBorders>
            <w:shd w:val="clear" w:color="auto" w:fill="auto"/>
            <w:hideMark/>
          </w:tcPr>
          <w:p w14:paraId="27AE9D17" w14:textId="77777777" w:rsidR="00CF0A1D" w:rsidRPr="00CF0A1D" w:rsidRDefault="00CF0A1D" w:rsidP="00CF0A1D">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single" w:sz="4" w:space="0" w:color="auto"/>
              <w:bottom w:val="single" w:sz="4" w:space="0" w:color="auto"/>
              <w:right w:val="single" w:sz="4" w:space="0" w:color="auto"/>
            </w:tcBorders>
            <w:shd w:val="clear" w:color="auto" w:fill="auto"/>
            <w:vAlign w:val="center"/>
            <w:hideMark/>
          </w:tcPr>
          <w:p w14:paraId="70CD38A5"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3</w:t>
            </w:r>
          </w:p>
        </w:tc>
        <w:tc>
          <w:tcPr>
            <w:tcW w:w="5471" w:type="dxa"/>
            <w:gridSpan w:val="4"/>
            <w:tcBorders>
              <w:top w:val="single" w:sz="4" w:space="0" w:color="auto"/>
              <w:left w:val="nil"/>
              <w:bottom w:val="single" w:sz="4" w:space="0" w:color="auto"/>
              <w:right w:val="single" w:sz="4" w:space="0" w:color="000000"/>
            </w:tcBorders>
            <w:shd w:val="clear" w:color="auto" w:fill="auto"/>
            <w:vAlign w:val="center"/>
            <w:hideMark/>
          </w:tcPr>
          <w:p w14:paraId="0C03021D"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proofErr w:type="spellStart"/>
            <w:r w:rsidRPr="00CF0A1D">
              <w:rPr>
                <w:rFonts w:ascii="Calibri" w:eastAsia="Times New Roman" w:hAnsi="Calibri" w:cs="Calibri"/>
                <w:sz w:val="22"/>
                <w:lang w:val="en-GB" w:eastAsia="en-GB"/>
              </w:rPr>
              <w:t>BLEinterval</w:t>
            </w:r>
            <w:proofErr w:type="spellEnd"/>
            <w:r w:rsidRPr="00CF0A1D">
              <w:rPr>
                <w:rFonts w:ascii="Calibri" w:eastAsia="Times New Roman" w:hAnsi="Calibri" w:cs="Calibri"/>
                <w:sz w:val="22"/>
                <w:lang w:val="en-GB" w:eastAsia="en-GB"/>
              </w:rPr>
              <w:t xml:space="preserve"> = 5000</w:t>
            </w:r>
          </w:p>
        </w:tc>
      </w:tr>
      <w:tr w:rsidR="00CF0A1D" w:rsidRPr="00CF0A1D" w14:paraId="78D1D6A5" w14:textId="77777777" w:rsidTr="007C5BB1">
        <w:trPr>
          <w:gridAfter w:val="5"/>
          <w:wAfter w:w="6769" w:type="dxa"/>
          <w:trHeight w:val="295"/>
        </w:trPr>
        <w:tc>
          <w:tcPr>
            <w:tcW w:w="1296" w:type="dxa"/>
            <w:tcBorders>
              <w:top w:val="nil"/>
              <w:left w:val="single" w:sz="4" w:space="0" w:color="auto"/>
              <w:bottom w:val="single" w:sz="4" w:space="0" w:color="auto"/>
              <w:right w:val="single" w:sz="4" w:space="0" w:color="auto"/>
            </w:tcBorders>
            <w:shd w:val="clear" w:color="auto" w:fill="auto"/>
            <w:hideMark/>
          </w:tcPr>
          <w:p w14:paraId="1C647832"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4</w:t>
            </w:r>
          </w:p>
        </w:tc>
        <w:tc>
          <w:tcPr>
            <w:tcW w:w="4527" w:type="dxa"/>
            <w:gridSpan w:val="5"/>
            <w:tcBorders>
              <w:top w:val="single" w:sz="4" w:space="0" w:color="auto"/>
              <w:left w:val="nil"/>
              <w:bottom w:val="single" w:sz="4" w:space="0" w:color="auto"/>
              <w:right w:val="single" w:sz="4" w:space="0" w:color="000000"/>
            </w:tcBorders>
            <w:shd w:val="clear" w:color="auto" w:fill="auto"/>
            <w:hideMark/>
          </w:tcPr>
          <w:p w14:paraId="5563DCD2"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Webserver online</w:t>
            </w:r>
          </w:p>
        </w:tc>
        <w:tc>
          <w:tcPr>
            <w:tcW w:w="1298" w:type="dxa"/>
            <w:tcBorders>
              <w:top w:val="nil"/>
              <w:left w:val="nil"/>
              <w:bottom w:val="nil"/>
              <w:right w:val="nil"/>
            </w:tcBorders>
            <w:shd w:val="clear" w:color="auto" w:fill="auto"/>
            <w:hideMark/>
          </w:tcPr>
          <w:p w14:paraId="731B4924" w14:textId="77777777" w:rsidR="00CF0A1D" w:rsidRPr="00CF0A1D" w:rsidRDefault="00CF0A1D" w:rsidP="00CF0A1D">
            <w:pPr>
              <w:widowControl/>
              <w:autoSpaceDE/>
              <w:autoSpaceDN/>
              <w:spacing w:line="240" w:lineRule="auto"/>
              <w:jc w:val="left"/>
              <w:rPr>
                <w:rFonts w:ascii="Calibri" w:eastAsia="Times New Roman" w:hAnsi="Calibri" w:cs="Calibri"/>
                <w:sz w:val="22"/>
                <w:lang w:val="en-GB" w:eastAsia="en-GB"/>
              </w:rPr>
            </w:pPr>
          </w:p>
        </w:tc>
      </w:tr>
      <w:tr w:rsidR="00CF0A1D" w:rsidRPr="00CF0A1D" w14:paraId="09D519C1" w14:textId="77777777" w:rsidTr="007C5BB1">
        <w:trPr>
          <w:trHeight w:val="295"/>
        </w:trPr>
        <w:tc>
          <w:tcPr>
            <w:tcW w:w="1296" w:type="dxa"/>
            <w:tcBorders>
              <w:top w:val="nil"/>
              <w:left w:val="nil"/>
              <w:bottom w:val="nil"/>
              <w:right w:val="nil"/>
            </w:tcBorders>
            <w:shd w:val="clear" w:color="auto" w:fill="auto"/>
            <w:hideMark/>
          </w:tcPr>
          <w:p w14:paraId="25247FCA" w14:textId="77777777" w:rsidR="00CF0A1D" w:rsidRPr="00CF0A1D" w:rsidRDefault="00CF0A1D" w:rsidP="00CF0A1D">
            <w:pPr>
              <w:widowControl/>
              <w:autoSpaceDE/>
              <w:autoSpaceDN/>
              <w:spacing w:line="240" w:lineRule="auto"/>
              <w:jc w:val="left"/>
              <w:rPr>
                <w:rFonts w:ascii="Calibri" w:eastAsia="Times New Roman" w:hAnsi="Calibri" w:cs="Calibri"/>
                <w:sz w:val="22"/>
                <w:lang w:val="en-GB" w:eastAsia="en-GB"/>
              </w:rPr>
            </w:pPr>
          </w:p>
        </w:tc>
        <w:tc>
          <w:tcPr>
            <w:tcW w:w="1615" w:type="dxa"/>
            <w:gridSpan w:val="2"/>
            <w:tcBorders>
              <w:top w:val="nil"/>
              <w:left w:val="nil"/>
              <w:bottom w:val="nil"/>
              <w:right w:val="nil"/>
            </w:tcBorders>
            <w:shd w:val="clear" w:color="auto" w:fill="auto"/>
            <w:hideMark/>
          </w:tcPr>
          <w:p w14:paraId="04472800" w14:textId="77777777" w:rsidR="00CF0A1D" w:rsidRPr="00CF0A1D" w:rsidRDefault="00CF0A1D" w:rsidP="00CF0A1D">
            <w:pPr>
              <w:widowControl/>
              <w:autoSpaceDE/>
              <w:autoSpaceDN/>
              <w:spacing w:line="240" w:lineRule="auto"/>
              <w:jc w:val="left"/>
              <w:rPr>
                <w:rFonts w:ascii="Calibri" w:eastAsia="Times New Roman" w:hAnsi="Calibri" w:cs="Calibri"/>
                <w:sz w:val="22"/>
                <w:lang w:val="en-GB" w:eastAsia="en-GB"/>
              </w:rPr>
            </w:pPr>
          </w:p>
        </w:tc>
        <w:tc>
          <w:tcPr>
            <w:tcW w:w="1615" w:type="dxa"/>
            <w:gridSpan w:val="2"/>
            <w:tcBorders>
              <w:top w:val="nil"/>
              <w:left w:val="nil"/>
              <w:bottom w:val="nil"/>
              <w:right w:val="nil"/>
            </w:tcBorders>
            <w:shd w:val="clear" w:color="auto" w:fill="auto"/>
            <w:hideMark/>
          </w:tcPr>
          <w:p w14:paraId="38D643A5" w14:textId="77777777" w:rsidR="00CF0A1D" w:rsidRPr="00CF0A1D" w:rsidRDefault="00CF0A1D" w:rsidP="00CF0A1D">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0EEDDAE6" w14:textId="77777777" w:rsidR="00CF0A1D" w:rsidRPr="00CF0A1D" w:rsidRDefault="00CF0A1D" w:rsidP="00CF0A1D">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55F367BF" w14:textId="77777777" w:rsidR="00CF0A1D" w:rsidRPr="00CF0A1D" w:rsidRDefault="00CF0A1D" w:rsidP="00CF0A1D">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75DFDB15" w14:textId="77777777" w:rsidR="00CF0A1D" w:rsidRPr="00CF0A1D" w:rsidRDefault="00CF0A1D" w:rsidP="00CF0A1D">
            <w:pPr>
              <w:widowControl/>
              <w:autoSpaceDE/>
              <w:autoSpaceDN/>
              <w:spacing w:line="240" w:lineRule="auto"/>
              <w:jc w:val="left"/>
              <w:rPr>
                <w:rFonts w:ascii="Calibri" w:eastAsia="Times New Roman" w:hAnsi="Calibri" w:cs="Calibri"/>
                <w:sz w:val="22"/>
                <w:lang w:val="en-GB" w:eastAsia="en-GB"/>
              </w:rPr>
            </w:pPr>
          </w:p>
        </w:tc>
        <w:tc>
          <w:tcPr>
            <w:tcW w:w="5471" w:type="dxa"/>
            <w:gridSpan w:val="4"/>
            <w:tcBorders>
              <w:top w:val="nil"/>
              <w:left w:val="nil"/>
              <w:bottom w:val="nil"/>
              <w:right w:val="nil"/>
            </w:tcBorders>
            <w:shd w:val="clear" w:color="auto" w:fill="auto"/>
            <w:hideMark/>
          </w:tcPr>
          <w:p w14:paraId="27E4A686" w14:textId="77777777" w:rsidR="00CF0A1D" w:rsidRPr="00CF0A1D" w:rsidRDefault="00CF0A1D" w:rsidP="00CF0A1D">
            <w:pPr>
              <w:widowControl/>
              <w:autoSpaceDE/>
              <w:autoSpaceDN/>
              <w:spacing w:line="240" w:lineRule="auto"/>
              <w:jc w:val="left"/>
              <w:rPr>
                <w:rFonts w:ascii="Calibri" w:eastAsia="Times New Roman" w:hAnsi="Calibri" w:cs="Calibri"/>
                <w:sz w:val="22"/>
                <w:lang w:val="en-GB" w:eastAsia="en-GB"/>
              </w:rPr>
            </w:pPr>
          </w:p>
        </w:tc>
      </w:tr>
      <w:tr w:rsidR="00CF0A1D" w:rsidRPr="00454C63" w14:paraId="41ECF41D" w14:textId="77777777" w:rsidTr="007C5BB1">
        <w:trPr>
          <w:trHeight w:val="295"/>
        </w:trPr>
        <w:tc>
          <w:tcPr>
            <w:tcW w:w="1296" w:type="dxa"/>
            <w:tcBorders>
              <w:top w:val="single" w:sz="4" w:space="0" w:color="B2B2B2"/>
              <w:left w:val="single" w:sz="4" w:space="0" w:color="B2B2B2"/>
              <w:bottom w:val="single" w:sz="4" w:space="0" w:color="B2B2B2"/>
              <w:right w:val="single" w:sz="4" w:space="0" w:color="B2B2B2"/>
            </w:tcBorders>
            <w:shd w:val="clear" w:color="auto" w:fill="DEEAF6"/>
            <w:noWrap/>
            <w:hideMark/>
          </w:tcPr>
          <w:p w14:paraId="4F49C7FF" w14:textId="77777777" w:rsidR="00CF0A1D" w:rsidRPr="00CF0A1D" w:rsidRDefault="00CF0A1D" w:rsidP="00CF0A1D">
            <w:pPr>
              <w:widowControl/>
              <w:autoSpaceDE/>
              <w:autoSpaceDN/>
              <w:spacing w:line="240" w:lineRule="auto"/>
              <w:jc w:val="left"/>
              <w:rPr>
                <w:rFonts w:ascii="Calibri" w:eastAsia="Times New Roman" w:hAnsi="Calibri" w:cs="Calibri"/>
                <w:b/>
                <w:bCs/>
                <w:sz w:val="22"/>
                <w:u w:val="single"/>
                <w:lang w:val="en-GB" w:eastAsia="en-GB"/>
              </w:rPr>
            </w:pPr>
            <w:r w:rsidRPr="00CF0A1D">
              <w:rPr>
                <w:rFonts w:ascii="Calibri" w:eastAsia="Times New Roman" w:hAnsi="Calibri" w:cs="Calibri"/>
                <w:b/>
                <w:bCs/>
                <w:sz w:val="22"/>
                <w:u w:val="single"/>
                <w:lang w:val="en-GB" w:eastAsia="en-GB"/>
              </w:rPr>
              <w:t>Test Scenario</w:t>
            </w:r>
          </w:p>
        </w:tc>
        <w:tc>
          <w:tcPr>
            <w:tcW w:w="12594" w:type="dxa"/>
            <w:gridSpan w:val="11"/>
            <w:tcBorders>
              <w:top w:val="nil"/>
              <w:left w:val="nil"/>
              <w:bottom w:val="nil"/>
              <w:right w:val="nil"/>
            </w:tcBorders>
            <w:shd w:val="clear" w:color="auto" w:fill="auto"/>
            <w:noWrap/>
            <w:hideMark/>
          </w:tcPr>
          <w:p w14:paraId="5C8A5508" w14:textId="77777777" w:rsidR="00CF0A1D" w:rsidRPr="00CF0A1D" w:rsidRDefault="00CF0A1D" w:rsidP="00CF0A1D">
            <w:pPr>
              <w:widowControl/>
              <w:autoSpaceDE/>
              <w:autoSpaceDN/>
              <w:spacing w:line="240" w:lineRule="auto"/>
              <w:jc w:val="left"/>
              <w:rPr>
                <w:rFonts w:ascii="Calibri" w:eastAsia="Times New Roman" w:hAnsi="Calibri" w:cs="Calibri"/>
                <w:sz w:val="22"/>
                <w:lang w:val="en-GB" w:eastAsia="en-GB"/>
              </w:rPr>
            </w:pPr>
            <w:r w:rsidRPr="00CF0A1D">
              <w:rPr>
                <w:rFonts w:ascii="Calibri" w:eastAsia="Times New Roman" w:hAnsi="Calibri" w:cs="Calibri"/>
                <w:sz w:val="22"/>
                <w:lang w:val="en-GB" w:eastAsia="en-GB"/>
              </w:rPr>
              <w:t xml:space="preserve">A </w:t>
            </w:r>
            <w:proofErr w:type="spellStart"/>
            <w:r w:rsidRPr="00CF0A1D">
              <w:rPr>
                <w:rFonts w:ascii="Calibri" w:eastAsia="Times New Roman" w:hAnsi="Calibri" w:cs="Calibri"/>
                <w:sz w:val="22"/>
                <w:lang w:val="en-GB" w:eastAsia="en-GB"/>
              </w:rPr>
              <w:t>powerbank</w:t>
            </w:r>
            <w:proofErr w:type="spellEnd"/>
            <w:r w:rsidRPr="00CF0A1D">
              <w:rPr>
                <w:rFonts w:ascii="Calibri" w:eastAsia="Times New Roman" w:hAnsi="Calibri" w:cs="Calibri"/>
                <w:sz w:val="22"/>
                <w:lang w:val="en-GB" w:eastAsia="en-GB"/>
              </w:rPr>
              <w:t>-powered tag is left in an open environment with Internet Access, while the webserver is being monitored for the time at which the tag starts to post data and when it last posted data.</w:t>
            </w:r>
          </w:p>
        </w:tc>
      </w:tr>
      <w:tr w:rsidR="00CF0A1D" w:rsidRPr="00454C63" w14:paraId="1A2B2841" w14:textId="77777777" w:rsidTr="007C5BB1">
        <w:trPr>
          <w:trHeight w:val="295"/>
        </w:trPr>
        <w:tc>
          <w:tcPr>
            <w:tcW w:w="1296" w:type="dxa"/>
            <w:tcBorders>
              <w:top w:val="nil"/>
              <w:left w:val="nil"/>
              <w:bottom w:val="nil"/>
              <w:right w:val="nil"/>
            </w:tcBorders>
            <w:shd w:val="clear" w:color="auto" w:fill="auto"/>
            <w:noWrap/>
            <w:vAlign w:val="bottom"/>
            <w:hideMark/>
          </w:tcPr>
          <w:p w14:paraId="3A5DDF11" w14:textId="77777777" w:rsidR="00CF0A1D" w:rsidRPr="00CF0A1D" w:rsidRDefault="00CF0A1D" w:rsidP="00CF0A1D">
            <w:pPr>
              <w:widowControl/>
              <w:autoSpaceDE/>
              <w:autoSpaceDN/>
              <w:spacing w:line="240" w:lineRule="auto"/>
              <w:jc w:val="left"/>
              <w:rPr>
                <w:rFonts w:ascii="Calibri" w:eastAsia="Times New Roman" w:hAnsi="Calibri" w:cs="Calibri"/>
                <w:sz w:val="22"/>
                <w:lang w:val="en-GB" w:eastAsia="en-GB"/>
              </w:rPr>
            </w:pPr>
          </w:p>
        </w:tc>
        <w:tc>
          <w:tcPr>
            <w:tcW w:w="1615" w:type="dxa"/>
            <w:gridSpan w:val="2"/>
            <w:tcBorders>
              <w:top w:val="nil"/>
              <w:left w:val="nil"/>
              <w:bottom w:val="nil"/>
              <w:right w:val="nil"/>
            </w:tcBorders>
            <w:shd w:val="clear" w:color="auto" w:fill="auto"/>
            <w:noWrap/>
            <w:vAlign w:val="bottom"/>
            <w:hideMark/>
          </w:tcPr>
          <w:p w14:paraId="3E43638C" w14:textId="77777777" w:rsidR="00CF0A1D" w:rsidRPr="00CF0A1D" w:rsidRDefault="00CF0A1D" w:rsidP="00CF0A1D">
            <w:pPr>
              <w:widowControl/>
              <w:autoSpaceDE/>
              <w:autoSpaceDN/>
              <w:spacing w:line="240" w:lineRule="auto"/>
              <w:jc w:val="left"/>
              <w:rPr>
                <w:rFonts w:ascii="Calibri" w:eastAsia="Times New Roman" w:hAnsi="Calibri" w:cs="Calibri"/>
                <w:sz w:val="22"/>
                <w:lang w:val="en-GB" w:eastAsia="en-GB"/>
              </w:rPr>
            </w:pPr>
          </w:p>
        </w:tc>
        <w:tc>
          <w:tcPr>
            <w:tcW w:w="1615" w:type="dxa"/>
            <w:gridSpan w:val="2"/>
            <w:tcBorders>
              <w:top w:val="nil"/>
              <w:left w:val="nil"/>
              <w:bottom w:val="nil"/>
              <w:right w:val="nil"/>
            </w:tcBorders>
            <w:shd w:val="clear" w:color="auto" w:fill="auto"/>
            <w:noWrap/>
            <w:vAlign w:val="bottom"/>
            <w:hideMark/>
          </w:tcPr>
          <w:p w14:paraId="3A4EB991" w14:textId="77777777" w:rsidR="00CF0A1D" w:rsidRPr="00CF0A1D" w:rsidRDefault="00CF0A1D" w:rsidP="00CF0A1D">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noWrap/>
            <w:vAlign w:val="bottom"/>
            <w:hideMark/>
          </w:tcPr>
          <w:p w14:paraId="7931C2FE" w14:textId="77777777" w:rsidR="00CF0A1D" w:rsidRPr="00CF0A1D" w:rsidRDefault="00CF0A1D" w:rsidP="00CF0A1D">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noWrap/>
            <w:vAlign w:val="bottom"/>
            <w:hideMark/>
          </w:tcPr>
          <w:p w14:paraId="051289E1" w14:textId="77777777" w:rsidR="00CF0A1D" w:rsidRPr="00CF0A1D" w:rsidRDefault="00CF0A1D" w:rsidP="00CF0A1D">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noWrap/>
            <w:vAlign w:val="bottom"/>
            <w:hideMark/>
          </w:tcPr>
          <w:p w14:paraId="33403D1A" w14:textId="77777777" w:rsidR="00CF0A1D" w:rsidRPr="00CF0A1D" w:rsidRDefault="00CF0A1D" w:rsidP="00CF0A1D">
            <w:pPr>
              <w:widowControl/>
              <w:autoSpaceDE/>
              <w:autoSpaceDN/>
              <w:spacing w:line="240" w:lineRule="auto"/>
              <w:jc w:val="left"/>
              <w:rPr>
                <w:rFonts w:ascii="Calibri" w:eastAsia="Times New Roman" w:hAnsi="Calibri" w:cs="Calibri"/>
                <w:sz w:val="22"/>
                <w:lang w:val="en-GB" w:eastAsia="en-GB"/>
              </w:rPr>
            </w:pPr>
          </w:p>
        </w:tc>
        <w:tc>
          <w:tcPr>
            <w:tcW w:w="5471" w:type="dxa"/>
            <w:gridSpan w:val="4"/>
            <w:tcBorders>
              <w:top w:val="nil"/>
              <w:left w:val="nil"/>
              <w:bottom w:val="nil"/>
              <w:right w:val="nil"/>
            </w:tcBorders>
            <w:shd w:val="clear" w:color="auto" w:fill="auto"/>
            <w:noWrap/>
            <w:vAlign w:val="bottom"/>
            <w:hideMark/>
          </w:tcPr>
          <w:p w14:paraId="4274E969" w14:textId="77777777" w:rsidR="00CF0A1D" w:rsidRPr="00CF0A1D" w:rsidRDefault="00CF0A1D" w:rsidP="00CF0A1D">
            <w:pPr>
              <w:widowControl/>
              <w:autoSpaceDE/>
              <w:autoSpaceDN/>
              <w:spacing w:line="240" w:lineRule="auto"/>
              <w:jc w:val="left"/>
              <w:rPr>
                <w:rFonts w:ascii="Calibri" w:eastAsia="Times New Roman" w:hAnsi="Calibri" w:cs="Calibri"/>
                <w:sz w:val="22"/>
                <w:lang w:val="en-GB" w:eastAsia="en-GB"/>
              </w:rPr>
            </w:pPr>
          </w:p>
        </w:tc>
      </w:tr>
      <w:tr w:rsidR="00CF0A1D" w:rsidRPr="00454C63" w14:paraId="1CA0E43E" w14:textId="77777777" w:rsidTr="007C5BB1">
        <w:trPr>
          <w:trHeight w:val="472"/>
        </w:trPr>
        <w:tc>
          <w:tcPr>
            <w:tcW w:w="1296" w:type="dxa"/>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04B4078E" w14:textId="77777777" w:rsidR="00CF0A1D" w:rsidRPr="00CF0A1D" w:rsidRDefault="00CF0A1D" w:rsidP="00CF0A1D">
            <w:pPr>
              <w:widowControl/>
              <w:autoSpaceDE/>
              <w:autoSpaceDN/>
              <w:spacing w:line="240" w:lineRule="auto"/>
              <w:jc w:val="center"/>
              <w:rPr>
                <w:rFonts w:ascii="Calibri" w:eastAsia="Times New Roman" w:hAnsi="Calibri" w:cs="Calibri"/>
                <w:b/>
                <w:bCs/>
                <w:sz w:val="22"/>
                <w:lang w:val="en-GB" w:eastAsia="en-GB"/>
              </w:rPr>
            </w:pPr>
            <w:r w:rsidRPr="00CF0A1D">
              <w:rPr>
                <w:rFonts w:ascii="Calibri" w:eastAsia="Times New Roman" w:hAnsi="Calibri" w:cs="Calibri"/>
                <w:b/>
                <w:bCs/>
                <w:sz w:val="22"/>
                <w:lang w:val="en-GB" w:eastAsia="en-GB"/>
              </w:rPr>
              <w:t>Step #</w:t>
            </w:r>
          </w:p>
        </w:tc>
        <w:tc>
          <w:tcPr>
            <w:tcW w:w="3230" w:type="dxa"/>
            <w:gridSpan w:val="4"/>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09928012" w14:textId="77777777" w:rsidR="00CF0A1D" w:rsidRPr="00CF0A1D" w:rsidRDefault="00CF0A1D" w:rsidP="00CF0A1D">
            <w:pPr>
              <w:widowControl/>
              <w:autoSpaceDE/>
              <w:autoSpaceDN/>
              <w:spacing w:line="240" w:lineRule="auto"/>
              <w:jc w:val="center"/>
              <w:rPr>
                <w:rFonts w:ascii="Calibri" w:eastAsia="Times New Roman" w:hAnsi="Calibri" w:cs="Calibri"/>
                <w:b/>
                <w:bCs/>
                <w:sz w:val="22"/>
                <w:lang w:val="en-GB" w:eastAsia="en-GB"/>
              </w:rPr>
            </w:pPr>
            <w:r w:rsidRPr="00CF0A1D">
              <w:rPr>
                <w:rFonts w:ascii="Calibri" w:eastAsia="Times New Roman" w:hAnsi="Calibri" w:cs="Calibri"/>
                <w:b/>
                <w:bCs/>
                <w:sz w:val="22"/>
                <w:lang w:val="en-GB" w:eastAsia="en-GB"/>
              </w:rPr>
              <w:t>Step Details</w:t>
            </w:r>
          </w:p>
        </w:tc>
        <w:tc>
          <w:tcPr>
            <w:tcW w:w="2595" w:type="dxa"/>
            <w:gridSpan w:val="2"/>
            <w:vMerge w:val="restart"/>
            <w:tcBorders>
              <w:top w:val="single" w:sz="4" w:space="0" w:color="B2B2B2"/>
              <w:left w:val="single" w:sz="4" w:space="0" w:color="B2B2B2"/>
              <w:bottom w:val="single" w:sz="4" w:space="0" w:color="B2B2B2"/>
              <w:right w:val="single" w:sz="4" w:space="0" w:color="B2B2B2"/>
            </w:tcBorders>
            <w:shd w:val="clear" w:color="auto" w:fill="DEEAF6"/>
            <w:noWrap/>
            <w:vAlign w:val="center"/>
            <w:hideMark/>
          </w:tcPr>
          <w:p w14:paraId="5447EFD4" w14:textId="77777777" w:rsidR="00CF0A1D" w:rsidRPr="00CF0A1D" w:rsidRDefault="00CF0A1D" w:rsidP="00CF0A1D">
            <w:pPr>
              <w:widowControl/>
              <w:autoSpaceDE/>
              <w:autoSpaceDN/>
              <w:spacing w:line="240" w:lineRule="auto"/>
              <w:jc w:val="center"/>
              <w:rPr>
                <w:rFonts w:ascii="Calibri" w:eastAsia="Times New Roman" w:hAnsi="Calibri" w:cs="Calibri"/>
                <w:b/>
                <w:bCs/>
                <w:sz w:val="22"/>
                <w:lang w:val="en-GB" w:eastAsia="en-GB"/>
              </w:rPr>
            </w:pPr>
            <w:r w:rsidRPr="00CF0A1D">
              <w:rPr>
                <w:rFonts w:ascii="Calibri" w:eastAsia="Times New Roman" w:hAnsi="Calibri" w:cs="Calibri"/>
                <w:b/>
                <w:bCs/>
                <w:sz w:val="22"/>
                <w:lang w:val="en-GB" w:eastAsia="en-GB"/>
              </w:rPr>
              <w:t>Expected Results</w:t>
            </w:r>
          </w:p>
        </w:tc>
        <w:tc>
          <w:tcPr>
            <w:tcW w:w="3890" w:type="dxa"/>
            <w:gridSpan w:val="3"/>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66C8882E" w14:textId="77777777" w:rsidR="00CF0A1D" w:rsidRPr="00CF0A1D" w:rsidRDefault="00CF0A1D" w:rsidP="00CF0A1D">
            <w:pPr>
              <w:widowControl/>
              <w:autoSpaceDE/>
              <w:autoSpaceDN/>
              <w:spacing w:line="240" w:lineRule="auto"/>
              <w:jc w:val="center"/>
              <w:rPr>
                <w:rFonts w:ascii="Calibri" w:eastAsia="Times New Roman" w:hAnsi="Calibri" w:cs="Calibri"/>
                <w:b/>
                <w:bCs/>
                <w:sz w:val="22"/>
                <w:lang w:val="en-GB" w:eastAsia="en-GB"/>
              </w:rPr>
            </w:pPr>
            <w:r w:rsidRPr="00CF0A1D">
              <w:rPr>
                <w:rFonts w:ascii="Calibri" w:eastAsia="Times New Roman" w:hAnsi="Calibri" w:cs="Calibri"/>
                <w:b/>
                <w:bCs/>
                <w:sz w:val="22"/>
                <w:lang w:val="en-GB" w:eastAsia="en-GB"/>
              </w:rPr>
              <w:t>Actual Results</w:t>
            </w:r>
          </w:p>
        </w:tc>
        <w:tc>
          <w:tcPr>
            <w:tcW w:w="2879" w:type="dxa"/>
            <w:gridSpan w:val="2"/>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361D49B1" w14:textId="77777777" w:rsidR="00CF0A1D" w:rsidRPr="00CF0A1D" w:rsidRDefault="00CF0A1D" w:rsidP="00CF0A1D">
            <w:pPr>
              <w:widowControl/>
              <w:autoSpaceDE/>
              <w:autoSpaceDN/>
              <w:spacing w:line="240" w:lineRule="auto"/>
              <w:jc w:val="center"/>
              <w:rPr>
                <w:rFonts w:ascii="Calibri" w:eastAsia="Times New Roman" w:hAnsi="Calibri" w:cs="Calibri"/>
                <w:b/>
                <w:bCs/>
                <w:sz w:val="22"/>
                <w:lang w:val="en-GB" w:eastAsia="en-GB"/>
              </w:rPr>
            </w:pPr>
            <w:r w:rsidRPr="00CF0A1D">
              <w:rPr>
                <w:rFonts w:ascii="Calibri" w:eastAsia="Times New Roman" w:hAnsi="Calibri" w:cs="Calibri"/>
                <w:b/>
                <w:bCs/>
                <w:sz w:val="22"/>
                <w:lang w:val="en-GB" w:eastAsia="en-GB"/>
              </w:rPr>
              <w:t>Pass / Fail / Not executed / Suspended</w:t>
            </w:r>
          </w:p>
        </w:tc>
      </w:tr>
      <w:tr w:rsidR="00CF0A1D" w:rsidRPr="00454C63" w14:paraId="287486C8" w14:textId="77777777" w:rsidTr="007C5BB1">
        <w:trPr>
          <w:trHeight w:val="472"/>
        </w:trPr>
        <w:tc>
          <w:tcPr>
            <w:tcW w:w="1296" w:type="dxa"/>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6360E94D" w14:textId="77777777" w:rsidR="00CF0A1D" w:rsidRPr="00CF0A1D" w:rsidRDefault="00CF0A1D" w:rsidP="00CF0A1D">
            <w:pPr>
              <w:widowControl/>
              <w:autoSpaceDE/>
              <w:autoSpaceDN/>
              <w:spacing w:line="240" w:lineRule="auto"/>
              <w:jc w:val="left"/>
              <w:rPr>
                <w:rFonts w:ascii="Calibri" w:eastAsia="Times New Roman" w:hAnsi="Calibri" w:cs="Calibri"/>
                <w:b/>
                <w:bCs/>
                <w:sz w:val="22"/>
                <w:lang w:val="en-GB" w:eastAsia="en-GB"/>
              </w:rPr>
            </w:pPr>
          </w:p>
        </w:tc>
        <w:tc>
          <w:tcPr>
            <w:tcW w:w="3230" w:type="dxa"/>
            <w:gridSpan w:val="4"/>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17E31374" w14:textId="77777777" w:rsidR="00CF0A1D" w:rsidRPr="00CF0A1D" w:rsidRDefault="00CF0A1D" w:rsidP="00CF0A1D">
            <w:pPr>
              <w:widowControl/>
              <w:autoSpaceDE/>
              <w:autoSpaceDN/>
              <w:spacing w:line="240" w:lineRule="auto"/>
              <w:jc w:val="left"/>
              <w:rPr>
                <w:rFonts w:ascii="Calibri" w:eastAsia="Times New Roman" w:hAnsi="Calibri" w:cs="Calibri"/>
                <w:b/>
                <w:bCs/>
                <w:sz w:val="22"/>
                <w:lang w:val="en-GB" w:eastAsia="en-GB"/>
              </w:rPr>
            </w:pPr>
          </w:p>
        </w:tc>
        <w:tc>
          <w:tcPr>
            <w:tcW w:w="2595" w:type="dxa"/>
            <w:gridSpan w:val="2"/>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7D6E12DE" w14:textId="77777777" w:rsidR="00CF0A1D" w:rsidRPr="00CF0A1D" w:rsidRDefault="00CF0A1D" w:rsidP="00CF0A1D">
            <w:pPr>
              <w:widowControl/>
              <w:autoSpaceDE/>
              <w:autoSpaceDN/>
              <w:spacing w:line="240" w:lineRule="auto"/>
              <w:jc w:val="left"/>
              <w:rPr>
                <w:rFonts w:ascii="Calibri" w:eastAsia="Times New Roman" w:hAnsi="Calibri" w:cs="Calibri"/>
                <w:b/>
                <w:bCs/>
                <w:sz w:val="22"/>
                <w:lang w:val="en-GB" w:eastAsia="en-GB"/>
              </w:rPr>
            </w:pPr>
          </w:p>
        </w:tc>
        <w:tc>
          <w:tcPr>
            <w:tcW w:w="3890" w:type="dxa"/>
            <w:gridSpan w:val="3"/>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02D6C4AA" w14:textId="77777777" w:rsidR="00CF0A1D" w:rsidRPr="00CF0A1D" w:rsidRDefault="00CF0A1D" w:rsidP="00CF0A1D">
            <w:pPr>
              <w:widowControl/>
              <w:autoSpaceDE/>
              <w:autoSpaceDN/>
              <w:spacing w:line="240" w:lineRule="auto"/>
              <w:jc w:val="left"/>
              <w:rPr>
                <w:rFonts w:ascii="Calibri" w:eastAsia="Times New Roman" w:hAnsi="Calibri" w:cs="Calibri"/>
                <w:b/>
                <w:bCs/>
                <w:sz w:val="22"/>
                <w:lang w:val="en-GB" w:eastAsia="en-GB"/>
              </w:rPr>
            </w:pPr>
          </w:p>
        </w:tc>
        <w:tc>
          <w:tcPr>
            <w:tcW w:w="2879" w:type="dxa"/>
            <w:gridSpan w:val="2"/>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04436489" w14:textId="77777777" w:rsidR="00CF0A1D" w:rsidRPr="00CF0A1D" w:rsidRDefault="00CF0A1D" w:rsidP="00CF0A1D">
            <w:pPr>
              <w:widowControl/>
              <w:autoSpaceDE/>
              <w:autoSpaceDN/>
              <w:spacing w:line="240" w:lineRule="auto"/>
              <w:jc w:val="left"/>
              <w:rPr>
                <w:rFonts w:ascii="Calibri" w:eastAsia="Times New Roman" w:hAnsi="Calibri" w:cs="Calibri"/>
                <w:b/>
                <w:bCs/>
                <w:sz w:val="22"/>
                <w:lang w:val="en-GB" w:eastAsia="en-GB"/>
              </w:rPr>
            </w:pPr>
          </w:p>
        </w:tc>
      </w:tr>
      <w:tr w:rsidR="00CF0A1D" w:rsidRPr="00CF0A1D" w14:paraId="299562B7" w14:textId="77777777" w:rsidTr="007C5BB1">
        <w:trPr>
          <w:trHeight w:val="573"/>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9637B2B"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1</w:t>
            </w:r>
          </w:p>
        </w:tc>
        <w:tc>
          <w:tcPr>
            <w:tcW w:w="3230" w:type="dxa"/>
            <w:gridSpan w:val="4"/>
            <w:tcBorders>
              <w:top w:val="single" w:sz="4" w:space="0" w:color="auto"/>
              <w:left w:val="nil"/>
              <w:bottom w:val="single" w:sz="4" w:space="0" w:color="auto"/>
              <w:right w:val="single" w:sz="4" w:space="0" w:color="auto"/>
            </w:tcBorders>
            <w:shd w:val="clear" w:color="auto" w:fill="auto"/>
            <w:vAlign w:val="center"/>
          </w:tcPr>
          <w:p w14:paraId="1878E705"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 xml:space="preserve">Connect the Tag to the </w:t>
            </w:r>
            <w:proofErr w:type="spellStart"/>
            <w:r w:rsidRPr="00CF0A1D">
              <w:rPr>
                <w:rFonts w:ascii="Calibri" w:eastAsia="Times New Roman" w:hAnsi="Calibri" w:cs="Calibri"/>
                <w:sz w:val="22"/>
                <w:lang w:val="en-GB" w:eastAsia="en-GB"/>
              </w:rPr>
              <w:t>Powerbank</w:t>
            </w:r>
            <w:proofErr w:type="spellEnd"/>
          </w:p>
        </w:tc>
        <w:tc>
          <w:tcPr>
            <w:tcW w:w="2595" w:type="dxa"/>
            <w:gridSpan w:val="2"/>
            <w:tcBorders>
              <w:top w:val="single" w:sz="4" w:space="0" w:color="auto"/>
              <w:left w:val="nil"/>
              <w:bottom w:val="single" w:sz="4" w:space="0" w:color="auto"/>
              <w:right w:val="single" w:sz="4" w:space="0" w:color="auto"/>
            </w:tcBorders>
            <w:shd w:val="clear" w:color="auto" w:fill="auto"/>
            <w:vAlign w:val="center"/>
          </w:tcPr>
          <w:p w14:paraId="71436419"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 xml:space="preserve">The </w:t>
            </w:r>
            <w:proofErr w:type="spellStart"/>
            <w:r w:rsidRPr="00CF0A1D">
              <w:rPr>
                <w:rFonts w:ascii="Calibri" w:eastAsia="Times New Roman" w:hAnsi="Calibri" w:cs="Calibri"/>
                <w:sz w:val="22"/>
                <w:lang w:val="en-GB" w:eastAsia="en-GB"/>
              </w:rPr>
              <w:t>powerbank</w:t>
            </w:r>
            <w:proofErr w:type="spellEnd"/>
            <w:r w:rsidRPr="00CF0A1D">
              <w:rPr>
                <w:rFonts w:ascii="Calibri" w:eastAsia="Times New Roman" w:hAnsi="Calibri" w:cs="Calibri"/>
                <w:sz w:val="22"/>
                <w:lang w:val="en-GB" w:eastAsia="en-GB"/>
              </w:rPr>
              <w:t xml:space="preserve"> turns blue when it is working</w:t>
            </w:r>
          </w:p>
        </w:tc>
        <w:tc>
          <w:tcPr>
            <w:tcW w:w="3890" w:type="dxa"/>
            <w:gridSpan w:val="3"/>
            <w:tcBorders>
              <w:top w:val="single" w:sz="4" w:space="0" w:color="auto"/>
              <w:left w:val="nil"/>
              <w:bottom w:val="single" w:sz="4" w:space="0" w:color="auto"/>
              <w:right w:val="single" w:sz="4" w:space="0" w:color="000000"/>
            </w:tcBorders>
            <w:shd w:val="clear" w:color="auto" w:fill="auto"/>
            <w:vAlign w:val="center"/>
          </w:tcPr>
          <w:p w14:paraId="4163FAE5"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As Expected</w:t>
            </w:r>
          </w:p>
        </w:tc>
        <w:tc>
          <w:tcPr>
            <w:tcW w:w="2879" w:type="dxa"/>
            <w:gridSpan w:val="2"/>
            <w:tcBorders>
              <w:top w:val="single" w:sz="4" w:space="0" w:color="auto"/>
              <w:left w:val="nil"/>
              <w:bottom w:val="single" w:sz="4" w:space="0" w:color="auto"/>
              <w:right w:val="single" w:sz="4" w:space="0" w:color="000000"/>
            </w:tcBorders>
            <w:shd w:val="clear" w:color="auto" w:fill="auto"/>
            <w:vAlign w:val="center"/>
          </w:tcPr>
          <w:p w14:paraId="339D0353"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Pass</w:t>
            </w:r>
          </w:p>
        </w:tc>
      </w:tr>
      <w:tr w:rsidR="00CF0A1D" w:rsidRPr="00CF0A1D" w14:paraId="76C5D0AF" w14:textId="77777777" w:rsidTr="007C5BB1">
        <w:trPr>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62F8DEF8"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2</w:t>
            </w:r>
          </w:p>
        </w:tc>
        <w:tc>
          <w:tcPr>
            <w:tcW w:w="3230" w:type="dxa"/>
            <w:gridSpan w:val="4"/>
            <w:tcBorders>
              <w:top w:val="single" w:sz="4" w:space="0" w:color="auto"/>
              <w:left w:val="nil"/>
              <w:bottom w:val="single" w:sz="4" w:space="0" w:color="auto"/>
              <w:right w:val="single" w:sz="4" w:space="0" w:color="auto"/>
            </w:tcBorders>
            <w:shd w:val="clear" w:color="auto" w:fill="auto"/>
            <w:vAlign w:val="center"/>
          </w:tcPr>
          <w:p w14:paraId="008EBDCB"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Navigate to http://ils.dsi.uminho.pt/viewData</w:t>
            </w:r>
          </w:p>
        </w:tc>
        <w:tc>
          <w:tcPr>
            <w:tcW w:w="2595" w:type="dxa"/>
            <w:gridSpan w:val="2"/>
            <w:tcBorders>
              <w:top w:val="single" w:sz="4" w:space="0" w:color="auto"/>
              <w:left w:val="nil"/>
              <w:bottom w:val="single" w:sz="4" w:space="0" w:color="auto"/>
              <w:right w:val="single" w:sz="4" w:space="0" w:color="auto"/>
            </w:tcBorders>
            <w:shd w:val="clear" w:color="auto" w:fill="auto"/>
            <w:vAlign w:val="center"/>
          </w:tcPr>
          <w:p w14:paraId="7F13C539"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Site should open</w:t>
            </w:r>
          </w:p>
        </w:tc>
        <w:tc>
          <w:tcPr>
            <w:tcW w:w="3890" w:type="dxa"/>
            <w:gridSpan w:val="3"/>
            <w:tcBorders>
              <w:top w:val="single" w:sz="4" w:space="0" w:color="auto"/>
              <w:left w:val="nil"/>
              <w:bottom w:val="single" w:sz="4" w:space="0" w:color="auto"/>
              <w:right w:val="single" w:sz="4" w:space="0" w:color="000000"/>
            </w:tcBorders>
            <w:shd w:val="clear" w:color="auto" w:fill="auto"/>
            <w:vAlign w:val="center"/>
          </w:tcPr>
          <w:p w14:paraId="3482098E"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As Expected</w:t>
            </w:r>
          </w:p>
        </w:tc>
        <w:tc>
          <w:tcPr>
            <w:tcW w:w="2879" w:type="dxa"/>
            <w:gridSpan w:val="2"/>
            <w:tcBorders>
              <w:top w:val="single" w:sz="4" w:space="0" w:color="auto"/>
              <w:left w:val="nil"/>
              <w:bottom w:val="single" w:sz="4" w:space="0" w:color="auto"/>
              <w:right w:val="single" w:sz="4" w:space="0" w:color="000000"/>
            </w:tcBorders>
            <w:shd w:val="clear" w:color="auto" w:fill="auto"/>
            <w:vAlign w:val="center"/>
          </w:tcPr>
          <w:p w14:paraId="7BB55689"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Pass</w:t>
            </w:r>
          </w:p>
        </w:tc>
      </w:tr>
      <w:tr w:rsidR="00CF0A1D" w:rsidRPr="00CF0A1D" w14:paraId="145F60D6" w14:textId="77777777" w:rsidTr="007C5BB1">
        <w:trPr>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1DE3C0CA"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3</w:t>
            </w:r>
          </w:p>
        </w:tc>
        <w:tc>
          <w:tcPr>
            <w:tcW w:w="3230" w:type="dxa"/>
            <w:gridSpan w:val="4"/>
            <w:tcBorders>
              <w:top w:val="single" w:sz="4" w:space="0" w:color="auto"/>
              <w:left w:val="nil"/>
              <w:bottom w:val="single" w:sz="4" w:space="0" w:color="auto"/>
              <w:right w:val="single" w:sz="4" w:space="0" w:color="auto"/>
            </w:tcBorders>
            <w:shd w:val="clear" w:color="auto" w:fill="auto"/>
            <w:vAlign w:val="center"/>
          </w:tcPr>
          <w:p w14:paraId="4567B88F"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 xml:space="preserve">Enter </w:t>
            </w:r>
            <w:proofErr w:type="spellStart"/>
            <w:r w:rsidRPr="00CF0A1D">
              <w:rPr>
                <w:rFonts w:ascii="Calibri" w:eastAsia="Times New Roman" w:hAnsi="Calibri" w:cs="Calibri"/>
                <w:sz w:val="22"/>
                <w:lang w:val="en-GB" w:eastAsia="en-GB"/>
              </w:rPr>
              <w:t>TagName</w:t>
            </w:r>
            <w:proofErr w:type="spellEnd"/>
          </w:p>
        </w:tc>
        <w:tc>
          <w:tcPr>
            <w:tcW w:w="2595" w:type="dxa"/>
            <w:gridSpan w:val="2"/>
            <w:tcBorders>
              <w:top w:val="single" w:sz="4" w:space="0" w:color="auto"/>
              <w:left w:val="nil"/>
              <w:bottom w:val="single" w:sz="4" w:space="0" w:color="auto"/>
              <w:right w:val="single" w:sz="4" w:space="0" w:color="auto"/>
            </w:tcBorders>
            <w:shd w:val="clear" w:color="auto" w:fill="auto"/>
            <w:vAlign w:val="center"/>
          </w:tcPr>
          <w:p w14:paraId="3720221D"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Credential can be entered</w:t>
            </w:r>
          </w:p>
        </w:tc>
        <w:tc>
          <w:tcPr>
            <w:tcW w:w="3890" w:type="dxa"/>
            <w:gridSpan w:val="3"/>
            <w:tcBorders>
              <w:top w:val="single" w:sz="4" w:space="0" w:color="auto"/>
              <w:left w:val="nil"/>
              <w:bottom w:val="single" w:sz="4" w:space="0" w:color="auto"/>
              <w:right w:val="single" w:sz="4" w:space="0" w:color="000000"/>
            </w:tcBorders>
            <w:shd w:val="clear" w:color="auto" w:fill="auto"/>
            <w:vAlign w:val="center"/>
          </w:tcPr>
          <w:p w14:paraId="66C9760B"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As Expected</w:t>
            </w:r>
          </w:p>
        </w:tc>
        <w:tc>
          <w:tcPr>
            <w:tcW w:w="2879" w:type="dxa"/>
            <w:gridSpan w:val="2"/>
            <w:tcBorders>
              <w:top w:val="single" w:sz="4" w:space="0" w:color="auto"/>
              <w:left w:val="nil"/>
              <w:bottom w:val="single" w:sz="4" w:space="0" w:color="auto"/>
              <w:right w:val="single" w:sz="4" w:space="0" w:color="000000"/>
            </w:tcBorders>
            <w:shd w:val="clear" w:color="auto" w:fill="auto"/>
            <w:vAlign w:val="center"/>
          </w:tcPr>
          <w:p w14:paraId="59C27716"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Pass</w:t>
            </w:r>
          </w:p>
        </w:tc>
      </w:tr>
      <w:tr w:rsidR="00CF0A1D" w:rsidRPr="00CF0A1D" w14:paraId="32798D0C" w14:textId="77777777" w:rsidTr="007C5BB1">
        <w:trPr>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2A129D0D"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4</w:t>
            </w:r>
          </w:p>
        </w:tc>
        <w:tc>
          <w:tcPr>
            <w:tcW w:w="3230" w:type="dxa"/>
            <w:gridSpan w:val="4"/>
            <w:tcBorders>
              <w:top w:val="single" w:sz="4" w:space="0" w:color="auto"/>
              <w:left w:val="nil"/>
              <w:bottom w:val="single" w:sz="4" w:space="0" w:color="auto"/>
              <w:right w:val="single" w:sz="4" w:space="0" w:color="auto"/>
            </w:tcBorders>
            <w:shd w:val="clear" w:color="auto" w:fill="auto"/>
            <w:vAlign w:val="center"/>
          </w:tcPr>
          <w:p w14:paraId="271FD51D"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Click Submit</w:t>
            </w:r>
          </w:p>
        </w:tc>
        <w:tc>
          <w:tcPr>
            <w:tcW w:w="2595" w:type="dxa"/>
            <w:gridSpan w:val="2"/>
            <w:tcBorders>
              <w:top w:val="single" w:sz="4" w:space="0" w:color="auto"/>
              <w:left w:val="nil"/>
              <w:bottom w:val="single" w:sz="4" w:space="0" w:color="auto"/>
              <w:right w:val="single" w:sz="4" w:space="0" w:color="auto"/>
            </w:tcBorders>
            <w:shd w:val="clear" w:color="auto" w:fill="auto"/>
            <w:vAlign w:val="center"/>
          </w:tcPr>
          <w:p w14:paraId="0B3F87C4"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Initial tag data is displayed</w:t>
            </w:r>
          </w:p>
        </w:tc>
        <w:tc>
          <w:tcPr>
            <w:tcW w:w="3890" w:type="dxa"/>
            <w:gridSpan w:val="3"/>
            <w:tcBorders>
              <w:top w:val="single" w:sz="4" w:space="0" w:color="auto"/>
              <w:left w:val="nil"/>
              <w:bottom w:val="single" w:sz="4" w:space="0" w:color="auto"/>
              <w:right w:val="single" w:sz="4" w:space="0" w:color="000000"/>
            </w:tcBorders>
            <w:shd w:val="clear" w:color="auto" w:fill="auto"/>
            <w:vAlign w:val="center"/>
          </w:tcPr>
          <w:p w14:paraId="1F480F98"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As Expected</w:t>
            </w:r>
          </w:p>
        </w:tc>
        <w:tc>
          <w:tcPr>
            <w:tcW w:w="2879" w:type="dxa"/>
            <w:gridSpan w:val="2"/>
            <w:tcBorders>
              <w:top w:val="single" w:sz="4" w:space="0" w:color="auto"/>
              <w:left w:val="nil"/>
              <w:bottom w:val="single" w:sz="4" w:space="0" w:color="auto"/>
              <w:right w:val="single" w:sz="4" w:space="0" w:color="000000"/>
            </w:tcBorders>
            <w:shd w:val="clear" w:color="auto" w:fill="auto"/>
            <w:vAlign w:val="center"/>
          </w:tcPr>
          <w:p w14:paraId="2A8B0633"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Pass</w:t>
            </w:r>
          </w:p>
        </w:tc>
      </w:tr>
      <w:tr w:rsidR="00CF0A1D" w:rsidRPr="00CF0A1D" w14:paraId="76078CCE" w14:textId="77777777" w:rsidTr="007C5BB1">
        <w:trPr>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7C24D9E0"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 5</w:t>
            </w:r>
          </w:p>
        </w:tc>
        <w:tc>
          <w:tcPr>
            <w:tcW w:w="3230" w:type="dxa"/>
            <w:gridSpan w:val="4"/>
            <w:tcBorders>
              <w:top w:val="single" w:sz="4" w:space="0" w:color="auto"/>
              <w:left w:val="nil"/>
              <w:bottom w:val="single" w:sz="4" w:space="0" w:color="auto"/>
              <w:right w:val="single" w:sz="4" w:space="0" w:color="auto"/>
            </w:tcBorders>
            <w:shd w:val="clear" w:color="auto" w:fill="auto"/>
            <w:vAlign w:val="center"/>
          </w:tcPr>
          <w:p w14:paraId="2CC76262"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Record initial tag data</w:t>
            </w:r>
          </w:p>
        </w:tc>
        <w:tc>
          <w:tcPr>
            <w:tcW w:w="2595" w:type="dxa"/>
            <w:gridSpan w:val="2"/>
            <w:tcBorders>
              <w:top w:val="single" w:sz="4" w:space="0" w:color="auto"/>
              <w:left w:val="nil"/>
              <w:bottom w:val="single" w:sz="4" w:space="0" w:color="auto"/>
              <w:right w:val="single" w:sz="4" w:space="0" w:color="auto"/>
            </w:tcBorders>
            <w:shd w:val="clear" w:color="auto" w:fill="auto"/>
            <w:vAlign w:val="center"/>
          </w:tcPr>
          <w:p w14:paraId="781614C0"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w:t>
            </w:r>
          </w:p>
        </w:tc>
        <w:tc>
          <w:tcPr>
            <w:tcW w:w="3890" w:type="dxa"/>
            <w:gridSpan w:val="3"/>
            <w:tcBorders>
              <w:top w:val="single" w:sz="4" w:space="0" w:color="auto"/>
              <w:left w:val="nil"/>
              <w:bottom w:val="single" w:sz="4" w:space="0" w:color="auto"/>
              <w:right w:val="single" w:sz="4" w:space="0" w:color="000000"/>
            </w:tcBorders>
            <w:shd w:val="clear" w:color="auto" w:fill="auto"/>
            <w:vAlign w:val="center"/>
          </w:tcPr>
          <w:p w14:paraId="02271113"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2022-08-08 13:14:14</w:t>
            </w:r>
          </w:p>
        </w:tc>
        <w:tc>
          <w:tcPr>
            <w:tcW w:w="2879" w:type="dxa"/>
            <w:gridSpan w:val="2"/>
            <w:tcBorders>
              <w:top w:val="single" w:sz="4" w:space="0" w:color="auto"/>
              <w:left w:val="nil"/>
              <w:bottom w:val="single" w:sz="4" w:space="0" w:color="auto"/>
              <w:right w:val="single" w:sz="4" w:space="0" w:color="000000"/>
            </w:tcBorders>
            <w:shd w:val="clear" w:color="auto" w:fill="auto"/>
            <w:vAlign w:val="center"/>
          </w:tcPr>
          <w:p w14:paraId="2FC6BB2D"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Pass</w:t>
            </w:r>
          </w:p>
        </w:tc>
      </w:tr>
      <w:tr w:rsidR="00CF0A1D" w:rsidRPr="00CF0A1D" w14:paraId="2E0CC3CC" w14:textId="77777777" w:rsidTr="007C5BB1">
        <w:trPr>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1AB1BB6A"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 6</w:t>
            </w:r>
          </w:p>
        </w:tc>
        <w:tc>
          <w:tcPr>
            <w:tcW w:w="3230" w:type="dxa"/>
            <w:gridSpan w:val="4"/>
            <w:tcBorders>
              <w:top w:val="single" w:sz="4" w:space="0" w:color="auto"/>
              <w:left w:val="nil"/>
              <w:bottom w:val="single" w:sz="4" w:space="0" w:color="auto"/>
              <w:right w:val="single" w:sz="4" w:space="0" w:color="auto"/>
            </w:tcBorders>
            <w:shd w:val="clear" w:color="auto" w:fill="auto"/>
            <w:vAlign w:val="center"/>
          </w:tcPr>
          <w:p w14:paraId="2F6F9FA9"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 xml:space="preserve">Wait until the </w:t>
            </w:r>
            <w:proofErr w:type="spellStart"/>
            <w:r w:rsidRPr="00CF0A1D">
              <w:rPr>
                <w:rFonts w:ascii="Calibri" w:eastAsia="Times New Roman" w:hAnsi="Calibri" w:cs="Calibri"/>
                <w:sz w:val="22"/>
                <w:lang w:val="en-GB" w:eastAsia="en-GB"/>
              </w:rPr>
              <w:t>powerbank</w:t>
            </w:r>
            <w:proofErr w:type="spellEnd"/>
            <w:r w:rsidRPr="00CF0A1D">
              <w:rPr>
                <w:rFonts w:ascii="Calibri" w:eastAsia="Times New Roman" w:hAnsi="Calibri" w:cs="Calibri"/>
                <w:sz w:val="22"/>
                <w:lang w:val="en-GB" w:eastAsia="en-GB"/>
              </w:rPr>
              <w:t xml:space="preserve"> is completely discharged</w:t>
            </w:r>
          </w:p>
        </w:tc>
        <w:tc>
          <w:tcPr>
            <w:tcW w:w="2595" w:type="dxa"/>
            <w:gridSpan w:val="2"/>
            <w:tcBorders>
              <w:top w:val="single" w:sz="4" w:space="0" w:color="auto"/>
              <w:left w:val="nil"/>
              <w:bottom w:val="single" w:sz="4" w:space="0" w:color="auto"/>
              <w:right w:val="single" w:sz="4" w:space="0" w:color="auto"/>
            </w:tcBorders>
            <w:shd w:val="clear" w:color="auto" w:fill="auto"/>
            <w:vAlign w:val="center"/>
          </w:tcPr>
          <w:p w14:paraId="684CDB2D"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proofErr w:type="spellStart"/>
            <w:r w:rsidRPr="00CF0A1D">
              <w:rPr>
                <w:rFonts w:ascii="Calibri" w:eastAsia="Times New Roman" w:hAnsi="Calibri" w:cs="Calibri"/>
                <w:sz w:val="22"/>
                <w:lang w:val="en-GB" w:eastAsia="en-GB"/>
              </w:rPr>
              <w:t>Powerbank</w:t>
            </w:r>
            <w:proofErr w:type="spellEnd"/>
            <w:r w:rsidRPr="00CF0A1D">
              <w:rPr>
                <w:rFonts w:ascii="Calibri" w:eastAsia="Times New Roman" w:hAnsi="Calibri" w:cs="Calibri"/>
                <w:sz w:val="22"/>
                <w:lang w:val="en-GB" w:eastAsia="en-GB"/>
              </w:rPr>
              <w:t xml:space="preserve"> stops displaying blue </w:t>
            </w:r>
            <w:proofErr w:type="spellStart"/>
            <w:r w:rsidRPr="00CF0A1D">
              <w:rPr>
                <w:rFonts w:ascii="Calibri" w:eastAsia="Times New Roman" w:hAnsi="Calibri" w:cs="Calibri"/>
                <w:sz w:val="22"/>
                <w:lang w:val="en-GB" w:eastAsia="en-GB"/>
              </w:rPr>
              <w:t>color</w:t>
            </w:r>
            <w:proofErr w:type="spellEnd"/>
          </w:p>
        </w:tc>
        <w:tc>
          <w:tcPr>
            <w:tcW w:w="3890" w:type="dxa"/>
            <w:gridSpan w:val="3"/>
            <w:tcBorders>
              <w:top w:val="single" w:sz="4" w:space="0" w:color="auto"/>
              <w:left w:val="nil"/>
              <w:bottom w:val="single" w:sz="4" w:space="0" w:color="auto"/>
              <w:right w:val="single" w:sz="4" w:space="0" w:color="000000"/>
            </w:tcBorders>
            <w:shd w:val="clear" w:color="auto" w:fill="auto"/>
            <w:vAlign w:val="center"/>
          </w:tcPr>
          <w:p w14:paraId="678143CF"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As Expected</w:t>
            </w:r>
          </w:p>
        </w:tc>
        <w:tc>
          <w:tcPr>
            <w:tcW w:w="2879" w:type="dxa"/>
            <w:gridSpan w:val="2"/>
            <w:tcBorders>
              <w:top w:val="single" w:sz="4" w:space="0" w:color="auto"/>
              <w:left w:val="nil"/>
              <w:bottom w:val="single" w:sz="4" w:space="0" w:color="auto"/>
              <w:right w:val="single" w:sz="4" w:space="0" w:color="000000"/>
            </w:tcBorders>
            <w:shd w:val="clear" w:color="auto" w:fill="auto"/>
            <w:vAlign w:val="center"/>
          </w:tcPr>
          <w:p w14:paraId="65133CB4"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Pass</w:t>
            </w:r>
          </w:p>
        </w:tc>
      </w:tr>
      <w:tr w:rsidR="00CF0A1D" w:rsidRPr="00CF0A1D" w14:paraId="49A3D088" w14:textId="77777777" w:rsidTr="007C5BB1">
        <w:trPr>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tcPr>
          <w:p w14:paraId="3AC02CFF"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7</w:t>
            </w:r>
          </w:p>
        </w:tc>
        <w:tc>
          <w:tcPr>
            <w:tcW w:w="3230" w:type="dxa"/>
            <w:gridSpan w:val="4"/>
            <w:tcBorders>
              <w:top w:val="single" w:sz="4" w:space="0" w:color="auto"/>
              <w:left w:val="nil"/>
              <w:bottom w:val="single" w:sz="4" w:space="0" w:color="auto"/>
              <w:right w:val="single" w:sz="4" w:space="0" w:color="auto"/>
            </w:tcBorders>
            <w:shd w:val="clear" w:color="auto" w:fill="auto"/>
            <w:vAlign w:val="center"/>
          </w:tcPr>
          <w:p w14:paraId="798AFBD7"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Click Submit</w:t>
            </w:r>
          </w:p>
        </w:tc>
        <w:tc>
          <w:tcPr>
            <w:tcW w:w="2595" w:type="dxa"/>
            <w:gridSpan w:val="2"/>
            <w:tcBorders>
              <w:top w:val="single" w:sz="4" w:space="0" w:color="auto"/>
              <w:left w:val="nil"/>
              <w:bottom w:val="single" w:sz="4" w:space="0" w:color="auto"/>
              <w:right w:val="single" w:sz="4" w:space="0" w:color="auto"/>
            </w:tcBorders>
            <w:shd w:val="clear" w:color="auto" w:fill="auto"/>
            <w:vAlign w:val="center"/>
          </w:tcPr>
          <w:p w14:paraId="63EC52B3"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Final tag data is displayed</w:t>
            </w:r>
          </w:p>
        </w:tc>
        <w:tc>
          <w:tcPr>
            <w:tcW w:w="3890" w:type="dxa"/>
            <w:gridSpan w:val="3"/>
            <w:tcBorders>
              <w:top w:val="single" w:sz="4" w:space="0" w:color="auto"/>
              <w:left w:val="nil"/>
              <w:bottom w:val="single" w:sz="4" w:space="0" w:color="auto"/>
              <w:right w:val="single" w:sz="4" w:space="0" w:color="000000"/>
            </w:tcBorders>
            <w:shd w:val="clear" w:color="auto" w:fill="auto"/>
            <w:vAlign w:val="center"/>
          </w:tcPr>
          <w:p w14:paraId="7C2D96EF"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As Expected</w:t>
            </w:r>
          </w:p>
        </w:tc>
        <w:tc>
          <w:tcPr>
            <w:tcW w:w="2879" w:type="dxa"/>
            <w:gridSpan w:val="2"/>
            <w:tcBorders>
              <w:top w:val="single" w:sz="4" w:space="0" w:color="auto"/>
              <w:left w:val="nil"/>
              <w:bottom w:val="single" w:sz="4" w:space="0" w:color="auto"/>
              <w:right w:val="single" w:sz="4" w:space="0" w:color="000000"/>
            </w:tcBorders>
            <w:shd w:val="clear" w:color="auto" w:fill="auto"/>
            <w:vAlign w:val="center"/>
          </w:tcPr>
          <w:p w14:paraId="7C043CF7"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Pass</w:t>
            </w:r>
          </w:p>
        </w:tc>
      </w:tr>
      <w:tr w:rsidR="00CF0A1D" w:rsidRPr="00CF0A1D" w14:paraId="11FBCABB" w14:textId="77777777" w:rsidTr="007C5BB1">
        <w:trPr>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tcPr>
          <w:p w14:paraId="2C83D48A"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8</w:t>
            </w:r>
          </w:p>
        </w:tc>
        <w:tc>
          <w:tcPr>
            <w:tcW w:w="3230" w:type="dxa"/>
            <w:gridSpan w:val="4"/>
            <w:tcBorders>
              <w:top w:val="single" w:sz="4" w:space="0" w:color="auto"/>
              <w:left w:val="nil"/>
              <w:bottom w:val="single" w:sz="4" w:space="0" w:color="auto"/>
              <w:right w:val="single" w:sz="4" w:space="0" w:color="auto"/>
            </w:tcBorders>
            <w:shd w:val="clear" w:color="auto" w:fill="auto"/>
            <w:vAlign w:val="center"/>
          </w:tcPr>
          <w:p w14:paraId="587D7185"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Record final tag data</w:t>
            </w:r>
          </w:p>
        </w:tc>
        <w:tc>
          <w:tcPr>
            <w:tcW w:w="2595" w:type="dxa"/>
            <w:gridSpan w:val="2"/>
            <w:tcBorders>
              <w:top w:val="single" w:sz="4" w:space="0" w:color="auto"/>
              <w:left w:val="nil"/>
              <w:bottom w:val="single" w:sz="4" w:space="0" w:color="auto"/>
              <w:right w:val="single" w:sz="4" w:space="0" w:color="auto"/>
            </w:tcBorders>
            <w:shd w:val="clear" w:color="auto" w:fill="auto"/>
            <w:vAlign w:val="center"/>
          </w:tcPr>
          <w:p w14:paraId="5F78EEC8"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w:t>
            </w:r>
          </w:p>
        </w:tc>
        <w:tc>
          <w:tcPr>
            <w:tcW w:w="3890" w:type="dxa"/>
            <w:gridSpan w:val="3"/>
            <w:tcBorders>
              <w:top w:val="single" w:sz="4" w:space="0" w:color="auto"/>
              <w:left w:val="nil"/>
              <w:bottom w:val="single" w:sz="4" w:space="0" w:color="auto"/>
              <w:right w:val="single" w:sz="4" w:space="0" w:color="000000"/>
            </w:tcBorders>
            <w:shd w:val="clear" w:color="auto" w:fill="auto"/>
            <w:vAlign w:val="center"/>
          </w:tcPr>
          <w:p w14:paraId="3D6D44F9"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2022-08-09 01:49:15</w:t>
            </w:r>
          </w:p>
        </w:tc>
        <w:tc>
          <w:tcPr>
            <w:tcW w:w="2879" w:type="dxa"/>
            <w:gridSpan w:val="2"/>
            <w:tcBorders>
              <w:top w:val="single" w:sz="4" w:space="0" w:color="auto"/>
              <w:left w:val="nil"/>
              <w:bottom w:val="single" w:sz="4" w:space="0" w:color="auto"/>
              <w:right w:val="single" w:sz="4" w:space="0" w:color="000000"/>
            </w:tcBorders>
            <w:shd w:val="clear" w:color="auto" w:fill="auto"/>
            <w:vAlign w:val="center"/>
          </w:tcPr>
          <w:p w14:paraId="23FBE7E4"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Pass</w:t>
            </w:r>
          </w:p>
        </w:tc>
      </w:tr>
      <w:tr w:rsidR="00CF0A1D" w:rsidRPr="00CF0A1D" w14:paraId="610953CC" w14:textId="77777777" w:rsidTr="007C5BB1">
        <w:trPr>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tcPr>
          <w:p w14:paraId="039D248E"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9</w:t>
            </w:r>
          </w:p>
        </w:tc>
        <w:tc>
          <w:tcPr>
            <w:tcW w:w="3230" w:type="dxa"/>
            <w:gridSpan w:val="4"/>
            <w:tcBorders>
              <w:top w:val="single" w:sz="4" w:space="0" w:color="auto"/>
              <w:left w:val="nil"/>
              <w:bottom w:val="single" w:sz="4" w:space="0" w:color="auto"/>
              <w:right w:val="single" w:sz="4" w:space="0" w:color="auto"/>
            </w:tcBorders>
            <w:shd w:val="clear" w:color="auto" w:fill="auto"/>
            <w:vAlign w:val="center"/>
          </w:tcPr>
          <w:p w14:paraId="3E900D0A"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Calculate tag’s execution time</w:t>
            </w:r>
          </w:p>
        </w:tc>
        <w:tc>
          <w:tcPr>
            <w:tcW w:w="2595" w:type="dxa"/>
            <w:gridSpan w:val="2"/>
            <w:tcBorders>
              <w:top w:val="single" w:sz="4" w:space="0" w:color="auto"/>
              <w:left w:val="nil"/>
              <w:bottom w:val="single" w:sz="4" w:space="0" w:color="auto"/>
              <w:right w:val="single" w:sz="4" w:space="0" w:color="auto"/>
            </w:tcBorders>
            <w:shd w:val="clear" w:color="auto" w:fill="auto"/>
            <w:vAlign w:val="center"/>
          </w:tcPr>
          <w:p w14:paraId="37510DFA"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w:t>
            </w:r>
          </w:p>
        </w:tc>
        <w:tc>
          <w:tcPr>
            <w:tcW w:w="3890" w:type="dxa"/>
            <w:gridSpan w:val="3"/>
            <w:tcBorders>
              <w:top w:val="single" w:sz="4" w:space="0" w:color="auto"/>
              <w:left w:val="nil"/>
              <w:bottom w:val="single" w:sz="4" w:space="0" w:color="auto"/>
              <w:right w:val="single" w:sz="4" w:space="0" w:color="000000"/>
            </w:tcBorders>
            <w:shd w:val="clear" w:color="auto" w:fill="auto"/>
            <w:vAlign w:val="center"/>
          </w:tcPr>
          <w:p w14:paraId="3B920564"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12 hours 35 minutes 0 seconds</w:t>
            </w:r>
          </w:p>
        </w:tc>
        <w:tc>
          <w:tcPr>
            <w:tcW w:w="2879" w:type="dxa"/>
            <w:gridSpan w:val="2"/>
            <w:tcBorders>
              <w:top w:val="single" w:sz="4" w:space="0" w:color="auto"/>
              <w:left w:val="nil"/>
              <w:bottom w:val="single" w:sz="4" w:space="0" w:color="auto"/>
              <w:right w:val="single" w:sz="4" w:space="0" w:color="000000"/>
            </w:tcBorders>
            <w:shd w:val="clear" w:color="auto" w:fill="auto"/>
            <w:vAlign w:val="center"/>
          </w:tcPr>
          <w:p w14:paraId="6BE59170"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Pass</w:t>
            </w:r>
          </w:p>
        </w:tc>
      </w:tr>
      <w:tr w:rsidR="00CF0A1D" w:rsidRPr="00454C63" w14:paraId="2C80C89C" w14:textId="77777777" w:rsidTr="007C5BB1">
        <w:trPr>
          <w:gridAfter w:val="1"/>
          <w:wAfter w:w="286" w:type="dxa"/>
          <w:trHeight w:val="295"/>
        </w:trPr>
        <w:tc>
          <w:tcPr>
            <w:tcW w:w="2911" w:type="dxa"/>
            <w:gridSpan w:val="3"/>
            <w:tcBorders>
              <w:top w:val="single" w:sz="4" w:space="0" w:color="B2B2B2"/>
              <w:left w:val="single" w:sz="4" w:space="0" w:color="B2B2B2"/>
              <w:bottom w:val="single" w:sz="4" w:space="0" w:color="B2B2B2"/>
              <w:right w:val="single" w:sz="4" w:space="0" w:color="B2B2B2"/>
            </w:tcBorders>
            <w:shd w:val="clear" w:color="auto" w:fill="DEEAF6"/>
            <w:noWrap/>
            <w:hideMark/>
          </w:tcPr>
          <w:p w14:paraId="1C946B31" w14:textId="77777777" w:rsidR="00CF0A1D" w:rsidRPr="00CF0A1D" w:rsidRDefault="00CF0A1D" w:rsidP="00CF0A1D">
            <w:pPr>
              <w:widowControl/>
              <w:autoSpaceDE/>
              <w:autoSpaceDN/>
              <w:spacing w:line="240" w:lineRule="auto"/>
              <w:jc w:val="center"/>
              <w:rPr>
                <w:rFonts w:ascii="Calibri" w:eastAsia="Times New Roman" w:hAnsi="Calibri" w:cs="Calibri"/>
                <w:b/>
                <w:bCs/>
                <w:sz w:val="22"/>
                <w:lang w:val="en-GB" w:eastAsia="en-GB"/>
              </w:rPr>
            </w:pPr>
            <w:r w:rsidRPr="00CF0A1D">
              <w:rPr>
                <w:rFonts w:ascii="Calibri" w:eastAsia="Times New Roman" w:hAnsi="Calibri" w:cs="Calibri"/>
                <w:b/>
                <w:bCs/>
                <w:sz w:val="22"/>
                <w:lang w:val="en-GB" w:eastAsia="en-GB"/>
              </w:rPr>
              <w:lastRenderedPageBreak/>
              <w:t>Test Case ID</w:t>
            </w:r>
          </w:p>
        </w:tc>
        <w:tc>
          <w:tcPr>
            <w:tcW w:w="1615" w:type="dxa"/>
            <w:gridSpan w:val="2"/>
            <w:tcBorders>
              <w:top w:val="single" w:sz="4" w:space="0" w:color="auto"/>
              <w:left w:val="nil"/>
              <w:bottom w:val="single" w:sz="4" w:space="0" w:color="auto"/>
              <w:right w:val="single" w:sz="4" w:space="0" w:color="auto"/>
            </w:tcBorders>
            <w:shd w:val="clear" w:color="auto" w:fill="auto"/>
            <w:noWrap/>
            <w:hideMark/>
          </w:tcPr>
          <w:p w14:paraId="04E0EAE1"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tagT1</w:t>
            </w:r>
          </w:p>
        </w:tc>
        <w:tc>
          <w:tcPr>
            <w:tcW w:w="2595" w:type="dxa"/>
            <w:gridSpan w:val="2"/>
            <w:tcBorders>
              <w:top w:val="single" w:sz="4" w:space="0" w:color="B2B2B2"/>
              <w:left w:val="single" w:sz="4" w:space="0" w:color="B2B2B2"/>
              <w:bottom w:val="single" w:sz="4" w:space="0" w:color="B2B2B2"/>
              <w:right w:val="single" w:sz="4" w:space="0" w:color="B2B2B2"/>
            </w:tcBorders>
            <w:shd w:val="clear" w:color="auto" w:fill="DEEAF6"/>
            <w:noWrap/>
            <w:hideMark/>
          </w:tcPr>
          <w:p w14:paraId="439F766E" w14:textId="77777777" w:rsidR="00CF0A1D" w:rsidRPr="00CF0A1D" w:rsidRDefault="00CF0A1D" w:rsidP="00CF0A1D">
            <w:pPr>
              <w:widowControl/>
              <w:autoSpaceDE/>
              <w:autoSpaceDN/>
              <w:spacing w:line="240" w:lineRule="auto"/>
              <w:jc w:val="center"/>
              <w:rPr>
                <w:rFonts w:ascii="Calibri" w:eastAsia="Times New Roman" w:hAnsi="Calibri" w:cs="Calibri"/>
                <w:b/>
                <w:bCs/>
                <w:sz w:val="22"/>
                <w:lang w:val="en-GB" w:eastAsia="en-GB"/>
              </w:rPr>
            </w:pPr>
            <w:r w:rsidRPr="00CF0A1D">
              <w:rPr>
                <w:rFonts w:ascii="Calibri" w:eastAsia="Times New Roman" w:hAnsi="Calibri" w:cs="Calibri"/>
                <w:b/>
                <w:bCs/>
                <w:sz w:val="22"/>
                <w:lang w:val="en-GB" w:eastAsia="en-GB"/>
              </w:rPr>
              <w:t>Test Case Description</w:t>
            </w:r>
          </w:p>
        </w:tc>
        <w:tc>
          <w:tcPr>
            <w:tcW w:w="6483" w:type="dxa"/>
            <w:gridSpan w:val="4"/>
            <w:tcBorders>
              <w:top w:val="single" w:sz="4" w:space="0" w:color="auto"/>
              <w:left w:val="nil"/>
              <w:bottom w:val="single" w:sz="4" w:space="0" w:color="auto"/>
              <w:right w:val="single" w:sz="4" w:space="0" w:color="000000"/>
            </w:tcBorders>
            <w:shd w:val="clear" w:color="auto" w:fill="auto"/>
            <w:hideMark/>
          </w:tcPr>
          <w:p w14:paraId="578F38BE"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 xml:space="preserve">Test the duration of the tag’s execution time powered with a </w:t>
            </w:r>
            <w:proofErr w:type="spellStart"/>
            <w:r w:rsidRPr="00CF0A1D">
              <w:rPr>
                <w:rFonts w:ascii="Calibri" w:eastAsia="Times New Roman" w:hAnsi="Calibri" w:cs="Calibri"/>
                <w:sz w:val="22"/>
                <w:lang w:val="en-GB" w:eastAsia="en-GB"/>
              </w:rPr>
              <w:t>powerbank</w:t>
            </w:r>
            <w:proofErr w:type="spellEnd"/>
          </w:p>
        </w:tc>
      </w:tr>
      <w:tr w:rsidR="00CF0A1D" w:rsidRPr="00CF0A1D" w14:paraId="13C03176" w14:textId="77777777" w:rsidTr="007C5BB1">
        <w:trPr>
          <w:gridAfter w:val="1"/>
          <w:wAfter w:w="286" w:type="dxa"/>
          <w:trHeight w:val="295"/>
        </w:trPr>
        <w:tc>
          <w:tcPr>
            <w:tcW w:w="2911" w:type="dxa"/>
            <w:gridSpan w:val="3"/>
            <w:tcBorders>
              <w:top w:val="single" w:sz="4" w:space="0" w:color="B2B2B2"/>
              <w:left w:val="single" w:sz="4" w:space="0" w:color="B2B2B2"/>
              <w:bottom w:val="single" w:sz="4" w:space="0" w:color="B2B2B2"/>
              <w:right w:val="single" w:sz="4" w:space="0" w:color="B2B2B2"/>
            </w:tcBorders>
            <w:shd w:val="clear" w:color="auto" w:fill="DEEAF6"/>
            <w:noWrap/>
            <w:hideMark/>
          </w:tcPr>
          <w:p w14:paraId="639CDE9D" w14:textId="77777777" w:rsidR="00CF0A1D" w:rsidRPr="00CF0A1D" w:rsidRDefault="00CF0A1D" w:rsidP="00CF0A1D">
            <w:pPr>
              <w:widowControl/>
              <w:autoSpaceDE/>
              <w:autoSpaceDN/>
              <w:spacing w:line="240" w:lineRule="auto"/>
              <w:jc w:val="center"/>
              <w:rPr>
                <w:rFonts w:ascii="Calibri" w:eastAsia="Times New Roman" w:hAnsi="Calibri" w:cs="Calibri"/>
                <w:b/>
                <w:bCs/>
                <w:sz w:val="22"/>
                <w:lang w:val="en-GB" w:eastAsia="en-GB"/>
              </w:rPr>
            </w:pPr>
            <w:r w:rsidRPr="00CF0A1D">
              <w:rPr>
                <w:rFonts w:ascii="Calibri" w:eastAsia="Times New Roman" w:hAnsi="Calibri" w:cs="Calibri"/>
                <w:b/>
                <w:bCs/>
                <w:sz w:val="22"/>
                <w:lang w:val="en-GB" w:eastAsia="en-GB"/>
              </w:rPr>
              <w:t>Created By</w:t>
            </w:r>
          </w:p>
        </w:tc>
        <w:tc>
          <w:tcPr>
            <w:tcW w:w="1615" w:type="dxa"/>
            <w:gridSpan w:val="2"/>
            <w:tcBorders>
              <w:top w:val="nil"/>
              <w:left w:val="nil"/>
              <w:bottom w:val="single" w:sz="4" w:space="0" w:color="auto"/>
              <w:right w:val="single" w:sz="4" w:space="0" w:color="auto"/>
            </w:tcBorders>
            <w:shd w:val="clear" w:color="auto" w:fill="auto"/>
            <w:noWrap/>
            <w:hideMark/>
          </w:tcPr>
          <w:p w14:paraId="141513FD"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Pedro</w:t>
            </w:r>
          </w:p>
        </w:tc>
        <w:tc>
          <w:tcPr>
            <w:tcW w:w="2595" w:type="dxa"/>
            <w:gridSpan w:val="2"/>
            <w:tcBorders>
              <w:top w:val="single" w:sz="4" w:space="0" w:color="B2B2B2"/>
              <w:left w:val="single" w:sz="4" w:space="0" w:color="B2B2B2"/>
              <w:bottom w:val="single" w:sz="4" w:space="0" w:color="B2B2B2"/>
              <w:right w:val="single" w:sz="4" w:space="0" w:color="B2B2B2"/>
            </w:tcBorders>
            <w:shd w:val="clear" w:color="auto" w:fill="DEEAF6"/>
            <w:hideMark/>
          </w:tcPr>
          <w:p w14:paraId="07AC9A6B" w14:textId="77777777" w:rsidR="00CF0A1D" w:rsidRPr="00CF0A1D" w:rsidRDefault="00CF0A1D" w:rsidP="00CF0A1D">
            <w:pPr>
              <w:widowControl/>
              <w:autoSpaceDE/>
              <w:autoSpaceDN/>
              <w:spacing w:line="240" w:lineRule="auto"/>
              <w:jc w:val="center"/>
              <w:rPr>
                <w:rFonts w:ascii="Calibri" w:eastAsia="Times New Roman" w:hAnsi="Calibri" w:cs="Calibri"/>
                <w:b/>
                <w:bCs/>
                <w:sz w:val="22"/>
                <w:lang w:val="en-GB" w:eastAsia="en-GB"/>
              </w:rPr>
            </w:pPr>
            <w:r w:rsidRPr="00CF0A1D">
              <w:rPr>
                <w:rFonts w:ascii="Calibri" w:eastAsia="Times New Roman" w:hAnsi="Calibri" w:cs="Calibri"/>
                <w:b/>
                <w:bCs/>
                <w:sz w:val="22"/>
                <w:lang w:val="en-GB" w:eastAsia="en-GB"/>
              </w:rPr>
              <w:t>Version</w:t>
            </w:r>
          </w:p>
        </w:tc>
        <w:tc>
          <w:tcPr>
            <w:tcW w:w="6483" w:type="dxa"/>
            <w:gridSpan w:val="4"/>
            <w:tcBorders>
              <w:top w:val="single" w:sz="4" w:space="0" w:color="auto"/>
              <w:left w:val="nil"/>
              <w:bottom w:val="single" w:sz="4" w:space="0" w:color="auto"/>
              <w:right w:val="single" w:sz="4" w:space="0" w:color="000000"/>
            </w:tcBorders>
            <w:shd w:val="clear" w:color="auto" w:fill="auto"/>
            <w:noWrap/>
            <w:hideMark/>
          </w:tcPr>
          <w:p w14:paraId="03ACB59E"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2.0</w:t>
            </w:r>
          </w:p>
        </w:tc>
      </w:tr>
      <w:tr w:rsidR="00CF0A1D" w:rsidRPr="00CF0A1D" w14:paraId="7E29FED3" w14:textId="77777777" w:rsidTr="007C5BB1">
        <w:trPr>
          <w:gridAfter w:val="1"/>
          <w:wAfter w:w="286" w:type="dxa"/>
          <w:trHeight w:val="295"/>
        </w:trPr>
        <w:tc>
          <w:tcPr>
            <w:tcW w:w="1615" w:type="dxa"/>
            <w:gridSpan w:val="2"/>
            <w:tcBorders>
              <w:top w:val="nil"/>
              <w:left w:val="nil"/>
              <w:bottom w:val="nil"/>
              <w:right w:val="nil"/>
            </w:tcBorders>
            <w:shd w:val="clear" w:color="auto" w:fill="auto"/>
            <w:hideMark/>
          </w:tcPr>
          <w:p w14:paraId="4F364525" w14:textId="77777777" w:rsidR="00CF0A1D" w:rsidRPr="00CF0A1D" w:rsidRDefault="00CF0A1D" w:rsidP="00CF0A1D">
            <w:pPr>
              <w:widowControl/>
              <w:autoSpaceDE/>
              <w:autoSpaceDN/>
              <w:spacing w:line="240" w:lineRule="auto"/>
              <w:jc w:val="left"/>
              <w:rPr>
                <w:rFonts w:ascii="Calibri" w:eastAsia="Times New Roman" w:hAnsi="Calibri" w:cs="Calibri"/>
                <w:sz w:val="22"/>
                <w:lang w:val="en-GB" w:eastAsia="en-GB"/>
              </w:rPr>
            </w:pPr>
          </w:p>
        </w:tc>
        <w:tc>
          <w:tcPr>
            <w:tcW w:w="1614" w:type="dxa"/>
            <w:gridSpan w:val="2"/>
            <w:tcBorders>
              <w:top w:val="nil"/>
              <w:left w:val="nil"/>
              <w:bottom w:val="nil"/>
              <w:right w:val="nil"/>
            </w:tcBorders>
            <w:shd w:val="clear" w:color="auto" w:fill="auto"/>
            <w:hideMark/>
          </w:tcPr>
          <w:p w14:paraId="70078F01" w14:textId="77777777" w:rsidR="00CF0A1D" w:rsidRPr="00CF0A1D" w:rsidRDefault="00CF0A1D" w:rsidP="00CF0A1D">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6D060F26" w14:textId="77777777" w:rsidR="00CF0A1D" w:rsidRPr="00CF0A1D" w:rsidRDefault="00CF0A1D" w:rsidP="00CF0A1D">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1C801354" w14:textId="77777777" w:rsidR="00CF0A1D" w:rsidRPr="00CF0A1D" w:rsidRDefault="00CF0A1D" w:rsidP="00CF0A1D">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78722DFE" w14:textId="77777777" w:rsidR="00CF0A1D" w:rsidRPr="00CF0A1D" w:rsidRDefault="00CF0A1D" w:rsidP="00CF0A1D">
            <w:pPr>
              <w:widowControl/>
              <w:autoSpaceDE/>
              <w:autoSpaceDN/>
              <w:spacing w:line="240" w:lineRule="auto"/>
              <w:jc w:val="left"/>
              <w:rPr>
                <w:rFonts w:ascii="Calibri" w:eastAsia="Times New Roman" w:hAnsi="Calibri" w:cs="Calibri"/>
                <w:sz w:val="22"/>
                <w:lang w:val="en-GB" w:eastAsia="en-GB"/>
              </w:rPr>
            </w:pPr>
          </w:p>
        </w:tc>
        <w:tc>
          <w:tcPr>
            <w:tcW w:w="6483" w:type="dxa"/>
            <w:gridSpan w:val="4"/>
            <w:tcBorders>
              <w:top w:val="nil"/>
              <w:left w:val="nil"/>
              <w:bottom w:val="nil"/>
              <w:right w:val="nil"/>
            </w:tcBorders>
            <w:shd w:val="clear" w:color="auto" w:fill="auto"/>
            <w:hideMark/>
          </w:tcPr>
          <w:p w14:paraId="4F5B571E" w14:textId="77777777" w:rsidR="00CF0A1D" w:rsidRPr="00CF0A1D" w:rsidRDefault="00CF0A1D" w:rsidP="00CF0A1D">
            <w:pPr>
              <w:widowControl/>
              <w:autoSpaceDE/>
              <w:autoSpaceDN/>
              <w:spacing w:line="240" w:lineRule="auto"/>
              <w:jc w:val="left"/>
              <w:rPr>
                <w:rFonts w:ascii="Calibri" w:eastAsia="Times New Roman" w:hAnsi="Calibri" w:cs="Calibri"/>
                <w:sz w:val="22"/>
                <w:lang w:val="en-GB" w:eastAsia="en-GB"/>
              </w:rPr>
            </w:pPr>
          </w:p>
        </w:tc>
      </w:tr>
      <w:tr w:rsidR="00CF0A1D" w:rsidRPr="00CF0A1D" w14:paraId="025EB58A" w14:textId="77777777" w:rsidTr="007C5BB1">
        <w:trPr>
          <w:gridAfter w:val="2"/>
          <w:wAfter w:w="2879" w:type="dxa"/>
          <w:trHeight w:val="295"/>
        </w:trPr>
        <w:tc>
          <w:tcPr>
            <w:tcW w:w="2911" w:type="dxa"/>
            <w:gridSpan w:val="3"/>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2C21D831" w14:textId="77777777" w:rsidR="00CF0A1D" w:rsidRPr="00CF0A1D" w:rsidRDefault="00CF0A1D" w:rsidP="00CF0A1D">
            <w:pPr>
              <w:widowControl/>
              <w:autoSpaceDE/>
              <w:autoSpaceDN/>
              <w:spacing w:line="240" w:lineRule="auto"/>
              <w:jc w:val="center"/>
              <w:rPr>
                <w:rFonts w:ascii="Calibri" w:eastAsia="Times New Roman" w:hAnsi="Calibri" w:cs="Calibri"/>
                <w:b/>
                <w:bCs/>
                <w:sz w:val="22"/>
                <w:lang w:val="en-GB" w:eastAsia="en-GB"/>
              </w:rPr>
            </w:pPr>
            <w:r w:rsidRPr="00CF0A1D">
              <w:rPr>
                <w:rFonts w:ascii="Calibri" w:eastAsia="Times New Roman" w:hAnsi="Calibri" w:cs="Calibri"/>
                <w:b/>
                <w:bCs/>
                <w:sz w:val="22"/>
                <w:lang w:val="en-GB" w:eastAsia="en-GB"/>
              </w:rPr>
              <w:t>Date Tested</w:t>
            </w:r>
          </w:p>
        </w:tc>
        <w:tc>
          <w:tcPr>
            <w:tcW w:w="2912" w:type="dxa"/>
            <w:gridSpan w:val="3"/>
            <w:tcBorders>
              <w:top w:val="single" w:sz="4" w:space="0" w:color="auto"/>
              <w:left w:val="single" w:sz="4" w:space="0" w:color="auto"/>
              <w:bottom w:val="single" w:sz="4" w:space="0" w:color="auto"/>
              <w:right w:val="single" w:sz="4" w:space="0" w:color="auto"/>
            </w:tcBorders>
            <w:shd w:val="clear" w:color="auto" w:fill="auto"/>
            <w:vAlign w:val="center"/>
            <w:hideMark/>
          </w:tcPr>
          <w:p w14:paraId="296FAD3D"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14-Oct-2022</w:t>
            </w:r>
          </w:p>
        </w:tc>
        <w:tc>
          <w:tcPr>
            <w:tcW w:w="2596" w:type="dxa"/>
            <w:gridSpan w:val="2"/>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3C55C40B" w14:textId="77777777" w:rsidR="00CF0A1D" w:rsidRPr="00CF0A1D" w:rsidRDefault="00CF0A1D" w:rsidP="00CF0A1D">
            <w:pPr>
              <w:widowControl/>
              <w:autoSpaceDE/>
              <w:autoSpaceDN/>
              <w:spacing w:line="240" w:lineRule="auto"/>
              <w:jc w:val="center"/>
              <w:rPr>
                <w:rFonts w:ascii="Calibri" w:eastAsia="Times New Roman" w:hAnsi="Calibri" w:cs="Calibri"/>
                <w:b/>
                <w:bCs/>
                <w:sz w:val="22"/>
                <w:lang w:val="en-GB" w:eastAsia="en-GB"/>
              </w:rPr>
            </w:pPr>
            <w:r w:rsidRPr="00CF0A1D">
              <w:rPr>
                <w:rFonts w:ascii="Calibri" w:eastAsia="Times New Roman" w:hAnsi="Calibri" w:cs="Calibri"/>
                <w:b/>
                <w:bCs/>
                <w:sz w:val="22"/>
                <w:lang w:val="en-GB" w:eastAsia="en-GB"/>
              </w:rPr>
              <w:t>Test Case (Pass/Fail/Not Executed)</w:t>
            </w:r>
          </w:p>
        </w:tc>
        <w:tc>
          <w:tcPr>
            <w:tcW w:w="2592"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414EAD64"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Pass</w:t>
            </w:r>
          </w:p>
        </w:tc>
      </w:tr>
      <w:tr w:rsidR="00CF0A1D" w:rsidRPr="00CF0A1D" w14:paraId="4948C8AE" w14:textId="77777777" w:rsidTr="007C5BB1">
        <w:trPr>
          <w:gridAfter w:val="1"/>
          <w:wAfter w:w="286" w:type="dxa"/>
          <w:trHeight w:val="295"/>
        </w:trPr>
        <w:tc>
          <w:tcPr>
            <w:tcW w:w="1615" w:type="dxa"/>
            <w:gridSpan w:val="2"/>
            <w:tcBorders>
              <w:top w:val="nil"/>
              <w:left w:val="nil"/>
              <w:bottom w:val="nil"/>
              <w:right w:val="nil"/>
            </w:tcBorders>
            <w:shd w:val="clear" w:color="auto" w:fill="auto"/>
            <w:hideMark/>
          </w:tcPr>
          <w:p w14:paraId="06672B4E" w14:textId="77777777" w:rsidR="00CF0A1D" w:rsidRPr="00CF0A1D" w:rsidRDefault="00CF0A1D" w:rsidP="00CF0A1D">
            <w:pPr>
              <w:widowControl/>
              <w:autoSpaceDE/>
              <w:autoSpaceDN/>
              <w:spacing w:line="240" w:lineRule="auto"/>
              <w:jc w:val="left"/>
              <w:rPr>
                <w:rFonts w:ascii="Calibri" w:eastAsia="Times New Roman" w:hAnsi="Calibri" w:cs="Calibri"/>
                <w:sz w:val="22"/>
                <w:lang w:val="en-GB" w:eastAsia="en-GB"/>
              </w:rPr>
            </w:pPr>
          </w:p>
        </w:tc>
        <w:tc>
          <w:tcPr>
            <w:tcW w:w="1614" w:type="dxa"/>
            <w:gridSpan w:val="2"/>
            <w:tcBorders>
              <w:top w:val="nil"/>
              <w:left w:val="nil"/>
              <w:bottom w:val="nil"/>
              <w:right w:val="nil"/>
            </w:tcBorders>
            <w:shd w:val="clear" w:color="auto" w:fill="auto"/>
            <w:hideMark/>
          </w:tcPr>
          <w:p w14:paraId="3EF4FD58" w14:textId="77777777" w:rsidR="00CF0A1D" w:rsidRPr="00CF0A1D" w:rsidRDefault="00CF0A1D" w:rsidP="00CF0A1D">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57A7F7AB" w14:textId="77777777" w:rsidR="00CF0A1D" w:rsidRPr="00CF0A1D" w:rsidRDefault="00CF0A1D" w:rsidP="00CF0A1D">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61D53C74" w14:textId="77777777" w:rsidR="00CF0A1D" w:rsidRPr="00CF0A1D" w:rsidRDefault="00CF0A1D" w:rsidP="00CF0A1D">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4C7D061B" w14:textId="77777777" w:rsidR="00CF0A1D" w:rsidRPr="00CF0A1D" w:rsidRDefault="00CF0A1D" w:rsidP="00CF0A1D">
            <w:pPr>
              <w:widowControl/>
              <w:autoSpaceDE/>
              <w:autoSpaceDN/>
              <w:spacing w:line="240" w:lineRule="auto"/>
              <w:jc w:val="left"/>
              <w:rPr>
                <w:rFonts w:ascii="Calibri" w:eastAsia="Times New Roman" w:hAnsi="Calibri" w:cs="Calibri"/>
                <w:sz w:val="22"/>
                <w:lang w:val="en-GB" w:eastAsia="en-GB"/>
              </w:rPr>
            </w:pPr>
          </w:p>
        </w:tc>
        <w:tc>
          <w:tcPr>
            <w:tcW w:w="6483" w:type="dxa"/>
            <w:gridSpan w:val="4"/>
            <w:tcBorders>
              <w:top w:val="nil"/>
              <w:left w:val="nil"/>
              <w:bottom w:val="nil"/>
              <w:right w:val="nil"/>
            </w:tcBorders>
            <w:shd w:val="clear" w:color="auto" w:fill="auto"/>
            <w:hideMark/>
          </w:tcPr>
          <w:p w14:paraId="73601D16" w14:textId="77777777" w:rsidR="00CF0A1D" w:rsidRPr="00CF0A1D" w:rsidRDefault="00CF0A1D" w:rsidP="00CF0A1D">
            <w:pPr>
              <w:widowControl/>
              <w:autoSpaceDE/>
              <w:autoSpaceDN/>
              <w:spacing w:line="240" w:lineRule="auto"/>
              <w:jc w:val="left"/>
              <w:rPr>
                <w:rFonts w:ascii="Calibri" w:eastAsia="Times New Roman" w:hAnsi="Calibri" w:cs="Calibri"/>
                <w:sz w:val="22"/>
                <w:lang w:val="en-GB" w:eastAsia="en-GB"/>
              </w:rPr>
            </w:pPr>
          </w:p>
        </w:tc>
      </w:tr>
      <w:tr w:rsidR="00CF0A1D" w:rsidRPr="00CF0A1D" w14:paraId="11A066EC" w14:textId="77777777" w:rsidTr="007C5BB1">
        <w:trPr>
          <w:gridAfter w:val="1"/>
          <w:wAfter w:w="286" w:type="dxa"/>
          <w:trHeight w:val="295"/>
        </w:trPr>
        <w:tc>
          <w:tcPr>
            <w:tcW w:w="4526" w:type="dxa"/>
            <w:gridSpan w:val="5"/>
            <w:tcBorders>
              <w:top w:val="single" w:sz="4" w:space="0" w:color="B2B2B2"/>
              <w:left w:val="nil"/>
              <w:bottom w:val="single" w:sz="4" w:space="0" w:color="B2B2B2"/>
              <w:right w:val="single" w:sz="4" w:space="0" w:color="B2B2B2"/>
            </w:tcBorders>
            <w:shd w:val="clear" w:color="auto" w:fill="DEEAF6"/>
            <w:hideMark/>
          </w:tcPr>
          <w:p w14:paraId="0847A670" w14:textId="77777777" w:rsidR="00CF0A1D" w:rsidRPr="00CF0A1D" w:rsidRDefault="00CF0A1D" w:rsidP="00CF0A1D">
            <w:pPr>
              <w:widowControl/>
              <w:autoSpaceDE/>
              <w:autoSpaceDN/>
              <w:spacing w:line="240" w:lineRule="auto"/>
              <w:jc w:val="center"/>
              <w:rPr>
                <w:rFonts w:ascii="Calibri" w:eastAsia="Times New Roman" w:hAnsi="Calibri" w:cs="Calibri"/>
                <w:b/>
                <w:bCs/>
                <w:sz w:val="22"/>
                <w:lang w:val="en-GB" w:eastAsia="en-GB"/>
              </w:rPr>
            </w:pPr>
            <w:r w:rsidRPr="00CF0A1D">
              <w:rPr>
                <w:rFonts w:ascii="Calibri" w:eastAsia="Times New Roman" w:hAnsi="Calibri" w:cs="Calibri"/>
                <w:b/>
                <w:bCs/>
                <w:sz w:val="22"/>
                <w:lang w:val="en-GB" w:eastAsia="en-GB"/>
              </w:rPr>
              <w:t>Prerequisites:</w:t>
            </w:r>
          </w:p>
        </w:tc>
        <w:tc>
          <w:tcPr>
            <w:tcW w:w="1297" w:type="dxa"/>
            <w:tcBorders>
              <w:top w:val="nil"/>
              <w:left w:val="nil"/>
              <w:bottom w:val="nil"/>
              <w:right w:val="nil"/>
            </w:tcBorders>
            <w:shd w:val="clear" w:color="auto" w:fill="auto"/>
            <w:hideMark/>
          </w:tcPr>
          <w:p w14:paraId="3FC8C764" w14:textId="77777777" w:rsidR="00CF0A1D" w:rsidRPr="00CF0A1D" w:rsidRDefault="00CF0A1D" w:rsidP="00CF0A1D">
            <w:pPr>
              <w:widowControl/>
              <w:autoSpaceDE/>
              <w:autoSpaceDN/>
              <w:spacing w:line="240" w:lineRule="auto"/>
              <w:jc w:val="left"/>
              <w:rPr>
                <w:rFonts w:ascii="Calibri" w:eastAsia="Times New Roman" w:hAnsi="Calibri" w:cs="Calibri"/>
                <w:b/>
                <w:bCs/>
                <w:sz w:val="22"/>
                <w:lang w:val="en-GB" w:eastAsia="en-GB"/>
              </w:rPr>
            </w:pPr>
          </w:p>
        </w:tc>
        <w:tc>
          <w:tcPr>
            <w:tcW w:w="1298" w:type="dxa"/>
            <w:tcBorders>
              <w:top w:val="single" w:sz="4" w:space="0" w:color="B2B2B2"/>
              <w:left w:val="single" w:sz="4" w:space="0" w:color="B2B2B2"/>
              <w:bottom w:val="single" w:sz="4" w:space="0" w:color="B2B2B2"/>
              <w:right w:val="single" w:sz="4" w:space="0" w:color="B2B2B2"/>
            </w:tcBorders>
            <w:shd w:val="clear" w:color="auto" w:fill="DEEAF6"/>
            <w:noWrap/>
            <w:vAlign w:val="center"/>
            <w:hideMark/>
          </w:tcPr>
          <w:p w14:paraId="149623B8" w14:textId="77777777" w:rsidR="00CF0A1D" w:rsidRPr="00CF0A1D" w:rsidRDefault="00CF0A1D" w:rsidP="00CF0A1D">
            <w:pPr>
              <w:widowControl/>
              <w:autoSpaceDE/>
              <w:autoSpaceDN/>
              <w:spacing w:line="240" w:lineRule="auto"/>
              <w:jc w:val="center"/>
              <w:rPr>
                <w:rFonts w:ascii="Calibri" w:eastAsia="Times New Roman" w:hAnsi="Calibri" w:cs="Calibri"/>
                <w:b/>
                <w:bCs/>
                <w:sz w:val="22"/>
                <w:lang w:val="en-GB" w:eastAsia="en-GB"/>
              </w:rPr>
            </w:pPr>
            <w:r w:rsidRPr="00CF0A1D">
              <w:rPr>
                <w:rFonts w:ascii="Calibri" w:eastAsia="Times New Roman" w:hAnsi="Calibri" w:cs="Calibri"/>
                <w:b/>
                <w:bCs/>
                <w:sz w:val="22"/>
                <w:lang w:val="en-GB" w:eastAsia="en-GB"/>
              </w:rPr>
              <w:t>S #</w:t>
            </w:r>
          </w:p>
        </w:tc>
        <w:tc>
          <w:tcPr>
            <w:tcW w:w="6483" w:type="dxa"/>
            <w:gridSpan w:val="4"/>
            <w:tcBorders>
              <w:top w:val="single" w:sz="4" w:space="0" w:color="B2B2B2"/>
              <w:left w:val="nil"/>
              <w:bottom w:val="single" w:sz="4" w:space="0" w:color="B2B2B2"/>
              <w:right w:val="single" w:sz="4" w:space="0" w:color="B2B2B2"/>
            </w:tcBorders>
            <w:shd w:val="clear" w:color="auto" w:fill="DEEAF6"/>
            <w:noWrap/>
            <w:vAlign w:val="center"/>
            <w:hideMark/>
          </w:tcPr>
          <w:p w14:paraId="5EE4FBE5" w14:textId="77777777" w:rsidR="00CF0A1D" w:rsidRPr="00CF0A1D" w:rsidRDefault="00CF0A1D" w:rsidP="00CF0A1D">
            <w:pPr>
              <w:widowControl/>
              <w:autoSpaceDE/>
              <w:autoSpaceDN/>
              <w:spacing w:line="240" w:lineRule="auto"/>
              <w:jc w:val="center"/>
              <w:rPr>
                <w:rFonts w:ascii="Calibri" w:eastAsia="Times New Roman" w:hAnsi="Calibri" w:cs="Calibri"/>
                <w:b/>
                <w:bCs/>
                <w:sz w:val="22"/>
                <w:lang w:val="en-GB" w:eastAsia="en-GB"/>
              </w:rPr>
            </w:pPr>
            <w:r w:rsidRPr="00CF0A1D">
              <w:rPr>
                <w:rFonts w:ascii="Calibri" w:eastAsia="Times New Roman" w:hAnsi="Calibri" w:cs="Calibri"/>
                <w:b/>
                <w:bCs/>
                <w:sz w:val="22"/>
                <w:lang w:val="en-GB" w:eastAsia="en-GB"/>
              </w:rPr>
              <w:t>Test Data</w:t>
            </w:r>
          </w:p>
        </w:tc>
      </w:tr>
      <w:tr w:rsidR="00CF0A1D" w:rsidRPr="00CF0A1D" w14:paraId="4F122251" w14:textId="77777777" w:rsidTr="007C5BB1">
        <w:trPr>
          <w:gridAfter w:val="1"/>
          <w:wAfter w:w="286" w:type="dxa"/>
          <w:trHeight w:val="295"/>
        </w:trPr>
        <w:tc>
          <w:tcPr>
            <w:tcW w:w="4526" w:type="dxa"/>
            <w:gridSpan w:val="5"/>
            <w:tcBorders>
              <w:top w:val="single" w:sz="4" w:space="0" w:color="auto"/>
              <w:left w:val="nil"/>
              <w:bottom w:val="single" w:sz="4" w:space="0" w:color="auto"/>
              <w:right w:val="single" w:sz="4" w:space="0" w:color="000000"/>
            </w:tcBorders>
            <w:shd w:val="clear" w:color="auto" w:fill="auto"/>
            <w:hideMark/>
          </w:tcPr>
          <w:p w14:paraId="51992055"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proofErr w:type="spellStart"/>
            <w:r w:rsidRPr="00CF0A1D">
              <w:rPr>
                <w:rFonts w:ascii="Calibri" w:eastAsia="Times New Roman" w:hAnsi="Calibri" w:cs="Calibri"/>
                <w:sz w:val="22"/>
                <w:lang w:val="en-GB" w:eastAsia="en-GB"/>
              </w:rPr>
              <w:t>Powerbank</w:t>
            </w:r>
            <w:proofErr w:type="spellEnd"/>
            <w:r w:rsidRPr="00CF0A1D">
              <w:rPr>
                <w:rFonts w:ascii="Calibri" w:eastAsia="Times New Roman" w:hAnsi="Calibri" w:cs="Calibri"/>
                <w:sz w:val="22"/>
                <w:lang w:val="en-GB" w:eastAsia="en-GB"/>
              </w:rPr>
              <w:t xml:space="preserve"> fully charged</w:t>
            </w:r>
          </w:p>
        </w:tc>
        <w:tc>
          <w:tcPr>
            <w:tcW w:w="1297" w:type="dxa"/>
            <w:tcBorders>
              <w:top w:val="nil"/>
              <w:left w:val="nil"/>
              <w:bottom w:val="nil"/>
              <w:right w:val="nil"/>
            </w:tcBorders>
            <w:shd w:val="clear" w:color="auto" w:fill="auto"/>
            <w:hideMark/>
          </w:tcPr>
          <w:p w14:paraId="7A7A4A59" w14:textId="77777777" w:rsidR="00CF0A1D" w:rsidRPr="00CF0A1D" w:rsidRDefault="00CF0A1D" w:rsidP="00CF0A1D">
            <w:pPr>
              <w:widowControl/>
              <w:autoSpaceDE/>
              <w:autoSpaceDN/>
              <w:spacing w:line="240" w:lineRule="auto"/>
              <w:jc w:val="left"/>
              <w:rPr>
                <w:rFonts w:ascii="Calibri" w:eastAsia="Times New Roman" w:hAnsi="Calibri" w:cs="Calibri"/>
                <w:sz w:val="22"/>
                <w:lang w:val="en-GB" w:eastAsia="en-GB"/>
              </w:rPr>
            </w:pPr>
          </w:p>
        </w:tc>
        <w:tc>
          <w:tcPr>
            <w:tcW w:w="129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08320A2"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1</w:t>
            </w:r>
          </w:p>
        </w:tc>
        <w:tc>
          <w:tcPr>
            <w:tcW w:w="6483" w:type="dxa"/>
            <w:gridSpan w:val="4"/>
            <w:tcBorders>
              <w:top w:val="single" w:sz="4" w:space="0" w:color="auto"/>
              <w:left w:val="nil"/>
              <w:bottom w:val="single" w:sz="4" w:space="0" w:color="auto"/>
              <w:right w:val="single" w:sz="4" w:space="0" w:color="000000"/>
            </w:tcBorders>
            <w:shd w:val="clear" w:color="auto" w:fill="auto"/>
            <w:vAlign w:val="center"/>
            <w:hideMark/>
          </w:tcPr>
          <w:p w14:paraId="0187BAB3"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proofErr w:type="spellStart"/>
            <w:r w:rsidRPr="00CF0A1D">
              <w:rPr>
                <w:rFonts w:ascii="Calibri" w:eastAsia="Times New Roman" w:hAnsi="Calibri" w:cs="Calibri"/>
                <w:sz w:val="22"/>
                <w:lang w:val="en-GB" w:eastAsia="en-GB"/>
              </w:rPr>
              <w:t>TagName</w:t>
            </w:r>
            <w:proofErr w:type="spellEnd"/>
            <w:r w:rsidRPr="00CF0A1D">
              <w:rPr>
                <w:rFonts w:ascii="Calibri" w:eastAsia="Times New Roman" w:hAnsi="Calibri" w:cs="Calibri"/>
                <w:sz w:val="22"/>
                <w:lang w:val="en-GB" w:eastAsia="en-GB"/>
              </w:rPr>
              <w:t xml:space="preserve"> = tagT1</w:t>
            </w:r>
          </w:p>
        </w:tc>
      </w:tr>
      <w:tr w:rsidR="00CF0A1D" w:rsidRPr="00CF0A1D" w14:paraId="48B9A333" w14:textId="77777777" w:rsidTr="007C5BB1">
        <w:trPr>
          <w:gridAfter w:val="1"/>
          <w:wAfter w:w="286" w:type="dxa"/>
          <w:trHeight w:val="295"/>
        </w:trPr>
        <w:tc>
          <w:tcPr>
            <w:tcW w:w="4526" w:type="dxa"/>
            <w:gridSpan w:val="5"/>
            <w:tcBorders>
              <w:top w:val="single" w:sz="4" w:space="0" w:color="auto"/>
              <w:left w:val="nil"/>
              <w:bottom w:val="single" w:sz="4" w:space="0" w:color="auto"/>
              <w:right w:val="single" w:sz="4" w:space="0" w:color="000000"/>
            </w:tcBorders>
            <w:shd w:val="clear" w:color="auto" w:fill="auto"/>
            <w:hideMark/>
          </w:tcPr>
          <w:p w14:paraId="05BB6D99"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Tag data saved in the flash memory</w:t>
            </w:r>
          </w:p>
        </w:tc>
        <w:tc>
          <w:tcPr>
            <w:tcW w:w="1297" w:type="dxa"/>
            <w:tcBorders>
              <w:top w:val="nil"/>
              <w:left w:val="nil"/>
              <w:bottom w:val="nil"/>
              <w:right w:val="nil"/>
            </w:tcBorders>
            <w:shd w:val="clear" w:color="auto" w:fill="auto"/>
            <w:hideMark/>
          </w:tcPr>
          <w:p w14:paraId="0268424E" w14:textId="77777777" w:rsidR="00CF0A1D" w:rsidRPr="00CF0A1D" w:rsidRDefault="00CF0A1D" w:rsidP="00CF0A1D">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single" w:sz="4" w:space="0" w:color="auto"/>
              <w:bottom w:val="single" w:sz="4" w:space="0" w:color="auto"/>
              <w:right w:val="single" w:sz="4" w:space="0" w:color="auto"/>
            </w:tcBorders>
            <w:shd w:val="clear" w:color="auto" w:fill="auto"/>
            <w:vAlign w:val="center"/>
            <w:hideMark/>
          </w:tcPr>
          <w:p w14:paraId="74C454E4"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2</w:t>
            </w:r>
          </w:p>
        </w:tc>
        <w:tc>
          <w:tcPr>
            <w:tcW w:w="6483" w:type="dxa"/>
            <w:gridSpan w:val="4"/>
            <w:tcBorders>
              <w:top w:val="single" w:sz="4" w:space="0" w:color="auto"/>
              <w:left w:val="nil"/>
              <w:bottom w:val="single" w:sz="4" w:space="0" w:color="auto"/>
              <w:right w:val="single" w:sz="4" w:space="0" w:color="000000"/>
            </w:tcBorders>
            <w:shd w:val="clear" w:color="auto" w:fill="auto"/>
            <w:vAlign w:val="center"/>
            <w:hideMark/>
          </w:tcPr>
          <w:p w14:paraId="2AF9B5A1"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proofErr w:type="spellStart"/>
            <w:r w:rsidRPr="00CF0A1D">
              <w:rPr>
                <w:rFonts w:ascii="Calibri" w:eastAsia="Times New Roman" w:hAnsi="Calibri" w:cs="Calibri"/>
                <w:sz w:val="22"/>
                <w:lang w:val="en-GB" w:eastAsia="en-GB"/>
              </w:rPr>
              <w:t>WIFIinterval</w:t>
            </w:r>
            <w:proofErr w:type="spellEnd"/>
            <w:r w:rsidRPr="00CF0A1D">
              <w:rPr>
                <w:rFonts w:ascii="Calibri" w:eastAsia="Times New Roman" w:hAnsi="Calibri" w:cs="Calibri"/>
                <w:sz w:val="22"/>
                <w:lang w:val="en-GB" w:eastAsia="en-GB"/>
              </w:rPr>
              <w:t xml:space="preserve"> = 10000</w:t>
            </w:r>
          </w:p>
        </w:tc>
      </w:tr>
      <w:tr w:rsidR="00CF0A1D" w:rsidRPr="00CF0A1D" w14:paraId="2D57E9E6" w14:textId="77777777" w:rsidTr="007C5BB1">
        <w:trPr>
          <w:gridAfter w:val="1"/>
          <w:wAfter w:w="286" w:type="dxa"/>
          <w:trHeight w:val="295"/>
        </w:trPr>
        <w:tc>
          <w:tcPr>
            <w:tcW w:w="4526" w:type="dxa"/>
            <w:gridSpan w:val="5"/>
            <w:tcBorders>
              <w:top w:val="single" w:sz="4" w:space="0" w:color="auto"/>
              <w:left w:val="nil"/>
              <w:bottom w:val="single" w:sz="4" w:space="0" w:color="auto"/>
              <w:right w:val="single" w:sz="4" w:space="0" w:color="000000"/>
            </w:tcBorders>
            <w:shd w:val="clear" w:color="auto" w:fill="auto"/>
            <w:hideMark/>
          </w:tcPr>
          <w:p w14:paraId="14B6C0D5"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Internet Access</w:t>
            </w:r>
          </w:p>
        </w:tc>
        <w:tc>
          <w:tcPr>
            <w:tcW w:w="1297" w:type="dxa"/>
            <w:tcBorders>
              <w:top w:val="nil"/>
              <w:left w:val="nil"/>
              <w:bottom w:val="nil"/>
              <w:right w:val="nil"/>
            </w:tcBorders>
            <w:shd w:val="clear" w:color="auto" w:fill="auto"/>
            <w:hideMark/>
          </w:tcPr>
          <w:p w14:paraId="42107509" w14:textId="77777777" w:rsidR="00CF0A1D" w:rsidRPr="00CF0A1D" w:rsidRDefault="00CF0A1D" w:rsidP="00CF0A1D">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single" w:sz="4" w:space="0" w:color="auto"/>
              <w:bottom w:val="single" w:sz="4" w:space="0" w:color="auto"/>
              <w:right w:val="single" w:sz="4" w:space="0" w:color="auto"/>
            </w:tcBorders>
            <w:shd w:val="clear" w:color="auto" w:fill="auto"/>
            <w:vAlign w:val="center"/>
            <w:hideMark/>
          </w:tcPr>
          <w:p w14:paraId="0C66A2F4"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3</w:t>
            </w:r>
          </w:p>
        </w:tc>
        <w:tc>
          <w:tcPr>
            <w:tcW w:w="6483" w:type="dxa"/>
            <w:gridSpan w:val="4"/>
            <w:tcBorders>
              <w:top w:val="single" w:sz="4" w:space="0" w:color="auto"/>
              <w:left w:val="nil"/>
              <w:bottom w:val="single" w:sz="4" w:space="0" w:color="auto"/>
              <w:right w:val="single" w:sz="4" w:space="0" w:color="000000"/>
            </w:tcBorders>
            <w:shd w:val="clear" w:color="auto" w:fill="auto"/>
            <w:vAlign w:val="center"/>
            <w:hideMark/>
          </w:tcPr>
          <w:p w14:paraId="58862575"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proofErr w:type="spellStart"/>
            <w:r w:rsidRPr="00CF0A1D">
              <w:rPr>
                <w:rFonts w:ascii="Calibri" w:eastAsia="Times New Roman" w:hAnsi="Calibri" w:cs="Calibri"/>
                <w:sz w:val="22"/>
                <w:lang w:val="en-GB" w:eastAsia="en-GB"/>
              </w:rPr>
              <w:t>BLEinterval</w:t>
            </w:r>
            <w:proofErr w:type="spellEnd"/>
            <w:r w:rsidRPr="00CF0A1D">
              <w:rPr>
                <w:rFonts w:ascii="Calibri" w:eastAsia="Times New Roman" w:hAnsi="Calibri" w:cs="Calibri"/>
                <w:sz w:val="22"/>
                <w:lang w:val="en-GB" w:eastAsia="en-GB"/>
              </w:rPr>
              <w:t xml:space="preserve"> = 5000</w:t>
            </w:r>
          </w:p>
        </w:tc>
      </w:tr>
      <w:tr w:rsidR="00CF0A1D" w:rsidRPr="00CF0A1D" w14:paraId="0843695B" w14:textId="77777777" w:rsidTr="007C5BB1">
        <w:trPr>
          <w:gridAfter w:val="6"/>
          <w:wAfter w:w="8067" w:type="dxa"/>
          <w:trHeight w:val="295"/>
        </w:trPr>
        <w:tc>
          <w:tcPr>
            <w:tcW w:w="4526" w:type="dxa"/>
            <w:gridSpan w:val="5"/>
            <w:tcBorders>
              <w:top w:val="single" w:sz="4" w:space="0" w:color="auto"/>
              <w:left w:val="nil"/>
              <w:bottom w:val="single" w:sz="4" w:space="0" w:color="auto"/>
              <w:right w:val="single" w:sz="4" w:space="0" w:color="000000"/>
            </w:tcBorders>
            <w:shd w:val="clear" w:color="auto" w:fill="auto"/>
            <w:hideMark/>
          </w:tcPr>
          <w:p w14:paraId="20B4E1B7"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Webserver online</w:t>
            </w:r>
          </w:p>
        </w:tc>
        <w:tc>
          <w:tcPr>
            <w:tcW w:w="1297" w:type="dxa"/>
            <w:tcBorders>
              <w:top w:val="nil"/>
              <w:left w:val="nil"/>
              <w:bottom w:val="nil"/>
              <w:right w:val="nil"/>
            </w:tcBorders>
            <w:shd w:val="clear" w:color="auto" w:fill="auto"/>
            <w:hideMark/>
          </w:tcPr>
          <w:p w14:paraId="5643F60E" w14:textId="77777777" w:rsidR="00CF0A1D" w:rsidRPr="00CF0A1D" w:rsidRDefault="00CF0A1D" w:rsidP="00CF0A1D">
            <w:pPr>
              <w:widowControl/>
              <w:autoSpaceDE/>
              <w:autoSpaceDN/>
              <w:spacing w:line="240" w:lineRule="auto"/>
              <w:jc w:val="left"/>
              <w:rPr>
                <w:rFonts w:ascii="Calibri" w:eastAsia="Times New Roman" w:hAnsi="Calibri" w:cs="Calibri"/>
                <w:sz w:val="22"/>
                <w:lang w:val="en-GB" w:eastAsia="en-GB"/>
              </w:rPr>
            </w:pPr>
          </w:p>
        </w:tc>
      </w:tr>
      <w:tr w:rsidR="00CF0A1D" w:rsidRPr="00CF0A1D" w14:paraId="557DC92F" w14:textId="77777777" w:rsidTr="007C5BB1">
        <w:trPr>
          <w:gridAfter w:val="1"/>
          <w:wAfter w:w="286" w:type="dxa"/>
          <w:trHeight w:val="295"/>
        </w:trPr>
        <w:tc>
          <w:tcPr>
            <w:tcW w:w="1615" w:type="dxa"/>
            <w:gridSpan w:val="2"/>
            <w:tcBorders>
              <w:top w:val="nil"/>
              <w:left w:val="nil"/>
              <w:bottom w:val="nil"/>
              <w:right w:val="nil"/>
            </w:tcBorders>
            <w:shd w:val="clear" w:color="auto" w:fill="auto"/>
            <w:hideMark/>
          </w:tcPr>
          <w:p w14:paraId="1D2D7B9D" w14:textId="77777777" w:rsidR="00CF0A1D" w:rsidRPr="00CF0A1D" w:rsidRDefault="00CF0A1D" w:rsidP="00CF0A1D">
            <w:pPr>
              <w:widowControl/>
              <w:autoSpaceDE/>
              <w:autoSpaceDN/>
              <w:spacing w:line="240" w:lineRule="auto"/>
              <w:jc w:val="left"/>
              <w:rPr>
                <w:rFonts w:ascii="Calibri" w:eastAsia="Times New Roman" w:hAnsi="Calibri" w:cs="Calibri"/>
                <w:sz w:val="22"/>
                <w:lang w:val="en-GB" w:eastAsia="en-GB"/>
              </w:rPr>
            </w:pPr>
          </w:p>
        </w:tc>
        <w:tc>
          <w:tcPr>
            <w:tcW w:w="1614" w:type="dxa"/>
            <w:gridSpan w:val="2"/>
            <w:tcBorders>
              <w:top w:val="nil"/>
              <w:left w:val="nil"/>
              <w:bottom w:val="nil"/>
              <w:right w:val="nil"/>
            </w:tcBorders>
            <w:shd w:val="clear" w:color="auto" w:fill="auto"/>
            <w:hideMark/>
          </w:tcPr>
          <w:p w14:paraId="74EBE84F" w14:textId="77777777" w:rsidR="00CF0A1D" w:rsidRPr="00CF0A1D" w:rsidRDefault="00CF0A1D" w:rsidP="00CF0A1D">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193C1A55" w14:textId="77777777" w:rsidR="00CF0A1D" w:rsidRPr="00CF0A1D" w:rsidRDefault="00CF0A1D" w:rsidP="00CF0A1D">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31CAFDA1" w14:textId="77777777" w:rsidR="00CF0A1D" w:rsidRPr="00CF0A1D" w:rsidRDefault="00CF0A1D" w:rsidP="00CF0A1D">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5370DFA8" w14:textId="77777777" w:rsidR="00CF0A1D" w:rsidRPr="00CF0A1D" w:rsidRDefault="00CF0A1D" w:rsidP="00CF0A1D">
            <w:pPr>
              <w:widowControl/>
              <w:autoSpaceDE/>
              <w:autoSpaceDN/>
              <w:spacing w:line="240" w:lineRule="auto"/>
              <w:jc w:val="left"/>
              <w:rPr>
                <w:rFonts w:ascii="Calibri" w:eastAsia="Times New Roman" w:hAnsi="Calibri" w:cs="Calibri"/>
                <w:sz w:val="22"/>
                <w:lang w:val="en-GB" w:eastAsia="en-GB"/>
              </w:rPr>
            </w:pPr>
          </w:p>
        </w:tc>
        <w:tc>
          <w:tcPr>
            <w:tcW w:w="6483" w:type="dxa"/>
            <w:gridSpan w:val="4"/>
            <w:tcBorders>
              <w:top w:val="nil"/>
              <w:left w:val="nil"/>
              <w:bottom w:val="nil"/>
              <w:right w:val="nil"/>
            </w:tcBorders>
            <w:shd w:val="clear" w:color="auto" w:fill="auto"/>
            <w:hideMark/>
          </w:tcPr>
          <w:p w14:paraId="2C410587" w14:textId="77777777" w:rsidR="00CF0A1D" w:rsidRPr="00CF0A1D" w:rsidRDefault="00CF0A1D" w:rsidP="00CF0A1D">
            <w:pPr>
              <w:widowControl/>
              <w:autoSpaceDE/>
              <w:autoSpaceDN/>
              <w:spacing w:line="240" w:lineRule="auto"/>
              <w:jc w:val="left"/>
              <w:rPr>
                <w:rFonts w:ascii="Calibri" w:eastAsia="Times New Roman" w:hAnsi="Calibri" w:cs="Calibri"/>
                <w:sz w:val="22"/>
                <w:lang w:val="en-GB" w:eastAsia="en-GB"/>
              </w:rPr>
            </w:pPr>
          </w:p>
        </w:tc>
      </w:tr>
      <w:tr w:rsidR="00CF0A1D" w:rsidRPr="00454C63" w14:paraId="5AAB7932" w14:textId="77777777" w:rsidTr="007C5BB1">
        <w:trPr>
          <w:gridAfter w:val="1"/>
          <w:wAfter w:w="286" w:type="dxa"/>
          <w:trHeight w:val="295"/>
        </w:trPr>
        <w:tc>
          <w:tcPr>
            <w:tcW w:w="13604" w:type="dxa"/>
            <w:gridSpan w:val="11"/>
            <w:tcBorders>
              <w:top w:val="nil"/>
              <w:left w:val="nil"/>
              <w:bottom w:val="nil"/>
              <w:right w:val="nil"/>
            </w:tcBorders>
            <w:shd w:val="clear" w:color="auto" w:fill="auto"/>
            <w:noWrap/>
            <w:hideMark/>
          </w:tcPr>
          <w:p w14:paraId="559BF24E" w14:textId="77777777" w:rsidR="00CF0A1D" w:rsidRPr="00CF0A1D" w:rsidRDefault="00CF0A1D" w:rsidP="00CF0A1D">
            <w:pPr>
              <w:widowControl/>
              <w:autoSpaceDE/>
              <w:autoSpaceDN/>
              <w:spacing w:line="240" w:lineRule="auto"/>
              <w:jc w:val="left"/>
              <w:rPr>
                <w:rFonts w:ascii="Calibri" w:eastAsia="Times New Roman" w:hAnsi="Calibri" w:cs="Calibri"/>
                <w:sz w:val="22"/>
                <w:lang w:val="en-GB" w:eastAsia="en-GB"/>
              </w:rPr>
            </w:pPr>
            <w:r w:rsidRPr="00CF0A1D">
              <w:rPr>
                <w:rFonts w:ascii="Calibri" w:eastAsia="Times New Roman" w:hAnsi="Calibri" w:cs="Calibri"/>
                <w:sz w:val="22"/>
                <w:lang w:val="en-GB" w:eastAsia="en-GB"/>
              </w:rPr>
              <w:t xml:space="preserve">A </w:t>
            </w:r>
            <w:proofErr w:type="spellStart"/>
            <w:r w:rsidRPr="00CF0A1D">
              <w:rPr>
                <w:rFonts w:ascii="Calibri" w:eastAsia="Times New Roman" w:hAnsi="Calibri" w:cs="Calibri"/>
                <w:sz w:val="22"/>
                <w:lang w:val="en-GB" w:eastAsia="en-GB"/>
              </w:rPr>
              <w:t>powerbank</w:t>
            </w:r>
            <w:proofErr w:type="spellEnd"/>
            <w:r w:rsidRPr="00CF0A1D">
              <w:rPr>
                <w:rFonts w:ascii="Calibri" w:eastAsia="Times New Roman" w:hAnsi="Calibri" w:cs="Calibri"/>
                <w:sz w:val="22"/>
                <w:lang w:val="en-GB" w:eastAsia="en-GB"/>
              </w:rPr>
              <w:t>-powered tag is left in an open environment with Internet Access, while the webserver is being monitored for the time at which the tag starts to post data and when it last posted data.</w:t>
            </w:r>
          </w:p>
        </w:tc>
      </w:tr>
      <w:tr w:rsidR="00CF0A1D" w:rsidRPr="00454C63" w14:paraId="2374D9F2" w14:textId="77777777" w:rsidTr="007C5BB1">
        <w:trPr>
          <w:gridAfter w:val="1"/>
          <w:wAfter w:w="286" w:type="dxa"/>
          <w:trHeight w:val="295"/>
        </w:trPr>
        <w:tc>
          <w:tcPr>
            <w:tcW w:w="1615" w:type="dxa"/>
            <w:gridSpan w:val="2"/>
            <w:tcBorders>
              <w:top w:val="nil"/>
              <w:left w:val="nil"/>
              <w:bottom w:val="nil"/>
              <w:right w:val="nil"/>
            </w:tcBorders>
            <w:shd w:val="clear" w:color="auto" w:fill="auto"/>
            <w:noWrap/>
            <w:vAlign w:val="bottom"/>
            <w:hideMark/>
          </w:tcPr>
          <w:p w14:paraId="7F554B5A" w14:textId="77777777" w:rsidR="00CF0A1D" w:rsidRPr="00CF0A1D" w:rsidRDefault="00CF0A1D" w:rsidP="00CF0A1D">
            <w:pPr>
              <w:widowControl/>
              <w:autoSpaceDE/>
              <w:autoSpaceDN/>
              <w:spacing w:line="240" w:lineRule="auto"/>
              <w:jc w:val="left"/>
              <w:rPr>
                <w:rFonts w:ascii="Calibri" w:eastAsia="Times New Roman" w:hAnsi="Calibri" w:cs="Calibri"/>
                <w:sz w:val="22"/>
                <w:lang w:val="en-GB" w:eastAsia="en-GB"/>
              </w:rPr>
            </w:pPr>
          </w:p>
        </w:tc>
        <w:tc>
          <w:tcPr>
            <w:tcW w:w="1614" w:type="dxa"/>
            <w:gridSpan w:val="2"/>
            <w:tcBorders>
              <w:top w:val="nil"/>
              <w:left w:val="nil"/>
              <w:bottom w:val="nil"/>
              <w:right w:val="nil"/>
            </w:tcBorders>
            <w:shd w:val="clear" w:color="auto" w:fill="auto"/>
            <w:noWrap/>
            <w:vAlign w:val="bottom"/>
            <w:hideMark/>
          </w:tcPr>
          <w:p w14:paraId="0638B3E2" w14:textId="77777777" w:rsidR="00CF0A1D" w:rsidRPr="00CF0A1D" w:rsidRDefault="00CF0A1D" w:rsidP="00CF0A1D">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noWrap/>
            <w:vAlign w:val="bottom"/>
            <w:hideMark/>
          </w:tcPr>
          <w:p w14:paraId="4859A610" w14:textId="77777777" w:rsidR="00CF0A1D" w:rsidRPr="00CF0A1D" w:rsidRDefault="00CF0A1D" w:rsidP="00CF0A1D">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noWrap/>
            <w:vAlign w:val="bottom"/>
            <w:hideMark/>
          </w:tcPr>
          <w:p w14:paraId="3244A029" w14:textId="77777777" w:rsidR="00CF0A1D" w:rsidRPr="00CF0A1D" w:rsidRDefault="00CF0A1D" w:rsidP="00CF0A1D">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noWrap/>
            <w:vAlign w:val="bottom"/>
            <w:hideMark/>
          </w:tcPr>
          <w:p w14:paraId="0DC11166" w14:textId="77777777" w:rsidR="00CF0A1D" w:rsidRPr="00CF0A1D" w:rsidRDefault="00CF0A1D" w:rsidP="00CF0A1D">
            <w:pPr>
              <w:widowControl/>
              <w:autoSpaceDE/>
              <w:autoSpaceDN/>
              <w:spacing w:line="240" w:lineRule="auto"/>
              <w:jc w:val="left"/>
              <w:rPr>
                <w:rFonts w:ascii="Calibri" w:eastAsia="Times New Roman" w:hAnsi="Calibri" w:cs="Calibri"/>
                <w:sz w:val="22"/>
                <w:lang w:val="en-GB" w:eastAsia="en-GB"/>
              </w:rPr>
            </w:pPr>
          </w:p>
        </w:tc>
        <w:tc>
          <w:tcPr>
            <w:tcW w:w="6483" w:type="dxa"/>
            <w:gridSpan w:val="4"/>
            <w:tcBorders>
              <w:top w:val="nil"/>
              <w:left w:val="nil"/>
              <w:bottom w:val="nil"/>
              <w:right w:val="nil"/>
            </w:tcBorders>
            <w:shd w:val="clear" w:color="auto" w:fill="auto"/>
            <w:noWrap/>
            <w:vAlign w:val="bottom"/>
            <w:hideMark/>
          </w:tcPr>
          <w:p w14:paraId="42C53AFD" w14:textId="77777777" w:rsidR="00CF0A1D" w:rsidRPr="00CF0A1D" w:rsidRDefault="00CF0A1D" w:rsidP="00CF0A1D">
            <w:pPr>
              <w:widowControl/>
              <w:autoSpaceDE/>
              <w:autoSpaceDN/>
              <w:spacing w:line="240" w:lineRule="auto"/>
              <w:jc w:val="left"/>
              <w:rPr>
                <w:rFonts w:ascii="Calibri" w:eastAsia="Times New Roman" w:hAnsi="Calibri" w:cs="Calibri"/>
                <w:sz w:val="22"/>
                <w:lang w:val="en-GB" w:eastAsia="en-GB"/>
              </w:rPr>
            </w:pPr>
          </w:p>
        </w:tc>
      </w:tr>
      <w:tr w:rsidR="00CF0A1D" w:rsidRPr="00454C63" w14:paraId="5C5D7A84" w14:textId="77777777" w:rsidTr="007C5BB1">
        <w:trPr>
          <w:gridAfter w:val="1"/>
          <w:wAfter w:w="286" w:type="dxa"/>
          <w:trHeight w:val="472"/>
        </w:trPr>
        <w:tc>
          <w:tcPr>
            <w:tcW w:w="3229" w:type="dxa"/>
            <w:gridSpan w:val="4"/>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54D9F12E" w14:textId="77777777" w:rsidR="00CF0A1D" w:rsidRPr="00CF0A1D" w:rsidRDefault="00CF0A1D" w:rsidP="00CF0A1D">
            <w:pPr>
              <w:widowControl/>
              <w:autoSpaceDE/>
              <w:autoSpaceDN/>
              <w:spacing w:line="240" w:lineRule="auto"/>
              <w:jc w:val="center"/>
              <w:rPr>
                <w:rFonts w:ascii="Calibri" w:eastAsia="Times New Roman" w:hAnsi="Calibri" w:cs="Calibri"/>
                <w:b/>
                <w:bCs/>
                <w:sz w:val="22"/>
                <w:lang w:val="en-GB" w:eastAsia="en-GB"/>
              </w:rPr>
            </w:pPr>
            <w:r w:rsidRPr="00CF0A1D">
              <w:rPr>
                <w:rFonts w:ascii="Calibri" w:eastAsia="Times New Roman" w:hAnsi="Calibri" w:cs="Calibri"/>
                <w:b/>
                <w:bCs/>
                <w:sz w:val="22"/>
                <w:lang w:val="en-GB" w:eastAsia="en-GB"/>
              </w:rPr>
              <w:t>Step Details</w:t>
            </w:r>
          </w:p>
        </w:tc>
        <w:tc>
          <w:tcPr>
            <w:tcW w:w="2594" w:type="dxa"/>
            <w:gridSpan w:val="2"/>
            <w:vMerge w:val="restart"/>
            <w:tcBorders>
              <w:top w:val="single" w:sz="4" w:space="0" w:color="B2B2B2"/>
              <w:left w:val="single" w:sz="4" w:space="0" w:color="B2B2B2"/>
              <w:bottom w:val="single" w:sz="4" w:space="0" w:color="B2B2B2"/>
              <w:right w:val="single" w:sz="4" w:space="0" w:color="B2B2B2"/>
            </w:tcBorders>
            <w:shd w:val="clear" w:color="auto" w:fill="DEEAF6"/>
            <w:noWrap/>
            <w:vAlign w:val="center"/>
            <w:hideMark/>
          </w:tcPr>
          <w:p w14:paraId="48064A80" w14:textId="77777777" w:rsidR="00CF0A1D" w:rsidRPr="00CF0A1D" w:rsidRDefault="00CF0A1D" w:rsidP="00CF0A1D">
            <w:pPr>
              <w:widowControl/>
              <w:autoSpaceDE/>
              <w:autoSpaceDN/>
              <w:spacing w:line="240" w:lineRule="auto"/>
              <w:jc w:val="center"/>
              <w:rPr>
                <w:rFonts w:ascii="Calibri" w:eastAsia="Times New Roman" w:hAnsi="Calibri" w:cs="Calibri"/>
                <w:b/>
                <w:bCs/>
                <w:sz w:val="22"/>
                <w:lang w:val="en-GB" w:eastAsia="en-GB"/>
              </w:rPr>
            </w:pPr>
            <w:r w:rsidRPr="00CF0A1D">
              <w:rPr>
                <w:rFonts w:ascii="Calibri" w:eastAsia="Times New Roman" w:hAnsi="Calibri" w:cs="Calibri"/>
                <w:b/>
                <w:bCs/>
                <w:sz w:val="22"/>
                <w:lang w:val="en-GB" w:eastAsia="en-GB"/>
              </w:rPr>
              <w:t>Expected Results</w:t>
            </w:r>
          </w:p>
        </w:tc>
        <w:tc>
          <w:tcPr>
            <w:tcW w:w="3890" w:type="dxa"/>
            <w:gridSpan w:val="3"/>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3464F3B5" w14:textId="77777777" w:rsidR="00CF0A1D" w:rsidRPr="00CF0A1D" w:rsidRDefault="00CF0A1D" w:rsidP="00CF0A1D">
            <w:pPr>
              <w:widowControl/>
              <w:autoSpaceDE/>
              <w:autoSpaceDN/>
              <w:spacing w:line="240" w:lineRule="auto"/>
              <w:jc w:val="center"/>
              <w:rPr>
                <w:rFonts w:ascii="Calibri" w:eastAsia="Times New Roman" w:hAnsi="Calibri" w:cs="Calibri"/>
                <w:b/>
                <w:bCs/>
                <w:sz w:val="22"/>
                <w:lang w:val="en-GB" w:eastAsia="en-GB"/>
              </w:rPr>
            </w:pPr>
            <w:r w:rsidRPr="00CF0A1D">
              <w:rPr>
                <w:rFonts w:ascii="Calibri" w:eastAsia="Times New Roman" w:hAnsi="Calibri" w:cs="Calibri"/>
                <w:b/>
                <w:bCs/>
                <w:sz w:val="22"/>
                <w:lang w:val="en-GB" w:eastAsia="en-GB"/>
              </w:rPr>
              <w:t>Actual Results</w:t>
            </w:r>
          </w:p>
        </w:tc>
        <w:tc>
          <w:tcPr>
            <w:tcW w:w="3891" w:type="dxa"/>
            <w:gridSpan w:val="2"/>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1FE62D1D" w14:textId="77777777" w:rsidR="00CF0A1D" w:rsidRPr="00CF0A1D" w:rsidRDefault="00CF0A1D" w:rsidP="00CF0A1D">
            <w:pPr>
              <w:widowControl/>
              <w:autoSpaceDE/>
              <w:autoSpaceDN/>
              <w:spacing w:line="240" w:lineRule="auto"/>
              <w:jc w:val="center"/>
              <w:rPr>
                <w:rFonts w:ascii="Calibri" w:eastAsia="Times New Roman" w:hAnsi="Calibri" w:cs="Calibri"/>
                <w:b/>
                <w:bCs/>
                <w:sz w:val="22"/>
                <w:lang w:val="en-GB" w:eastAsia="en-GB"/>
              </w:rPr>
            </w:pPr>
            <w:r w:rsidRPr="00CF0A1D">
              <w:rPr>
                <w:rFonts w:ascii="Calibri" w:eastAsia="Times New Roman" w:hAnsi="Calibri" w:cs="Calibri"/>
                <w:b/>
                <w:bCs/>
                <w:sz w:val="22"/>
                <w:lang w:val="en-GB" w:eastAsia="en-GB"/>
              </w:rPr>
              <w:t>Pass / Fail / Not executed / Suspended</w:t>
            </w:r>
          </w:p>
        </w:tc>
      </w:tr>
      <w:tr w:rsidR="00CF0A1D" w:rsidRPr="00454C63" w14:paraId="0BAFAEEF" w14:textId="77777777" w:rsidTr="007C5BB1">
        <w:trPr>
          <w:gridAfter w:val="1"/>
          <w:wAfter w:w="286" w:type="dxa"/>
          <w:trHeight w:val="472"/>
        </w:trPr>
        <w:tc>
          <w:tcPr>
            <w:tcW w:w="3229" w:type="dxa"/>
            <w:gridSpan w:val="4"/>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0931F0A6" w14:textId="77777777" w:rsidR="00CF0A1D" w:rsidRPr="00CF0A1D" w:rsidRDefault="00CF0A1D" w:rsidP="00CF0A1D">
            <w:pPr>
              <w:widowControl/>
              <w:autoSpaceDE/>
              <w:autoSpaceDN/>
              <w:spacing w:line="240" w:lineRule="auto"/>
              <w:jc w:val="left"/>
              <w:rPr>
                <w:rFonts w:ascii="Calibri" w:eastAsia="Times New Roman" w:hAnsi="Calibri" w:cs="Calibri"/>
                <w:b/>
                <w:bCs/>
                <w:sz w:val="22"/>
                <w:lang w:val="en-GB" w:eastAsia="en-GB"/>
              </w:rPr>
            </w:pPr>
          </w:p>
        </w:tc>
        <w:tc>
          <w:tcPr>
            <w:tcW w:w="2594" w:type="dxa"/>
            <w:gridSpan w:val="2"/>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5BE9C9D9" w14:textId="77777777" w:rsidR="00CF0A1D" w:rsidRPr="00CF0A1D" w:rsidRDefault="00CF0A1D" w:rsidP="00CF0A1D">
            <w:pPr>
              <w:widowControl/>
              <w:autoSpaceDE/>
              <w:autoSpaceDN/>
              <w:spacing w:line="240" w:lineRule="auto"/>
              <w:jc w:val="left"/>
              <w:rPr>
                <w:rFonts w:ascii="Calibri" w:eastAsia="Times New Roman" w:hAnsi="Calibri" w:cs="Calibri"/>
                <w:b/>
                <w:bCs/>
                <w:sz w:val="22"/>
                <w:lang w:val="en-GB" w:eastAsia="en-GB"/>
              </w:rPr>
            </w:pPr>
          </w:p>
        </w:tc>
        <w:tc>
          <w:tcPr>
            <w:tcW w:w="3890" w:type="dxa"/>
            <w:gridSpan w:val="3"/>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32F176DB" w14:textId="77777777" w:rsidR="00CF0A1D" w:rsidRPr="00CF0A1D" w:rsidRDefault="00CF0A1D" w:rsidP="00CF0A1D">
            <w:pPr>
              <w:widowControl/>
              <w:autoSpaceDE/>
              <w:autoSpaceDN/>
              <w:spacing w:line="240" w:lineRule="auto"/>
              <w:jc w:val="left"/>
              <w:rPr>
                <w:rFonts w:ascii="Calibri" w:eastAsia="Times New Roman" w:hAnsi="Calibri" w:cs="Calibri"/>
                <w:b/>
                <w:bCs/>
                <w:sz w:val="22"/>
                <w:lang w:val="en-GB" w:eastAsia="en-GB"/>
              </w:rPr>
            </w:pPr>
          </w:p>
        </w:tc>
        <w:tc>
          <w:tcPr>
            <w:tcW w:w="3891" w:type="dxa"/>
            <w:gridSpan w:val="2"/>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74696E0C" w14:textId="77777777" w:rsidR="00CF0A1D" w:rsidRPr="00CF0A1D" w:rsidRDefault="00CF0A1D" w:rsidP="00CF0A1D">
            <w:pPr>
              <w:widowControl/>
              <w:autoSpaceDE/>
              <w:autoSpaceDN/>
              <w:spacing w:line="240" w:lineRule="auto"/>
              <w:jc w:val="left"/>
              <w:rPr>
                <w:rFonts w:ascii="Calibri" w:eastAsia="Times New Roman" w:hAnsi="Calibri" w:cs="Calibri"/>
                <w:b/>
                <w:bCs/>
                <w:sz w:val="22"/>
                <w:lang w:val="en-GB" w:eastAsia="en-GB"/>
              </w:rPr>
            </w:pPr>
          </w:p>
        </w:tc>
      </w:tr>
      <w:tr w:rsidR="00CF0A1D" w:rsidRPr="00CF0A1D" w14:paraId="7DCD3232" w14:textId="77777777" w:rsidTr="007C5BB1">
        <w:trPr>
          <w:gridAfter w:val="1"/>
          <w:wAfter w:w="286" w:type="dxa"/>
          <w:trHeight w:val="573"/>
        </w:trPr>
        <w:tc>
          <w:tcPr>
            <w:tcW w:w="3229" w:type="dxa"/>
            <w:gridSpan w:val="4"/>
            <w:tcBorders>
              <w:top w:val="single" w:sz="4" w:space="0" w:color="auto"/>
              <w:left w:val="nil"/>
              <w:bottom w:val="single" w:sz="4" w:space="0" w:color="auto"/>
              <w:right w:val="single" w:sz="4" w:space="0" w:color="auto"/>
            </w:tcBorders>
            <w:shd w:val="clear" w:color="auto" w:fill="auto"/>
            <w:vAlign w:val="center"/>
          </w:tcPr>
          <w:p w14:paraId="6DD6C1F1"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 xml:space="preserve">Connect the Tag to the </w:t>
            </w:r>
            <w:proofErr w:type="spellStart"/>
            <w:r w:rsidRPr="00CF0A1D">
              <w:rPr>
                <w:rFonts w:ascii="Calibri" w:eastAsia="Times New Roman" w:hAnsi="Calibri" w:cs="Calibri"/>
                <w:sz w:val="22"/>
                <w:lang w:val="en-GB" w:eastAsia="en-GB"/>
              </w:rPr>
              <w:t>Powerbank</w:t>
            </w:r>
            <w:proofErr w:type="spellEnd"/>
          </w:p>
        </w:tc>
        <w:tc>
          <w:tcPr>
            <w:tcW w:w="2594" w:type="dxa"/>
            <w:gridSpan w:val="2"/>
            <w:tcBorders>
              <w:top w:val="single" w:sz="4" w:space="0" w:color="auto"/>
              <w:left w:val="nil"/>
              <w:bottom w:val="single" w:sz="4" w:space="0" w:color="auto"/>
              <w:right w:val="single" w:sz="4" w:space="0" w:color="auto"/>
            </w:tcBorders>
            <w:shd w:val="clear" w:color="auto" w:fill="auto"/>
            <w:vAlign w:val="center"/>
          </w:tcPr>
          <w:p w14:paraId="62DB2074"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 xml:space="preserve">The </w:t>
            </w:r>
            <w:proofErr w:type="spellStart"/>
            <w:r w:rsidRPr="00CF0A1D">
              <w:rPr>
                <w:rFonts w:ascii="Calibri" w:eastAsia="Times New Roman" w:hAnsi="Calibri" w:cs="Calibri"/>
                <w:sz w:val="22"/>
                <w:lang w:val="en-GB" w:eastAsia="en-GB"/>
              </w:rPr>
              <w:t>powerbank</w:t>
            </w:r>
            <w:proofErr w:type="spellEnd"/>
            <w:r w:rsidRPr="00CF0A1D">
              <w:rPr>
                <w:rFonts w:ascii="Calibri" w:eastAsia="Times New Roman" w:hAnsi="Calibri" w:cs="Calibri"/>
                <w:sz w:val="22"/>
                <w:lang w:val="en-GB" w:eastAsia="en-GB"/>
              </w:rPr>
              <w:t xml:space="preserve"> turns blue when it is working</w:t>
            </w:r>
          </w:p>
        </w:tc>
        <w:tc>
          <w:tcPr>
            <w:tcW w:w="3890" w:type="dxa"/>
            <w:gridSpan w:val="3"/>
            <w:tcBorders>
              <w:top w:val="single" w:sz="4" w:space="0" w:color="auto"/>
              <w:left w:val="nil"/>
              <w:bottom w:val="single" w:sz="4" w:space="0" w:color="auto"/>
              <w:right w:val="single" w:sz="4" w:space="0" w:color="000000"/>
            </w:tcBorders>
            <w:shd w:val="clear" w:color="auto" w:fill="auto"/>
            <w:vAlign w:val="center"/>
          </w:tcPr>
          <w:p w14:paraId="0B78DD2F"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As Expected</w:t>
            </w:r>
          </w:p>
        </w:tc>
        <w:tc>
          <w:tcPr>
            <w:tcW w:w="3891" w:type="dxa"/>
            <w:gridSpan w:val="2"/>
            <w:tcBorders>
              <w:top w:val="single" w:sz="4" w:space="0" w:color="auto"/>
              <w:left w:val="nil"/>
              <w:bottom w:val="single" w:sz="4" w:space="0" w:color="auto"/>
              <w:right w:val="single" w:sz="4" w:space="0" w:color="000000"/>
            </w:tcBorders>
            <w:shd w:val="clear" w:color="auto" w:fill="auto"/>
            <w:vAlign w:val="center"/>
          </w:tcPr>
          <w:p w14:paraId="36C9FBC9"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Pass</w:t>
            </w:r>
          </w:p>
        </w:tc>
      </w:tr>
      <w:tr w:rsidR="00CF0A1D" w:rsidRPr="00CF0A1D" w14:paraId="78377CC3" w14:textId="77777777" w:rsidTr="007C5BB1">
        <w:trPr>
          <w:gridAfter w:val="1"/>
          <w:wAfter w:w="286" w:type="dxa"/>
          <w:trHeight w:val="295"/>
        </w:trPr>
        <w:tc>
          <w:tcPr>
            <w:tcW w:w="3229" w:type="dxa"/>
            <w:gridSpan w:val="4"/>
            <w:tcBorders>
              <w:top w:val="single" w:sz="4" w:space="0" w:color="auto"/>
              <w:left w:val="nil"/>
              <w:bottom w:val="single" w:sz="4" w:space="0" w:color="auto"/>
              <w:right w:val="single" w:sz="4" w:space="0" w:color="auto"/>
            </w:tcBorders>
            <w:shd w:val="clear" w:color="auto" w:fill="auto"/>
            <w:vAlign w:val="center"/>
          </w:tcPr>
          <w:p w14:paraId="440BA2BF"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Navigate to http://ils.dsi.uminho.pt/viewData</w:t>
            </w:r>
          </w:p>
        </w:tc>
        <w:tc>
          <w:tcPr>
            <w:tcW w:w="2594" w:type="dxa"/>
            <w:gridSpan w:val="2"/>
            <w:tcBorders>
              <w:top w:val="single" w:sz="4" w:space="0" w:color="auto"/>
              <w:left w:val="nil"/>
              <w:bottom w:val="single" w:sz="4" w:space="0" w:color="auto"/>
              <w:right w:val="single" w:sz="4" w:space="0" w:color="auto"/>
            </w:tcBorders>
            <w:shd w:val="clear" w:color="auto" w:fill="auto"/>
            <w:vAlign w:val="center"/>
          </w:tcPr>
          <w:p w14:paraId="0D6F5986"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Site should open</w:t>
            </w:r>
          </w:p>
        </w:tc>
        <w:tc>
          <w:tcPr>
            <w:tcW w:w="3890" w:type="dxa"/>
            <w:gridSpan w:val="3"/>
            <w:tcBorders>
              <w:top w:val="single" w:sz="4" w:space="0" w:color="auto"/>
              <w:left w:val="nil"/>
              <w:bottom w:val="single" w:sz="4" w:space="0" w:color="auto"/>
              <w:right w:val="single" w:sz="4" w:space="0" w:color="000000"/>
            </w:tcBorders>
            <w:shd w:val="clear" w:color="auto" w:fill="auto"/>
            <w:vAlign w:val="center"/>
          </w:tcPr>
          <w:p w14:paraId="03CA1EE2"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As Expected</w:t>
            </w:r>
          </w:p>
        </w:tc>
        <w:tc>
          <w:tcPr>
            <w:tcW w:w="3891" w:type="dxa"/>
            <w:gridSpan w:val="2"/>
            <w:tcBorders>
              <w:top w:val="single" w:sz="4" w:space="0" w:color="auto"/>
              <w:left w:val="nil"/>
              <w:bottom w:val="single" w:sz="4" w:space="0" w:color="auto"/>
              <w:right w:val="single" w:sz="4" w:space="0" w:color="000000"/>
            </w:tcBorders>
            <w:shd w:val="clear" w:color="auto" w:fill="auto"/>
            <w:vAlign w:val="center"/>
          </w:tcPr>
          <w:p w14:paraId="7C0F763A"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Pass</w:t>
            </w:r>
          </w:p>
        </w:tc>
      </w:tr>
      <w:tr w:rsidR="00CF0A1D" w:rsidRPr="00CF0A1D" w14:paraId="4638C31F" w14:textId="77777777" w:rsidTr="007C5BB1">
        <w:trPr>
          <w:gridAfter w:val="1"/>
          <w:wAfter w:w="286" w:type="dxa"/>
          <w:trHeight w:val="295"/>
        </w:trPr>
        <w:tc>
          <w:tcPr>
            <w:tcW w:w="3229" w:type="dxa"/>
            <w:gridSpan w:val="4"/>
            <w:tcBorders>
              <w:top w:val="single" w:sz="4" w:space="0" w:color="auto"/>
              <w:left w:val="nil"/>
              <w:bottom w:val="single" w:sz="4" w:space="0" w:color="auto"/>
              <w:right w:val="single" w:sz="4" w:space="0" w:color="auto"/>
            </w:tcBorders>
            <w:shd w:val="clear" w:color="auto" w:fill="auto"/>
            <w:vAlign w:val="center"/>
          </w:tcPr>
          <w:p w14:paraId="03BA420D"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 xml:space="preserve">Enter </w:t>
            </w:r>
            <w:proofErr w:type="spellStart"/>
            <w:r w:rsidRPr="00CF0A1D">
              <w:rPr>
                <w:rFonts w:ascii="Calibri" w:eastAsia="Times New Roman" w:hAnsi="Calibri" w:cs="Calibri"/>
                <w:sz w:val="22"/>
                <w:lang w:val="en-GB" w:eastAsia="en-GB"/>
              </w:rPr>
              <w:t>TagName</w:t>
            </w:r>
            <w:proofErr w:type="spellEnd"/>
          </w:p>
        </w:tc>
        <w:tc>
          <w:tcPr>
            <w:tcW w:w="2594" w:type="dxa"/>
            <w:gridSpan w:val="2"/>
            <w:tcBorders>
              <w:top w:val="single" w:sz="4" w:space="0" w:color="auto"/>
              <w:left w:val="nil"/>
              <w:bottom w:val="single" w:sz="4" w:space="0" w:color="auto"/>
              <w:right w:val="single" w:sz="4" w:space="0" w:color="auto"/>
            </w:tcBorders>
            <w:shd w:val="clear" w:color="auto" w:fill="auto"/>
            <w:vAlign w:val="center"/>
          </w:tcPr>
          <w:p w14:paraId="1B848DEB"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Credential can be entered</w:t>
            </w:r>
          </w:p>
        </w:tc>
        <w:tc>
          <w:tcPr>
            <w:tcW w:w="3890" w:type="dxa"/>
            <w:gridSpan w:val="3"/>
            <w:tcBorders>
              <w:top w:val="single" w:sz="4" w:space="0" w:color="auto"/>
              <w:left w:val="nil"/>
              <w:bottom w:val="single" w:sz="4" w:space="0" w:color="auto"/>
              <w:right w:val="single" w:sz="4" w:space="0" w:color="000000"/>
            </w:tcBorders>
            <w:shd w:val="clear" w:color="auto" w:fill="auto"/>
            <w:vAlign w:val="center"/>
          </w:tcPr>
          <w:p w14:paraId="474535C1"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As Expected</w:t>
            </w:r>
          </w:p>
        </w:tc>
        <w:tc>
          <w:tcPr>
            <w:tcW w:w="3891" w:type="dxa"/>
            <w:gridSpan w:val="2"/>
            <w:tcBorders>
              <w:top w:val="single" w:sz="4" w:space="0" w:color="auto"/>
              <w:left w:val="nil"/>
              <w:bottom w:val="single" w:sz="4" w:space="0" w:color="auto"/>
              <w:right w:val="single" w:sz="4" w:space="0" w:color="000000"/>
            </w:tcBorders>
            <w:shd w:val="clear" w:color="auto" w:fill="auto"/>
            <w:vAlign w:val="center"/>
          </w:tcPr>
          <w:p w14:paraId="452C0E98"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Pass</w:t>
            </w:r>
          </w:p>
        </w:tc>
      </w:tr>
      <w:tr w:rsidR="00CF0A1D" w:rsidRPr="00CF0A1D" w14:paraId="49CE85D4" w14:textId="77777777" w:rsidTr="007C5BB1">
        <w:trPr>
          <w:gridAfter w:val="1"/>
          <w:wAfter w:w="286" w:type="dxa"/>
          <w:trHeight w:val="295"/>
        </w:trPr>
        <w:tc>
          <w:tcPr>
            <w:tcW w:w="3229" w:type="dxa"/>
            <w:gridSpan w:val="4"/>
            <w:tcBorders>
              <w:top w:val="single" w:sz="4" w:space="0" w:color="auto"/>
              <w:left w:val="nil"/>
              <w:bottom w:val="single" w:sz="4" w:space="0" w:color="auto"/>
              <w:right w:val="single" w:sz="4" w:space="0" w:color="auto"/>
            </w:tcBorders>
            <w:shd w:val="clear" w:color="auto" w:fill="auto"/>
            <w:vAlign w:val="center"/>
          </w:tcPr>
          <w:p w14:paraId="0AA2574E"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Click Submit</w:t>
            </w:r>
          </w:p>
        </w:tc>
        <w:tc>
          <w:tcPr>
            <w:tcW w:w="2594" w:type="dxa"/>
            <w:gridSpan w:val="2"/>
            <w:tcBorders>
              <w:top w:val="single" w:sz="4" w:space="0" w:color="auto"/>
              <w:left w:val="nil"/>
              <w:bottom w:val="single" w:sz="4" w:space="0" w:color="auto"/>
              <w:right w:val="single" w:sz="4" w:space="0" w:color="auto"/>
            </w:tcBorders>
            <w:shd w:val="clear" w:color="auto" w:fill="auto"/>
            <w:vAlign w:val="center"/>
          </w:tcPr>
          <w:p w14:paraId="10FBF30D"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Initial tag data is displayed</w:t>
            </w:r>
          </w:p>
        </w:tc>
        <w:tc>
          <w:tcPr>
            <w:tcW w:w="3890" w:type="dxa"/>
            <w:gridSpan w:val="3"/>
            <w:tcBorders>
              <w:top w:val="single" w:sz="4" w:space="0" w:color="auto"/>
              <w:left w:val="nil"/>
              <w:bottom w:val="single" w:sz="4" w:space="0" w:color="auto"/>
              <w:right w:val="single" w:sz="4" w:space="0" w:color="000000"/>
            </w:tcBorders>
            <w:shd w:val="clear" w:color="auto" w:fill="auto"/>
            <w:vAlign w:val="center"/>
          </w:tcPr>
          <w:p w14:paraId="2CA7F78A"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As Expected</w:t>
            </w:r>
          </w:p>
        </w:tc>
        <w:tc>
          <w:tcPr>
            <w:tcW w:w="3891" w:type="dxa"/>
            <w:gridSpan w:val="2"/>
            <w:tcBorders>
              <w:top w:val="single" w:sz="4" w:space="0" w:color="auto"/>
              <w:left w:val="nil"/>
              <w:bottom w:val="single" w:sz="4" w:space="0" w:color="auto"/>
              <w:right w:val="single" w:sz="4" w:space="0" w:color="000000"/>
            </w:tcBorders>
            <w:shd w:val="clear" w:color="auto" w:fill="auto"/>
            <w:vAlign w:val="center"/>
          </w:tcPr>
          <w:p w14:paraId="42D03D5A"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Pass</w:t>
            </w:r>
          </w:p>
        </w:tc>
      </w:tr>
      <w:tr w:rsidR="00CF0A1D" w:rsidRPr="00CF0A1D" w14:paraId="10DC96FB" w14:textId="77777777" w:rsidTr="007C5BB1">
        <w:trPr>
          <w:gridAfter w:val="1"/>
          <w:wAfter w:w="286" w:type="dxa"/>
          <w:trHeight w:val="295"/>
        </w:trPr>
        <w:tc>
          <w:tcPr>
            <w:tcW w:w="3229" w:type="dxa"/>
            <w:gridSpan w:val="4"/>
            <w:tcBorders>
              <w:top w:val="single" w:sz="4" w:space="0" w:color="auto"/>
              <w:left w:val="nil"/>
              <w:bottom w:val="single" w:sz="4" w:space="0" w:color="auto"/>
              <w:right w:val="single" w:sz="4" w:space="0" w:color="auto"/>
            </w:tcBorders>
            <w:shd w:val="clear" w:color="auto" w:fill="auto"/>
            <w:vAlign w:val="center"/>
          </w:tcPr>
          <w:p w14:paraId="12F0F195"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Record initial tag data</w:t>
            </w:r>
          </w:p>
        </w:tc>
        <w:tc>
          <w:tcPr>
            <w:tcW w:w="2594" w:type="dxa"/>
            <w:gridSpan w:val="2"/>
            <w:tcBorders>
              <w:top w:val="single" w:sz="4" w:space="0" w:color="auto"/>
              <w:left w:val="nil"/>
              <w:bottom w:val="single" w:sz="4" w:space="0" w:color="auto"/>
              <w:right w:val="single" w:sz="4" w:space="0" w:color="auto"/>
            </w:tcBorders>
            <w:shd w:val="clear" w:color="auto" w:fill="auto"/>
            <w:vAlign w:val="center"/>
          </w:tcPr>
          <w:p w14:paraId="40709342"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w:t>
            </w:r>
          </w:p>
        </w:tc>
        <w:tc>
          <w:tcPr>
            <w:tcW w:w="3890" w:type="dxa"/>
            <w:gridSpan w:val="3"/>
            <w:tcBorders>
              <w:top w:val="single" w:sz="4" w:space="0" w:color="auto"/>
              <w:left w:val="nil"/>
              <w:bottom w:val="single" w:sz="4" w:space="0" w:color="auto"/>
              <w:right w:val="single" w:sz="4" w:space="0" w:color="000000"/>
            </w:tcBorders>
            <w:shd w:val="clear" w:color="auto" w:fill="auto"/>
            <w:vAlign w:val="center"/>
          </w:tcPr>
          <w:p w14:paraId="39CE124F"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2022-10-14 10:34:19</w:t>
            </w:r>
          </w:p>
        </w:tc>
        <w:tc>
          <w:tcPr>
            <w:tcW w:w="3891" w:type="dxa"/>
            <w:gridSpan w:val="2"/>
            <w:tcBorders>
              <w:top w:val="single" w:sz="4" w:space="0" w:color="auto"/>
              <w:left w:val="nil"/>
              <w:bottom w:val="single" w:sz="4" w:space="0" w:color="auto"/>
              <w:right w:val="single" w:sz="4" w:space="0" w:color="000000"/>
            </w:tcBorders>
            <w:shd w:val="clear" w:color="auto" w:fill="auto"/>
            <w:vAlign w:val="center"/>
          </w:tcPr>
          <w:p w14:paraId="31A1378B"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Pass</w:t>
            </w:r>
          </w:p>
        </w:tc>
      </w:tr>
      <w:tr w:rsidR="00CF0A1D" w:rsidRPr="00CF0A1D" w14:paraId="2A98B96B" w14:textId="77777777" w:rsidTr="007C5BB1">
        <w:trPr>
          <w:gridAfter w:val="1"/>
          <w:wAfter w:w="286" w:type="dxa"/>
          <w:trHeight w:val="295"/>
        </w:trPr>
        <w:tc>
          <w:tcPr>
            <w:tcW w:w="3229" w:type="dxa"/>
            <w:gridSpan w:val="4"/>
            <w:tcBorders>
              <w:top w:val="single" w:sz="4" w:space="0" w:color="auto"/>
              <w:left w:val="nil"/>
              <w:bottom w:val="single" w:sz="4" w:space="0" w:color="auto"/>
              <w:right w:val="single" w:sz="4" w:space="0" w:color="auto"/>
            </w:tcBorders>
            <w:shd w:val="clear" w:color="auto" w:fill="auto"/>
            <w:vAlign w:val="center"/>
          </w:tcPr>
          <w:p w14:paraId="7998D998"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 xml:space="preserve">Wait until the </w:t>
            </w:r>
            <w:proofErr w:type="spellStart"/>
            <w:r w:rsidRPr="00CF0A1D">
              <w:rPr>
                <w:rFonts w:ascii="Calibri" w:eastAsia="Times New Roman" w:hAnsi="Calibri" w:cs="Calibri"/>
                <w:sz w:val="22"/>
                <w:lang w:val="en-GB" w:eastAsia="en-GB"/>
              </w:rPr>
              <w:t>powerbank</w:t>
            </w:r>
            <w:proofErr w:type="spellEnd"/>
            <w:r w:rsidRPr="00CF0A1D">
              <w:rPr>
                <w:rFonts w:ascii="Calibri" w:eastAsia="Times New Roman" w:hAnsi="Calibri" w:cs="Calibri"/>
                <w:sz w:val="22"/>
                <w:lang w:val="en-GB" w:eastAsia="en-GB"/>
              </w:rPr>
              <w:t xml:space="preserve"> is completely discharged</w:t>
            </w:r>
          </w:p>
        </w:tc>
        <w:tc>
          <w:tcPr>
            <w:tcW w:w="2594" w:type="dxa"/>
            <w:gridSpan w:val="2"/>
            <w:tcBorders>
              <w:top w:val="single" w:sz="4" w:space="0" w:color="auto"/>
              <w:left w:val="nil"/>
              <w:bottom w:val="single" w:sz="4" w:space="0" w:color="auto"/>
              <w:right w:val="single" w:sz="4" w:space="0" w:color="auto"/>
            </w:tcBorders>
            <w:shd w:val="clear" w:color="auto" w:fill="auto"/>
            <w:vAlign w:val="center"/>
          </w:tcPr>
          <w:p w14:paraId="77E0A82F"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proofErr w:type="spellStart"/>
            <w:r w:rsidRPr="00CF0A1D">
              <w:rPr>
                <w:rFonts w:ascii="Calibri" w:eastAsia="Times New Roman" w:hAnsi="Calibri" w:cs="Calibri"/>
                <w:sz w:val="22"/>
                <w:lang w:val="en-GB" w:eastAsia="en-GB"/>
              </w:rPr>
              <w:t>Powerbank</w:t>
            </w:r>
            <w:proofErr w:type="spellEnd"/>
            <w:r w:rsidRPr="00CF0A1D">
              <w:rPr>
                <w:rFonts w:ascii="Calibri" w:eastAsia="Times New Roman" w:hAnsi="Calibri" w:cs="Calibri"/>
                <w:sz w:val="22"/>
                <w:lang w:val="en-GB" w:eastAsia="en-GB"/>
              </w:rPr>
              <w:t xml:space="preserve"> stops displaying blue </w:t>
            </w:r>
            <w:proofErr w:type="spellStart"/>
            <w:r w:rsidRPr="00CF0A1D">
              <w:rPr>
                <w:rFonts w:ascii="Calibri" w:eastAsia="Times New Roman" w:hAnsi="Calibri" w:cs="Calibri"/>
                <w:sz w:val="22"/>
                <w:lang w:val="en-GB" w:eastAsia="en-GB"/>
              </w:rPr>
              <w:t>color</w:t>
            </w:r>
            <w:proofErr w:type="spellEnd"/>
          </w:p>
        </w:tc>
        <w:tc>
          <w:tcPr>
            <w:tcW w:w="3890" w:type="dxa"/>
            <w:gridSpan w:val="3"/>
            <w:tcBorders>
              <w:top w:val="single" w:sz="4" w:space="0" w:color="auto"/>
              <w:left w:val="nil"/>
              <w:bottom w:val="single" w:sz="4" w:space="0" w:color="auto"/>
              <w:right w:val="single" w:sz="4" w:space="0" w:color="000000"/>
            </w:tcBorders>
            <w:shd w:val="clear" w:color="auto" w:fill="auto"/>
            <w:vAlign w:val="center"/>
          </w:tcPr>
          <w:p w14:paraId="00A0F89B"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As Expected</w:t>
            </w:r>
          </w:p>
        </w:tc>
        <w:tc>
          <w:tcPr>
            <w:tcW w:w="3891" w:type="dxa"/>
            <w:gridSpan w:val="2"/>
            <w:tcBorders>
              <w:top w:val="single" w:sz="4" w:space="0" w:color="auto"/>
              <w:left w:val="nil"/>
              <w:bottom w:val="single" w:sz="4" w:space="0" w:color="auto"/>
              <w:right w:val="single" w:sz="4" w:space="0" w:color="000000"/>
            </w:tcBorders>
            <w:shd w:val="clear" w:color="auto" w:fill="auto"/>
            <w:vAlign w:val="center"/>
          </w:tcPr>
          <w:p w14:paraId="3A6E0A95"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Pass</w:t>
            </w:r>
          </w:p>
        </w:tc>
      </w:tr>
      <w:tr w:rsidR="00CF0A1D" w:rsidRPr="00CF0A1D" w14:paraId="2E02AA38" w14:textId="77777777" w:rsidTr="007C5BB1">
        <w:trPr>
          <w:gridAfter w:val="1"/>
          <w:wAfter w:w="286" w:type="dxa"/>
          <w:trHeight w:val="295"/>
        </w:trPr>
        <w:tc>
          <w:tcPr>
            <w:tcW w:w="3229" w:type="dxa"/>
            <w:gridSpan w:val="4"/>
            <w:tcBorders>
              <w:top w:val="single" w:sz="4" w:space="0" w:color="auto"/>
              <w:left w:val="nil"/>
              <w:bottom w:val="single" w:sz="4" w:space="0" w:color="auto"/>
              <w:right w:val="single" w:sz="4" w:space="0" w:color="auto"/>
            </w:tcBorders>
            <w:shd w:val="clear" w:color="auto" w:fill="auto"/>
            <w:vAlign w:val="center"/>
          </w:tcPr>
          <w:p w14:paraId="400E0128"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Click Submit</w:t>
            </w:r>
          </w:p>
        </w:tc>
        <w:tc>
          <w:tcPr>
            <w:tcW w:w="2594" w:type="dxa"/>
            <w:gridSpan w:val="2"/>
            <w:tcBorders>
              <w:top w:val="single" w:sz="4" w:space="0" w:color="auto"/>
              <w:left w:val="nil"/>
              <w:bottom w:val="single" w:sz="4" w:space="0" w:color="auto"/>
              <w:right w:val="single" w:sz="4" w:space="0" w:color="auto"/>
            </w:tcBorders>
            <w:shd w:val="clear" w:color="auto" w:fill="auto"/>
            <w:vAlign w:val="center"/>
          </w:tcPr>
          <w:p w14:paraId="744F39B7"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Final tag data is displayed</w:t>
            </w:r>
          </w:p>
        </w:tc>
        <w:tc>
          <w:tcPr>
            <w:tcW w:w="3890" w:type="dxa"/>
            <w:gridSpan w:val="3"/>
            <w:tcBorders>
              <w:top w:val="single" w:sz="4" w:space="0" w:color="auto"/>
              <w:left w:val="nil"/>
              <w:bottom w:val="single" w:sz="4" w:space="0" w:color="auto"/>
              <w:right w:val="single" w:sz="4" w:space="0" w:color="000000"/>
            </w:tcBorders>
            <w:shd w:val="clear" w:color="auto" w:fill="auto"/>
            <w:vAlign w:val="center"/>
          </w:tcPr>
          <w:p w14:paraId="1E6607AF"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As Expected</w:t>
            </w:r>
          </w:p>
        </w:tc>
        <w:tc>
          <w:tcPr>
            <w:tcW w:w="3891" w:type="dxa"/>
            <w:gridSpan w:val="2"/>
            <w:tcBorders>
              <w:top w:val="single" w:sz="4" w:space="0" w:color="auto"/>
              <w:left w:val="nil"/>
              <w:bottom w:val="single" w:sz="4" w:space="0" w:color="auto"/>
              <w:right w:val="single" w:sz="4" w:space="0" w:color="000000"/>
            </w:tcBorders>
            <w:shd w:val="clear" w:color="auto" w:fill="auto"/>
            <w:vAlign w:val="center"/>
          </w:tcPr>
          <w:p w14:paraId="4B41951F"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Pass</w:t>
            </w:r>
          </w:p>
        </w:tc>
      </w:tr>
      <w:tr w:rsidR="00CF0A1D" w:rsidRPr="00CF0A1D" w14:paraId="7CF6A472" w14:textId="77777777" w:rsidTr="007C5BB1">
        <w:trPr>
          <w:gridAfter w:val="1"/>
          <w:wAfter w:w="286" w:type="dxa"/>
          <w:trHeight w:val="295"/>
        </w:trPr>
        <w:tc>
          <w:tcPr>
            <w:tcW w:w="3229" w:type="dxa"/>
            <w:gridSpan w:val="4"/>
            <w:tcBorders>
              <w:top w:val="single" w:sz="4" w:space="0" w:color="auto"/>
              <w:left w:val="nil"/>
              <w:bottom w:val="single" w:sz="4" w:space="0" w:color="auto"/>
              <w:right w:val="single" w:sz="4" w:space="0" w:color="auto"/>
            </w:tcBorders>
            <w:shd w:val="clear" w:color="auto" w:fill="auto"/>
            <w:vAlign w:val="center"/>
          </w:tcPr>
          <w:p w14:paraId="3748E5A9"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Record final tag data</w:t>
            </w:r>
          </w:p>
        </w:tc>
        <w:tc>
          <w:tcPr>
            <w:tcW w:w="2594" w:type="dxa"/>
            <w:gridSpan w:val="2"/>
            <w:tcBorders>
              <w:top w:val="single" w:sz="4" w:space="0" w:color="auto"/>
              <w:left w:val="nil"/>
              <w:bottom w:val="single" w:sz="4" w:space="0" w:color="auto"/>
              <w:right w:val="single" w:sz="4" w:space="0" w:color="auto"/>
            </w:tcBorders>
            <w:shd w:val="clear" w:color="auto" w:fill="auto"/>
            <w:vAlign w:val="center"/>
          </w:tcPr>
          <w:p w14:paraId="029F4A88"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w:t>
            </w:r>
          </w:p>
        </w:tc>
        <w:tc>
          <w:tcPr>
            <w:tcW w:w="3890" w:type="dxa"/>
            <w:gridSpan w:val="3"/>
            <w:tcBorders>
              <w:top w:val="single" w:sz="4" w:space="0" w:color="auto"/>
              <w:left w:val="nil"/>
              <w:bottom w:val="single" w:sz="4" w:space="0" w:color="auto"/>
              <w:right w:val="single" w:sz="4" w:space="0" w:color="000000"/>
            </w:tcBorders>
            <w:shd w:val="clear" w:color="auto" w:fill="auto"/>
            <w:vAlign w:val="center"/>
          </w:tcPr>
          <w:p w14:paraId="33FAF77C"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2022-10-14 21:11:57</w:t>
            </w:r>
          </w:p>
        </w:tc>
        <w:tc>
          <w:tcPr>
            <w:tcW w:w="3891" w:type="dxa"/>
            <w:gridSpan w:val="2"/>
            <w:tcBorders>
              <w:top w:val="single" w:sz="4" w:space="0" w:color="auto"/>
              <w:left w:val="nil"/>
              <w:bottom w:val="single" w:sz="4" w:space="0" w:color="auto"/>
              <w:right w:val="single" w:sz="4" w:space="0" w:color="000000"/>
            </w:tcBorders>
            <w:shd w:val="clear" w:color="auto" w:fill="auto"/>
            <w:vAlign w:val="center"/>
          </w:tcPr>
          <w:p w14:paraId="3DF50CBE"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Pass</w:t>
            </w:r>
          </w:p>
        </w:tc>
      </w:tr>
      <w:tr w:rsidR="00CF0A1D" w:rsidRPr="00CF0A1D" w14:paraId="6127DF8D" w14:textId="77777777" w:rsidTr="007C5BB1">
        <w:trPr>
          <w:gridAfter w:val="1"/>
          <w:wAfter w:w="286" w:type="dxa"/>
          <w:trHeight w:val="295"/>
        </w:trPr>
        <w:tc>
          <w:tcPr>
            <w:tcW w:w="3229" w:type="dxa"/>
            <w:gridSpan w:val="4"/>
            <w:tcBorders>
              <w:top w:val="single" w:sz="4" w:space="0" w:color="auto"/>
              <w:left w:val="nil"/>
              <w:bottom w:val="single" w:sz="4" w:space="0" w:color="auto"/>
              <w:right w:val="single" w:sz="4" w:space="0" w:color="auto"/>
            </w:tcBorders>
            <w:shd w:val="clear" w:color="auto" w:fill="auto"/>
            <w:vAlign w:val="center"/>
          </w:tcPr>
          <w:p w14:paraId="1D0F97F0"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Calculate tag’s execution time</w:t>
            </w:r>
          </w:p>
        </w:tc>
        <w:tc>
          <w:tcPr>
            <w:tcW w:w="2594" w:type="dxa"/>
            <w:gridSpan w:val="2"/>
            <w:tcBorders>
              <w:top w:val="single" w:sz="4" w:space="0" w:color="auto"/>
              <w:left w:val="nil"/>
              <w:bottom w:val="single" w:sz="4" w:space="0" w:color="auto"/>
              <w:right w:val="single" w:sz="4" w:space="0" w:color="auto"/>
            </w:tcBorders>
            <w:shd w:val="clear" w:color="auto" w:fill="auto"/>
            <w:vAlign w:val="center"/>
          </w:tcPr>
          <w:p w14:paraId="7A4482AA"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w:t>
            </w:r>
          </w:p>
        </w:tc>
        <w:tc>
          <w:tcPr>
            <w:tcW w:w="3890" w:type="dxa"/>
            <w:gridSpan w:val="3"/>
            <w:tcBorders>
              <w:top w:val="single" w:sz="4" w:space="0" w:color="auto"/>
              <w:left w:val="nil"/>
              <w:bottom w:val="single" w:sz="4" w:space="0" w:color="auto"/>
              <w:right w:val="single" w:sz="4" w:space="0" w:color="000000"/>
            </w:tcBorders>
            <w:shd w:val="clear" w:color="auto" w:fill="auto"/>
            <w:vAlign w:val="center"/>
          </w:tcPr>
          <w:p w14:paraId="3155A19B"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10 hours 37 minutes 38 seconds</w:t>
            </w:r>
          </w:p>
        </w:tc>
        <w:tc>
          <w:tcPr>
            <w:tcW w:w="3891" w:type="dxa"/>
            <w:gridSpan w:val="2"/>
            <w:tcBorders>
              <w:top w:val="single" w:sz="4" w:space="0" w:color="auto"/>
              <w:left w:val="nil"/>
              <w:bottom w:val="single" w:sz="4" w:space="0" w:color="auto"/>
              <w:right w:val="single" w:sz="4" w:space="0" w:color="000000"/>
            </w:tcBorders>
            <w:shd w:val="clear" w:color="auto" w:fill="auto"/>
            <w:vAlign w:val="center"/>
          </w:tcPr>
          <w:p w14:paraId="3D2575E0"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Pass</w:t>
            </w:r>
          </w:p>
        </w:tc>
      </w:tr>
      <w:tr w:rsidR="00CF0A1D" w:rsidRPr="00454C63" w14:paraId="6FB3B593" w14:textId="77777777" w:rsidTr="007C5BB1">
        <w:trPr>
          <w:gridAfter w:val="1"/>
          <w:wAfter w:w="286" w:type="dxa"/>
          <w:trHeight w:val="295"/>
        </w:trPr>
        <w:tc>
          <w:tcPr>
            <w:tcW w:w="2911" w:type="dxa"/>
            <w:gridSpan w:val="3"/>
            <w:tcBorders>
              <w:top w:val="single" w:sz="4" w:space="0" w:color="B2B2B2"/>
              <w:left w:val="single" w:sz="4" w:space="0" w:color="B2B2B2"/>
              <w:bottom w:val="single" w:sz="4" w:space="0" w:color="B2B2B2"/>
              <w:right w:val="single" w:sz="4" w:space="0" w:color="B2B2B2"/>
            </w:tcBorders>
            <w:shd w:val="clear" w:color="auto" w:fill="DEEAF6"/>
            <w:noWrap/>
            <w:hideMark/>
          </w:tcPr>
          <w:p w14:paraId="36B3B65D" w14:textId="77777777" w:rsidR="00CF0A1D" w:rsidRPr="00CF0A1D" w:rsidRDefault="00CF0A1D" w:rsidP="00CF0A1D">
            <w:pPr>
              <w:widowControl/>
              <w:autoSpaceDE/>
              <w:autoSpaceDN/>
              <w:spacing w:line="240" w:lineRule="auto"/>
              <w:jc w:val="center"/>
              <w:rPr>
                <w:rFonts w:ascii="Calibri" w:eastAsia="Times New Roman" w:hAnsi="Calibri" w:cs="Calibri"/>
                <w:b/>
                <w:bCs/>
                <w:sz w:val="22"/>
                <w:lang w:val="en-GB" w:eastAsia="en-GB"/>
              </w:rPr>
            </w:pPr>
            <w:r w:rsidRPr="00CF0A1D">
              <w:rPr>
                <w:rFonts w:ascii="Calibri" w:eastAsia="Times New Roman" w:hAnsi="Calibri" w:cs="Calibri"/>
                <w:b/>
                <w:bCs/>
                <w:sz w:val="22"/>
                <w:lang w:val="en-GB" w:eastAsia="en-GB"/>
              </w:rPr>
              <w:lastRenderedPageBreak/>
              <w:t>Test Case ID</w:t>
            </w:r>
          </w:p>
        </w:tc>
        <w:tc>
          <w:tcPr>
            <w:tcW w:w="1615" w:type="dxa"/>
            <w:gridSpan w:val="2"/>
            <w:tcBorders>
              <w:top w:val="single" w:sz="4" w:space="0" w:color="auto"/>
              <w:left w:val="nil"/>
              <w:bottom w:val="single" w:sz="4" w:space="0" w:color="auto"/>
              <w:right w:val="single" w:sz="4" w:space="0" w:color="auto"/>
            </w:tcBorders>
            <w:shd w:val="clear" w:color="auto" w:fill="auto"/>
            <w:noWrap/>
            <w:hideMark/>
          </w:tcPr>
          <w:p w14:paraId="2767E90D"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tagT1</w:t>
            </w:r>
          </w:p>
        </w:tc>
        <w:tc>
          <w:tcPr>
            <w:tcW w:w="2595" w:type="dxa"/>
            <w:gridSpan w:val="2"/>
            <w:tcBorders>
              <w:top w:val="single" w:sz="4" w:space="0" w:color="B2B2B2"/>
              <w:left w:val="single" w:sz="4" w:space="0" w:color="B2B2B2"/>
              <w:bottom w:val="single" w:sz="4" w:space="0" w:color="B2B2B2"/>
              <w:right w:val="single" w:sz="4" w:space="0" w:color="B2B2B2"/>
            </w:tcBorders>
            <w:shd w:val="clear" w:color="auto" w:fill="DEEAF6"/>
            <w:noWrap/>
            <w:hideMark/>
          </w:tcPr>
          <w:p w14:paraId="58645457" w14:textId="77777777" w:rsidR="00CF0A1D" w:rsidRPr="00CF0A1D" w:rsidRDefault="00CF0A1D" w:rsidP="00CF0A1D">
            <w:pPr>
              <w:widowControl/>
              <w:autoSpaceDE/>
              <w:autoSpaceDN/>
              <w:spacing w:line="240" w:lineRule="auto"/>
              <w:jc w:val="center"/>
              <w:rPr>
                <w:rFonts w:ascii="Calibri" w:eastAsia="Times New Roman" w:hAnsi="Calibri" w:cs="Calibri"/>
                <w:b/>
                <w:bCs/>
                <w:sz w:val="22"/>
                <w:lang w:val="en-GB" w:eastAsia="en-GB"/>
              </w:rPr>
            </w:pPr>
            <w:r w:rsidRPr="00CF0A1D">
              <w:rPr>
                <w:rFonts w:ascii="Calibri" w:eastAsia="Times New Roman" w:hAnsi="Calibri" w:cs="Calibri"/>
                <w:b/>
                <w:bCs/>
                <w:sz w:val="22"/>
                <w:lang w:val="en-GB" w:eastAsia="en-GB"/>
              </w:rPr>
              <w:t>Test Case Description</w:t>
            </w:r>
          </w:p>
        </w:tc>
        <w:tc>
          <w:tcPr>
            <w:tcW w:w="6483" w:type="dxa"/>
            <w:gridSpan w:val="4"/>
            <w:tcBorders>
              <w:top w:val="single" w:sz="4" w:space="0" w:color="auto"/>
              <w:left w:val="nil"/>
              <w:bottom w:val="single" w:sz="4" w:space="0" w:color="auto"/>
              <w:right w:val="single" w:sz="4" w:space="0" w:color="000000"/>
            </w:tcBorders>
            <w:shd w:val="clear" w:color="auto" w:fill="auto"/>
            <w:hideMark/>
          </w:tcPr>
          <w:p w14:paraId="1C04656D"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 xml:space="preserve">Test the duration of the tag’s execution time powered with a </w:t>
            </w:r>
            <w:proofErr w:type="spellStart"/>
            <w:r w:rsidRPr="00CF0A1D">
              <w:rPr>
                <w:rFonts w:ascii="Calibri" w:eastAsia="Times New Roman" w:hAnsi="Calibri" w:cs="Calibri"/>
                <w:sz w:val="22"/>
                <w:lang w:val="en-GB" w:eastAsia="en-GB"/>
              </w:rPr>
              <w:t>powerbank</w:t>
            </w:r>
            <w:proofErr w:type="spellEnd"/>
          </w:p>
        </w:tc>
      </w:tr>
      <w:tr w:rsidR="00CF0A1D" w:rsidRPr="00CF0A1D" w14:paraId="1DF01E9E" w14:textId="77777777" w:rsidTr="007C5BB1">
        <w:trPr>
          <w:gridAfter w:val="1"/>
          <w:wAfter w:w="286" w:type="dxa"/>
          <w:trHeight w:val="295"/>
        </w:trPr>
        <w:tc>
          <w:tcPr>
            <w:tcW w:w="2911" w:type="dxa"/>
            <w:gridSpan w:val="3"/>
            <w:tcBorders>
              <w:top w:val="single" w:sz="4" w:space="0" w:color="B2B2B2"/>
              <w:left w:val="single" w:sz="4" w:space="0" w:color="B2B2B2"/>
              <w:bottom w:val="single" w:sz="4" w:space="0" w:color="B2B2B2"/>
              <w:right w:val="single" w:sz="4" w:space="0" w:color="B2B2B2"/>
            </w:tcBorders>
            <w:shd w:val="clear" w:color="auto" w:fill="DEEAF6"/>
            <w:noWrap/>
            <w:hideMark/>
          </w:tcPr>
          <w:p w14:paraId="5C49C455" w14:textId="77777777" w:rsidR="00CF0A1D" w:rsidRPr="00CF0A1D" w:rsidRDefault="00CF0A1D" w:rsidP="00CF0A1D">
            <w:pPr>
              <w:widowControl/>
              <w:autoSpaceDE/>
              <w:autoSpaceDN/>
              <w:spacing w:line="240" w:lineRule="auto"/>
              <w:jc w:val="center"/>
              <w:rPr>
                <w:rFonts w:ascii="Calibri" w:eastAsia="Times New Roman" w:hAnsi="Calibri" w:cs="Calibri"/>
                <w:b/>
                <w:bCs/>
                <w:sz w:val="22"/>
                <w:lang w:val="en-GB" w:eastAsia="en-GB"/>
              </w:rPr>
            </w:pPr>
            <w:r w:rsidRPr="00CF0A1D">
              <w:rPr>
                <w:rFonts w:ascii="Calibri" w:eastAsia="Times New Roman" w:hAnsi="Calibri" w:cs="Calibri"/>
                <w:b/>
                <w:bCs/>
                <w:sz w:val="22"/>
                <w:lang w:val="en-GB" w:eastAsia="en-GB"/>
              </w:rPr>
              <w:t>Created By</w:t>
            </w:r>
          </w:p>
        </w:tc>
        <w:tc>
          <w:tcPr>
            <w:tcW w:w="1615" w:type="dxa"/>
            <w:gridSpan w:val="2"/>
            <w:tcBorders>
              <w:top w:val="nil"/>
              <w:left w:val="nil"/>
              <w:bottom w:val="single" w:sz="4" w:space="0" w:color="auto"/>
              <w:right w:val="single" w:sz="4" w:space="0" w:color="auto"/>
            </w:tcBorders>
            <w:shd w:val="clear" w:color="auto" w:fill="auto"/>
            <w:noWrap/>
            <w:hideMark/>
          </w:tcPr>
          <w:p w14:paraId="14FDDB81"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Pedro</w:t>
            </w:r>
          </w:p>
        </w:tc>
        <w:tc>
          <w:tcPr>
            <w:tcW w:w="2595" w:type="dxa"/>
            <w:gridSpan w:val="2"/>
            <w:tcBorders>
              <w:top w:val="single" w:sz="4" w:space="0" w:color="B2B2B2"/>
              <w:left w:val="single" w:sz="4" w:space="0" w:color="B2B2B2"/>
              <w:bottom w:val="single" w:sz="4" w:space="0" w:color="B2B2B2"/>
              <w:right w:val="single" w:sz="4" w:space="0" w:color="B2B2B2"/>
            </w:tcBorders>
            <w:shd w:val="clear" w:color="auto" w:fill="DEEAF6"/>
            <w:hideMark/>
          </w:tcPr>
          <w:p w14:paraId="69DAA98B" w14:textId="77777777" w:rsidR="00CF0A1D" w:rsidRPr="00CF0A1D" w:rsidRDefault="00CF0A1D" w:rsidP="00CF0A1D">
            <w:pPr>
              <w:widowControl/>
              <w:autoSpaceDE/>
              <w:autoSpaceDN/>
              <w:spacing w:line="240" w:lineRule="auto"/>
              <w:jc w:val="center"/>
              <w:rPr>
                <w:rFonts w:ascii="Calibri" w:eastAsia="Times New Roman" w:hAnsi="Calibri" w:cs="Calibri"/>
                <w:b/>
                <w:bCs/>
                <w:sz w:val="22"/>
                <w:lang w:val="en-GB" w:eastAsia="en-GB"/>
              </w:rPr>
            </w:pPr>
            <w:r w:rsidRPr="00CF0A1D">
              <w:rPr>
                <w:rFonts w:ascii="Calibri" w:eastAsia="Times New Roman" w:hAnsi="Calibri" w:cs="Calibri"/>
                <w:b/>
                <w:bCs/>
                <w:sz w:val="22"/>
                <w:lang w:val="en-GB" w:eastAsia="en-GB"/>
              </w:rPr>
              <w:t>Version</w:t>
            </w:r>
          </w:p>
        </w:tc>
        <w:tc>
          <w:tcPr>
            <w:tcW w:w="6483" w:type="dxa"/>
            <w:gridSpan w:val="4"/>
            <w:tcBorders>
              <w:top w:val="single" w:sz="4" w:space="0" w:color="auto"/>
              <w:left w:val="nil"/>
              <w:bottom w:val="single" w:sz="4" w:space="0" w:color="auto"/>
              <w:right w:val="single" w:sz="4" w:space="0" w:color="000000"/>
            </w:tcBorders>
            <w:shd w:val="clear" w:color="auto" w:fill="auto"/>
            <w:noWrap/>
            <w:hideMark/>
          </w:tcPr>
          <w:p w14:paraId="04A736DB"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3.0</w:t>
            </w:r>
          </w:p>
        </w:tc>
      </w:tr>
      <w:tr w:rsidR="00CF0A1D" w:rsidRPr="00CF0A1D" w14:paraId="07586F04" w14:textId="77777777" w:rsidTr="007C5BB1">
        <w:trPr>
          <w:gridAfter w:val="1"/>
          <w:wAfter w:w="286" w:type="dxa"/>
          <w:trHeight w:val="295"/>
        </w:trPr>
        <w:tc>
          <w:tcPr>
            <w:tcW w:w="1296" w:type="dxa"/>
            <w:tcBorders>
              <w:top w:val="nil"/>
              <w:left w:val="nil"/>
              <w:bottom w:val="nil"/>
              <w:right w:val="nil"/>
            </w:tcBorders>
            <w:shd w:val="clear" w:color="auto" w:fill="auto"/>
            <w:hideMark/>
          </w:tcPr>
          <w:p w14:paraId="1FD34993"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p>
        </w:tc>
        <w:tc>
          <w:tcPr>
            <w:tcW w:w="1615" w:type="dxa"/>
            <w:gridSpan w:val="2"/>
            <w:tcBorders>
              <w:top w:val="nil"/>
              <w:left w:val="nil"/>
              <w:bottom w:val="nil"/>
              <w:right w:val="nil"/>
            </w:tcBorders>
            <w:shd w:val="clear" w:color="auto" w:fill="auto"/>
            <w:hideMark/>
          </w:tcPr>
          <w:p w14:paraId="07BA4C65" w14:textId="77777777" w:rsidR="00CF0A1D" w:rsidRPr="00CF0A1D" w:rsidRDefault="00CF0A1D" w:rsidP="00CF0A1D">
            <w:pPr>
              <w:widowControl/>
              <w:autoSpaceDE/>
              <w:autoSpaceDN/>
              <w:spacing w:line="240" w:lineRule="auto"/>
              <w:jc w:val="left"/>
              <w:rPr>
                <w:rFonts w:ascii="Calibri" w:eastAsia="Times New Roman" w:hAnsi="Calibri" w:cs="Calibri"/>
                <w:sz w:val="22"/>
                <w:lang w:val="en-GB" w:eastAsia="en-GB"/>
              </w:rPr>
            </w:pPr>
          </w:p>
        </w:tc>
        <w:tc>
          <w:tcPr>
            <w:tcW w:w="1615" w:type="dxa"/>
            <w:gridSpan w:val="2"/>
            <w:tcBorders>
              <w:top w:val="nil"/>
              <w:left w:val="nil"/>
              <w:bottom w:val="nil"/>
              <w:right w:val="nil"/>
            </w:tcBorders>
            <w:shd w:val="clear" w:color="auto" w:fill="auto"/>
            <w:hideMark/>
          </w:tcPr>
          <w:p w14:paraId="111176D1" w14:textId="77777777" w:rsidR="00CF0A1D" w:rsidRPr="00CF0A1D" w:rsidRDefault="00CF0A1D" w:rsidP="00CF0A1D">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6607E546" w14:textId="77777777" w:rsidR="00CF0A1D" w:rsidRPr="00CF0A1D" w:rsidRDefault="00CF0A1D" w:rsidP="00CF0A1D">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57F394DB" w14:textId="77777777" w:rsidR="00CF0A1D" w:rsidRPr="00CF0A1D" w:rsidRDefault="00CF0A1D" w:rsidP="00CF0A1D">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36A27B03" w14:textId="77777777" w:rsidR="00CF0A1D" w:rsidRPr="00CF0A1D" w:rsidRDefault="00CF0A1D" w:rsidP="00CF0A1D">
            <w:pPr>
              <w:widowControl/>
              <w:autoSpaceDE/>
              <w:autoSpaceDN/>
              <w:spacing w:line="240" w:lineRule="auto"/>
              <w:jc w:val="left"/>
              <w:rPr>
                <w:rFonts w:ascii="Calibri" w:eastAsia="Times New Roman" w:hAnsi="Calibri" w:cs="Calibri"/>
                <w:sz w:val="22"/>
                <w:lang w:val="en-GB" w:eastAsia="en-GB"/>
              </w:rPr>
            </w:pPr>
          </w:p>
        </w:tc>
        <w:tc>
          <w:tcPr>
            <w:tcW w:w="5185" w:type="dxa"/>
            <w:gridSpan w:val="3"/>
            <w:tcBorders>
              <w:top w:val="nil"/>
              <w:left w:val="nil"/>
              <w:bottom w:val="nil"/>
              <w:right w:val="nil"/>
            </w:tcBorders>
            <w:shd w:val="clear" w:color="auto" w:fill="auto"/>
            <w:hideMark/>
          </w:tcPr>
          <w:p w14:paraId="1255F9AF" w14:textId="77777777" w:rsidR="00CF0A1D" w:rsidRPr="00CF0A1D" w:rsidRDefault="00CF0A1D" w:rsidP="00CF0A1D">
            <w:pPr>
              <w:widowControl/>
              <w:autoSpaceDE/>
              <w:autoSpaceDN/>
              <w:spacing w:line="240" w:lineRule="auto"/>
              <w:jc w:val="left"/>
              <w:rPr>
                <w:rFonts w:ascii="Calibri" w:eastAsia="Times New Roman" w:hAnsi="Calibri" w:cs="Calibri"/>
                <w:sz w:val="22"/>
                <w:lang w:val="en-GB" w:eastAsia="en-GB"/>
              </w:rPr>
            </w:pPr>
          </w:p>
        </w:tc>
      </w:tr>
      <w:tr w:rsidR="00CF0A1D" w:rsidRPr="00CF0A1D" w14:paraId="71217DDA" w14:textId="77777777" w:rsidTr="007C5BB1">
        <w:trPr>
          <w:gridAfter w:val="2"/>
          <w:wAfter w:w="2879" w:type="dxa"/>
          <w:trHeight w:val="295"/>
        </w:trPr>
        <w:tc>
          <w:tcPr>
            <w:tcW w:w="2911" w:type="dxa"/>
            <w:gridSpan w:val="3"/>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66A7A805" w14:textId="77777777" w:rsidR="00CF0A1D" w:rsidRPr="00CF0A1D" w:rsidRDefault="00CF0A1D" w:rsidP="00CF0A1D">
            <w:pPr>
              <w:widowControl/>
              <w:autoSpaceDE/>
              <w:autoSpaceDN/>
              <w:spacing w:line="240" w:lineRule="auto"/>
              <w:jc w:val="center"/>
              <w:rPr>
                <w:rFonts w:ascii="Calibri" w:eastAsia="Times New Roman" w:hAnsi="Calibri" w:cs="Calibri"/>
                <w:b/>
                <w:bCs/>
                <w:sz w:val="22"/>
                <w:lang w:val="en-GB" w:eastAsia="en-GB"/>
              </w:rPr>
            </w:pPr>
            <w:r w:rsidRPr="00CF0A1D">
              <w:rPr>
                <w:rFonts w:ascii="Calibri" w:eastAsia="Times New Roman" w:hAnsi="Calibri" w:cs="Calibri"/>
                <w:b/>
                <w:bCs/>
                <w:sz w:val="22"/>
                <w:lang w:val="en-GB" w:eastAsia="en-GB"/>
              </w:rPr>
              <w:t>Date Tested</w:t>
            </w:r>
          </w:p>
        </w:tc>
        <w:tc>
          <w:tcPr>
            <w:tcW w:w="2912" w:type="dxa"/>
            <w:gridSpan w:val="3"/>
            <w:tcBorders>
              <w:top w:val="single" w:sz="4" w:space="0" w:color="auto"/>
              <w:left w:val="single" w:sz="4" w:space="0" w:color="auto"/>
              <w:bottom w:val="single" w:sz="4" w:space="0" w:color="auto"/>
              <w:right w:val="single" w:sz="4" w:space="0" w:color="auto"/>
            </w:tcBorders>
            <w:shd w:val="clear" w:color="auto" w:fill="auto"/>
            <w:vAlign w:val="center"/>
            <w:hideMark/>
          </w:tcPr>
          <w:p w14:paraId="48E5B12A"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15-Oct-2022</w:t>
            </w:r>
          </w:p>
        </w:tc>
        <w:tc>
          <w:tcPr>
            <w:tcW w:w="2596" w:type="dxa"/>
            <w:gridSpan w:val="2"/>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2ECA80EF" w14:textId="77777777" w:rsidR="00CF0A1D" w:rsidRPr="00CF0A1D" w:rsidRDefault="00CF0A1D" w:rsidP="00CF0A1D">
            <w:pPr>
              <w:widowControl/>
              <w:autoSpaceDE/>
              <w:autoSpaceDN/>
              <w:spacing w:line="240" w:lineRule="auto"/>
              <w:jc w:val="center"/>
              <w:rPr>
                <w:rFonts w:ascii="Calibri" w:eastAsia="Times New Roman" w:hAnsi="Calibri" w:cs="Calibri"/>
                <w:b/>
                <w:bCs/>
                <w:sz w:val="22"/>
                <w:lang w:val="en-GB" w:eastAsia="en-GB"/>
              </w:rPr>
            </w:pPr>
            <w:r w:rsidRPr="00CF0A1D">
              <w:rPr>
                <w:rFonts w:ascii="Calibri" w:eastAsia="Times New Roman" w:hAnsi="Calibri" w:cs="Calibri"/>
                <w:b/>
                <w:bCs/>
                <w:sz w:val="22"/>
                <w:lang w:val="en-GB" w:eastAsia="en-GB"/>
              </w:rPr>
              <w:t>Test Case (Pass/Fail/Not Executed)</w:t>
            </w:r>
          </w:p>
        </w:tc>
        <w:tc>
          <w:tcPr>
            <w:tcW w:w="2592"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29C12126"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Pass</w:t>
            </w:r>
          </w:p>
        </w:tc>
      </w:tr>
      <w:tr w:rsidR="00CF0A1D" w:rsidRPr="00CF0A1D" w14:paraId="1DB2299E" w14:textId="77777777" w:rsidTr="007C5BB1">
        <w:trPr>
          <w:gridAfter w:val="1"/>
          <w:wAfter w:w="286" w:type="dxa"/>
          <w:trHeight w:val="295"/>
        </w:trPr>
        <w:tc>
          <w:tcPr>
            <w:tcW w:w="1296" w:type="dxa"/>
            <w:tcBorders>
              <w:top w:val="nil"/>
              <w:left w:val="nil"/>
              <w:bottom w:val="nil"/>
              <w:right w:val="nil"/>
            </w:tcBorders>
            <w:shd w:val="clear" w:color="auto" w:fill="auto"/>
            <w:hideMark/>
          </w:tcPr>
          <w:p w14:paraId="2CE6063D" w14:textId="77777777" w:rsidR="00CF0A1D" w:rsidRPr="00CF0A1D" w:rsidRDefault="00CF0A1D" w:rsidP="00CF0A1D">
            <w:pPr>
              <w:widowControl/>
              <w:autoSpaceDE/>
              <w:autoSpaceDN/>
              <w:spacing w:line="240" w:lineRule="auto"/>
              <w:jc w:val="left"/>
              <w:rPr>
                <w:rFonts w:ascii="Calibri" w:eastAsia="Times New Roman" w:hAnsi="Calibri" w:cs="Calibri"/>
                <w:sz w:val="22"/>
                <w:lang w:val="en-GB" w:eastAsia="en-GB"/>
              </w:rPr>
            </w:pPr>
          </w:p>
        </w:tc>
        <w:tc>
          <w:tcPr>
            <w:tcW w:w="1615" w:type="dxa"/>
            <w:gridSpan w:val="2"/>
            <w:tcBorders>
              <w:top w:val="nil"/>
              <w:left w:val="nil"/>
              <w:bottom w:val="nil"/>
              <w:right w:val="nil"/>
            </w:tcBorders>
            <w:shd w:val="clear" w:color="auto" w:fill="auto"/>
            <w:hideMark/>
          </w:tcPr>
          <w:p w14:paraId="0F8A1752" w14:textId="77777777" w:rsidR="00CF0A1D" w:rsidRPr="00CF0A1D" w:rsidRDefault="00CF0A1D" w:rsidP="00CF0A1D">
            <w:pPr>
              <w:widowControl/>
              <w:autoSpaceDE/>
              <w:autoSpaceDN/>
              <w:spacing w:line="240" w:lineRule="auto"/>
              <w:jc w:val="left"/>
              <w:rPr>
                <w:rFonts w:ascii="Calibri" w:eastAsia="Times New Roman" w:hAnsi="Calibri" w:cs="Calibri"/>
                <w:sz w:val="22"/>
                <w:lang w:val="en-GB" w:eastAsia="en-GB"/>
              </w:rPr>
            </w:pPr>
          </w:p>
        </w:tc>
        <w:tc>
          <w:tcPr>
            <w:tcW w:w="1615" w:type="dxa"/>
            <w:gridSpan w:val="2"/>
            <w:tcBorders>
              <w:top w:val="nil"/>
              <w:left w:val="nil"/>
              <w:bottom w:val="nil"/>
              <w:right w:val="nil"/>
            </w:tcBorders>
            <w:shd w:val="clear" w:color="auto" w:fill="auto"/>
            <w:hideMark/>
          </w:tcPr>
          <w:p w14:paraId="3FAD715E" w14:textId="77777777" w:rsidR="00CF0A1D" w:rsidRPr="00CF0A1D" w:rsidRDefault="00CF0A1D" w:rsidP="00CF0A1D">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7BE2EF0C" w14:textId="77777777" w:rsidR="00CF0A1D" w:rsidRPr="00CF0A1D" w:rsidRDefault="00CF0A1D" w:rsidP="00CF0A1D">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4BF99FA3" w14:textId="77777777" w:rsidR="00CF0A1D" w:rsidRPr="00CF0A1D" w:rsidRDefault="00CF0A1D" w:rsidP="00CF0A1D">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426E08DB" w14:textId="77777777" w:rsidR="00CF0A1D" w:rsidRPr="00CF0A1D" w:rsidRDefault="00CF0A1D" w:rsidP="00CF0A1D">
            <w:pPr>
              <w:widowControl/>
              <w:autoSpaceDE/>
              <w:autoSpaceDN/>
              <w:spacing w:line="240" w:lineRule="auto"/>
              <w:jc w:val="left"/>
              <w:rPr>
                <w:rFonts w:ascii="Calibri" w:eastAsia="Times New Roman" w:hAnsi="Calibri" w:cs="Calibri"/>
                <w:sz w:val="22"/>
                <w:lang w:val="en-GB" w:eastAsia="en-GB"/>
              </w:rPr>
            </w:pPr>
          </w:p>
        </w:tc>
        <w:tc>
          <w:tcPr>
            <w:tcW w:w="5185" w:type="dxa"/>
            <w:gridSpan w:val="3"/>
            <w:tcBorders>
              <w:top w:val="nil"/>
              <w:left w:val="nil"/>
              <w:bottom w:val="nil"/>
              <w:right w:val="nil"/>
            </w:tcBorders>
            <w:shd w:val="clear" w:color="auto" w:fill="auto"/>
            <w:hideMark/>
          </w:tcPr>
          <w:p w14:paraId="12568ED5" w14:textId="77777777" w:rsidR="00CF0A1D" w:rsidRPr="00CF0A1D" w:rsidRDefault="00CF0A1D" w:rsidP="00CF0A1D">
            <w:pPr>
              <w:widowControl/>
              <w:autoSpaceDE/>
              <w:autoSpaceDN/>
              <w:spacing w:line="240" w:lineRule="auto"/>
              <w:jc w:val="left"/>
              <w:rPr>
                <w:rFonts w:ascii="Calibri" w:eastAsia="Times New Roman" w:hAnsi="Calibri" w:cs="Calibri"/>
                <w:sz w:val="22"/>
                <w:lang w:val="en-GB" w:eastAsia="en-GB"/>
              </w:rPr>
            </w:pPr>
          </w:p>
        </w:tc>
      </w:tr>
      <w:tr w:rsidR="00CF0A1D" w:rsidRPr="00CF0A1D" w14:paraId="38CA8A77" w14:textId="77777777" w:rsidTr="007C5BB1">
        <w:trPr>
          <w:gridAfter w:val="1"/>
          <w:wAfter w:w="286" w:type="dxa"/>
          <w:trHeight w:val="295"/>
        </w:trPr>
        <w:tc>
          <w:tcPr>
            <w:tcW w:w="1296" w:type="dxa"/>
            <w:tcBorders>
              <w:top w:val="single" w:sz="4" w:space="0" w:color="B2B2B2"/>
              <w:left w:val="single" w:sz="4" w:space="0" w:color="B2B2B2"/>
              <w:bottom w:val="single" w:sz="4" w:space="0" w:color="B2B2B2"/>
              <w:right w:val="single" w:sz="4" w:space="0" w:color="B2B2B2"/>
            </w:tcBorders>
            <w:shd w:val="clear" w:color="auto" w:fill="DEEAF6"/>
            <w:hideMark/>
          </w:tcPr>
          <w:p w14:paraId="56F35AA1" w14:textId="77777777" w:rsidR="00CF0A1D" w:rsidRPr="00CF0A1D" w:rsidRDefault="00CF0A1D" w:rsidP="00CF0A1D">
            <w:pPr>
              <w:widowControl/>
              <w:autoSpaceDE/>
              <w:autoSpaceDN/>
              <w:spacing w:line="240" w:lineRule="auto"/>
              <w:jc w:val="center"/>
              <w:rPr>
                <w:rFonts w:ascii="Calibri" w:eastAsia="Times New Roman" w:hAnsi="Calibri" w:cs="Calibri"/>
                <w:b/>
                <w:bCs/>
                <w:sz w:val="22"/>
                <w:lang w:val="en-GB" w:eastAsia="en-GB"/>
              </w:rPr>
            </w:pPr>
            <w:r w:rsidRPr="00CF0A1D">
              <w:rPr>
                <w:rFonts w:ascii="Calibri" w:eastAsia="Times New Roman" w:hAnsi="Calibri" w:cs="Calibri"/>
                <w:b/>
                <w:bCs/>
                <w:sz w:val="22"/>
                <w:lang w:val="en-GB" w:eastAsia="en-GB"/>
              </w:rPr>
              <w:t>S #</w:t>
            </w:r>
          </w:p>
        </w:tc>
        <w:tc>
          <w:tcPr>
            <w:tcW w:w="4527" w:type="dxa"/>
            <w:gridSpan w:val="5"/>
            <w:tcBorders>
              <w:top w:val="single" w:sz="4" w:space="0" w:color="B2B2B2"/>
              <w:left w:val="nil"/>
              <w:bottom w:val="single" w:sz="4" w:space="0" w:color="B2B2B2"/>
              <w:right w:val="single" w:sz="4" w:space="0" w:color="B2B2B2"/>
            </w:tcBorders>
            <w:shd w:val="clear" w:color="auto" w:fill="DEEAF6"/>
            <w:hideMark/>
          </w:tcPr>
          <w:p w14:paraId="50E8B039" w14:textId="77777777" w:rsidR="00CF0A1D" w:rsidRPr="00CF0A1D" w:rsidRDefault="00CF0A1D" w:rsidP="00CF0A1D">
            <w:pPr>
              <w:widowControl/>
              <w:autoSpaceDE/>
              <w:autoSpaceDN/>
              <w:spacing w:line="240" w:lineRule="auto"/>
              <w:jc w:val="center"/>
              <w:rPr>
                <w:rFonts w:ascii="Calibri" w:eastAsia="Times New Roman" w:hAnsi="Calibri" w:cs="Calibri"/>
                <w:b/>
                <w:bCs/>
                <w:sz w:val="22"/>
                <w:lang w:val="en-GB" w:eastAsia="en-GB"/>
              </w:rPr>
            </w:pPr>
            <w:r w:rsidRPr="00CF0A1D">
              <w:rPr>
                <w:rFonts w:ascii="Calibri" w:eastAsia="Times New Roman" w:hAnsi="Calibri" w:cs="Calibri"/>
                <w:b/>
                <w:bCs/>
                <w:sz w:val="22"/>
                <w:lang w:val="en-GB" w:eastAsia="en-GB"/>
              </w:rPr>
              <w:t>Prerequisites:</w:t>
            </w:r>
          </w:p>
        </w:tc>
        <w:tc>
          <w:tcPr>
            <w:tcW w:w="1298" w:type="dxa"/>
            <w:tcBorders>
              <w:top w:val="nil"/>
              <w:left w:val="nil"/>
              <w:bottom w:val="nil"/>
              <w:right w:val="nil"/>
            </w:tcBorders>
            <w:shd w:val="clear" w:color="auto" w:fill="auto"/>
            <w:hideMark/>
          </w:tcPr>
          <w:p w14:paraId="09BD5D77" w14:textId="77777777" w:rsidR="00CF0A1D" w:rsidRPr="00CF0A1D" w:rsidRDefault="00CF0A1D" w:rsidP="00CF0A1D">
            <w:pPr>
              <w:widowControl/>
              <w:autoSpaceDE/>
              <w:autoSpaceDN/>
              <w:spacing w:line="240" w:lineRule="auto"/>
              <w:jc w:val="left"/>
              <w:rPr>
                <w:rFonts w:ascii="Calibri" w:eastAsia="Times New Roman" w:hAnsi="Calibri" w:cs="Calibri"/>
                <w:b/>
                <w:bCs/>
                <w:sz w:val="22"/>
                <w:lang w:val="en-GB" w:eastAsia="en-GB"/>
              </w:rPr>
            </w:pPr>
          </w:p>
        </w:tc>
        <w:tc>
          <w:tcPr>
            <w:tcW w:w="1298" w:type="dxa"/>
            <w:tcBorders>
              <w:top w:val="single" w:sz="4" w:space="0" w:color="B2B2B2"/>
              <w:left w:val="single" w:sz="4" w:space="0" w:color="B2B2B2"/>
              <w:bottom w:val="single" w:sz="4" w:space="0" w:color="B2B2B2"/>
              <w:right w:val="single" w:sz="4" w:space="0" w:color="B2B2B2"/>
            </w:tcBorders>
            <w:shd w:val="clear" w:color="auto" w:fill="DEEAF6"/>
            <w:noWrap/>
            <w:vAlign w:val="center"/>
            <w:hideMark/>
          </w:tcPr>
          <w:p w14:paraId="40B76124" w14:textId="77777777" w:rsidR="00CF0A1D" w:rsidRPr="00CF0A1D" w:rsidRDefault="00CF0A1D" w:rsidP="00CF0A1D">
            <w:pPr>
              <w:widowControl/>
              <w:autoSpaceDE/>
              <w:autoSpaceDN/>
              <w:spacing w:line="240" w:lineRule="auto"/>
              <w:jc w:val="center"/>
              <w:rPr>
                <w:rFonts w:ascii="Calibri" w:eastAsia="Times New Roman" w:hAnsi="Calibri" w:cs="Calibri"/>
                <w:b/>
                <w:bCs/>
                <w:sz w:val="22"/>
                <w:lang w:val="en-GB" w:eastAsia="en-GB"/>
              </w:rPr>
            </w:pPr>
            <w:r w:rsidRPr="00CF0A1D">
              <w:rPr>
                <w:rFonts w:ascii="Calibri" w:eastAsia="Times New Roman" w:hAnsi="Calibri" w:cs="Calibri"/>
                <w:b/>
                <w:bCs/>
                <w:sz w:val="22"/>
                <w:lang w:val="en-GB" w:eastAsia="en-GB"/>
              </w:rPr>
              <w:t>S #</w:t>
            </w:r>
          </w:p>
        </w:tc>
        <w:tc>
          <w:tcPr>
            <w:tcW w:w="5185" w:type="dxa"/>
            <w:gridSpan w:val="3"/>
            <w:tcBorders>
              <w:top w:val="single" w:sz="4" w:space="0" w:color="B2B2B2"/>
              <w:left w:val="nil"/>
              <w:bottom w:val="single" w:sz="4" w:space="0" w:color="B2B2B2"/>
              <w:right w:val="single" w:sz="4" w:space="0" w:color="B2B2B2"/>
            </w:tcBorders>
            <w:shd w:val="clear" w:color="auto" w:fill="DEEAF6"/>
            <w:noWrap/>
            <w:vAlign w:val="center"/>
            <w:hideMark/>
          </w:tcPr>
          <w:p w14:paraId="561683C9" w14:textId="77777777" w:rsidR="00CF0A1D" w:rsidRPr="00CF0A1D" w:rsidRDefault="00CF0A1D" w:rsidP="00CF0A1D">
            <w:pPr>
              <w:widowControl/>
              <w:autoSpaceDE/>
              <w:autoSpaceDN/>
              <w:spacing w:line="240" w:lineRule="auto"/>
              <w:jc w:val="center"/>
              <w:rPr>
                <w:rFonts w:ascii="Calibri" w:eastAsia="Times New Roman" w:hAnsi="Calibri" w:cs="Calibri"/>
                <w:b/>
                <w:bCs/>
                <w:sz w:val="22"/>
                <w:lang w:val="en-GB" w:eastAsia="en-GB"/>
              </w:rPr>
            </w:pPr>
            <w:r w:rsidRPr="00CF0A1D">
              <w:rPr>
                <w:rFonts w:ascii="Calibri" w:eastAsia="Times New Roman" w:hAnsi="Calibri" w:cs="Calibri"/>
                <w:b/>
                <w:bCs/>
                <w:sz w:val="22"/>
                <w:lang w:val="en-GB" w:eastAsia="en-GB"/>
              </w:rPr>
              <w:t>Test Data</w:t>
            </w:r>
          </w:p>
        </w:tc>
      </w:tr>
      <w:tr w:rsidR="00CF0A1D" w:rsidRPr="00CF0A1D" w14:paraId="3BF3C99C" w14:textId="77777777" w:rsidTr="007C5BB1">
        <w:trPr>
          <w:gridAfter w:val="1"/>
          <w:wAfter w:w="286"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hideMark/>
          </w:tcPr>
          <w:p w14:paraId="4D2EC5E8"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1</w:t>
            </w:r>
          </w:p>
        </w:tc>
        <w:tc>
          <w:tcPr>
            <w:tcW w:w="4527" w:type="dxa"/>
            <w:gridSpan w:val="5"/>
            <w:tcBorders>
              <w:top w:val="single" w:sz="4" w:space="0" w:color="auto"/>
              <w:left w:val="nil"/>
              <w:bottom w:val="single" w:sz="4" w:space="0" w:color="auto"/>
              <w:right w:val="single" w:sz="4" w:space="0" w:color="000000"/>
            </w:tcBorders>
            <w:shd w:val="clear" w:color="auto" w:fill="auto"/>
            <w:hideMark/>
          </w:tcPr>
          <w:p w14:paraId="166B247C"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proofErr w:type="spellStart"/>
            <w:r w:rsidRPr="00CF0A1D">
              <w:rPr>
                <w:rFonts w:ascii="Calibri" w:eastAsia="Times New Roman" w:hAnsi="Calibri" w:cs="Calibri"/>
                <w:sz w:val="22"/>
                <w:lang w:val="en-GB" w:eastAsia="en-GB"/>
              </w:rPr>
              <w:t>Powerbank</w:t>
            </w:r>
            <w:proofErr w:type="spellEnd"/>
            <w:r w:rsidRPr="00CF0A1D">
              <w:rPr>
                <w:rFonts w:ascii="Calibri" w:eastAsia="Times New Roman" w:hAnsi="Calibri" w:cs="Calibri"/>
                <w:sz w:val="22"/>
                <w:lang w:val="en-GB" w:eastAsia="en-GB"/>
              </w:rPr>
              <w:t xml:space="preserve"> fully charged</w:t>
            </w:r>
          </w:p>
        </w:tc>
        <w:tc>
          <w:tcPr>
            <w:tcW w:w="1298" w:type="dxa"/>
            <w:tcBorders>
              <w:top w:val="nil"/>
              <w:left w:val="nil"/>
              <w:bottom w:val="nil"/>
              <w:right w:val="nil"/>
            </w:tcBorders>
            <w:shd w:val="clear" w:color="auto" w:fill="auto"/>
            <w:hideMark/>
          </w:tcPr>
          <w:p w14:paraId="27635C4D" w14:textId="77777777" w:rsidR="00CF0A1D" w:rsidRPr="00CF0A1D" w:rsidRDefault="00CF0A1D" w:rsidP="00CF0A1D">
            <w:pPr>
              <w:widowControl/>
              <w:autoSpaceDE/>
              <w:autoSpaceDN/>
              <w:spacing w:line="240" w:lineRule="auto"/>
              <w:jc w:val="left"/>
              <w:rPr>
                <w:rFonts w:ascii="Calibri" w:eastAsia="Times New Roman" w:hAnsi="Calibri" w:cs="Calibri"/>
                <w:sz w:val="22"/>
                <w:lang w:val="en-GB" w:eastAsia="en-GB"/>
              </w:rPr>
            </w:pPr>
          </w:p>
        </w:tc>
        <w:tc>
          <w:tcPr>
            <w:tcW w:w="129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9D8B2BE"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1</w:t>
            </w:r>
          </w:p>
        </w:tc>
        <w:tc>
          <w:tcPr>
            <w:tcW w:w="5185" w:type="dxa"/>
            <w:gridSpan w:val="3"/>
            <w:tcBorders>
              <w:top w:val="single" w:sz="4" w:space="0" w:color="auto"/>
              <w:left w:val="nil"/>
              <w:bottom w:val="single" w:sz="4" w:space="0" w:color="auto"/>
              <w:right w:val="single" w:sz="4" w:space="0" w:color="000000"/>
            </w:tcBorders>
            <w:shd w:val="clear" w:color="auto" w:fill="auto"/>
            <w:vAlign w:val="center"/>
            <w:hideMark/>
          </w:tcPr>
          <w:p w14:paraId="794DE269"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proofErr w:type="spellStart"/>
            <w:r w:rsidRPr="00CF0A1D">
              <w:rPr>
                <w:rFonts w:ascii="Calibri" w:eastAsia="Times New Roman" w:hAnsi="Calibri" w:cs="Calibri"/>
                <w:sz w:val="22"/>
                <w:lang w:val="en-GB" w:eastAsia="en-GB"/>
              </w:rPr>
              <w:t>TagName</w:t>
            </w:r>
            <w:proofErr w:type="spellEnd"/>
            <w:r w:rsidRPr="00CF0A1D">
              <w:rPr>
                <w:rFonts w:ascii="Calibri" w:eastAsia="Times New Roman" w:hAnsi="Calibri" w:cs="Calibri"/>
                <w:sz w:val="22"/>
                <w:lang w:val="en-GB" w:eastAsia="en-GB"/>
              </w:rPr>
              <w:t xml:space="preserve"> = tagT1</w:t>
            </w:r>
          </w:p>
        </w:tc>
      </w:tr>
      <w:tr w:rsidR="00CF0A1D" w:rsidRPr="00CF0A1D" w14:paraId="79A6EF95" w14:textId="77777777" w:rsidTr="007C5BB1">
        <w:trPr>
          <w:gridAfter w:val="1"/>
          <w:wAfter w:w="286" w:type="dxa"/>
          <w:trHeight w:val="295"/>
        </w:trPr>
        <w:tc>
          <w:tcPr>
            <w:tcW w:w="1296" w:type="dxa"/>
            <w:tcBorders>
              <w:top w:val="nil"/>
              <w:left w:val="single" w:sz="4" w:space="0" w:color="auto"/>
              <w:bottom w:val="single" w:sz="4" w:space="0" w:color="auto"/>
              <w:right w:val="single" w:sz="4" w:space="0" w:color="auto"/>
            </w:tcBorders>
            <w:shd w:val="clear" w:color="auto" w:fill="auto"/>
            <w:hideMark/>
          </w:tcPr>
          <w:p w14:paraId="128A3C11"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2</w:t>
            </w:r>
          </w:p>
        </w:tc>
        <w:tc>
          <w:tcPr>
            <w:tcW w:w="4527" w:type="dxa"/>
            <w:gridSpan w:val="5"/>
            <w:tcBorders>
              <w:top w:val="single" w:sz="4" w:space="0" w:color="auto"/>
              <w:left w:val="nil"/>
              <w:bottom w:val="single" w:sz="4" w:space="0" w:color="auto"/>
              <w:right w:val="single" w:sz="4" w:space="0" w:color="000000"/>
            </w:tcBorders>
            <w:shd w:val="clear" w:color="auto" w:fill="auto"/>
            <w:hideMark/>
          </w:tcPr>
          <w:p w14:paraId="5C2F1C36"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Tag data saved in the flash memory</w:t>
            </w:r>
          </w:p>
        </w:tc>
        <w:tc>
          <w:tcPr>
            <w:tcW w:w="1298" w:type="dxa"/>
            <w:tcBorders>
              <w:top w:val="nil"/>
              <w:left w:val="nil"/>
              <w:bottom w:val="nil"/>
              <w:right w:val="nil"/>
            </w:tcBorders>
            <w:shd w:val="clear" w:color="auto" w:fill="auto"/>
            <w:hideMark/>
          </w:tcPr>
          <w:p w14:paraId="165A1AC3" w14:textId="77777777" w:rsidR="00CF0A1D" w:rsidRPr="00CF0A1D" w:rsidRDefault="00CF0A1D" w:rsidP="00CF0A1D">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single" w:sz="4" w:space="0" w:color="auto"/>
              <w:bottom w:val="single" w:sz="4" w:space="0" w:color="auto"/>
              <w:right w:val="single" w:sz="4" w:space="0" w:color="auto"/>
            </w:tcBorders>
            <w:shd w:val="clear" w:color="auto" w:fill="auto"/>
            <w:vAlign w:val="center"/>
            <w:hideMark/>
          </w:tcPr>
          <w:p w14:paraId="19C167D6"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2</w:t>
            </w:r>
          </w:p>
        </w:tc>
        <w:tc>
          <w:tcPr>
            <w:tcW w:w="5185" w:type="dxa"/>
            <w:gridSpan w:val="3"/>
            <w:tcBorders>
              <w:top w:val="single" w:sz="4" w:space="0" w:color="auto"/>
              <w:left w:val="nil"/>
              <w:bottom w:val="single" w:sz="4" w:space="0" w:color="auto"/>
              <w:right w:val="single" w:sz="4" w:space="0" w:color="000000"/>
            </w:tcBorders>
            <w:shd w:val="clear" w:color="auto" w:fill="auto"/>
            <w:vAlign w:val="center"/>
            <w:hideMark/>
          </w:tcPr>
          <w:p w14:paraId="2BB92AAD"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proofErr w:type="spellStart"/>
            <w:r w:rsidRPr="00CF0A1D">
              <w:rPr>
                <w:rFonts w:ascii="Calibri" w:eastAsia="Times New Roman" w:hAnsi="Calibri" w:cs="Calibri"/>
                <w:sz w:val="22"/>
                <w:lang w:val="en-GB" w:eastAsia="en-GB"/>
              </w:rPr>
              <w:t>WIFIinterval</w:t>
            </w:r>
            <w:proofErr w:type="spellEnd"/>
            <w:r w:rsidRPr="00CF0A1D">
              <w:rPr>
                <w:rFonts w:ascii="Calibri" w:eastAsia="Times New Roman" w:hAnsi="Calibri" w:cs="Calibri"/>
                <w:sz w:val="22"/>
                <w:lang w:val="en-GB" w:eastAsia="en-GB"/>
              </w:rPr>
              <w:t xml:space="preserve"> = 10000</w:t>
            </w:r>
          </w:p>
        </w:tc>
      </w:tr>
      <w:tr w:rsidR="00CF0A1D" w:rsidRPr="00CF0A1D" w14:paraId="7E1B450E" w14:textId="77777777" w:rsidTr="007C5BB1">
        <w:trPr>
          <w:gridAfter w:val="1"/>
          <w:wAfter w:w="286" w:type="dxa"/>
          <w:trHeight w:val="295"/>
        </w:trPr>
        <w:tc>
          <w:tcPr>
            <w:tcW w:w="1296" w:type="dxa"/>
            <w:tcBorders>
              <w:top w:val="nil"/>
              <w:left w:val="single" w:sz="4" w:space="0" w:color="auto"/>
              <w:bottom w:val="single" w:sz="4" w:space="0" w:color="auto"/>
              <w:right w:val="single" w:sz="4" w:space="0" w:color="auto"/>
            </w:tcBorders>
            <w:shd w:val="clear" w:color="auto" w:fill="auto"/>
            <w:hideMark/>
          </w:tcPr>
          <w:p w14:paraId="144224F0"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3</w:t>
            </w:r>
          </w:p>
        </w:tc>
        <w:tc>
          <w:tcPr>
            <w:tcW w:w="4527" w:type="dxa"/>
            <w:gridSpan w:val="5"/>
            <w:tcBorders>
              <w:top w:val="single" w:sz="4" w:space="0" w:color="auto"/>
              <w:left w:val="nil"/>
              <w:bottom w:val="single" w:sz="4" w:space="0" w:color="auto"/>
              <w:right w:val="single" w:sz="4" w:space="0" w:color="000000"/>
            </w:tcBorders>
            <w:shd w:val="clear" w:color="auto" w:fill="auto"/>
            <w:hideMark/>
          </w:tcPr>
          <w:p w14:paraId="488FBDC4"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Internet Access</w:t>
            </w:r>
          </w:p>
        </w:tc>
        <w:tc>
          <w:tcPr>
            <w:tcW w:w="1298" w:type="dxa"/>
            <w:tcBorders>
              <w:top w:val="nil"/>
              <w:left w:val="nil"/>
              <w:bottom w:val="nil"/>
              <w:right w:val="nil"/>
            </w:tcBorders>
            <w:shd w:val="clear" w:color="auto" w:fill="auto"/>
            <w:hideMark/>
          </w:tcPr>
          <w:p w14:paraId="4D6FD2FB" w14:textId="77777777" w:rsidR="00CF0A1D" w:rsidRPr="00CF0A1D" w:rsidRDefault="00CF0A1D" w:rsidP="00CF0A1D">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single" w:sz="4" w:space="0" w:color="auto"/>
              <w:bottom w:val="single" w:sz="4" w:space="0" w:color="auto"/>
              <w:right w:val="single" w:sz="4" w:space="0" w:color="auto"/>
            </w:tcBorders>
            <w:shd w:val="clear" w:color="auto" w:fill="auto"/>
            <w:vAlign w:val="center"/>
            <w:hideMark/>
          </w:tcPr>
          <w:p w14:paraId="55FDCBA9"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3</w:t>
            </w:r>
          </w:p>
        </w:tc>
        <w:tc>
          <w:tcPr>
            <w:tcW w:w="5185" w:type="dxa"/>
            <w:gridSpan w:val="3"/>
            <w:tcBorders>
              <w:top w:val="single" w:sz="4" w:space="0" w:color="auto"/>
              <w:left w:val="nil"/>
              <w:bottom w:val="single" w:sz="4" w:space="0" w:color="auto"/>
              <w:right w:val="single" w:sz="4" w:space="0" w:color="000000"/>
            </w:tcBorders>
            <w:shd w:val="clear" w:color="auto" w:fill="auto"/>
            <w:vAlign w:val="center"/>
            <w:hideMark/>
          </w:tcPr>
          <w:p w14:paraId="047B027E"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proofErr w:type="spellStart"/>
            <w:r w:rsidRPr="00CF0A1D">
              <w:rPr>
                <w:rFonts w:ascii="Calibri" w:eastAsia="Times New Roman" w:hAnsi="Calibri" w:cs="Calibri"/>
                <w:sz w:val="22"/>
                <w:lang w:val="en-GB" w:eastAsia="en-GB"/>
              </w:rPr>
              <w:t>BLEinterval</w:t>
            </w:r>
            <w:proofErr w:type="spellEnd"/>
            <w:r w:rsidRPr="00CF0A1D">
              <w:rPr>
                <w:rFonts w:ascii="Calibri" w:eastAsia="Times New Roman" w:hAnsi="Calibri" w:cs="Calibri"/>
                <w:sz w:val="22"/>
                <w:lang w:val="en-GB" w:eastAsia="en-GB"/>
              </w:rPr>
              <w:t xml:space="preserve"> = 5000</w:t>
            </w:r>
          </w:p>
        </w:tc>
      </w:tr>
      <w:tr w:rsidR="00CF0A1D" w:rsidRPr="00CF0A1D" w14:paraId="70A00B6A" w14:textId="77777777" w:rsidTr="007C5BB1">
        <w:trPr>
          <w:gridAfter w:val="5"/>
          <w:wAfter w:w="6769" w:type="dxa"/>
          <w:trHeight w:val="295"/>
        </w:trPr>
        <w:tc>
          <w:tcPr>
            <w:tcW w:w="1296" w:type="dxa"/>
            <w:tcBorders>
              <w:top w:val="nil"/>
              <w:left w:val="single" w:sz="4" w:space="0" w:color="auto"/>
              <w:bottom w:val="single" w:sz="4" w:space="0" w:color="auto"/>
              <w:right w:val="single" w:sz="4" w:space="0" w:color="auto"/>
            </w:tcBorders>
            <w:shd w:val="clear" w:color="auto" w:fill="auto"/>
            <w:hideMark/>
          </w:tcPr>
          <w:p w14:paraId="77352D82"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4</w:t>
            </w:r>
          </w:p>
        </w:tc>
        <w:tc>
          <w:tcPr>
            <w:tcW w:w="4527" w:type="dxa"/>
            <w:gridSpan w:val="5"/>
            <w:tcBorders>
              <w:top w:val="single" w:sz="4" w:space="0" w:color="auto"/>
              <w:left w:val="nil"/>
              <w:bottom w:val="single" w:sz="4" w:space="0" w:color="auto"/>
              <w:right w:val="single" w:sz="4" w:space="0" w:color="000000"/>
            </w:tcBorders>
            <w:shd w:val="clear" w:color="auto" w:fill="auto"/>
            <w:hideMark/>
          </w:tcPr>
          <w:p w14:paraId="4E1FC525"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Webserver online</w:t>
            </w:r>
          </w:p>
        </w:tc>
        <w:tc>
          <w:tcPr>
            <w:tcW w:w="1298" w:type="dxa"/>
            <w:tcBorders>
              <w:top w:val="nil"/>
              <w:left w:val="nil"/>
              <w:bottom w:val="nil"/>
              <w:right w:val="nil"/>
            </w:tcBorders>
            <w:shd w:val="clear" w:color="auto" w:fill="auto"/>
            <w:hideMark/>
          </w:tcPr>
          <w:p w14:paraId="33DAEC17" w14:textId="77777777" w:rsidR="00CF0A1D" w:rsidRPr="00CF0A1D" w:rsidRDefault="00CF0A1D" w:rsidP="00CF0A1D">
            <w:pPr>
              <w:widowControl/>
              <w:autoSpaceDE/>
              <w:autoSpaceDN/>
              <w:spacing w:line="240" w:lineRule="auto"/>
              <w:jc w:val="left"/>
              <w:rPr>
                <w:rFonts w:ascii="Calibri" w:eastAsia="Times New Roman" w:hAnsi="Calibri" w:cs="Calibri"/>
                <w:sz w:val="22"/>
                <w:lang w:val="en-GB" w:eastAsia="en-GB"/>
              </w:rPr>
            </w:pPr>
          </w:p>
        </w:tc>
      </w:tr>
      <w:tr w:rsidR="00CF0A1D" w:rsidRPr="00CF0A1D" w14:paraId="43AB7555" w14:textId="77777777" w:rsidTr="007C5BB1">
        <w:trPr>
          <w:gridAfter w:val="1"/>
          <w:wAfter w:w="286" w:type="dxa"/>
          <w:trHeight w:val="295"/>
        </w:trPr>
        <w:tc>
          <w:tcPr>
            <w:tcW w:w="1296" w:type="dxa"/>
            <w:tcBorders>
              <w:top w:val="nil"/>
              <w:left w:val="nil"/>
              <w:bottom w:val="nil"/>
              <w:right w:val="nil"/>
            </w:tcBorders>
            <w:shd w:val="clear" w:color="auto" w:fill="auto"/>
            <w:hideMark/>
          </w:tcPr>
          <w:p w14:paraId="46E2D246" w14:textId="77777777" w:rsidR="00CF0A1D" w:rsidRPr="00CF0A1D" w:rsidRDefault="00CF0A1D" w:rsidP="00CF0A1D">
            <w:pPr>
              <w:widowControl/>
              <w:autoSpaceDE/>
              <w:autoSpaceDN/>
              <w:spacing w:line="240" w:lineRule="auto"/>
              <w:jc w:val="left"/>
              <w:rPr>
                <w:rFonts w:ascii="Calibri" w:eastAsia="Times New Roman" w:hAnsi="Calibri" w:cs="Calibri"/>
                <w:sz w:val="22"/>
                <w:lang w:val="en-GB" w:eastAsia="en-GB"/>
              </w:rPr>
            </w:pPr>
          </w:p>
        </w:tc>
        <w:tc>
          <w:tcPr>
            <w:tcW w:w="1615" w:type="dxa"/>
            <w:gridSpan w:val="2"/>
            <w:tcBorders>
              <w:top w:val="nil"/>
              <w:left w:val="nil"/>
              <w:bottom w:val="nil"/>
              <w:right w:val="nil"/>
            </w:tcBorders>
            <w:shd w:val="clear" w:color="auto" w:fill="auto"/>
            <w:hideMark/>
          </w:tcPr>
          <w:p w14:paraId="06A9AF82" w14:textId="77777777" w:rsidR="00CF0A1D" w:rsidRPr="00CF0A1D" w:rsidRDefault="00CF0A1D" w:rsidP="00CF0A1D">
            <w:pPr>
              <w:widowControl/>
              <w:autoSpaceDE/>
              <w:autoSpaceDN/>
              <w:spacing w:line="240" w:lineRule="auto"/>
              <w:jc w:val="left"/>
              <w:rPr>
                <w:rFonts w:ascii="Calibri" w:eastAsia="Times New Roman" w:hAnsi="Calibri" w:cs="Calibri"/>
                <w:sz w:val="22"/>
                <w:lang w:val="en-GB" w:eastAsia="en-GB"/>
              </w:rPr>
            </w:pPr>
          </w:p>
        </w:tc>
        <w:tc>
          <w:tcPr>
            <w:tcW w:w="1615" w:type="dxa"/>
            <w:gridSpan w:val="2"/>
            <w:tcBorders>
              <w:top w:val="nil"/>
              <w:left w:val="nil"/>
              <w:bottom w:val="nil"/>
              <w:right w:val="nil"/>
            </w:tcBorders>
            <w:shd w:val="clear" w:color="auto" w:fill="auto"/>
            <w:hideMark/>
          </w:tcPr>
          <w:p w14:paraId="36BECD2B" w14:textId="77777777" w:rsidR="00CF0A1D" w:rsidRPr="00CF0A1D" w:rsidRDefault="00CF0A1D" w:rsidP="00CF0A1D">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50D1B446" w14:textId="77777777" w:rsidR="00CF0A1D" w:rsidRPr="00CF0A1D" w:rsidRDefault="00CF0A1D" w:rsidP="00CF0A1D">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17FDD07A" w14:textId="77777777" w:rsidR="00CF0A1D" w:rsidRPr="00CF0A1D" w:rsidRDefault="00CF0A1D" w:rsidP="00CF0A1D">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7F339323" w14:textId="77777777" w:rsidR="00CF0A1D" w:rsidRPr="00CF0A1D" w:rsidRDefault="00CF0A1D" w:rsidP="00CF0A1D">
            <w:pPr>
              <w:widowControl/>
              <w:autoSpaceDE/>
              <w:autoSpaceDN/>
              <w:spacing w:line="240" w:lineRule="auto"/>
              <w:jc w:val="left"/>
              <w:rPr>
                <w:rFonts w:ascii="Calibri" w:eastAsia="Times New Roman" w:hAnsi="Calibri" w:cs="Calibri"/>
                <w:sz w:val="22"/>
                <w:lang w:val="en-GB" w:eastAsia="en-GB"/>
              </w:rPr>
            </w:pPr>
          </w:p>
        </w:tc>
        <w:tc>
          <w:tcPr>
            <w:tcW w:w="5185" w:type="dxa"/>
            <w:gridSpan w:val="3"/>
            <w:tcBorders>
              <w:top w:val="nil"/>
              <w:left w:val="nil"/>
              <w:bottom w:val="nil"/>
              <w:right w:val="nil"/>
            </w:tcBorders>
            <w:shd w:val="clear" w:color="auto" w:fill="auto"/>
            <w:hideMark/>
          </w:tcPr>
          <w:p w14:paraId="78A0961B" w14:textId="77777777" w:rsidR="00CF0A1D" w:rsidRPr="00CF0A1D" w:rsidRDefault="00CF0A1D" w:rsidP="00CF0A1D">
            <w:pPr>
              <w:widowControl/>
              <w:autoSpaceDE/>
              <w:autoSpaceDN/>
              <w:spacing w:line="240" w:lineRule="auto"/>
              <w:jc w:val="left"/>
              <w:rPr>
                <w:rFonts w:ascii="Calibri" w:eastAsia="Times New Roman" w:hAnsi="Calibri" w:cs="Calibri"/>
                <w:sz w:val="22"/>
                <w:lang w:val="en-GB" w:eastAsia="en-GB"/>
              </w:rPr>
            </w:pPr>
          </w:p>
        </w:tc>
      </w:tr>
      <w:tr w:rsidR="00CF0A1D" w:rsidRPr="00454C63" w14:paraId="70D23795" w14:textId="77777777" w:rsidTr="007C5BB1">
        <w:trPr>
          <w:gridAfter w:val="1"/>
          <w:wAfter w:w="286" w:type="dxa"/>
          <w:trHeight w:val="295"/>
        </w:trPr>
        <w:tc>
          <w:tcPr>
            <w:tcW w:w="1296" w:type="dxa"/>
            <w:tcBorders>
              <w:top w:val="single" w:sz="4" w:space="0" w:color="B2B2B2"/>
              <w:left w:val="single" w:sz="4" w:space="0" w:color="B2B2B2"/>
              <w:bottom w:val="single" w:sz="4" w:space="0" w:color="B2B2B2"/>
              <w:right w:val="single" w:sz="4" w:space="0" w:color="B2B2B2"/>
            </w:tcBorders>
            <w:shd w:val="clear" w:color="auto" w:fill="DEEAF6"/>
            <w:noWrap/>
            <w:hideMark/>
          </w:tcPr>
          <w:p w14:paraId="23C10A88" w14:textId="77777777" w:rsidR="00CF0A1D" w:rsidRPr="00CF0A1D" w:rsidRDefault="00CF0A1D" w:rsidP="00CF0A1D">
            <w:pPr>
              <w:widowControl/>
              <w:autoSpaceDE/>
              <w:autoSpaceDN/>
              <w:spacing w:line="240" w:lineRule="auto"/>
              <w:jc w:val="left"/>
              <w:rPr>
                <w:rFonts w:ascii="Calibri" w:eastAsia="Times New Roman" w:hAnsi="Calibri" w:cs="Calibri"/>
                <w:b/>
                <w:bCs/>
                <w:sz w:val="22"/>
                <w:u w:val="single"/>
                <w:lang w:val="en-GB" w:eastAsia="en-GB"/>
              </w:rPr>
            </w:pPr>
            <w:r w:rsidRPr="00CF0A1D">
              <w:rPr>
                <w:rFonts w:ascii="Calibri" w:eastAsia="Times New Roman" w:hAnsi="Calibri" w:cs="Calibri"/>
                <w:b/>
                <w:bCs/>
                <w:sz w:val="22"/>
                <w:u w:val="single"/>
                <w:lang w:val="en-GB" w:eastAsia="en-GB"/>
              </w:rPr>
              <w:t>Test Scenario</w:t>
            </w:r>
          </w:p>
        </w:tc>
        <w:tc>
          <w:tcPr>
            <w:tcW w:w="12308" w:type="dxa"/>
            <w:gridSpan w:val="10"/>
            <w:tcBorders>
              <w:top w:val="nil"/>
              <w:left w:val="nil"/>
              <w:bottom w:val="nil"/>
              <w:right w:val="nil"/>
            </w:tcBorders>
            <w:shd w:val="clear" w:color="auto" w:fill="auto"/>
            <w:noWrap/>
            <w:hideMark/>
          </w:tcPr>
          <w:p w14:paraId="3FBDD647" w14:textId="77777777" w:rsidR="00CF0A1D" w:rsidRPr="00CF0A1D" w:rsidRDefault="00CF0A1D" w:rsidP="00CF0A1D">
            <w:pPr>
              <w:widowControl/>
              <w:autoSpaceDE/>
              <w:autoSpaceDN/>
              <w:spacing w:line="240" w:lineRule="auto"/>
              <w:jc w:val="left"/>
              <w:rPr>
                <w:rFonts w:ascii="Calibri" w:eastAsia="Times New Roman" w:hAnsi="Calibri" w:cs="Calibri"/>
                <w:sz w:val="22"/>
                <w:lang w:val="en-GB" w:eastAsia="en-GB"/>
              </w:rPr>
            </w:pPr>
            <w:r w:rsidRPr="00CF0A1D">
              <w:rPr>
                <w:rFonts w:ascii="Calibri" w:eastAsia="Times New Roman" w:hAnsi="Calibri" w:cs="Calibri"/>
                <w:sz w:val="22"/>
                <w:lang w:val="en-GB" w:eastAsia="en-GB"/>
              </w:rPr>
              <w:t xml:space="preserve">A </w:t>
            </w:r>
            <w:proofErr w:type="spellStart"/>
            <w:r w:rsidRPr="00CF0A1D">
              <w:rPr>
                <w:rFonts w:ascii="Calibri" w:eastAsia="Times New Roman" w:hAnsi="Calibri" w:cs="Calibri"/>
                <w:sz w:val="22"/>
                <w:lang w:val="en-GB" w:eastAsia="en-GB"/>
              </w:rPr>
              <w:t>powerbank</w:t>
            </w:r>
            <w:proofErr w:type="spellEnd"/>
            <w:r w:rsidRPr="00CF0A1D">
              <w:rPr>
                <w:rFonts w:ascii="Calibri" w:eastAsia="Times New Roman" w:hAnsi="Calibri" w:cs="Calibri"/>
                <w:sz w:val="22"/>
                <w:lang w:val="en-GB" w:eastAsia="en-GB"/>
              </w:rPr>
              <w:t>-powered tag is left in an open environment with Internet Access, while the webserver is being monitored for the time at which the tag starts to post data and when it last posted data.</w:t>
            </w:r>
          </w:p>
        </w:tc>
      </w:tr>
      <w:tr w:rsidR="00CF0A1D" w:rsidRPr="00454C63" w14:paraId="7A4C7C39" w14:textId="77777777" w:rsidTr="007C5BB1">
        <w:trPr>
          <w:gridAfter w:val="1"/>
          <w:wAfter w:w="286" w:type="dxa"/>
          <w:trHeight w:val="295"/>
        </w:trPr>
        <w:tc>
          <w:tcPr>
            <w:tcW w:w="1296" w:type="dxa"/>
            <w:tcBorders>
              <w:top w:val="nil"/>
              <w:left w:val="nil"/>
              <w:bottom w:val="nil"/>
              <w:right w:val="nil"/>
            </w:tcBorders>
            <w:shd w:val="clear" w:color="auto" w:fill="auto"/>
            <w:noWrap/>
            <w:vAlign w:val="bottom"/>
            <w:hideMark/>
          </w:tcPr>
          <w:p w14:paraId="4BAB4E82" w14:textId="77777777" w:rsidR="00CF0A1D" w:rsidRPr="00CF0A1D" w:rsidRDefault="00CF0A1D" w:rsidP="00CF0A1D">
            <w:pPr>
              <w:widowControl/>
              <w:autoSpaceDE/>
              <w:autoSpaceDN/>
              <w:spacing w:line="240" w:lineRule="auto"/>
              <w:jc w:val="left"/>
              <w:rPr>
                <w:rFonts w:ascii="Calibri" w:eastAsia="Times New Roman" w:hAnsi="Calibri" w:cs="Calibri"/>
                <w:sz w:val="22"/>
                <w:lang w:val="en-GB" w:eastAsia="en-GB"/>
              </w:rPr>
            </w:pPr>
          </w:p>
        </w:tc>
        <w:tc>
          <w:tcPr>
            <w:tcW w:w="1615" w:type="dxa"/>
            <w:gridSpan w:val="2"/>
            <w:tcBorders>
              <w:top w:val="nil"/>
              <w:left w:val="nil"/>
              <w:bottom w:val="nil"/>
              <w:right w:val="nil"/>
            </w:tcBorders>
            <w:shd w:val="clear" w:color="auto" w:fill="auto"/>
            <w:noWrap/>
            <w:vAlign w:val="bottom"/>
            <w:hideMark/>
          </w:tcPr>
          <w:p w14:paraId="05EFA2FA" w14:textId="77777777" w:rsidR="00CF0A1D" w:rsidRPr="00CF0A1D" w:rsidRDefault="00CF0A1D" w:rsidP="00CF0A1D">
            <w:pPr>
              <w:widowControl/>
              <w:autoSpaceDE/>
              <w:autoSpaceDN/>
              <w:spacing w:line="240" w:lineRule="auto"/>
              <w:jc w:val="left"/>
              <w:rPr>
                <w:rFonts w:ascii="Calibri" w:eastAsia="Times New Roman" w:hAnsi="Calibri" w:cs="Calibri"/>
                <w:sz w:val="22"/>
                <w:lang w:val="en-GB" w:eastAsia="en-GB"/>
              </w:rPr>
            </w:pPr>
          </w:p>
        </w:tc>
        <w:tc>
          <w:tcPr>
            <w:tcW w:w="1615" w:type="dxa"/>
            <w:gridSpan w:val="2"/>
            <w:tcBorders>
              <w:top w:val="nil"/>
              <w:left w:val="nil"/>
              <w:bottom w:val="nil"/>
              <w:right w:val="nil"/>
            </w:tcBorders>
            <w:shd w:val="clear" w:color="auto" w:fill="auto"/>
            <w:noWrap/>
            <w:vAlign w:val="bottom"/>
            <w:hideMark/>
          </w:tcPr>
          <w:p w14:paraId="554C0AD0" w14:textId="77777777" w:rsidR="00CF0A1D" w:rsidRPr="00CF0A1D" w:rsidRDefault="00CF0A1D" w:rsidP="00CF0A1D">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noWrap/>
            <w:vAlign w:val="bottom"/>
            <w:hideMark/>
          </w:tcPr>
          <w:p w14:paraId="6147BE07" w14:textId="77777777" w:rsidR="00CF0A1D" w:rsidRPr="00CF0A1D" w:rsidRDefault="00CF0A1D" w:rsidP="00CF0A1D">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noWrap/>
            <w:vAlign w:val="bottom"/>
            <w:hideMark/>
          </w:tcPr>
          <w:p w14:paraId="18520509" w14:textId="77777777" w:rsidR="00CF0A1D" w:rsidRPr="00CF0A1D" w:rsidRDefault="00CF0A1D" w:rsidP="00CF0A1D">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noWrap/>
            <w:vAlign w:val="bottom"/>
            <w:hideMark/>
          </w:tcPr>
          <w:p w14:paraId="1D97F2BA" w14:textId="77777777" w:rsidR="00CF0A1D" w:rsidRPr="00CF0A1D" w:rsidRDefault="00CF0A1D" w:rsidP="00CF0A1D">
            <w:pPr>
              <w:widowControl/>
              <w:autoSpaceDE/>
              <w:autoSpaceDN/>
              <w:spacing w:line="240" w:lineRule="auto"/>
              <w:jc w:val="left"/>
              <w:rPr>
                <w:rFonts w:ascii="Calibri" w:eastAsia="Times New Roman" w:hAnsi="Calibri" w:cs="Calibri"/>
                <w:sz w:val="22"/>
                <w:lang w:val="en-GB" w:eastAsia="en-GB"/>
              </w:rPr>
            </w:pPr>
          </w:p>
        </w:tc>
        <w:tc>
          <w:tcPr>
            <w:tcW w:w="5185" w:type="dxa"/>
            <w:gridSpan w:val="3"/>
            <w:tcBorders>
              <w:top w:val="nil"/>
              <w:left w:val="nil"/>
              <w:bottom w:val="nil"/>
              <w:right w:val="nil"/>
            </w:tcBorders>
            <w:shd w:val="clear" w:color="auto" w:fill="auto"/>
            <w:noWrap/>
            <w:vAlign w:val="bottom"/>
            <w:hideMark/>
          </w:tcPr>
          <w:p w14:paraId="694795D8" w14:textId="77777777" w:rsidR="00CF0A1D" w:rsidRPr="00CF0A1D" w:rsidRDefault="00CF0A1D" w:rsidP="00CF0A1D">
            <w:pPr>
              <w:widowControl/>
              <w:autoSpaceDE/>
              <w:autoSpaceDN/>
              <w:spacing w:line="240" w:lineRule="auto"/>
              <w:jc w:val="left"/>
              <w:rPr>
                <w:rFonts w:ascii="Calibri" w:eastAsia="Times New Roman" w:hAnsi="Calibri" w:cs="Calibri"/>
                <w:sz w:val="22"/>
                <w:lang w:val="en-GB" w:eastAsia="en-GB"/>
              </w:rPr>
            </w:pPr>
          </w:p>
        </w:tc>
      </w:tr>
      <w:tr w:rsidR="00CF0A1D" w:rsidRPr="00454C63" w14:paraId="0BA8B8F1" w14:textId="77777777" w:rsidTr="007C5BB1">
        <w:trPr>
          <w:gridAfter w:val="1"/>
          <w:wAfter w:w="286" w:type="dxa"/>
          <w:trHeight w:val="472"/>
        </w:trPr>
        <w:tc>
          <w:tcPr>
            <w:tcW w:w="1296" w:type="dxa"/>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6346811A" w14:textId="77777777" w:rsidR="00CF0A1D" w:rsidRPr="00CF0A1D" w:rsidRDefault="00CF0A1D" w:rsidP="00CF0A1D">
            <w:pPr>
              <w:widowControl/>
              <w:autoSpaceDE/>
              <w:autoSpaceDN/>
              <w:spacing w:line="240" w:lineRule="auto"/>
              <w:jc w:val="center"/>
              <w:rPr>
                <w:rFonts w:ascii="Calibri" w:eastAsia="Times New Roman" w:hAnsi="Calibri" w:cs="Calibri"/>
                <w:b/>
                <w:bCs/>
                <w:sz w:val="22"/>
                <w:lang w:val="en-GB" w:eastAsia="en-GB"/>
              </w:rPr>
            </w:pPr>
            <w:r w:rsidRPr="00CF0A1D">
              <w:rPr>
                <w:rFonts w:ascii="Calibri" w:eastAsia="Times New Roman" w:hAnsi="Calibri" w:cs="Calibri"/>
                <w:b/>
                <w:bCs/>
                <w:sz w:val="22"/>
                <w:lang w:val="en-GB" w:eastAsia="en-GB"/>
              </w:rPr>
              <w:t>Step #</w:t>
            </w:r>
          </w:p>
        </w:tc>
        <w:tc>
          <w:tcPr>
            <w:tcW w:w="3230" w:type="dxa"/>
            <w:gridSpan w:val="4"/>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22D3BFF4" w14:textId="77777777" w:rsidR="00CF0A1D" w:rsidRPr="00CF0A1D" w:rsidRDefault="00CF0A1D" w:rsidP="00CF0A1D">
            <w:pPr>
              <w:widowControl/>
              <w:autoSpaceDE/>
              <w:autoSpaceDN/>
              <w:spacing w:line="240" w:lineRule="auto"/>
              <w:jc w:val="center"/>
              <w:rPr>
                <w:rFonts w:ascii="Calibri" w:eastAsia="Times New Roman" w:hAnsi="Calibri" w:cs="Calibri"/>
                <w:b/>
                <w:bCs/>
                <w:sz w:val="22"/>
                <w:lang w:val="en-GB" w:eastAsia="en-GB"/>
              </w:rPr>
            </w:pPr>
            <w:r w:rsidRPr="00CF0A1D">
              <w:rPr>
                <w:rFonts w:ascii="Calibri" w:eastAsia="Times New Roman" w:hAnsi="Calibri" w:cs="Calibri"/>
                <w:b/>
                <w:bCs/>
                <w:sz w:val="22"/>
                <w:lang w:val="en-GB" w:eastAsia="en-GB"/>
              </w:rPr>
              <w:t>Step Details</w:t>
            </w:r>
          </w:p>
        </w:tc>
        <w:tc>
          <w:tcPr>
            <w:tcW w:w="2595" w:type="dxa"/>
            <w:gridSpan w:val="2"/>
            <w:vMerge w:val="restart"/>
            <w:tcBorders>
              <w:top w:val="single" w:sz="4" w:space="0" w:color="B2B2B2"/>
              <w:left w:val="single" w:sz="4" w:space="0" w:color="B2B2B2"/>
              <w:bottom w:val="single" w:sz="4" w:space="0" w:color="B2B2B2"/>
              <w:right w:val="single" w:sz="4" w:space="0" w:color="B2B2B2"/>
            </w:tcBorders>
            <w:shd w:val="clear" w:color="auto" w:fill="DEEAF6"/>
            <w:noWrap/>
            <w:vAlign w:val="center"/>
            <w:hideMark/>
          </w:tcPr>
          <w:p w14:paraId="3077B0A2" w14:textId="77777777" w:rsidR="00CF0A1D" w:rsidRPr="00CF0A1D" w:rsidRDefault="00CF0A1D" w:rsidP="00CF0A1D">
            <w:pPr>
              <w:widowControl/>
              <w:autoSpaceDE/>
              <w:autoSpaceDN/>
              <w:spacing w:line="240" w:lineRule="auto"/>
              <w:jc w:val="center"/>
              <w:rPr>
                <w:rFonts w:ascii="Calibri" w:eastAsia="Times New Roman" w:hAnsi="Calibri" w:cs="Calibri"/>
                <w:b/>
                <w:bCs/>
                <w:sz w:val="22"/>
                <w:lang w:val="en-GB" w:eastAsia="en-GB"/>
              </w:rPr>
            </w:pPr>
            <w:r w:rsidRPr="00CF0A1D">
              <w:rPr>
                <w:rFonts w:ascii="Calibri" w:eastAsia="Times New Roman" w:hAnsi="Calibri" w:cs="Calibri"/>
                <w:b/>
                <w:bCs/>
                <w:sz w:val="22"/>
                <w:lang w:val="en-GB" w:eastAsia="en-GB"/>
              </w:rPr>
              <w:t>Expected Results</w:t>
            </w:r>
          </w:p>
        </w:tc>
        <w:tc>
          <w:tcPr>
            <w:tcW w:w="3890" w:type="dxa"/>
            <w:gridSpan w:val="3"/>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7AC00B25" w14:textId="77777777" w:rsidR="00CF0A1D" w:rsidRPr="00CF0A1D" w:rsidRDefault="00CF0A1D" w:rsidP="00CF0A1D">
            <w:pPr>
              <w:widowControl/>
              <w:autoSpaceDE/>
              <w:autoSpaceDN/>
              <w:spacing w:line="240" w:lineRule="auto"/>
              <w:jc w:val="center"/>
              <w:rPr>
                <w:rFonts w:ascii="Calibri" w:eastAsia="Times New Roman" w:hAnsi="Calibri" w:cs="Calibri"/>
                <w:b/>
                <w:bCs/>
                <w:sz w:val="22"/>
                <w:lang w:val="en-GB" w:eastAsia="en-GB"/>
              </w:rPr>
            </w:pPr>
            <w:r w:rsidRPr="00CF0A1D">
              <w:rPr>
                <w:rFonts w:ascii="Calibri" w:eastAsia="Times New Roman" w:hAnsi="Calibri" w:cs="Calibri"/>
                <w:b/>
                <w:bCs/>
                <w:sz w:val="22"/>
                <w:lang w:val="en-GB" w:eastAsia="en-GB"/>
              </w:rPr>
              <w:t>Actual Results</w:t>
            </w:r>
          </w:p>
        </w:tc>
        <w:tc>
          <w:tcPr>
            <w:tcW w:w="2593" w:type="dxa"/>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3478718B" w14:textId="77777777" w:rsidR="00CF0A1D" w:rsidRPr="00CF0A1D" w:rsidRDefault="00CF0A1D" w:rsidP="00CF0A1D">
            <w:pPr>
              <w:widowControl/>
              <w:autoSpaceDE/>
              <w:autoSpaceDN/>
              <w:spacing w:line="240" w:lineRule="auto"/>
              <w:jc w:val="center"/>
              <w:rPr>
                <w:rFonts w:ascii="Calibri" w:eastAsia="Times New Roman" w:hAnsi="Calibri" w:cs="Calibri"/>
                <w:b/>
                <w:bCs/>
                <w:sz w:val="22"/>
                <w:lang w:val="en-GB" w:eastAsia="en-GB"/>
              </w:rPr>
            </w:pPr>
            <w:r w:rsidRPr="00CF0A1D">
              <w:rPr>
                <w:rFonts w:ascii="Calibri" w:eastAsia="Times New Roman" w:hAnsi="Calibri" w:cs="Calibri"/>
                <w:b/>
                <w:bCs/>
                <w:sz w:val="22"/>
                <w:lang w:val="en-GB" w:eastAsia="en-GB"/>
              </w:rPr>
              <w:t>Pass / Fail / Not executed / Suspended</w:t>
            </w:r>
          </w:p>
        </w:tc>
      </w:tr>
      <w:tr w:rsidR="00CF0A1D" w:rsidRPr="00454C63" w14:paraId="60992EB3" w14:textId="77777777" w:rsidTr="007C5BB1">
        <w:trPr>
          <w:gridAfter w:val="1"/>
          <w:wAfter w:w="286" w:type="dxa"/>
          <w:trHeight w:val="472"/>
        </w:trPr>
        <w:tc>
          <w:tcPr>
            <w:tcW w:w="1296" w:type="dxa"/>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62CBA80D" w14:textId="77777777" w:rsidR="00CF0A1D" w:rsidRPr="00CF0A1D" w:rsidRDefault="00CF0A1D" w:rsidP="00CF0A1D">
            <w:pPr>
              <w:widowControl/>
              <w:autoSpaceDE/>
              <w:autoSpaceDN/>
              <w:spacing w:line="240" w:lineRule="auto"/>
              <w:jc w:val="left"/>
              <w:rPr>
                <w:rFonts w:ascii="Calibri" w:eastAsia="Times New Roman" w:hAnsi="Calibri" w:cs="Calibri"/>
                <w:b/>
                <w:bCs/>
                <w:sz w:val="22"/>
                <w:lang w:val="en-GB" w:eastAsia="en-GB"/>
              </w:rPr>
            </w:pPr>
          </w:p>
        </w:tc>
        <w:tc>
          <w:tcPr>
            <w:tcW w:w="3230" w:type="dxa"/>
            <w:gridSpan w:val="4"/>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39FAE4E6" w14:textId="77777777" w:rsidR="00CF0A1D" w:rsidRPr="00CF0A1D" w:rsidRDefault="00CF0A1D" w:rsidP="00CF0A1D">
            <w:pPr>
              <w:widowControl/>
              <w:autoSpaceDE/>
              <w:autoSpaceDN/>
              <w:spacing w:line="240" w:lineRule="auto"/>
              <w:jc w:val="left"/>
              <w:rPr>
                <w:rFonts w:ascii="Calibri" w:eastAsia="Times New Roman" w:hAnsi="Calibri" w:cs="Calibri"/>
                <w:b/>
                <w:bCs/>
                <w:sz w:val="22"/>
                <w:lang w:val="en-GB" w:eastAsia="en-GB"/>
              </w:rPr>
            </w:pPr>
          </w:p>
        </w:tc>
        <w:tc>
          <w:tcPr>
            <w:tcW w:w="2595" w:type="dxa"/>
            <w:gridSpan w:val="2"/>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692C0DCA" w14:textId="77777777" w:rsidR="00CF0A1D" w:rsidRPr="00CF0A1D" w:rsidRDefault="00CF0A1D" w:rsidP="00CF0A1D">
            <w:pPr>
              <w:widowControl/>
              <w:autoSpaceDE/>
              <w:autoSpaceDN/>
              <w:spacing w:line="240" w:lineRule="auto"/>
              <w:jc w:val="left"/>
              <w:rPr>
                <w:rFonts w:ascii="Calibri" w:eastAsia="Times New Roman" w:hAnsi="Calibri" w:cs="Calibri"/>
                <w:b/>
                <w:bCs/>
                <w:sz w:val="22"/>
                <w:lang w:val="en-GB" w:eastAsia="en-GB"/>
              </w:rPr>
            </w:pPr>
          </w:p>
        </w:tc>
        <w:tc>
          <w:tcPr>
            <w:tcW w:w="3890" w:type="dxa"/>
            <w:gridSpan w:val="3"/>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5A19EE1A" w14:textId="77777777" w:rsidR="00CF0A1D" w:rsidRPr="00CF0A1D" w:rsidRDefault="00CF0A1D" w:rsidP="00CF0A1D">
            <w:pPr>
              <w:widowControl/>
              <w:autoSpaceDE/>
              <w:autoSpaceDN/>
              <w:spacing w:line="240" w:lineRule="auto"/>
              <w:jc w:val="left"/>
              <w:rPr>
                <w:rFonts w:ascii="Calibri" w:eastAsia="Times New Roman" w:hAnsi="Calibri" w:cs="Calibri"/>
                <w:b/>
                <w:bCs/>
                <w:sz w:val="22"/>
                <w:lang w:val="en-GB" w:eastAsia="en-GB"/>
              </w:rPr>
            </w:pPr>
          </w:p>
        </w:tc>
        <w:tc>
          <w:tcPr>
            <w:tcW w:w="2593" w:type="dxa"/>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2FD02E9E" w14:textId="77777777" w:rsidR="00CF0A1D" w:rsidRPr="00CF0A1D" w:rsidRDefault="00CF0A1D" w:rsidP="00CF0A1D">
            <w:pPr>
              <w:widowControl/>
              <w:autoSpaceDE/>
              <w:autoSpaceDN/>
              <w:spacing w:line="240" w:lineRule="auto"/>
              <w:jc w:val="left"/>
              <w:rPr>
                <w:rFonts w:ascii="Calibri" w:eastAsia="Times New Roman" w:hAnsi="Calibri" w:cs="Calibri"/>
                <w:b/>
                <w:bCs/>
                <w:sz w:val="22"/>
                <w:lang w:val="en-GB" w:eastAsia="en-GB"/>
              </w:rPr>
            </w:pPr>
          </w:p>
        </w:tc>
      </w:tr>
      <w:tr w:rsidR="00CF0A1D" w:rsidRPr="00CF0A1D" w14:paraId="46CF4571" w14:textId="77777777" w:rsidTr="007C5BB1">
        <w:trPr>
          <w:gridAfter w:val="1"/>
          <w:wAfter w:w="286" w:type="dxa"/>
          <w:trHeight w:val="573"/>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FA177EB"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1</w:t>
            </w:r>
          </w:p>
        </w:tc>
        <w:tc>
          <w:tcPr>
            <w:tcW w:w="3230" w:type="dxa"/>
            <w:gridSpan w:val="4"/>
            <w:tcBorders>
              <w:top w:val="single" w:sz="4" w:space="0" w:color="auto"/>
              <w:left w:val="nil"/>
              <w:bottom w:val="single" w:sz="4" w:space="0" w:color="auto"/>
              <w:right w:val="single" w:sz="4" w:space="0" w:color="auto"/>
            </w:tcBorders>
            <w:shd w:val="clear" w:color="auto" w:fill="auto"/>
            <w:vAlign w:val="center"/>
          </w:tcPr>
          <w:p w14:paraId="20826BFB"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 xml:space="preserve">Connect the Tag to the </w:t>
            </w:r>
            <w:proofErr w:type="spellStart"/>
            <w:r w:rsidRPr="00CF0A1D">
              <w:rPr>
                <w:rFonts w:ascii="Calibri" w:eastAsia="Times New Roman" w:hAnsi="Calibri" w:cs="Calibri"/>
                <w:sz w:val="22"/>
                <w:lang w:val="en-GB" w:eastAsia="en-GB"/>
              </w:rPr>
              <w:t>Powerbank</w:t>
            </w:r>
            <w:proofErr w:type="spellEnd"/>
          </w:p>
        </w:tc>
        <w:tc>
          <w:tcPr>
            <w:tcW w:w="2595" w:type="dxa"/>
            <w:gridSpan w:val="2"/>
            <w:tcBorders>
              <w:top w:val="single" w:sz="4" w:space="0" w:color="auto"/>
              <w:left w:val="nil"/>
              <w:bottom w:val="single" w:sz="4" w:space="0" w:color="auto"/>
              <w:right w:val="single" w:sz="4" w:space="0" w:color="auto"/>
            </w:tcBorders>
            <w:shd w:val="clear" w:color="auto" w:fill="auto"/>
            <w:vAlign w:val="center"/>
          </w:tcPr>
          <w:p w14:paraId="46754E88"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 xml:space="preserve">The </w:t>
            </w:r>
            <w:proofErr w:type="spellStart"/>
            <w:r w:rsidRPr="00CF0A1D">
              <w:rPr>
                <w:rFonts w:ascii="Calibri" w:eastAsia="Times New Roman" w:hAnsi="Calibri" w:cs="Calibri"/>
                <w:sz w:val="22"/>
                <w:lang w:val="en-GB" w:eastAsia="en-GB"/>
              </w:rPr>
              <w:t>powerbank</w:t>
            </w:r>
            <w:proofErr w:type="spellEnd"/>
            <w:r w:rsidRPr="00CF0A1D">
              <w:rPr>
                <w:rFonts w:ascii="Calibri" w:eastAsia="Times New Roman" w:hAnsi="Calibri" w:cs="Calibri"/>
                <w:sz w:val="22"/>
                <w:lang w:val="en-GB" w:eastAsia="en-GB"/>
              </w:rPr>
              <w:t xml:space="preserve"> turns blue when it is working</w:t>
            </w:r>
          </w:p>
        </w:tc>
        <w:tc>
          <w:tcPr>
            <w:tcW w:w="3890" w:type="dxa"/>
            <w:gridSpan w:val="3"/>
            <w:tcBorders>
              <w:top w:val="single" w:sz="4" w:space="0" w:color="auto"/>
              <w:left w:val="nil"/>
              <w:bottom w:val="single" w:sz="4" w:space="0" w:color="auto"/>
              <w:right w:val="single" w:sz="4" w:space="0" w:color="000000"/>
            </w:tcBorders>
            <w:shd w:val="clear" w:color="auto" w:fill="auto"/>
            <w:vAlign w:val="center"/>
          </w:tcPr>
          <w:p w14:paraId="1D5282C9"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As Expected</w:t>
            </w:r>
          </w:p>
        </w:tc>
        <w:tc>
          <w:tcPr>
            <w:tcW w:w="2593" w:type="dxa"/>
            <w:tcBorders>
              <w:top w:val="single" w:sz="4" w:space="0" w:color="auto"/>
              <w:left w:val="nil"/>
              <w:bottom w:val="single" w:sz="4" w:space="0" w:color="auto"/>
              <w:right w:val="single" w:sz="4" w:space="0" w:color="000000"/>
            </w:tcBorders>
            <w:shd w:val="clear" w:color="auto" w:fill="auto"/>
            <w:vAlign w:val="center"/>
          </w:tcPr>
          <w:p w14:paraId="01702886"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Pass</w:t>
            </w:r>
          </w:p>
        </w:tc>
      </w:tr>
      <w:tr w:rsidR="00CF0A1D" w:rsidRPr="00CF0A1D" w14:paraId="1E10914E" w14:textId="77777777" w:rsidTr="007C5BB1">
        <w:trPr>
          <w:gridAfter w:val="1"/>
          <w:wAfter w:w="286"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18A7D2B3"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2</w:t>
            </w:r>
          </w:p>
        </w:tc>
        <w:tc>
          <w:tcPr>
            <w:tcW w:w="3230" w:type="dxa"/>
            <w:gridSpan w:val="4"/>
            <w:tcBorders>
              <w:top w:val="single" w:sz="4" w:space="0" w:color="auto"/>
              <w:left w:val="nil"/>
              <w:bottom w:val="single" w:sz="4" w:space="0" w:color="auto"/>
              <w:right w:val="single" w:sz="4" w:space="0" w:color="auto"/>
            </w:tcBorders>
            <w:shd w:val="clear" w:color="auto" w:fill="auto"/>
            <w:vAlign w:val="center"/>
          </w:tcPr>
          <w:p w14:paraId="794AE960"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Navigate to http://ils.dsi.uminho.pt/viewData</w:t>
            </w:r>
          </w:p>
        </w:tc>
        <w:tc>
          <w:tcPr>
            <w:tcW w:w="2595" w:type="dxa"/>
            <w:gridSpan w:val="2"/>
            <w:tcBorders>
              <w:top w:val="single" w:sz="4" w:space="0" w:color="auto"/>
              <w:left w:val="nil"/>
              <w:bottom w:val="single" w:sz="4" w:space="0" w:color="auto"/>
              <w:right w:val="single" w:sz="4" w:space="0" w:color="auto"/>
            </w:tcBorders>
            <w:shd w:val="clear" w:color="auto" w:fill="auto"/>
            <w:vAlign w:val="center"/>
          </w:tcPr>
          <w:p w14:paraId="49E80B99"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Site should open</w:t>
            </w:r>
          </w:p>
        </w:tc>
        <w:tc>
          <w:tcPr>
            <w:tcW w:w="3890" w:type="dxa"/>
            <w:gridSpan w:val="3"/>
            <w:tcBorders>
              <w:top w:val="single" w:sz="4" w:space="0" w:color="auto"/>
              <w:left w:val="nil"/>
              <w:bottom w:val="single" w:sz="4" w:space="0" w:color="auto"/>
              <w:right w:val="single" w:sz="4" w:space="0" w:color="000000"/>
            </w:tcBorders>
            <w:shd w:val="clear" w:color="auto" w:fill="auto"/>
            <w:vAlign w:val="center"/>
          </w:tcPr>
          <w:p w14:paraId="6611D302"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As Expected</w:t>
            </w:r>
          </w:p>
        </w:tc>
        <w:tc>
          <w:tcPr>
            <w:tcW w:w="2593" w:type="dxa"/>
            <w:tcBorders>
              <w:top w:val="single" w:sz="4" w:space="0" w:color="auto"/>
              <w:left w:val="nil"/>
              <w:bottom w:val="single" w:sz="4" w:space="0" w:color="auto"/>
              <w:right w:val="single" w:sz="4" w:space="0" w:color="000000"/>
            </w:tcBorders>
            <w:shd w:val="clear" w:color="auto" w:fill="auto"/>
            <w:vAlign w:val="center"/>
          </w:tcPr>
          <w:p w14:paraId="54D8D92E"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Pass</w:t>
            </w:r>
          </w:p>
        </w:tc>
      </w:tr>
      <w:tr w:rsidR="00CF0A1D" w:rsidRPr="00CF0A1D" w14:paraId="2E72CC96" w14:textId="77777777" w:rsidTr="007C5BB1">
        <w:trPr>
          <w:gridAfter w:val="1"/>
          <w:wAfter w:w="286"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7CA31DC5"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3</w:t>
            </w:r>
          </w:p>
        </w:tc>
        <w:tc>
          <w:tcPr>
            <w:tcW w:w="3230" w:type="dxa"/>
            <w:gridSpan w:val="4"/>
            <w:tcBorders>
              <w:top w:val="single" w:sz="4" w:space="0" w:color="auto"/>
              <w:left w:val="nil"/>
              <w:bottom w:val="single" w:sz="4" w:space="0" w:color="auto"/>
              <w:right w:val="single" w:sz="4" w:space="0" w:color="auto"/>
            </w:tcBorders>
            <w:shd w:val="clear" w:color="auto" w:fill="auto"/>
            <w:vAlign w:val="center"/>
          </w:tcPr>
          <w:p w14:paraId="18BA16DD"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 xml:space="preserve">Enter </w:t>
            </w:r>
            <w:proofErr w:type="spellStart"/>
            <w:r w:rsidRPr="00CF0A1D">
              <w:rPr>
                <w:rFonts w:ascii="Calibri" w:eastAsia="Times New Roman" w:hAnsi="Calibri" w:cs="Calibri"/>
                <w:sz w:val="22"/>
                <w:lang w:val="en-GB" w:eastAsia="en-GB"/>
              </w:rPr>
              <w:t>TagName</w:t>
            </w:r>
            <w:proofErr w:type="spellEnd"/>
          </w:p>
        </w:tc>
        <w:tc>
          <w:tcPr>
            <w:tcW w:w="2595" w:type="dxa"/>
            <w:gridSpan w:val="2"/>
            <w:tcBorders>
              <w:top w:val="single" w:sz="4" w:space="0" w:color="auto"/>
              <w:left w:val="nil"/>
              <w:bottom w:val="single" w:sz="4" w:space="0" w:color="auto"/>
              <w:right w:val="single" w:sz="4" w:space="0" w:color="auto"/>
            </w:tcBorders>
            <w:shd w:val="clear" w:color="auto" w:fill="auto"/>
            <w:vAlign w:val="center"/>
          </w:tcPr>
          <w:p w14:paraId="360BDF59"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Credential can be entered</w:t>
            </w:r>
          </w:p>
        </w:tc>
        <w:tc>
          <w:tcPr>
            <w:tcW w:w="3890" w:type="dxa"/>
            <w:gridSpan w:val="3"/>
            <w:tcBorders>
              <w:top w:val="single" w:sz="4" w:space="0" w:color="auto"/>
              <w:left w:val="nil"/>
              <w:bottom w:val="single" w:sz="4" w:space="0" w:color="auto"/>
              <w:right w:val="single" w:sz="4" w:space="0" w:color="000000"/>
            </w:tcBorders>
            <w:shd w:val="clear" w:color="auto" w:fill="auto"/>
            <w:vAlign w:val="center"/>
          </w:tcPr>
          <w:p w14:paraId="0084229E"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As Expected</w:t>
            </w:r>
          </w:p>
        </w:tc>
        <w:tc>
          <w:tcPr>
            <w:tcW w:w="2593" w:type="dxa"/>
            <w:tcBorders>
              <w:top w:val="single" w:sz="4" w:space="0" w:color="auto"/>
              <w:left w:val="nil"/>
              <w:bottom w:val="single" w:sz="4" w:space="0" w:color="auto"/>
              <w:right w:val="single" w:sz="4" w:space="0" w:color="000000"/>
            </w:tcBorders>
            <w:shd w:val="clear" w:color="auto" w:fill="auto"/>
            <w:vAlign w:val="center"/>
          </w:tcPr>
          <w:p w14:paraId="6830AD3C"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Pass</w:t>
            </w:r>
          </w:p>
        </w:tc>
      </w:tr>
      <w:tr w:rsidR="00CF0A1D" w:rsidRPr="00CF0A1D" w14:paraId="2793AE77" w14:textId="77777777" w:rsidTr="007C5BB1">
        <w:trPr>
          <w:gridAfter w:val="1"/>
          <w:wAfter w:w="286"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051F6A1E"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4</w:t>
            </w:r>
          </w:p>
        </w:tc>
        <w:tc>
          <w:tcPr>
            <w:tcW w:w="3230" w:type="dxa"/>
            <w:gridSpan w:val="4"/>
            <w:tcBorders>
              <w:top w:val="single" w:sz="4" w:space="0" w:color="auto"/>
              <w:left w:val="nil"/>
              <w:bottom w:val="single" w:sz="4" w:space="0" w:color="auto"/>
              <w:right w:val="single" w:sz="4" w:space="0" w:color="auto"/>
            </w:tcBorders>
            <w:shd w:val="clear" w:color="auto" w:fill="auto"/>
            <w:vAlign w:val="center"/>
          </w:tcPr>
          <w:p w14:paraId="2136A949"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Click Submit</w:t>
            </w:r>
          </w:p>
        </w:tc>
        <w:tc>
          <w:tcPr>
            <w:tcW w:w="2595" w:type="dxa"/>
            <w:gridSpan w:val="2"/>
            <w:tcBorders>
              <w:top w:val="single" w:sz="4" w:space="0" w:color="auto"/>
              <w:left w:val="nil"/>
              <w:bottom w:val="single" w:sz="4" w:space="0" w:color="auto"/>
              <w:right w:val="single" w:sz="4" w:space="0" w:color="auto"/>
            </w:tcBorders>
            <w:shd w:val="clear" w:color="auto" w:fill="auto"/>
            <w:vAlign w:val="center"/>
          </w:tcPr>
          <w:p w14:paraId="49092BB0"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Initial tag data is displayed</w:t>
            </w:r>
          </w:p>
        </w:tc>
        <w:tc>
          <w:tcPr>
            <w:tcW w:w="3890" w:type="dxa"/>
            <w:gridSpan w:val="3"/>
            <w:tcBorders>
              <w:top w:val="single" w:sz="4" w:space="0" w:color="auto"/>
              <w:left w:val="nil"/>
              <w:bottom w:val="single" w:sz="4" w:space="0" w:color="auto"/>
              <w:right w:val="single" w:sz="4" w:space="0" w:color="000000"/>
            </w:tcBorders>
            <w:shd w:val="clear" w:color="auto" w:fill="auto"/>
            <w:vAlign w:val="center"/>
          </w:tcPr>
          <w:p w14:paraId="7FDDD46D"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As Expected</w:t>
            </w:r>
          </w:p>
        </w:tc>
        <w:tc>
          <w:tcPr>
            <w:tcW w:w="2593" w:type="dxa"/>
            <w:tcBorders>
              <w:top w:val="single" w:sz="4" w:space="0" w:color="auto"/>
              <w:left w:val="nil"/>
              <w:bottom w:val="single" w:sz="4" w:space="0" w:color="auto"/>
              <w:right w:val="single" w:sz="4" w:space="0" w:color="000000"/>
            </w:tcBorders>
            <w:shd w:val="clear" w:color="auto" w:fill="auto"/>
            <w:vAlign w:val="center"/>
          </w:tcPr>
          <w:p w14:paraId="7C2B6376"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Pass</w:t>
            </w:r>
          </w:p>
        </w:tc>
      </w:tr>
      <w:tr w:rsidR="00CF0A1D" w:rsidRPr="00CF0A1D" w14:paraId="41013436" w14:textId="77777777" w:rsidTr="007C5BB1">
        <w:trPr>
          <w:gridAfter w:val="1"/>
          <w:wAfter w:w="286"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6798C3CD"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 5</w:t>
            </w:r>
          </w:p>
        </w:tc>
        <w:tc>
          <w:tcPr>
            <w:tcW w:w="3230" w:type="dxa"/>
            <w:gridSpan w:val="4"/>
            <w:tcBorders>
              <w:top w:val="single" w:sz="4" w:space="0" w:color="auto"/>
              <w:left w:val="nil"/>
              <w:bottom w:val="single" w:sz="4" w:space="0" w:color="auto"/>
              <w:right w:val="single" w:sz="4" w:space="0" w:color="auto"/>
            </w:tcBorders>
            <w:shd w:val="clear" w:color="auto" w:fill="auto"/>
            <w:vAlign w:val="center"/>
          </w:tcPr>
          <w:p w14:paraId="6A9C6EA1"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Record initial tag data</w:t>
            </w:r>
          </w:p>
        </w:tc>
        <w:tc>
          <w:tcPr>
            <w:tcW w:w="2595" w:type="dxa"/>
            <w:gridSpan w:val="2"/>
            <w:tcBorders>
              <w:top w:val="single" w:sz="4" w:space="0" w:color="auto"/>
              <w:left w:val="nil"/>
              <w:bottom w:val="single" w:sz="4" w:space="0" w:color="auto"/>
              <w:right w:val="single" w:sz="4" w:space="0" w:color="auto"/>
            </w:tcBorders>
            <w:shd w:val="clear" w:color="auto" w:fill="auto"/>
            <w:vAlign w:val="center"/>
          </w:tcPr>
          <w:p w14:paraId="0E4D0A8E"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w:t>
            </w:r>
          </w:p>
        </w:tc>
        <w:tc>
          <w:tcPr>
            <w:tcW w:w="3890" w:type="dxa"/>
            <w:gridSpan w:val="3"/>
            <w:tcBorders>
              <w:top w:val="single" w:sz="4" w:space="0" w:color="auto"/>
              <w:left w:val="nil"/>
              <w:bottom w:val="single" w:sz="4" w:space="0" w:color="auto"/>
              <w:right w:val="single" w:sz="4" w:space="0" w:color="000000"/>
            </w:tcBorders>
            <w:shd w:val="clear" w:color="auto" w:fill="auto"/>
            <w:vAlign w:val="center"/>
          </w:tcPr>
          <w:p w14:paraId="3C9AAAED"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2022-10-15 09:54:31</w:t>
            </w:r>
          </w:p>
        </w:tc>
        <w:tc>
          <w:tcPr>
            <w:tcW w:w="2593" w:type="dxa"/>
            <w:tcBorders>
              <w:top w:val="single" w:sz="4" w:space="0" w:color="auto"/>
              <w:left w:val="nil"/>
              <w:bottom w:val="single" w:sz="4" w:space="0" w:color="auto"/>
              <w:right w:val="single" w:sz="4" w:space="0" w:color="000000"/>
            </w:tcBorders>
            <w:shd w:val="clear" w:color="auto" w:fill="auto"/>
            <w:vAlign w:val="center"/>
          </w:tcPr>
          <w:p w14:paraId="149C0890"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Pass</w:t>
            </w:r>
          </w:p>
        </w:tc>
      </w:tr>
      <w:tr w:rsidR="00CF0A1D" w:rsidRPr="00CF0A1D" w14:paraId="257F1C17" w14:textId="77777777" w:rsidTr="007C5BB1">
        <w:trPr>
          <w:gridAfter w:val="1"/>
          <w:wAfter w:w="286"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663CC26C"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 6</w:t>
            </w:r>
          </w:p>
        </w:tc>
        <w:tc>
          <w:tcPr>
            <w:tcW w:w="3230" w:type="dxa"/>
            <w:gridSpan w:val="4"/>
            <w:tcBorders>
              <w:top w:val="single" w:sz="4" w:space="0" w:color="auto"/>
              <w:left w:val="nil"/>
              <w:bottom w:val="single" w:sz="4" w:space="0" w:color="auto"/>
              <w:right w:val="single" w:sz="4" w:space="0" w:color="auto"/>
            </w:tcBorders>
            <w:shd w:val="clear" w:color="auto" w:fill="auto"/>
            <w:vAlign w:val="center"/>
          </w:tcPr>
          <w:p w14:paraId="43FB9C06"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 xml:space="preserve">Wait until the </w:t>
            </w:r>
            <w:proofErr w:type="spellStart"/>
            <w:r w:rsidRPr="00CF0A1D">
              <w:rPr>
                <w:rFonts w:ascii="Calibri" w:eastAsia="Times New Roman" w:hAnsi="Calibri" w:cs="Calibri"/>
                <w:sz w:val="22"/>
                <w:lang w:val="en-GB" w:eastAsia="en-GB"/>
              </w:rPr>
              <w:t>powerbank</w:t>
            </w:r>
            <w:proofErr w:type="spellEnd"/>
            <w:r w:rsidRPr="00CF0A1D">
              <w:rPr>
                <w:rFonts w:ascii="Calibri" w:eastAsia="Times New Roman" w:hAnsi="Calibri" w:cs="Calibri"/>
                <w:sz w:val="22"/>
                <w:lang w:val="en-GB" w:eastAsia="en-GB"/>
              </w:rPr>
              <w:t xml:space="preserve"> is completely discharged</w:t>
            </w:r>
          </w:p>
        </w:tc>
        <w:tc>
          <w:tcPr>
            <w:tcW w:w="2595" w:type="dxa"/>
            <w:gridSpan w:val="2"/>
            <w:tcBorders>
              <w:top w:val="single" w:sz="4" w:space="0" w:color="auto"/>
              <w:left w:val="nil"/>
              <w:bottom w:val="single" w:sz="4" w:space="0" w:color="auto"/>
              <w:right w:val="single" w:sz="4" w:space="0" w:color="auto"/>
            </w:tcBorders>
            <w:shd w:val="clear" w:color="auto" w:fill="auto"/>
            <w:vAlign w:val="center"/>
          </w:tcPr>
          <w:p w14:paraId="269D7683"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proofErr w:type="spellStart"/>
            <w:r w:rsidRPr="00CF0A1D">
              <w:rPr>
                <w:rFonts w:ascii="Calibri" w:eastAsia="Times New Roman" w:hAnsi="Calibri" w:cs="Calibri"/>
                <w:sz w:val="22"/>
                <w:lang w:val="en-GB" w:eastAsia="en-GB"/>
              </w:rPr>
              <w:t>Powerbank</w:t>
            </w:r>
            <w:proofErr w:type="spellEnd"/>
            <w:r w:rsidRPr="00CF0A1D">
              <w:rPr>
                <w:rFonts w:ascii="Calibri" w:eastAsia="Times New Roman" w:hAnsi="Calibri" w:cs="Calibri"/>
                <w:sz w:val="22"/>
                <w:lang w:val="en-GB" w:eastAsia="en-GB"/>
              </w:rPr>
              <w:t xml:space="preserve"> stops displaying blue </w:t>
            </w:r>
            <w:proofErr w:type="spellStart"/>
            <w:r w:rsidRPr="00CF0A1D">
              <w:rPr>
                <w:rFonts w:ascii="Calibri" w:eastAsia="Times New Roman" w:hAnsi="Calibri" w:cs="Calibri"/>
                <w:sz w:val="22"/>
                <w:lang w:val="en-GB" w:eastAsia="en-GB"/>
              </w:rPr>
              <w:t>color</w:t>
            </w:r>
            <w:proofErr w:type="spellEnd"/>
          </w:p>
        </w:tc>
        <w:tc>
          <w:tcPr>
            <w:tcW w:w="3890" w:type="dxa"/>
            <w:gridSpan w:val="3"/>
            <w:tcBorders>
              <w:top w:val="single" w:sz="4" w:space="0" w:color="auto"/>
              <w:left w:val="nil"/>
              <w:bottom w:val="single" w:sz="4" w:space="0" w:color="auto"/>
              <w:right w:val="single" w:sz="4" w:space="0" w:color="000000"/>
            </w:tcBorders>
            <w:shd w:val="clear" w:color="auto" w:fill="auto"/>
            <w:vAlign w:val="center"/>
          </w:tcPr>
          <w:p w14:paraId="01D83B63"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As Expected</w:t>
            </w:r>
          </w:p>
        </w:tc>
        <w:tc>
          <w:tcPr>
            <w:tcW w:w="2593" w:type="dxa"/>
            <w:tcBorders>
              <w:top w:val="single" w:sz="4" w:space="0" w:color="auto"/>
              <w:left w:val="nil"/>
              <w:bottom w:val="single" w:sz="4" w:space="0" w:color="auto"/>
              <w:right w:val="single" w:sz="4" w:space="0" w:color="000000"/>
            </w:tcBorders>
            <w:shd w:val="clear" w:color="auto" w:fill="auto"/>
            <w:vAlign w:val="center"/>
          </w:tcPr>
          <w:p w14:paraId="5F6AF67E"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Pass</w:t>
            </w:r>
          </w:p>
        </w:tc>
      </w:tr>
      <w:tr w:rsidR="00CF0A1D" w:rsidRPr="00CF0A1D" w14:paraId="34EC256B" w14:textId="77777777" w:rsidTr="007C5BB1">
        <w:trPr>
          <w:gridAfter w:val="1"/>
          <w:wAfter w:w="286"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tcPr>
          <w:p w14:paraId="18656072"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7</w:t>
            </w:r>
          </w:p>
        </w:tc>
        <w:tc>
          <w:tcPr>
            <w:tcW w:w="3230" w:type="dxa"/>
            <w:gridSpan w:val="4"/>
            <w:tcBorders>
              <w:top w:val="single" w:sz="4" w:space="0" w:color="auto"/>
              <w:left w:val="nil"/>
              <w:bottom w:val="single" w:sz="4" w:space="0" w:color="auto"/>
              <w:right w:val="single" w:sz="4" w:space="0" w:color="auto"/>
            </w:tcBorders>
            <w:shd w:val="clear" w:color="auto" w:fill="auto"/>
            <w:vAlign w:val="center"/>
          </w:tcPr>
          <w:p w14:paraId="0431B0D6"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Click Submit</w:t>
            </w:r>
          </w:p>
        </w:tc>
        <w:tc>
          <w:tcPr>
            <w:tcW w:w="2595" w:type="dxa"/>
            <w:gridSpan w:val="2"/>
            <w:tcBorders>
              <w:top w:val="single" w:sz="4" w:space="0" w:color="auto"/>
              <w:left w:val="nil"/>
              <w:bottom w:val="single" w:sz="4" w:space="0" w:color="auto"/>
              <w:right w:val="single" w:sz="4" w:space="0" w:color="auto"/>
            </w:tcBorders>
            <w:shd w:val="clear" w:color="auto" w:fill="auto"/>
            <w:vAlign w:val="center"/>
          </w:tcPr>
          <w:p w14:paraId="0159B6CC"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Final tag data is displayed</w:t>
            </w:r>
          </w:p>
        </w:tc>
        <w:tc>
          <w:tcPr>
            <w:tcW w:w="3890" w:type="dxa"/>
            <w:gridSpan w:val="3"/>
            <w:tcBorders>
              <w:top w:val="single" w:sz="4" w:space="0" w:color="auto"/>
              <w:left w:val="nil"/>
              <w:bottom w:val="single" w:sz="4" w:space="0" w:color="auto"/>
              <w:right w:val="single" w:sz="4" w:space="0" w:color="000000"/>
            </w:tcBorders>
            <w:shd w:val="clear" w:color="auto" w:fill="auto"/>
            <w:vAlign w:val="center"/>
          </w:tcPr>
          <w:p w14:paraId="69C6544C"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As Expected</w:t>
            </w:r>
          </w:p>
        </w:tc>
        <w:tc>
          <w:tcPr>
            <w:tcW w:w="2593" w:type="dxa"/>
            <w:tcBorders>
              <w:top w:val="single" w:sz="4" w:space="0" w:color="auto"/>
              <w:left w:val="nil"/>
              <w:bottom w:val="single" w:sz="4" w:space="0" w:color="auto"/>
              <w:right w:val="single" w:sz="4" w:space="0" w:color="000000"/>
            </w:tcBorders>
            <w:shd w:val="clear" w:color="auto" w:fill="auto"/>
            <w:vAlign w:val="center"/>
          </w:tcPr>
          <w:p w14:paraId="789CDD8B"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Pass</w:t>
            </w:r>
          </w:p>
        </w:tc>
      </w:tr>
      <w:tr w:rsidR="00CF0A1D" w:rsidRPr="00CF0A1D" w14:paraId="57283472" w14:textId="77777777" w:rsidTr="007C5BB1">
        <w:trPr>
          <w:gridAfter w:val="1"/>
          <w:wAfter w:w="286"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tcPr>
          <w:p w14:paraId="62644087"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8</w:t>
            </w:r>
          </w:p>
        </w:tc>
        <w:tc>
          <w:tcPr>
            <w:tcW w:w="3230" w:type="dxa"/>
            <w:gridSpan w:val="4"/>
            <w:tcBorders>
              <w:top w:val="single" w:sz="4" w:space="0" w:color="auto"/>
              <w:left w:val="nil"/>
              <w:bottom w:val="single" w:sz="4" w:space="0" w:color="auto"/>
              <w:right w:val="single" w:sz="4" w:space="0" w:color="auto"/>
            </w:tcBorders>
            <w:shd w:val="clear" w:color="auto" w:fill="auto"/>
            <w:vAlign w:val="center"/>
          </w:tcPr>
          <w:p w14:paraId="3B0C5FE6"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Record final tag data</w:t>
            </w:r>
          </w:p>
        </w:tc>
        <w:tc>
          <w:tcPr>
            <w:tcW w:w="2595" w:type="dxa"/>
            <w:gridSpan w:val="2"/>
            <w:tcBorders>
              <w:top w:val="single" w:sz="4" w:space="0" w:color="auto"/>
              <w:left w:val="nil"/>
              <w:bottom w:val="single" w:sz="4" w:space="0" w:color="auto"/>
              <w:right w:val="single" w:sz="4" w:space="0" w:color="auto"/>
            </w:tcBorders>
            <w:shd w:val="clear" w:color="auto" w:fill="auto"/>
            <w:vAlign w:val="center"/>
          </w:tcPr>
          <w:p w14:paraId="64C7C0C3"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w:t>
            </w:r>
          </w:p>
        </w:tc>
        <w:tc>
          <w:tcPr>
            <w:tcW w:w="3890" w:type="dxa"/>
            <w:gridSpan w:val="3"/>
            <w:tcBorders>
              <w:top w:val="single" w:sz="4" w:space="0" w:color="auto"/>
              <w:left w:val="nil"/>
              <w:bottom w:val="single" w:sz="4" w:space="0" w:color="auto"/>
              <w:right w:val="single" w:sz="4" w:space="0" w:color="000000"/>
            </w:tcBorders>
            <w:shd w:val="clear" w:color="auto" w:fill="auto"/>
            <w:vAlign w:val="center"/>
          </w:tcPr>
          <w:p w14:paraId="5E3ADA3F"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2022-10-15 20:13:11</w:t>
            </w:r>
          </w:p>
        </w:tc>
        <w:tc>
          <w:tcPr>
            <w:tcW w:w="2593" w:type="dxa"/>
            <w:tcBorders>
              <w:top w:val="single" w:sz="4" w:space="0" w:color="auto"/>
              <w:left w:val="nil"/>
              <w:bottom w:val="single" w:sz="4" w:space="0" w:color="auto"/>
              <w:right w:val="single" w:sz="4" w:space="0" w:color="000000"/>
            </w:tcBorders>
            <w:shd w:val="clear" w:color="auto" w:fill="auto"/>
            <w:vAlign w:val="center"/>
          </w:tcPr>
          <w:p w14:paraId="12D381D3"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Pass</w:t>
            </w:r>
          </w:p>
        </w:tc>
      </w:tr>
      <w:tr w:rsidR="00CF0A1D" w:rsidRPr="00CF0A1D" w14:paraId="3FF0BD6F" w14:textId="77777777" w:rsidTr="007C5BB1">
        <w:trPr>
          <w:gridAfter w:val="1"/>
          <w:wAfter w:w="286"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tcPr>
          <w:p w14:paraId="3C70ED7B"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9</w:t>
            </w:r>
          </w:p>
        </w:tc>
        <w:tc>
          <w:tcPr>
            <w:tcW w:w="3230" w:type="dxa"/>
            <w:gridSpan w:val="4"/>
            <w:tcBorders>
              <w:top w:val="single" w:sz="4" w:space="0" w:color="auto"/>
              <w:left w:val="nil"/>
              <w:bottom w:val="single" w:sz="4" w:space="0" w:color="auto"/>
              <w:right w:val="single" w:sz="4" w:space="0" w:color="auto"/>
            </w:tcBorders>
            <w:shd w:val="clear" w:color="auto" w:fill="auto"/>
            <w:vAlign w:val="center"/>
          </w:tcPr>
          <w:p w14:paraId="53534905"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Calculate tag’s execution time</w:t>
            </w:r>
          </w:p>
        </w:tc>
        <w:tc>
          <w:tcPr>
            <w:tcW w:w="2595" w:type="dxa"/>
            <w:gridSpan w:val="2"/>
            <w:tcBorders>
              <w:top w:val="single" w:sz="4" w:space="0" w:color="auto"/>
              <w:left w:val="nil"/>
              <w:bottom w:val="single" w:sz="4" w:space="0" w:color="auto"/>
              <w:right w:val="single" w:sz="4" w:space="0" w:color="auto"/>
            </w:tcBorders>
            <w:shd w:val="clear" w:color="auto" w:fill="auto"/>
            <w:vAlign w:val="center"/>
          </w:tcPr>
          <w:p w14:paraId="3D252DA4"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w:t>
            </w:r>
          </w:p>
        </w:tc>
        <w:tc>
          <w:tcPr>
            <w:tcW w:w="3890" w:type="dxa"/>
            <w:gridSpan w:val="3"/>
            <w:tcBorders>
              <w:top w:val="single" w:sz="4" w:space="0" w:color="auto"/>
              <w:left w:val="nil"/>
              <w:bottom w:val="single" w:sz="4" w:space="0" w:color="auto"/>
              <w:right w:val="single" w:sz="4" w:space="0" w:color="000000"/>
            </w:tcBorders>
            <w:shd w:val="clear" w:color="auto" w:fill="auto"/>
            <w:vAlign w:val="center"/>
          </w:tcPr>
          <w:p w14:paraId="5654CAD6"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10 hours 18 minutes 40 seconds</w:t>
            </w:r>
          </w:p>
        </w:tc>
        <w:tc>
          <w:tcPr>
            <w:tcW w:w="2593" w:type="dxa"/>
            <w:tcBorders>
              <w:top w:val="single" w:sz="4" w:space="0" w:color="auto"/>
              <w:left w:val="nil"/>
              <w:bottom w:val="single" w:sz="4" w:space="0" w:color="auto"/>
              <w:right w:val="single" w:sz="4" w:space="0" w:color="000000"/>
            </w:tcBorders>
            <w:shd w:val="clear" w:color="auto" w:fill="auto"/>
            <w:vAlign w:val="center"/>
          </w:tcPr>
          <w:p w14:paraId="0DF660EB"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Pass</w:t>
            </w:r>
          </w:p>
        </w:tc>
      </w:tr>
    </w:tbl>
    <w:p w14:paraId="2A88EA1D" w14:textId="37AFFC7D" w:rsidR="00CF0A1D" w:rsidRDefault="00CF0A1D" w:rsidP="00CF0A1D">
      <w:pPr>
        <w:pStyle w:val="Corpodetexto"/>
        <w:rPr>
          <w:lang w:val="en-GB"/>
        </w:rPr>
      </w:pPr>
      <w:r>
        <w:rPr>
          <w:noProof/>
        </w:rPr>
        <w:lastRenderedPageBreak/>
        <w:drawing>
          <wp:inline distT="0" distB="0" distL="0" distR="0" wp14:anchorId="4DE33CBE" wp14:editId="04D3FE65">
            <wp:extent cx="9105900" cy="3503930"/>
            <wp:effectExtent l="0" t="0" r="0" b="1270"/>
            <wp:docPr id="159" name="Chart 159">
              <a:extLst xmlns:a="http://schemas.openxmlformats.org/drawingml/2006/main">
                <a:ext uri="{FF2B5EF4-FFF2-40B4-BE49-F238E27FC236}">
                  <a16:creationId xmlns:a16="http://schemas.microsoft.com/office/drawing/2014/main" id="{9F069275-5F0F-4C17-B424-D11CF8C90AB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30"/>
              </a:graphicData>
            </a:graphic>
          </wp:inline>
        </w:drawing>
      </w:r>
    </w:p>
    <w:p w14:paraId="75762BBC" w14:textId="77777777" w:rsidR="00CF0A1D" w:rsidRDefault="00CF0A1D">
      <w:pPr>
        <w:spacing w:line="240" w:lineRule="auto"/>
        <w:jc w:val="left"/>
        <w:rPr>
          <w:rFonts w:ascii="NewsGotT" w:hAnsi="NewsGotT"/>
          <w:szCs w:val="24"/>
          <w:lang w:val="en-GB"/>
        </w:rPr>
      </w:pPr>
      <w:r>
        <w:rPr>
          <w:lang w:val="en-GB"/>
        </w:rPr>
        <w:br w:type="page"/>
      </w:r>
    </w:p>
    <w:tbl>
      <w:tblPr>
        <w:tblpPr w:leftFromText="180" w:rightFromText="180" w:vertAnchor="text" w:tblpY="1"/>
        <w:tblOverlap w:val="never"/>
        <w:tblW w:w="19026" w:type="dxa"/>
        <w:tblLook w:val="04A0" w:firstRow="1" w:lastRow="0" w:firstColumn="1" w:lastColumn="0" w:noHBand="0" w:noVBand="1"/>
      </w:tblPr>
      <w:tblGrid>
        <w:gridCol w:w="1296"/>
        <w:gridCol w:w="1615"/>
        <w:gridCol w:w="1614"/>
        <w:gridCol w:w="1297"/>
        <w:gridCol w:w="1296"/>
        <w:gridCol w:w="1298"/>
        <w:gridCol w:w="2592"/>
        <w:gridCol w:w="3304"/>
        <w:gridCol w:w="587"/>
        <w:gridCol w:w="236"/>
        <w:gridCol w:w="1297"/>
        <w:gridCol w:w="1296"/>
        <w:gridCol w:w="1298"/>
      </w:tblGrid>
      <w:tr w:rsidR="007C5BB1" w:rsidRPr="00454C63" w14:paraId="434269E7" w14:textId="77777777" w:rsidTr="007C5BB1">
        <w:trPr>
          <w:gridAfter w:val="5"/>
          <w:wAfter w:w="4714" w:type="dxa"/>
          <w:trHeight w:val="295"/>
        </w:trPr>
        <w:tc>
          <w:tcPr>
            <w:tcW w:w="2911" w:type="dxa"/>
            <w:gridSpan w:val="2"/>
            <w:tcBorders>
              <w:top w:val="single" w:sz="4" w:space="0" w:color="B2B2B2"/>
              <w:left w:val="single" w:sz="4" w:space="0" w:color="B2B2B2"/>
              <w:bottom w:val="single" w:sz="4" w:space="0" w:color="B2B2B2"/>
              <w:right w:val="single" w:sz="4" w:space="0" w:color="B2B2B2"/>
            </w:tcBorders>
            <w:shd w:val="clear" w:color="auto" w:fill="DEEAF6"/>
            <w:noWrap/>
            <w:hideMark/>
          </w:tcPr>
          <w:p w14:paraId="61DE0B99"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lastRenderedPageBreak/>
              <w:t>Test Case ID</w:t>
            </w:r>
          </w:p>
        </w:tc>
        <w:tc>
          <w:tcPr>
            <w:tcW w:w="1614" w:type="dxa"/>
            <w:tcBorders>
              <w:top w:val="single" w:sz="4" w:space="0" w:color="auto"/>
              <w:left w:val="nil"/>
              <w:bottom w:val="single" w:sz="4" w:space="0" w:color="auto"/>
              <w:right w:val="single" w:sz="4" w:space="0" w:color="auto"/>
            </w:tcBorders>
            <w:shd w:val="clear" w:color="auto" w:fill="auto"/>
            <w:noWrap/>
            <w:hideMark/>
          </w:tcPr>
          <w:p w14:paraId="1E6FCBAB"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tagT2</w:t>
            </w:r>
          </w:p>
        </w:tc>
        <w:tc>
          <w:tcPr>
            <w:tcW w:w="2593" w:type="dxa"/>
            <w:gridSpan w:val="2"/>
            <w:tcBorders>
              <w:top w:val="single" w:sz="4" w:space="0" w:color="B2B2B2"/>
              <w:left w:val="single" w:sz="4" w:space="0" w:color="B2B2B2"/>
              <w:bottom w:val="single" w:sz="4" w:space="0" w:color="B2B2B2"/>
              <w:right w:val="single" w:sz="4" w:space="0" w:color="B2B2B2"/>
            </w:tcBorders>
            <w:shd w:val="clear" w:color="auto" w:fill="DEEAF6"/>
            <w:noWrap/>
            <w:hideMark/>
          </w:tcPr>
          <w:p w14:paraId="41E525DB"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Test Case Description</w:t>
            </w:r>
          </w:p>
        </w:tc>
        <w:tc>
          <w:tcPr>
            <w:tcW w:w="7194" w:type="dxa"/>
            <w:gridSpan w:val="3"/>
            <w:tcBorders>
              <w:top w:val="single" w:sz="4" w:space="0" w:color="auto"/>
              <w:left w:val="nil"/>
              <w:bottom w:val="single" w:sz="4" w:space="0" w:color="auto"/>
              <w:right w:val="single" w:sz="4" w:space="0" w:color="000000"/>
            </w:tcBorders>
            <w:shd w:val="clear" w:color="auto" w:fill="auto"/>
            <w:hideMark/>
          </w:tcPr>
          <w:p w14:paraId="0EEA0805"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Test the duration of the tag’s execution time powered with a </w:t>
            </w:r>
            <w:proofErr w:type="spellStart"/>
            <w:r w:rsidRPr="007C5BB1">
              <w:rPr>
                <w:rFonts w:ascii="Calibri" w:eastAsia="Times New Roman" w:hAnsi="Calibri" w:cs="Calibri"/>
                <w:sz w:val="22"/>
                <w:lang w:val="en-GB" w:eastAsia="en-GB"/>
              </w:rPr>
              <w:t>powerbank</w:t>
            </w:r>
            <w:proofErr w:type="spellEnd"/>
          </w:p>
        </w:tc>
      </w:tr>
      <w:tr w:rsidR="007C5BB1" w:rsidRPr="007C5BB1" w14:paraId="1AB48432" w14:textId="77777777" w:rsidTr="007C5BB1">
        <w:trPr>
          <w:gridAfter w:val="5"/>
          <w:wAfter w:w="4714" w:type="dxa"/>
          <w:trHeight w:val="295"/>
        </w:trPr>
        <w:tc>
          <w:tcPr>
            <w:tcW w:w="2911" w:type="dxa"/>
            <w:gridSpan w:val="2"/>
            <w:tcBorders>
              <w:top w:val="single" w:sz="4" w:space="0" w:color="B2B2B2"/>
              <w:left w:val="single" w:sz="4" w:space="0" w:color="B2B2B2"/>
              <w:bottom w:val="single" w:sz="4" w:space="0" w:color="B2B2B2"/>
              <w:right w:val="single" w:sz="4" w:space="0" w:color="B2B2B2"/>
            </w:tcBorders>
            <w:shd w:val="clear" w:color="auto" w:fill="DEEAF6"/>
            <w:noWrap/>
            <w:hideMark/>
          </w:tcPr>
          <w:p w14:paraId="65E5A4B3"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Created By</w:t>
            </w:r>
          </w:p>
        </w:tc>
        <w:tc>
          <w:tcPr>
            <w:tcW w:w="1614" w:type="dxa"/>
            <w:tcBorders>
              <w:top w:val="nil"/>
              <w:left w:val="nil"/>
              <w:bottom w:val="single" w:sz="4" w:space="0" w:color="auto"/>
              <w:right w:val="single" w:sz="4" w:space="0" w:color="auto"/>
            </w:tcBorders>
            <w:shd w:val="clear" w:color="auto" w:fill="auto"/>
            <w:noWrap/>
            <w:hideMark/>
          </w:tcPr>
          <w:p w14:paraId="35EC4271"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Pedro</w:t>
            </w:r>
          </w:p>
        </w:tc>
        <w:tc>
          <w:tcPr>
            <w:tcW w:w="2593" w:type="dxa"/>
            <w:gridSpan w:val="2"/>
            <w:tcBorders>
              <w:top w:val="single" w:sz="4" w:space="0" w:color="B2B2B2"/>
              <w:left w:val="single" w:sz="4" w:space="0" w:color="B2B2B2"/>
              <w:bottom w:val="single" w:sz="4" w:space="0" w:color="B2B2B2"/>
              <w:right w:val="single" w:sz="4" w:space="0" w:color="B2B2B2"/>
            </w:tcBorders>
            <w:shd w:val="clear" w:color="auto" w:fill="DEEAF6"/>
            <w:hideMark/>
          </w:tcPr>
          <w:p w14:paraId="43BDB39B"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Version</w:t>
            </w:r>
          </w:p>
        </w:tc>
        <w:tc>
          <w:tcPr>
            <w:tcW w:w="7194" w:type="dxa"/>
            <w:gridSpan w:val="3"/>
            <w:tcBorders>
              <w:top w:val="single" w:sz="4" w:space="0" w:color="auto"/>
              <w:left w:val="nil"/>
              <w:bottom w:val="single" w:sz="4" w:space="0" w:color="auto"/>
              <w:right w:val="single" w:sz="4" w:space="0" w:color="000000"/>
            </w:tcBorders>
            <w:shd w:val="clear" w:color="auto" w:fill="auto"/>
            <w:noWrap/>
            <w:hideMark/>
          </w:tcPr>
          <w:p w14:paraId="5FA010E1"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1.0</w:t>
            </w:r>
          </w:p>
        </w:tc>
      </w:tr>
      <w:tr w:rsidR="007C5BB1" w:rsidRPr="007C5BB1" w14:paraId="3BEBB91A" w14:textId="77777777" w:rsidTr="007C5BB1">
        <w:trPr>
          <w:gridAfter w:val="5"/>
          <w:wAfter w:w="4714" w:type="dxa"/>
          <w:trHeight w:val="295"/>
        </w:trPr>
        <w:tc>
          <w:tcPr>
            <w:tcW w:w="1296" w:type="dxa"/>
            <w:tcBorders>
              <w:top w:val="nil"/>
              <w:left w:val="nil"/>
              <w:bottom w:val="nil"/>
              <w:right w:val="nil"/>
            </w:tcBorders>
            <w:shd w:val="clear" w:color="auto" w:fill="auto"/>
            <w:hideMark/>
          </w:tcPr>
          <w:p w14:paraId="1A4040B1"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hideMark/>
          </w:tcPr>
          <w:p w14:paraId="2DFE8791"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hideMark/>
          </w:tcPr>
          <w:p w14:paraId="18A3812C"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539F3100"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1D27B9CC"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180F9710"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5896" w:type="dxa"/>
            <w:gridSpan w:val="2"/>
            <w:tcBorders>
              <w:top w:val="nil"/>
              <w:left w:val="nil"/>
              <w:bottom w:val="nil"/>
              <w:right w:val="nil"/>
            </w:tcBorders>
            <w:shd w:val="clear" w:color="auto" w:fill="auto"/>
            <w:hideMark/>
          </w:tcPr>
          <w:p w14:paraId="2922ED06"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7C5BB1" w14:paraId="564E347D" w14:textId="77777777" w:rsidTr="007C5BB1">
        <w:trPr>
          <w:gridAfter w:val="6"/>
          <w:wAfter w:w="8018" w:type="dxa"/>
          <w:trHeight w:val="295"/>
        </w:trPr>
        <w:tc>
          <w:tcPr>
            <w:tcW w:w="2911" w:type="dxa"/>
            <w:gridSpan w:val="2"/>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5D28DD94"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Date Tested</w:t>
            </w:r>
          </w:p>
        </w:tc>
        <w:tc>
          <w:tcPr>
            <w:tcW w:w="291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03C96D62"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10-Aug-2022</w:t>
            </w:r>
          </w:p>
        </w:tc>
        <w:tc>
          <w:tcPr>
            <w:tcW w:w="2594" w:type="dxa"/>
            <w:gridSpan w:val="2"/>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6175EA51"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Test Case (Pass/Fail/Not Executed)</w:t>
            </w:r>
          </w:p>
        </w:tc>
        <w:tc>
          <w:tcPr>
            <w:tcW w:w="259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3AB1B97"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Fail</w:t>
            </w:r>
          </w:p>
        </w:tc>
      </w:tr>
      <w:tr w:rsidR="007C5BB1" w:rsidRPr="007C5BB1" w14:paraId="09FF411A" w14:textId="77777777" w:rsidTr="007C5BB1">
        <w:trPr>
          <w:gridAfter w:val="5"/>
          <w:wAfter w:w="4714" w:type="dxa"/>
          <w:trHeight w:val="295"/>
        </w:trPr>
        <w:tc>
          <w:tcPr>
            <w:tcW w:w="1296" w:type="dxa"/>
            <w:tcBorders>
              <w:top w:val="nil"/>
              <w:left w:val="nil"/>
              <w:bottom w:val="nil"/>
              <w:right w:val="nil"/>
            </w:tcBorders>
            <w:shd w:val="clear" w:color="auto" w:fill="auto"/>
            <w:hideMark/>
          </w:tcPr>
          <w:p w14:paraId="114087F0"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hideMark/>
          </w:tcPr>
          <w:p w14:paraId="73ABC492"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hideMark/>
          </w:tcPr>
          <w:p w14:paraId="1FA112B2"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015701AC"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01E7D025"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3528D8CF"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5896" w:type="dxa"/>
            <w:gridSpan w:val="2"/>
            <w:tcBorders>
              <w:top w:val="nil"/>
              <w:left w:val="nil"/>
              <w:bottom w:val="nil"/>
              <w:right w:val="nil"/>
            </w:tcBorders>
            <w:shd w:val="clear" w:color="auto" w:fill="auto"/>
            <w:hideMark/>
          </w:tcPr>
          <w:p w14:paraId="7B125978"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7C5BB1" w14:paraId="0C1B8D57" w14:textId="77777777" w:rsidTr="007C5BB1">
        <w:trPr>
          <w:gridAfter w:val="5"/>
          <w:wAfter w:w="4714" w:type="dxa"/>
          <w:trHeight w:val="295"/>
        </w:trPr>
        <w:tc>
          <w:tcPr>
            <w:tcW w:w="1296" w:type="dxa"/>
            <w:tcBorders>
              <w:top w:val="single" w:sz="4" w:space="0" w:color="B2B2B2"/>
              <w:left w:val="single" w:sz="4" w:space="0" w:color="B2B2B2"/>
              <w:bottom w:val="single" w:sz="4" w:space="0" w:color="B2B2B2"/>
              <w:right w:val="single" w:sz="4" w:space="0" w:color="B2B2B2"/>
            </w:tcBorders>
            <w:shd w:val="clear" w:color="auto" w:fill="DEEAF6"/>
            <w:hideMark/>
          </w:tcPr>
          <w:p w14:paraId="20713EEA"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S #</w:t>
            </w:r>
          </w:p>
        </w:tc>
        <w:tc>
          <w:tcPr>
            <w:tcW w:w="4526" w:type="dxa"/>
            <w:gridSpan w:val="3"/>
            <w:tcBorders>
              <w:top w:val="single" w:sz="4" w:space="0" w:color="B2B2B2"/>
              <w:left w:val="nil"/>
              <w:bottom w:val="single" w:sz="4" w:space="0" w:color="B2B2B2"/>
              <w:right w:val="single" w:sz="4" w:space="0" w:color="B2B2B2"/>
            </w:tcBorders>
            <w:shd w:val="clear" w:color="auto" w:fill="DEEAF6"/>
            <w:hideMark/>
          </w:tcPr>
          <w:p w14:paraId="338760E3"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Prerequisites:</w:t>
            </w:r>
          </w:p>
        </w:tc>
        <w:tc>
          <w:tcPr>
            <w:tcW w:w="1296" w:type="dxa"/>
            <w:tcBorders>
              <w:top w:val="nil"/>
              <w:left w:val="nil"/>
              <w:bottom w:val="nil"/>
              <w:right w:val="nil"/>
            </w:tcBorders>
            <w:shd w:val="clear" w:color="auto" w:fill="auto"/>
            <w:hideMark/>
          </w:tcPr>
          <w:p w14:paraId="6B9CC20C"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c>
          <w:tcPr>
            <w:tcW w:w="1298" w:type="dxa"/>
            <w:tcBorders>
              <w:top w:val="single" w:sz="4" w:space="0" w:color="B2B2B2"/>
              <w:left w:val="single" w:sz="4" w:space="0" w:color="B2B2B2"/>
              <w:bottom w:val="single" w:sz="4" w:space="0" w:color="B2B2B2"/>
              <w:right w:val="single" w:sz="4" w:space="0" w:color="B2B2B2"/>
            </w:tcBorders>
            <w:shd w:val="clear" w:color="auto" w:fill="DEEAF6"/>
            <w:noWrap/>
            <w:vAlign w:val="center"/>
            <w:hideMark/>
          </w:tcPr>
          <w:p w14:paraId="77CD418A"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S #</w:t>
            </w:r>
          </w:p>
        </w:tc>
        <w:tc>
          <w:tcPr>
            <w:tcW w:w="5896" w:type="dxa"/>
            <w:gridSpan w:val="2"/>
            <w:tcBorders>
              <w:top w:val="single" w:sz="4" w:space="0" w:color="B2B2B2"/>
              <w:left w:val="nil"/>
              <w:bottom w:val="single" w:sz="4" w:space="0" w:color="B2B2B2"/>
              <w:right w:val="single" w:sz="4" w:space="0" w:color="B2B2B2"/>
            </w:tcBorders>
            <w:shd w:val="clear" w:color="auto" w:fill="DEEAF6"/>
            <w:noWrap/>
            <w:vAlign w:val="center"/>
            <w:hideMark/>
          </w:tcPr>
          <w:p w14:paraId="18583CA7"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Test Data</w:t>
            </w:r>
          </w:p>
        </w:tc>
      </w:tr>
      <w:tr w:rsidR="007C5BB1" w:rsidRPr="007C5BB1" w14:paraId="0C8240B1" w14:textId="77777777" w:rsidTr="007C5BB1">
        <w:trPr>
          <w:gridAfter w:val="5"/>
          <w:wAfter w:w="4714"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hideMark/>
          </w:tcPr>
          <w:p w14:paraId="1809FEB3"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1</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527CE66D"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roofErr w:type="spellStart"/>
            <w:r w:rsidRPr="007C5BB1">
              <w:rPr>
                <w:rFonts w:ascii="Calibri" w:eastAsia="Times New Roman" w:hAnsi="Calibri" w:cs="Calibri"/>
                <w:sz w:val="22"/>
                <w:lang w:val="en-GB" w:eastAsia="en-GB"/>
              </w:rPr>
              <w:t>Powerbank</w:t>
            </w:r>
            <w:proofErr w:type="spellEnd"/>
            <w:r w:rsidRPr="007C5BB1">
              <w:rPr>
                <w:rFonts w:ascii="Calibri" w:eastAsia="Times New Roman" w:hAnsi="Calibri" w:cs="Calibri"/>
                <w:sz w:val="22"/>
                <w:lang w:val="en-GB" w:eastAsia="en-GB"/>
              </w:rPr>
              <w:t xml:space="preserve"> fully charged</w:t>
            </w:r>
          </w:p>
        </w:tc>
        <w:tc>
          <w:tcPr>
            <w:tcW w:w="1296" w:type="dxa"/>
            <w:tcBorders>
              <w:top w:val="nil"/>
              <w:left w:val="nil"/>
              <w:bottom w:val="nil"/>
              <w:right w:val="nil"/>
            </w:tcBorders>
            <w:shd w:val="clear" w:color="auto" w:fill="auto"/>
            <w:hideMark/>
          </w:tcPr>
          <w:p w14:paraId="1CA0D5CA"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1367954"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1</w:t>
            </w:r>
          </w:p>
        </w:tc>
        <w:tc>
          <w:tcPr>
            <w:tcW w:w="5896" w:type="dxa"/>
            <w:gridSpan w:val="2"/>
            <w:tcBorders>
              <w:top w:val="single" w:sz="4" w:space="0" w:color="auto"/>
              <w:left w:val="nil"/>
              <w:bottom w:val="single" w:sz="4" w:space="0" w:color="auto"/>
              <w:right w:val="single" w:sz="4" w:space="0" w:color="000000"/>
            </w:tcBorders>
            <w:shd w:val="clear" w:color="auto" w:fill="auto"/>
            <w:vAlign w:val="center"/>
            <w:hideMark/>
          </w:tcPr>
          <w:p w14:paraId="01D96848"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roofErr w:type="spellStart"/>
            <w:r w:rsidRPr="007C5BB1">
              <w:rPr>
                <w:rFonts w:ascii="Calibri" w:eastAsia="Times New Roman" w:hAnsi="Calibri" w:cs="Calibri"/>
                <w:sz w:val="22"/>
                <w:lang w:val="en-GB" w:eastAsia="en-GB"/>
              </w:rPr>
              <w:t>TagName</w:t>
            </w:r>
            <w:proofErr w:type="spellEnd"/>
            <w:r w:rsidRPr="007C5BB1">
              <w:rPr>
                <w:rFonts w:ascii="Calibri" w:eastAsia="Times New Roman" w:hAnsi="Calibri" w:cs="Calibri"/>
                <w:sz w:val="22"/>
                <w:lang w:val="en-GB" w:eastAsia="en-GB"/>
              </w:rPr>
              <w:t xml:space="preserve"> = tagT2</w:t>
            </w:r>
          </w:p>
        </w:tc>
      </w:tr>
      <w:tr w:rsidR="007C5BB1" w:rsidRPr="007C5BB1" w14:paraId="6E5A242C" w14:textId="77777777" w:rsidTr="007C5BB1">
        <w:trPr>
          <w:gridAfter w:val="5"/>
          <w:wAfter w:w="4714" w:type="dxa"/>
          <w:trHeight w:val="295"/>
        </w:trPr>
        <w:tc>
          <w:tcPr>
            <w:tcW w:w="1296" w:type="dxa"/>
            <w:tcBorders>
              <w:top w:val="nil"/>
              <w:left w:val="single" w:sz="4" w:space="0" w:color="auto"/>
              <w:bottom w:val="single" w:sz="4" w:space="0" w:color="auto"/>
              <w:right w:val="single" w:sz="4" w:space="0" w:color="auto"/>
            </w:tcBorders>
            <w:shd w:val="clear" w:color="auto" w:fill="auto"/>
            <w:hideMark/>
          </w:tcPr>
          <w:p w14:paraId="7BF8720F"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053C9D48"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Tag data saved in the flash memory</w:t>
            </w:r>
          </w:p>
        </w:tc>
        <w:tc>
          <w:tcPr>
            <w:tcW w:w="1296" w:type="dxa"/>
            <w:tcBorders>
              <w:top w:val="nil"/>
              <w:left w:val="nil"/>
              <w:bottom w:val="nil"/>
              <w:right w:val="nil"/>
            </w:tcBorders>
            <w:shd w:val="clear" w:color="auto" w:fill="auto"/>
            <w:hideMark/>
          </w:tcPr>
          <w:p w14:paraId="016A96D2"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single" w:sz="4" w:space="0" w:color="auto"/>
              <w:bottom w:val="single" w:sz="4" w:space="0" w:color="auto"/>
              <w:right w:val="single" w:sz="4" w:space="0" w:color="auto"/>
            </w:tcBorders>
            <w:shd w:val="clear" w:color="auto" w:fill="auto"/>
            <w:vAlign w:val="center"/>
            <w:hideMark/>
          </w:tcPr>
          <w:p w14:paraId="7128AA96"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w:t>
            </w:r>
          </w:p>
        </w:tc>
        <w:tc>
          <w:tcPr>
            <w:tcW w:w="5896" w:type="dxa"/>
            <w:gridSpan w:val="2"/>
            <w:tcBorders>
              <w:top w:val="single" w:sz="4" w:space="0" w:color="auto"/>
              <w:left w:val="nil"/>
              <w:bottom w:val="single" w:sz="4" w:space="0" w:color="auto"/>
              <w:right w:val="single" w:sz="4" w:space="0" w:color="000000"/>
            </w:tcBorders>
            <w:shd w:val="clear" w:color="auto" w:fill="auto"/>
            <w:vAlign w:val="center"/>
            <w:hideMark/>
          </w:tcPr>
          <w:p w14:paraId="40253474"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roofErr w:type="spellStart"/>
            <w:r w:rsidRPr="007C5BB1">
              <w:rPr>
                <w:rFonts w:ascii="Calibri" w:eastAsia="Times New Roman" w:hAnsi="Calibri" w:cs="Calibri"/>
                <w:sz w:val="22"/>
                <w:lang w:val="en-GB" w:eastAsia="en-GB"/>
              </w:rPr>
              <w:t>WIFIinterval</w:t>
            </w:r>
            <w:proofErr w:type="spellEnd"/>
            <w:r w:rsidRPr="007C5BB1">
              <w:rPr>
                <w:rFonts w:ascii="Calibri" w:eastAsia="Times New Roman" w:hAnsi="Calibri" w:cs="Calibri"/>
                <w:sz w:val="22"/>
                <w:lang w:val="en-GB" w:eastAsia="en-GB"/>
              </w:rPr>
              <w:t xml:space="preserve"> = 2000</w:t>
            </w:r>
          </w:p>
        </w:tc>
      </w:tr>
      <w:tr w:rsidR="007C5BB1" w:rsidRPr="007C5BB1" w14:paraId="47CECF25" w14:textId="77777777" w:rsidTr="007C5BB1">
        <w:trPr>
          <w:gridAfter w:val="5"/>
          <w:wAfter w:w="4714" w:type="dxa"/>
          <w:trHeight w:val="295"/>
        </w:trPr>
        <w:tc>
          <w:tcPr>
            <w:tcW w:w="1296" w:type="dxa"/>
            <w:tcBorders>
              <w:top w:val="nil"/>
              <w:left w:val="single" w:sz="4" w:space="0" w:color="auto"/>
              <w:bottom w:val="single" w:sz="4" w:space="0" w:color="auto"/>
              <w:right w:val="single" w:sz="4" w:space="0" w:color="auto"/>
            </w:tcBorders>
            <w:shd w:val="clear" w:color="auto" w:fill="auto"/>
            <w:hideMark/>
          </w:tcPr>
          <w:p w14:paraId="132AAA9E"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3</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66E021F9"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Internet Access</w:t>
            </w:r>
          </w:p>
        </w:tc>
        <w:tc>
          <w:tcPr>
            <w:tcW w:w="1296" w:type="dxa"/>
            <w:tcBorders>
              <w:top w:val="nil"/>
              <w:left w:val="nil"/>
              <w:bottom w:val="nil"/>
              <w:right w:val="nil"/>
            </w:tcBorders>
            <w:shd w:val="clear" w:color="auto" w:fill="auto"/>
            <w:hideMark/>
          </w:tcPr>
          <w:p w14:paraId="3F843E99"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single" w:sz="4" w:space="0" w:color="auto"/>
              <w:bottom w:val="single" w:sz="4" w:space="0" w:color="auto"/>
              <w:right w:val="single" w:sz="4" w:space="0" w:color="auto"/>
            </w:tcBorders>
            <w:shd w:val="clear" w:color="auto" w:fill="auto"/>
            <w:vAlign w:val="center"/>
            <w:hideMark/>
          </w:tcPr>
          <w:p w14:paraId="4F62580F"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3</w:t>
            </w:r>
          </w:p>
        </w:tc>
        <w:tc>
          <w:tcPr>
            <w:tcW w:w="5896" w:type="dxa"/>
            <w:gridSpan w:val="2"/>
            <w:tcBorders>
              <w:top w:val="single" w:sz="4" w:space="0" w:color="auto"/>
              <w:left w:val="nil"/>
              <w:bottom w:val="single" w:sz="4" w:space="0" w:color="auto"/>
              <w:right w:val="single" w:sz="4" w:space="0" w:color="000000"/>
            </w:tcBorders>
            <w:shd w:val="clear" w:color="auto" w:fill="auto"/>
            <w:vAlign w:val="center"/>
            <w:hideMark/>
          </w:tcPr>
          <w:p w14:paraId="0AD9278C"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roofErr w:type="spellStart"/>
            <w:r w:rsidRPr="007C5BB1">
              <w:rPr>
                <w:rFonts w:ascii="Calibri" w:eastAsia="Times New Roman" w:hAnsi="Calibri" w:cs="Calibri"/>
                <w:sz w:val="22"/>
                <w:lang w:val="en-GB" w:eastAsia="en-GB"/>
              </w:rPr>
              <w:t>BLEinterval</w:t>
            </w:r>
            <w:proofErr w:type="spellEnd"/>
            <w:r w:rsidRPr="007C5BB1">
              <w:rPr>
                <w:rFonts w:ascii="Calibri" w:eastAsia="Times New Roman" w:hAnsi="Calibri" w:cs="Calibri"/>
                <w:sz w:val="22"/>
                <w:lang w:val="en-GB" w:eastAsia="en-GB"/>
              </w:rPr>
              <w:t xml:space="preserve"> = 1000</w:t>
            </w:r>
          </w:p>
        </w:tc>
      </w:tr>
      <w:tr w:rsidR="007C5BB1" w:rsidRPr="007C5BB1" w14:paraId="59F2EDB9" w14:textId="77777777" w:rsidTr="007C5BB1">
        <w:trPr>
          <w:gridAfter w:val="8"/>
          <w:wAfter w:w="11908" w:type="dxa"/>
          <w:trHeight w:val="295"/>
        </w:trPr>
        <w:tc>
          <w:tcPr>
            <w:tcW w:w="1296" w:type="dxa"/>
            <w:tcBorders>
              <w:top w:val="nil"/>
              <w:left w:val="single" w:sz="4" w:space="0" w:color="auto"/>
              <w:bottom w:val="single" w:sz="4" w:space="0" w:color="auto"/>
              <w:right w:val="single" w:sz="4" w:space="0" w:color="auto"/>
            </w:tcBorders>
            <w:shd w:val="clear" w:color="auto" w:fill="auto"/>
            <w:hideMark/>
          </w:tcPr>
          <w:p w14:paraId="63ED9B80"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4</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2D736E45"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Webserver online</w:t>
            </w:r>
          </w:p>
        </w:tc>
        <w:tc>
          <w:tcPr>
            <w:tcW w:w="1296" w:type="dxa"/>
            <w:tcBorders>
              <w:top w:val="nil"/>
              <w:left w:val="nil"/>
              <w:bottom w:val="nil"/>
              <w:right w:val="nil"/>
            </w:tcBorders>
            <w:shd w:val="clear" w:color="auto" w:fill="auto"/>
            <w:hideMark/>
          </w:tcPr>
          <w:p w14:paraId="405A0EB4"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7C5BB1" w14:paraId="64E4F645" w14:textId="77777777" w:rsidTr="007C5BB1">
        <w:trPr>
          <w:gridAfter w:val="5"/>
          <w:wAfter w:w="4714" w:type="dxa"/>
          <w:trHeight w:val="295"/>
        </w:trPr>
        <w:tc>
          <w:tcPr>
            <w:tcW w:w="1296" w:type="dxa"/>
            <w:tcBorders>
              <w:top w:val="nil"/>
              <w:left w:val="nil"/>
              <w:bottom w:val="nil"/>
              <w:right w:val="nil"/>
            </w:tcBorders>
            <w:shd w:val="clear" w:color="auto" w:fill="auto"/>
            <w:hideMark/>
          </w:tcPr>
          <w:p w14:paraId="5796C658"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hideMark/>
          </w:tcPr>
          <w:p w14:paraId="4E440CA3"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hideMark/>
          </w:tcPr>
          <w:p w14:paraId="23A5ADEC"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260DEF02"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7F96E302"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5A8FC846"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5896" w:type="dxa"/>
            <w:gridSpan w:val="2"/>
            <w:tcBorders>
              <w:top w:val="nil"/>
              <w:left w:val="nil"/>
              <w:bottom w:val="nil"/>
              <w:right w:val="nil"/>
            </w:tcBorders>
            <w:shd w:val="clear" w:color="auto" w:fill="auto"/>
            <w:hideMark/>
          </w:tcPr>
          <w:p w14:paraId="59030BB5"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454C63" w14:paraId="4FE72048" w14:textId="77777777" w:rsidTr="007C5BB1">
        <w:trPr>
          <w:gridAfter w:val="5"/>
          <w:wAfter w:w="4714" w:type="dxa"/>
          <w:trHeight w:val="295"/>
        </w:trPr>
        <w:tc>
          <w:tcPr>
            <w:tcW w:w="1296" w:type="dxa"/>
            <w:tcBorders>
              <w:top w:val="single" w:sz="4" w:space="0" w:color="B2B2B2"/>
              <w:left w:val="single" w:sz="4" w:space="0" w:color="B2B2B2"/>
              <w:bottom w:val="single" w:sz="4" w:space="0" w:color="B2B2B2"/>
              <w:right w:val="single" w:sz="4" w:space="0" w:color="B2B2B2"/>
            </w:tcBorders>
            <w:shd w:val="clear" w:color="auto" w:fill="DEEAF6"/>
            <w:noWrap/>
            <w:hideMark/>
          </w:tcPr>
          <w:p w14:paraId="3EC894E6" w14:textId="77777777" w:rsidR="007C5BB1" w:rsidRPr="007C5BB1" w:rsidRDefault="007C5BB1" w:rsidP="007C5BB1">
            <w:pPr>
              <w:widowControl/>
              <w:autoSpaceDE/>
              <w:autoSpaceDN/>
              <w:spacing w:line="240" w:lineRule="auto"/>
              <w:jc w:val="left"/>
              <w:rPr>
                <w:rFonts w:ascii="Calibri" w:eastAsia="Times New Roman" w:hAnsi="Calibri" w:cs="Calibri"/>
                <w:b/>
                <w:bCs/>
                <w:sz w:val="22"/>
                <w:u w:val="single"/>
                <w:lang w:val="en-GB" w:eastAsia="en-GB"/>
              </w:rPr>
            </w:pPr>
            <w:r w:rsidRPr="007C5BB1">
              <w:rPr>
                <w:rFonts w:ascii="Calibri" w:eastAsia="Times New Roman" w:hAnsi="Calibri" w:cs="Calibri"/>
                <w:b/>
                <w:bCs/>
                <w:sz w:val="22"/>
                <w:u w:val="single"/>
                <w:lang w:val="en-GB" w:eastAsia="en-GB"/>
              </w:rPr>
              <w:t>Test Scenario</w:t>
            </w:r>
          </w:p>
        </w:tc>
        <w:tc>
          <w:tcPr>
            <w:tcW w:w="13016" w:type="dxa"/>
            <w:gridSpan w:val="7"/>
            <w:tcBorders>
              <w:top w:val="nil"/>
              <w:left w:val="nil"/>
              <w:bottom w:val="nil"/>
              <w:right w:val="nil"/>
            </w:tcBorders>
            <w:shd w:val="clear" w:color="auto" w:fill="auto"/>
            <w:noWrap/>
            <w:hideMark/>
          </w:tcPr>
          <w:p w14:paraId="3005219C"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A </w:t>
            </w:r>
            <w:proofErr w:type="spellStart"/>
            <w:r w:rsidRPr="007C5BB1">
              <w:rPr>
                <w:rFonts w:ascii="Calibri" w:eastAsia="Times New Roman" w:hAnsi="Calibri" w:cs="Calibri"/>
                <w:sz w:val="22"/>
                <w:lang w:val="en-GB" w:eastAsia="en-GB"/>
              </w:rPr>
              <w:t>powerbank</w:t>
            </w:r>
            <w:proofErr w:type="spellEnd"/>
            <w:r w:rsidRPr="007C5BB1">
              <w:rPr>
                <w:rFonts w:ascii="Calibri" w:eastAsia="Times New Roman" w:hAnsi="Calibri" w:cs="Calibri"/>
                <w:sz w:val="22"/>
                <w:lang w:val="en-GB" w:eastAsia="en-GB"/>
              </w:rPr>
              <w:t>-powered tag is left in an open environment with Internet Access, while the webserver is being monitored for the time at which the tag starts to post data and when it last posted data.</w:t>
            </w:r>
          </w:p>
        </w:tc>
      </w:tr>
      <w:tr w:rsidR="007C5BB1" w:rsidRPr="00454C63" w14:paraId="3D56D3CC" w14:textId="77777777" w:rsidTr="007C5BB1">
        <w:trPr>
          <w:gridAfter w:val="5"/>
          <w:wAfter w:w="4714" w:type="dxa"/>
          <w:trHeight w:val="295"/>
        </w:trPr>
        <w:tc>
          <w:tcPr>
            <w:tcW w:w="1296" w:type="dxa"/>
            <w:tcBorders>
              <w:top w:val="nil"/>
              <w:left w:val="nil"/>
              <w:bottom w:val="nil"/>
              <w:right w:val="nil"/>
            </w:tcBorders>
            <w:shd w:val="clear" w:color="auto" w:fill="auto"/>
            <w:noWrap/>
            <w:vAlign w:val="bottom"/>
            <w:hideMark/>
          </w:tcPr>
          <w:p w14:paraId="70CE565A"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noWrap/>
            <w:vAlign w:val="bottom"/>
            <w:hideMark/>
          </w:tcPr>
          <w:p w14:paraId="36D39FA0"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noWrap/>
            <w:vAlign w:val="bottom"/>
            <w:hideMark/>
          </w:tcPr>
          <w:p w14:paraId="6F9F8A60"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noWrap/>
            <w:vAlign w:val="bottom"/>
            <w:hideMark/>
          </w:tcPr>
          <w:p w14:paraId="568C6921"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noWrap/>
            <w:vAlign w:val="bottom"/>
            <w:hideMark/>
          </w:tcPr>
          <w:p w14:paraId="63A9F253"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noWrap/>
            <w:vAlign w:val="bottom"/>
            <w:hideMark/>
          </w:tcPr>
          <w:p w14:paraId="09C2441B"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5896" w:type="dxa"/>
            <w:gridSpan w:val="2"/>
            <w:tcBorders>
              <w:top w:val="nil"/>
              <w:left w:val="nil"/>
              <w:bottom w:val="nil"/>
              <w:right w:val="nil"/>
            </w:tcBorders>
            <w:shd w:val="clear" w:color="auto" w:fill="auto"/>
            <w:noWrap/>
            <w:vAlign w:val="bottom"/>
            <w:hideMark/>
          </w:tcPr>
          <w:p w14:paraId="7CBB6D23"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454C63" w14:paraId="385EC5B3" w14:textId="77777777" w:rsidTr="007C5BB1">
        <w:trPr>
          <w:gridAfter w:val="5"/>
          <w:wAfter w:w="4714" w:type="dxa"/>
          <w:trHeight w:val="472"/>
        </w:trPr>
        <w:tc>
          <w:tcPr>
            <w:tcW w:w="1296" w:type="dxa"/>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47080B28"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Step #</w:t>
            </w:r>
          </w:p>
        </w:tc>
        <w:tc>
          <w:tcPr>
            <w:tcW w:w="3229" w:type="dxa"/>
            <w:gridSpan w:val="2"/>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1AA0D367"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Step Details</w:t>
            </w:r>
          </w:p>
        </w:tc>
        <w:tc>
          <w:tcPr>
            <w:tcW w:w="2593" w:type="dxa"/>
            <w:gridSpan w:val="2"/>
            <w:vMerge w:val="restart"/>
            <w:tcBorders>
              <w:top w:val="single" w:sz="4" w:space="0" w:color="B2B2B2"/>
              <w:left w:val="single" w:sz="4" w:space="0" w:color="B2B2B2"/>
              <w:bottom w:val="single" w:sz="4" w:space="0" w:color="B2B2B2"/>
              <w:right w:val="single" w:sz="4" w:space="0" w:color="B2B2B2"/>
            </w:tcBorders>
            <w:shd w:val="clear" w:color="auto" w:fill="DEEAF6"/>
            <w:noWrap/>
            <w:vAlign w:val="center"/>
            <w:hideMark/>
          </w:tcPr>
          <w:p w14:paraId="26DAD00A"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Expected Results</w:t>
            </w:r>
          </w:p>
        </w:tc>
        <w:tc>
          <w:tcPr>
            <w:tcW w:w="3890" w:type="dxa"/>
            <w:gridSpan w:val="2"/>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336BDD42"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Actual Results</w:t>
            </w:r>
          </w:p>
        </w:tc>
        <w:tc>
          <w:tcPr>
            <w:tcW w:w="3304" w:type="dxa"/>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4C140DB5"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Pass / Fail / Not executed / Suspended</w:t>
            </w:r>
          </w:p>
        </w:tc>
      </w:tr>
      <w:tr w:rsidR="007C5BB1" w:rsidRPr="00454C63" w14:paraId="20D1607A" w14:textId="77777777" w:rsidTr="007C5BB1">
        <w:trPr>
          <w:gridAfter w:val="5"/>
          <w:wAfter w:w="4714" w:type="dxa"/>
          <w:trHeight w:val="472"/>
        </w:trPr>
        <w:tc>
          <w:tcPr>
            <w:tcW w:w="1296" w:type="dxa"/>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26D341EA"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c>
          <w:tcPr>
            <w:tcW w:w="3229" w:type="dxa"/>
            <w:gridSpan w:val="2"/>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11947857"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c>
          <w:tcPr>
            <w:tcW w:w="2593" w:type="dxa"/>
            <w:gridSpan w:val="2"/>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07D95C47"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c>
          <w:tcPr>
            <w:tcW w:w="3890" w:type="dxa"/>
            <w:gridSpan w:val="2"/>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38B5CBE3"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c>
          <w:tcPr>
            <w:tcW w:w="3304" w:type="dxa"/>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315B90DE"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r>
      <w:tr w:rsidR="007C5BB1" w:rsidRPr="007C5BB1" w14:paraId="24D50592" w14:textId="77777777" w:rsidTr="007C5BB1">
        <w:trPr>
          <w:gridAfter w:val="5"/>
          <w:wAfter w:w="4714" w:type="dxa"/>
          <w:trHeight w:val="573"/>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B6EFB45"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1</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0BAA3C78"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Connect the Tag to the </w:t>
            </w:r>
            <w:proofErr w:type="spellStart"/>
            <w:r w:rsidRPr="007C5BB1">
              <w:rPr>
                <w:rFonts w:ascii="Calibri" w:eastAsia="Times New Roman" w:hAnsi="Calibri" w:cs="Calibri"/>
                <w:sz w:val="22"/>
                <w:lang w:val="en-GB" w:eastAsia="en-GB"/>
              </w:rPr>
              <w:t>Powerbank</w:t>
            </w:r>
            <w:proofErr w:type="spellEnd"/>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1CDE7620"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The </w:t>
            </w:r>
            <w:proofErr w:type="spellStart"/>
            <w:r w:rsidRPr="007C5BB1">
              <w:rPr>
                <w:rFonts w:ascii="Calibri" w:eastAsia="Times New Roman" w:hAnsi="Calibri" w:cs="Calibri"/>
                <w:sz w:val="22"/>
                <w:lang w:val="en-GB" w:eastAsia="en-GB"/>
              </w:rPr>
              <w:t>powerbank</w:t>
            </w:r>
            <w:proofErr w:type="spellEnd"/>
            <w:r w:rsidRPr="007C5BB1">
              <w:rPr>
                <w:rFonts w:ascii="Calibri" w:eastAsia="Times New Roman" w:hAnsi="Calibri" w:cs="Calibri"/>
                <w:sz w:val="22"/>
                <w:lang w:val="en-GB" w:eastAsia="en-GB"/>
              </w:rPr>
              <w:t xml:space="preserve"> turns blue when it is working</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1D667BC0"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304" w:type="dxa"/>
            <w:tcBorders>
              <w:top w:val="single" w:sz="4" w:space="0" w:color="auto"/>
              <w:left w:val="nil"/>
              <w:bottom w:val="single" w:sz="4" w:space="0" w:color="auto"/>
              <w:right w:val="single" w:sz="4" w:space="0" w:color="000000"/>
            </w:tcBorders>
            <w:shd w:val="clear" w:color="auto" w:fill="auto"/>
            <w:vAlign w:val="center"/>
          </w:tcPr>
          <w:p w14:paraId="7FA62B38"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4B3AEAFA" w14:textId="77777777" w:rsidTr="007C5BB1">
        <w:trPr>
          <w:gridAfter w:val="5"/>
          <w:wAfter w:w="4714"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1B438031"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07999C97"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Navigate to http://ils.dsi.uminho.pt/viewData</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2B18F698"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Site should open</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77B8DF5C"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304" w:type="dxa"/>
            <w:tcBorders>
              <w:top w:val="single" w:sz="4" w:space="0" w:color="auto"/>
              <w:left w:val="nil"/>
              <w:bottom w:val="single" w:sz="4" w:space="0" w:color="auto"/>
              <w:right w:val="single" w:sz="4" w:space="0" w:color="000000"/>
            </w:tcBorders>
            <w:shd w:val="clear" w:color="auto" w:fill="auto"/>
            <w:vAlign w:val="center"/>
          </w:tcPr>
          <w:p w14:paraId="0A5DCAD4"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0763E089" w14:textId="77777777" w:rsidTr="007C5BB1">
        <w:trPr>
          <w:gridAfter w:val="5"/>
          <w:wAfter w:w="4714"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2E5548FF"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3</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18DE1FC1"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Enter </w:t>
            </w:r>
            <w:proofErr w:type="spellStart"/>
            <w:r w:rsidRPr="007C5BB1">
              <w:rPr>
                <w:rFonts w:ascii="Calibri" w:eastAsia="Times New Roman" w:hAnsi="Calibri" w:cs="Calibri"/>
                <w:sz w:val="22"/>
                <w:lang w:val="en-GB" w:eastAsia="en-GB"/>
              </w:rPr>
              <w:t>TagName</w:t>
            </w:r>
            <w:proofErr w:type="spellEnd"/>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1C74DCAC"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Credential can be entered</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4A4276BE"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304" w:type="dxa"/>
            <w:tcBorders>
              <w:top w:val="single" w:sz="4" w:space="0" w:color="auto"/>
              <w:left w:val="nil"/>
              <w:bottom w:val="single" w:sz="4" w:space="0" w:color="auto"/>
              <w:right w:val="single" w:sz="4" w:space="0" w:color="000000"/>
            </w:tcBorders>
            <w:shd w:val="clear" w:color="auto" w:fill="auto"/>
            <w:vAlign w:val="center"/>
          </w:tcPr>
          <w:p w14:paraId="72D24311"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7E09C9C0" w14:textId="77777777" w:rsidTr="007C5BB1">
        <w:trPr>
          <w:gridAfter w:val="5"/>
          <w:wAfter w:w="4714"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1DA996E7"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4</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0E0ED910"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Click Submit</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6AA9F6AE"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Initial tag data is displayed</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15695013"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304" w:type="dxa"/>
            <w:tcBorders>
              <w:top w:val="single" w:sz="4" w:space="0" w:color="auto"/>
              <w:left w:val="nil"/>
              <w:bottom w:val="single" w:sz="4" w:space="0" w:color="auto"/>
              <w:right w:val="single" w:sz="4" w:space="0" w:color="000000"/>
            </w:tcBorders>
            <w:shd w:val="clear" w:color="auto" w:fill="auto"/>
            <w:vAlign w:val="center"/>
          </w:tcPr>
          <w:p w14:paraId="04319ABC"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4E0BEB6C" w14:textId="77777777" w:rsidTr="007C5BB1">
        <w:trPr>
          <w:gridAfter w:val="5"/>
          <w:wAfter w:w="4714"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588DD870"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5</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54B52D1C"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Record initial tag data</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45905EA4"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4E8BA0C1"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2022-08-10 13:53:03</w:t>
            </w:r>
          </w:p>
        </w:tc>
        <w:tc>
          <w:tcPr>
            <w:tcW w:w="3304" w:type="dxa"/>
            <w:tcBorders>
              <w:top w:val="single" w:sz="4" w:space="0" w:color="auto"/>
              <w:left w:val="nil"/>
              <w:bottom w:val="single" w:sz="4" w:space="0" w:color="auto"/>
              <w:right w:val="single" w:sz="4" w:space="0" w:color="000000"/>
            </w:tcBorders>
            <w:shd w:val="clear" w:color="auto" w:fill="auto"/>
            <w:vAlign w:val="center"/>
          </w:tcPr>
          <w:p w14:paraId="5DA2EA85"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3DFF8ABB" w14:textId="77777777" w:rsidTr="007C5BB1">
        <w:trPr>
          <w:gridAfter w:val="5"/>
          <w:wAfter w:w="4714"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3A5378C8"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6</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2F4D75BC"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Wait until the </w:t>
            </w:r>
            <w:proofErr w:type="spellStart"/>
            <w:r w:rsidRPr="007C5BB1">
              <w:rPr>
                <w:rFonts w:ascii="Calibri" w:eastAsia="Times New Roman" w:hAnsi="Calibri" w:cs="Calibri"/>
                <w:sz w:val="22"/>
                <w:lang w:val="en-GB" w:eastAsia="en-GB"/>
              </w:rPr>
              <w:t>powerbank</w:t>
            </w:r>
            <w:proofErr w:type="spellEnd"/>
            <w:r w:rsidRPr="007C5BB1">
              <w:rPr>
                <w:rFonts w:ascii="Calibri" w:eastAsia="Times New Roman" w:hAnsi="Calibri" w:cs="Calibri"/>
                <w:sz w:val="22"/>
                <w:lang w:val="en-GB" w:eastAsia="en-GB"/>
              </w:rPr>
              <w:t xml:space="preserve"> is completely discharged</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49AA8869"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roofErr w:type="spellStart"/>
            <w:r w:rsidRPr="007C5BB1">
              <w:rPr>
                <w:rFonts w:ascii="Calibri" w:eastAsia="Times New Roman" w:hAnsi="Calibri" w:cs="Calibri"/>
                <w:sz w:val="22"/>
                <w:lang w:val="en-GB" w:eastAsia="en-GB"/>
              </w:rPr>
              <w:t>Powerbank</w:t>
            </w:r>
            <w:proofErr w:type="spellEnd"/>
            <w:r w:rsidRPr="007C5BB1">
              <w:rPr>
                <w:rFonts w:ascii="Calibri" w:eastAsia="Times New Roman" w:hAnsi="Calibri" w:cs="Calibri"/>
                <w:sz w:val="22"/>
                <w:lang w:val="en-GB" w:eastAsia="en-GB"/>
              </w:rPr>
              <w:t xml:space="preserve"> stops displaying blue </w:t>
            </w:r>
            <w:proofErr w:type="spellStart"/>
            <w:r w:rsidRPr="007C5BB1">
              <w:rPr>
                <w:rFonts w:ascii="Calibri" w:eastAsia="Times New Roman" w:hAnsi="Calibri" w:cs="Calibri"/>
                <w:sz w:val="22"/>
                <w:lang w:val="en-GB" w:eastAsia="en-GB"/>
              </w:rPr>
              <w:t>color</w:t>
            </w:r>
            <w:proofErr w:type="spellEnd"/>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2E3FF931"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304" w:type="dxa"/>
            <w:tcBorders>
              <w:top w:val="single" w:sz="4" w:space="0" w:color="auto"/>
              <w:left w:val="nil"/>
              <w:bottom w:val="single" w:sz="4" w:space="0" w:color="auto"/>
              <w:right w:val="single" w:sz="4" w:space="0" w:color="000000"/>
            </w:tcBorders>
            <w:shd w:val="clear" w:color="auto" w:fill="auto"/>
            <w:vAlign w:val="center"/>
          </w:tcPr>
          <w:p w14:paraId="6747867E"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3BF8ACD9" w14:textId="77777777" w:rsidTr="007C5BB1">
        <w:trPr>
          <w:gridAfter w:val="5"/>
          <w:wAfter w:w="4714"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tcPr>
          <w:p w14:paraId="0F7A048C"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7</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570D35D1"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Click Submit</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30D66D4A"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Final tag data is displayed</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2D2B8BF9"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304" w:type="dxa"/>
            <w:tcBorders>
              <w:top w:val="single" w:sz="4" w:space="0" w:color="auto"/>
              <w:left w:val="nil"/>
              <w:bottom w:val="single" w:sz="4" w:space="0" w:color="auto"/>
              <w:right w:val="single" w:sz="4" w:space="0" w:color="000000"/>
            </w:tcBorders>
            <w:shd w:val="clear" w:color="auto" w:fill="auto"/>
            <w:vAlign w:val="center"/>
          </w:tcPr>
          <w:p w14:paraId="7AA58BFF"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7E3AAA9C" w14:textId="77777777" w:rsidTr="007C5BB1">
        <w:trPr>
          <w:gridAfter w:val="5"/>
          <w:wAfter w:w="4714"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tcPr>
          <w:p w14:paraId="4E0BDA5F"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8</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37C54AAD"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Record final tag data</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26CE925C"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5DD1A026"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2022-08-10 14:03:50</w:t>
            </w:r>
          </w:p>
        </w:tc>
        <w:tc>
          <w:tcPr>
            <w:tcW w:w="3304" w:type="dxa"/>
            <w:tcBorders>
              <w:top w:val="single" w:sz="4" w:space="0" w:color="auto"/>
              <w:left w:val="nil"/>
              <w:bottom w:val="single" w:sz="4" w:space="0" w:color="auto"/>
              <w:right w:val="single" w:sz="4" w:space="0" w:color="000000"/>
            </w:tcBorders>
            <w:shd w:val="clear" w:color="auto" w:fill="auto"/>
            <w:vAlign w:val="center"/>
          </w:tcPr>
          <w:p w14:paraId="4DF9ABA5"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1186E42F" w14:textId="77777777" w:rsidTr="007C5BB1">
        <w:trPr>
          <w:gridAfter w:val="5"/>
          <w:wAfter w:w="4714"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tcPr>
          <w:p w14:paraId="2BB0226D"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9</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1F257DE6"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Calculate tag’s execution time</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7C5BB346"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64F972A6"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0 hours 10 minutes 47 seconds</w:t>
            </w:r>
          </w:p>
        </w:tc>
        <w:tc>
          <w:tcPr>
            <w:tcW w:w="3304" w:type="dxa"/>
            <w:tcBorders>
              <w:top w:val="single" w:sz="4" w:space="0" w:color="auto"/>
              <w:left w:val="nil"/>
              <w:bottom w:val="single" w:sz="4" w:space="0" w:color="auto"/>
              <w:right w:val="single" w:sz="4" w:space="0" w:color="000000"/>
            </w:tcBorders>
            <w:shd w:val="clear" w:color="auto" w:fill="auto"/>
            <w:vAlign w:val="center"/>
          </w:tcPr>
          <w:p w14:paraId="50B02BA3"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Fail</w:t>
            </w:r>
          </w:p>
        </w:tc>
      </w:tr>
      <w:tr w:rsidR="007C5BB1" w:rsidRPr="00454C63" w14:paraId="3A73E5BA" w14:textId="77777777" w:rsidTr="007C5BB1">
        <w:trPr>
          <w:gridAfter w:val="4"/>
          <w:wAfter w:w="4127" w:type="dxa"/>
          <w:trHeight w:val="295"/>
        </w:trPr>
        <w:tc>
          <w:tcPr>
            <w:tcW w:w="2911" w:type="dxa"/>
            <w:gridSpan w:val="2"/>
            <w:tcBorders>
              <w:top w:val="single" w:sz="4" w:space="0" w:color="B2B2B2"/>
              <w:left w:val="single" w:sz="4" w:space="0" w:color="B2B2B2"/>
              <w:bottom w:val="single" w:sz="4" w:space="0" w:color="B2B2B2"/>
              <w:right w:val="single" w:sz="4" w:space="0" w:color="B2B2B2"/>
            </w:tcBorders>
            <w:shd w:val="clear" w:color="auto" w:fill="DEEAF6"/>
            <w:noWrap/>
            <w:hideMark/>
          </w:tcPr>
          <w:p w14:paraId="2CC4389B"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lastRenderedPageBreak/>
              <w:t>Test Case ID</w:t>
            </w:r>
          </w:p>
        </w:tc>
        <w:tc>
          <w:tcPr>
            <w:tcW w:w="1614" w:type="dxa"/>
            <w:tcBorders>
              <w:top w:val="single" w:sz="4" w:space="0" w:color="auto"/>
              <w:left w:val="nil"/>
              <w:bottom w:val="single" w:sz="4" w:space="0" w:color="auto"/>
              <w:right w:val="single" w:sz="4" w:space="0" w:color="auto"/>
            </w:tcBorders>
            <w:shd w:val="clear" w:color="auto" w:fill="auto"/>
            <w:noWrap/>
            <w:hideMark/>
          </w:tcPr>
          <w:p w14:paraId="7EBC597D"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tagT2</w:t>
            </w:r>
          </w:p>
        </w:tc>
        <w:tc>
          <w:tcPr>
            <w:tcW w:w="2593" w:type="dxa"/>
            <w:gridSpan w:val="2"/>
            <w:tcBorders>
              <w:top w:val="single" w:sz="4" w:space="0" w:color="B2B2B2"/>
              <w:left w:val="single" w:sz="4" w:space="0" w:color="B2B2B2"/>
              <w:bottom w:val="single" w:sz="4" w:space="0" w:color="B2B2B2"/>
              <w:right w:val="single" w:sz="4" w:space="0" w:color="B2B2B2"/>
            </w:tcBorders>
            <w:shd w:val="clear" w:color="auto" w:fill="DEEAF6"/>
            <w:noWrap/>
            <w:hideMark/>
          </w:tcPr>
          <w:p w14:paraId="1AC1FFAE"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Test Case Description</w:t>
            </w:r>
          </w:p>
        </w:tc>
        <w:tc>
          <w:tcPr>
            <w:tcW w:w="7781" w:type="dxa"/>
            <w:gridSpan w:val="4"/>
            <w:tcBorders>
              <w:top w:val="single" w:sz="4" w:space="0" w:color="auto"/>
              <w:left w:val="nil"/>
              <w:bottom w:val="single" w:sz="4" w:space="0" w:color="auto"/>
              <w:right w:val="single" w:sz="4" w:space="0" w:color="000000"/>
            </w:tcBorders>
            <w:shd w:val="clear" w:color="auto" w:fill="auto"/>
            <w:hideMark/>
          </w:tcPr>
          <w:p w14:paraId="1F7A8603"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Test the duration of the tag’s execution time powered with a </w:t>
            </w:r>
            <w:proofErr w:type="spellStart"/>
            <w:r w:rsidRPr="007C5BB1">
              <w:rPr>
                <w:rFonts w:ascii="Calibri" w:eastAsia="Times New Roman" w:hAnsi="Calibri" w:cs="Calibri"/>
                <w:sz w:val="22"/>
                <w:lang w:val="en-GB" w:eastAsia="en-GB"/>
              </w:rPr>
              <w:t>powerbank</w:t>
            </w:r>
            <w:proofErr w:type="spellEnd"/>
          </w:p>
        </w:tc>
      </w:tr>
      <w:tr w:rsidR="007C5BB1" w:rsidRPr="007C5BB1" w14:paraId="19BA14D2" w14:textId="77777777" w:rsidTr="007C5BB1">
        <w:trPr>
          <w:gridAfter w:val="4"/>
          <w:wAfter w:w="4127" w:type="dxa"/>
          <w:trHeight w:val="295"/>
        </w:trPr>
        <w:tc>
          <w:tcPr>
            <w:tcW w:w="2911" w:type="dxa"/>
            <w:gridSpan w:val="2"/>
            <w:tcBorders>
              <w:top w:val="single" w:sz="4" w:space="0" w:color="B2B2B2"/>
              <w:left w:val="single" w:sz="4" w:space="0" w:color="B2B2B2"/>
              <w:bottom w:val="single" w:sz="4" w:space="0" w:color="B2B2B2"/>
              <w:right w:val="single" w:sz="4" w:space="0" w:color="B2B2B2"/>
            </w:tcBorders>
            <w:shd w:val="clear" w:color="auto" w:fill="DEEAF6"/>
            <w:noWrap/>
            <w:hideMark/>
          </w:tcPr>
          <w:p w14:paraId="0B40D2BC"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Created By</w:t>
            </w:r>
          </w:p>
        </w:tc>
        <w:tc>
          <w:tcPr>
            <w:tcW w:w="1614" w:type="dxa"/>
            <w:tcBorders>
              <w:top w:val="nil"/>
              <w:left w:val="nil"/>
              <w:bottom w:val="single" w:sz="4" w:space="0" w:color="auto"/>
              <w:right w:val="single" w:sz="4" w:space="0" w:color="auto"/>
            </w:tcBorders>
            <w:shd w:val="clear" w:color="auto" w:fill="auto"/>
            <w:noWrap/>
            <w:hideMark/>
          </w:tcPr>
          <w:p w14:paraId="50E138AF"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Pedro</w:t>
            </w:r>
          </w:p>
        </w:tc>
        <w:tc>
          <w:tcPr>
            <w:tcW w:w="2593" w:type="dxa"/>
            <w:gridSpan w:val="2"/>
            <w:tcBorders>
              <w:top w:val="single" w:sz="4" w:space="0" w:color="B2B2B2"/>
              <w:left w:val="single" w:sz="4" w:space="0" w:color="B2B2B2"/>
              <w:bottom w:val="single" w:sz="4" w:space="0" w:color="B2B2B2"/>
              <w:right w:val="single" w:sz="4" w:space="0" w:color="B2B2B2"/>
            </w:tcBorders>
            <w:shd w:val="clear" w:color="auto" w:fill="DEEAF6"/>
            <w:hideMark/>
          </w:tcPr>
          <w:p w14:paraId="6B4868DD"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Version</w:t>
            </w:r>
          </w:p>
        </w:tc>
        <w:tc>
          <w:tcPr>
            <w:tcW w:w="7781" w:type="dxa"/>
            <w:gridSpan w:val="4"/>
            <w:tcBorders>
              <w:top w:val="single" w:sz="4" w:space="0" w:color="auto"/>
              <w:left w:val="nil"/>
              <w:bottom w:val="single" w:sz="4" w:space="0" w:color="auto"/>
              <w:right w:val="single" w:sz="4" w:space="0" w:color="000000"/>
            </w:tcBorders>
            <w:shd w:val="clear" w:color="auto" w:fill="auto"/>
            <w:noWrap/>
            <w:hideMark/>
          </w:tcPr>
          <w:p w14:paraId="53EBD793"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2.0</w:t>
            </w:r>
          </w:p>
        </w:tc>
      </w:tr>
      <w:tr w:rsidR="007C5BB1" w:rsidRPr="007C5BB1" w14:paraId="736B251A" w14:textId="77777777" w:rsidTr="007C5BB1">
        <w:trPr>
          <w:gridAfter w:val="4"/>
          <w:wAfter w:w="4127" w:type="dxa"/>
          <w:trHeight w:val="295"/>
        </w:trPr>
        <w:tc>
          <w:tcPr>
            <w:tcW w:w="1296" w:type="dxa"/>
            <w:tcBorders>
              <w:top w:val="nil"/>
              <w:left w:val="nil"/>
              <w:bottom w:val="nil"/>
              <w:right w:val="nil"/>
            </w:tcBorders>
            <w:shd w:val="clear" w:color="auto" w:fill="auto"/>
            <w:hideMark/>
          </w:tcPr>
          <w:p w14:paraId="12BD7DC8"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hideMark/>
          </w:tcPr>
          <w:p w14:paraId="0A8F0BB2"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hideMark/>
          </w:tcPr>
          <w:p w14:paraId="2CC05B52"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6A7C2058"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36F1BBB7"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72BB3CF6"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6483" w:type="dxa"/>
            <w:gridSpan w:val="3"/>
            <w:tcBorders>
              <w:top w:val="nil"/>
              <w:left w:val="nil"/>
              <w:bottom w:val="nil"/>
              <w:right w:val="nil"/>
            </w:tcBorders>
            <w:shd w:val="clear" w:color="auto" w:fill="auto"/>
            <w:hideMark/>
          </w:tcPr>
          <w:p w14:paraId="141E8F46"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454C63" w14:paraId="30DDCBBC" w14:textId="77777777" w:rsidTr="007C5BB1">
        <w:trPr>
          <w:gridAfter w:val="6"/>
          <w:wAfter w:w="8018" w:type="dxa"/>
          <w:trHeight w:val="295"/>
        </w:trPr>
        <w:tc>
          <w:tcPr>
            <w:tcW w:w="2911" w:type="dxa"/>
            <w:gridSpan w:val="2"/>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707B4AE2"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Date Tested</w:t>
            </w:r>
          </w:p>
        </w:tc>
        <w:tc>
          <w:tcPr>
            <w:tcW w:w="291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44F4A46E"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21-Sep-2022</w:t>
            </w:r>
          </w:p>
        </w:tc>
        <w:tc>
          <w:tcPr>
            <w:tcW w:w="2594" w:type="dxa"/>
            <w:gridSpan w:val="2"/>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7854F230"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Test Case (Pass/Fail/Not Executed)</w:t>
            </w:r>
          </w:p>
        </w:tc>
        <w:tc>
          <w:tcPr>
            <w:tcW w:w="259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DDC20A8"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
        </w:tc>
      </w:tr>
      <w:tr w:rsidR="007C5BB1" w:rsidRPr="00454C63" w14:paraId="505D3020" w14:textId="77777777" w:rsidTr="007C5BB1">
        <w:trPr>
          <w:gridAfter w:val="4"/>
          <w:wAfter w:w="4127" w:type="dxa"/>
          <w:trHeight w:val="295"/>
        </w:trPr>
        <w:tc>
          <w:tcPr>
            <w:tcW w:w="1296" w:type="dxa"/>
            <w:tcBorders>
              <w:top w:val="nil"/>
              <w:left w:val="nil"/>
              <w:bottom w:val="nil"/>
              <w:right w:val="nil"/>
            </w:tcBorders>
            <w:shd w:val="clear" w:color="auto" w:fill="auto"/>
            <w:hideMark/>
          </w:tcPr>
          <w:p w14:paraId="47DDCB21"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hideMark/>
          </w:tcPr>
          <w:p w14:paraId="22C6970B"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hideMark/>
          </w:tcPr>
          <w:p w14:paraId="379D439C"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27377D82"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16D6A2CB"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433012EC"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6483" w:type="dxa"/>
            <w:gridSpan w:val="3"/>
            <w:tcBorders>
              <w:top w:val="nil"/>
              <w:left w:val="nil"/>
              <w:bottom w:val="nil"/>
              <w:right w:val="nil"/>
            </w:tcBorders>
            <w:shd w:val="clear" w:color="auto" w:fill="auto"/>
            <w:hideMark/>
          </w:tcPr>
          <w:p w14:paraId="2652C506"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7C5BB1" w14:paraId="59C77DED" w14:textId="77777777" w:rsidTr="007C5BB1">
        <w:trPr>
          <w:gridAfter w:val="4"/>
          <w:wAfter w:w="4127" w:type="dxa"/>
          <w:trHeight w:val="295"/>
        </w:trPr>
        <w:tc>
          <w:tcPr>
            <w:tcW w:w="1296" w:type="dxa"/>
            <w:tcBorders>
              <w:top w:val="single" w:sz="4" w:space="0" w:color="B2B2B2"/>
              <w:left w:val="single" w:sz="4" w:space="0" w:color="B2B2B2"/>
              <w:bottom w:val="single" w:sz="4" w:space="0" w:color="B2B2B2"/>
              <w:right w:val="single" w:sz="4" w:space="0" w:color="B2B2B2"/>
            </w:tcBorders>
            <w:shd w:val="clear" w:color="auto" w:fill="DEEAF6"/>
            <w:hideMark/>
          </w:tcPr>
          <w:p w14:paraId="220C1744"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S #</w:t>
            </w:r>
          </w:p>
        </w:tc>
        <w:tc>
          <w:tcPr>
            <w:tcW w:w="4526" w:type="dxa"/>
            <w:gridSpan w:val="3"/>
            <w:tcBorders>
              <w:top w:val="single" w:sz="4" w:space="0" w:color="B2B2B2"/>
              <w:left w:val="nil"/>
              <w:bottom w:val="single" w:sz="4" w:space="0" w:color="B2B2B2"/>
              <w:right w:val="single" w:sz="4" w:space="0" w:color="B2B2B2"/>
            </w:tcBorders>
            <w:shd w:val="clear" w:color="auto" w:fill="DEEAF6"/>
            <w:hideMark/>
          </w:tcPr>
          <w:p w14:paraId="44E544CC"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Prerequisites:</w:t>
            </w:r>
          </w:p>
        </w:tc>
        <w:tc>
          <w:tcPr>
            <w:tcW w:w="1296" w:type="dxa"/>
            <w:tcBorders>
              <w:top w:val="nil"/>
              <w:left w:val="nil"/>
              <w:bottom w:val="nil"/>
              <w:right w:val="nil"/>
            </w:tcBorders>
            <w:shd w:val="clear" w:color="auto" w:fill="auto"/>
            <w:hideMark/>
          </w:tcPr>
          <w:p w14:paraId="2A8D2FAF"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c>
          <w:tcPr>
            <w:tcW w:w="1298" w:type="dxa"/>
            <w:tcBorders>
              <w:top w:val="single" w:sz="4" w:space="0" w:color="B2B2B2"/>
              <w:left w:val="single" w:sz="4" w:space="0" w:color="B2B2B2"/>
              <w:bottom w:val="single" w:sz="4" w:space="0" w:color="B2B2B2"/>
              <w:right w:val="single" w:sz="4" w:space="0" w:color="B2B2B2"/>
            </w:tcBorders>
            <w:shd w:val="clear" w:color="auto" w:fill="DEEAF6"/>
            <w:noWrap/>
            <w:vAlign w:val="center"/>
            <w:hideMark/>
          </w:tcPr>
          <w:p w14:paraId="056B23CB"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S #</w:t>
            </w:r>
          </w:p>
        </w:tc>
        <w:tc>
          <w:tcPr>
            <w:tcW w:w="6483" w:type="dxa"/>
            <w:gridSpan w:val="3"/>
            <w:tcBorders>
              <w:top w:val="single" w:sz="4" w:space="0" w:color="B2B2B2"/>
              <w:left w:val="nil"/>
              <w:bottom w:val="single" w:sz="4" w:space="0" w:color="B2B2B2"/>
              <w:right w:val="single" w:sz="4" w:space="0" w:color="B2B2B2"/>
            </w:tcBorders>
            <w:shd w:val="clear" w:color="auto" w:fill="DEEAF6"/>
            <w:noWrap/>
            <w:vAlign w:val="center"/>
            <w:hideMark/>
          </w:tcPr>
          <w:p w14:paraId="7A48E6B4"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Test Data</w:t>
            </w:r>
          </w:p>
        </w:tc>
      </w:tr>
      <w:tr w:rsidR="007C5BB1" w:rsidRPr="007C5BB1" w14:paraId="2BCA77FB" w14:textId="77777777" w:rsidTr="007C5BB1">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hideMark/>
          </w:tcPr>
          <w:p w14:paraId="5536D4B9"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1</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338B9F11"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roofErr w:type="spellStart"/>
            <w:r w:rsidRPr="007C5BB1">
              <w:rPr>
                <w:rFonts w:ascii="Calibri" w:eastAsia="Times New Roman" w:hAnsi="Calibri" w:cs="Calibri"/>
                <w:sz w:val="22"/>
                <w:lang w:val="en-GB" w:eastAsia="en-GB"/>
              </w:rPr>
              <w:t>Powerbank</w:t>
            </w:r>
            <w:proofErr w:type="spellEnd"/>
            <w:r w:rsidRPr="007C5BB1">
              <w:rPr>
                <w:rFonts w:ascii="Calibri" w:eastAsia="Times New Roman" w:hAnsi="Calibri" w:cs="Calibri"/>
                <w:sz w:val="22"/>
                <w:lang w:val="en-GB" w:eastAsia="en-GB"/>
              </w:rPr>
              <w:t xml:space="preserve"> fully charged</w:t>
            </w:r>
          </w:p>
        </w:tc>
        <w:tc>
          <w:tcPr>
            <w:tcW w:w="1296" w:type="dxa"/>
            <w:tcBorders>
              <w:top w:val="nil"/>
              <w:left w:val="nil"/>
              <w:bottom w:val="nil"/>
              <w:right w:val="nil"/>
            </w:tcBorders>
            <w:shd w:val="clear" w:color="auto" w:fill="auto"/>
            <w:hideMark/>
          </w:tcPr>
          <w:p w14:paraId="0E620B32"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2544398"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1</w:t>
            </w:r>
          </w:p>
        </w:tc>
        <w:tc>
          <w:tcPr>
            <w:tcW w:w="6483" w:type="dxa"/>
            <w:gridSpan w:val="3"/>
            <w:tcBorders>
              <w:top w:val="single" w:sz="4" w:space="0" w:color="auto"/>
              <w:left w:val="nil"/>
              <w:bottom w:val="single" w:sz="4" w:space="0" w:color="auto"/>
              <w:right w:val="single" w:sz="4" w:space="0" w:color="000000"/>
            </w:tcBorders>
            <w:shd w:val="clear" w:color="auto" w:fill="auto"/>
            <w:vAlign w:val="center"/>
            <w:hideMark/>
          </w:tcPr>
          <w:p w14:paraId="55B21488"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roofErr w:type="spellStart"/>
            <w:r w:rsidRPr="007C5BB1">
              <w:rPr>
                <w:rFonts w:ascii="Calibri" w:eastAsia="Times New Roman" w:hAnsi="Calibri" w:cs="Calibri"/>
                <w:sz w:val="22"/>
                <w:lang w:val="en-GB" w:eastAsia="en-GB"/>
              </w:rPr>
              <w:t>TagName</w:t>
            </w:r>
            <w:proofErr w:type="spellEnd"/>
            <w:r w:rsidRPr="007C5BB1">
              <w:rPr>
                <w:rFonts w:ascii="Calibri" w:eastAsia="Times New Roman" w:hAnsi="Calibri" w:cs="Calibri"/>
                <w:sz w:val="22"/>
                <w:lang w:val="en-GB" w:eastAsia="en-GB"/>
              </w:rPr>
              <w:t xml:space="preserve"> = tagT2</w:t>
            </w:r>
          </w:p>
        </w:tc>
      </w:tr>
      <w:tr w:rsidR="007C5BB1" w:rsidRPr="007C5BB1" w14:paraId="26E09629" w14:textId="77777777" w:rsidTr="007C5BB1">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hideMark/>
          </w:tcPr>
          <w:p w14:paraId="1169921B"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1A16D8F2"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Tag data saved in the flash memory</w:t>
            </w:r>
          </w:p>
        </w:tc>
        <w:tc>
          <w:tcPr>
            <w:tcW w:w="1296" w:type="dxa"/>
            <w:tcBorders>
              <w:top w:val="nil"/>
              <w:left w:val="nil"/>
              <w:bottom w:val="nil"/>
              <w:right w:val="nil"/>
            </w:tcBorders>
            <w:shd w:val="clear" w:color="auto" w:fill="auto"/>
            <w:hideMark/>
          </w:tcPr>
          <w:p w14:paraId="798D8C29"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single" w:sz="4" w:space="0" w:color="auto"/>
              <w:bottom w:val="single" w:sz="4" w:space="0" w:color="auto"/>
              <w:right w:val="single" w:sz="4" w:space="0" w:color="auto"/>
            </w:tcBorders>
            <w:shd w:val="clear" w:color="auto" w:fill="auto"/>
            <w:vAlign w:val="center"/>
            <w:hideMark/>
          </w:tcPr>
          <w:p w14:paraId="4646EF57"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w:t>
            </w:r>
          </w:p>
        </w:tc>
        <w:tc>
          <w:tcPr>
            <w:tcW w:w="6483" w:type="dxa"/>
            <w:gridSpan w:val="3"/>
            <w:tcBorders>
              <w:top w:val="single" w:sz="4" w:space="0" w:color="auto"/>
              <w:left w:val="nil"/>
              <w:bottom w:val="single" w:sz="4" w:space="0" w:color="auto"/>
              <w:right w:val="single" w:sz="4" w:space="0" w:color="000000"/>
            </w:tcBorders>
            <w:shd w:val="clear" w:color="auto" w:fill="auto"/>
            <w:vAlign w:val="center"/>
            <w:hideMark/>
          </w:tcPr>
          <w:p w14:paraId="2A58AC8E"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roofErr w:type="spellStart"/>
            <w:r w:rsidRPr="007C5BB1">
              <w:rPr>
                <w:rFonts w:ascii="Calibri" w:eastAsia="Times New Roman" w:hAnsi="Calibri" w:cs="Calibri"/>
                <w:sz w:val="22"/>
                <w:lang w:val="en-GB" w:eastAsia="en-GB"/>
              </w:rPr>
              <w:t>WIFIinterval</w:t>
            </w:r>
            <w:proofErr w:type="spellEnd"/>
            <w:r w:rsidRPr="007C5BB1">
              <w:rPr>
                <w:rFonts w:ascii="Calibri" w:eastAsia="Times New Roman" w:hAnsi="Calibri" w:cs="Calibri"/>
                <w:sz w:val="22"/>
                <w:lang w:val="en-GB" w:eastAsia="en-GB"/>
              </w:rPr>
              <w:t xml:space="preserve"> = 2000</w:t>
            </w:r>
          </w:p>
        </w:tc>
      </w:tr>
      <w:tr w:rsidR="007C5BB1" w:rsidRPr="007C5BB1" w14:paraId="68B592CC" w14:textId="77777777" w:rsidTr="007C5BB1">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hideMark/>
          </w:tcPr>
          <w:p w14:paraId="10ED5CD1"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3</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7D0E810F"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Internet Access</w:t>
            </w:r>
          </w:p>
        </w:tc>
        <w:tc>
          <w:tcPr>
            <w:tcW w:w="1296" w:type="dxa"/>
            <w:tcBorders>
              <w:top w:val="nil"/>
              <w:left w:val="nil"/>
              <w:bottom w:val="nil"/>
              <w:right w:val="nil"/>
            </w:tcBorders>
            <w:shd w:val="clear" w:color="auto" w:fill="auto"/>
            <w:hideMark/>
          </w:tcPr>
          <w:p w14:paraId="307A1310"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single" w:sz="4" w:space="0" w:color="auto"/>
              <w:bottom w:val="single" w:sz="4" w:space="0" w:color="auto"/>
              <w:right w:val="single" w:sz="4" w:space="0" w:color="auto"/>
            </w:tcBorders>
            <w:shd w:val="clear" w:color="auto" w:fill="auto"/>
            <w:vAlign w:val="center"/>
            <w:hideMark/>
          </w:tcPr>
          <w:p w14:paraId="563A14F8"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3</w:t>
            </w:r>
          </w:p>
        </w:tc>
        <w:tc>
          <w:tcPr>
            <w:tcW w:w="6483" w:type="dxa"/>
            <w:gridSpan w:val="3"/>
            <w:tcBorders>
              <w:top w:val="single" w:sz="4" w:space="0" w:color="auto"/>
              <w:left w:val="nil"/>
              <w:bottom w:val="single" w:sz="4" w:space="0" w:color="auto"/>
              <w:right w:val="single" w:sz="4" w:space="0" w:color="000000"/>
            </w:tcBorders>
            <w:shd w:val="clear" w:color="auto" w:fill="auto"/>
            <w:vAlign w:val="center"/>
            <w:hideMark/>
          </w:tcPr>
          <w:p w14:paraId="0D4344DD"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roofErr w:type="spellStart"/>
            <w:r w:rsidRPr="007C5BB1">
              <w:rPr>
                <w:rFonts w:ascii="Calibri" w:eastAsia="Times New Roman" w:hAnsi="Calibri" w:cs="Calibri"/>
                <w:sz w:val="22"/>
                <w:lang w:val="en-GB" w:eastAsia="en-GB"/>
              </w:rPr>
              <w:t>BLEinterval</w:t>
            </w:r>
            <w:proofErr w:type="spellEnd"/>
            <w:r w:rsidRPr="007C5BB1">
              <w:rPr>
                <w:rFonts w:ascii="Calibri" w:eastAsia="Times New Roman" w:hAnsi="Calibri" w:cs="Calibri"/>
                <w:sz w:val="22"/>
                <w:lang w:val="en-GB" w:eastAsia="en-GB"/>
              </w:rPr>
              <w:t xml:space="preserve"> = 1000</w:t>
            </w:r>
          </w:p>
        </w:tc>
      </w:tr>
      <w:tr w:rsidR="007C5BB1" w:rsidRPr="007C5BB1" w14:paraId="088A5A1B" w14:textId="77777777" w:rsidTr="007C5BB1">
        <w:trPr>
          <w:gridAfter w:val="8"/>
          <w:wAfter w:w="11908" w:type="dxa"/>
          <w:trHeight w:val="295"/>
        </w:trPr>
        <w:tc>
          <w:tcPr>
            <w:tcW w:w="1296" w:type="dxa"/>
            <w:tcBorders>
              <w:top w:val="nil"/>
              <w:left w:val="single" w:sz="4" w:space="0" w:color="auto"/>
              <w:bottom w:val="single" w:sz="4" w:space="0" w:color="auto"/>
              <w:right w:val="single" w:sz="4" w:space="0" w:color="auto"/>
            </w:tcBorders>
            <w:shd w:val="clear" w:color="auto" w:fill="auto"/>
            <w:hideMark/>
          </w:tcPr>
          <w:p w14:paraId="18CD8503"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4</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1F7482F5"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Webserver online</w:t>
            </w:r>
          </w:p>
        </w:tc>
        <w:tc>
          <w:tcPr>
            <w:tcW w:w="1296" w:type="dxa"/>
            <w:tcBorders>
              <w:top w:val="nil"/>
              <w:left w:val="nil"/>
              <w:bottom w:val="nil"/>
              <w:right w:val="nil"/>
            </w:tcBorders>
            <w:shd w:val="clear" w:color="auto" w:fill="auto"/>
            <w:hideMark/>
          </w:tcPr>
          <w:p w14:paraId="53D0B3B0"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7C5BB1" w14:paraId="49C05FED" w14:textId="77777777" w:rsidTr="007C5BB1">
        <w:trPr>
          <w:gridAfter w:val="4"/>
          <w:wAfter w:w="4127" w:type="dxa"/>
          <w:trHeight w:val="295"/>
        </w:trPr>
        <w:tc>
          <w:tcPr>
            <w:tcW w:w="1296" w:type="dxa"/>
            <w:tcBorders>
              <w:top w:val="nil"/>
              <w:left w:val="nil"/>
              <w:bottom w:val="nil"/>
              <w:right w:val="nil"/>
            </w:tcBorders>
            <w:shd w:val="clear" w:color="auto" w:fill="auto"/>
            <w:hideMark/>
          </w:tcPr>
          <w:p w14:paraId="3EAF7841"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hideMark/>
          </w:tcPr>
          <w:p w14:paraId="6CA52329"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hideMark/>
          </w:tcPr>
          <w:p w14:paraId="1642DC06"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1DFF9D09"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7238275A"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6F4A93AA"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6483" w:type="dxa"/>
            <w:gridSpan w:val="3"/>
            <w:tcBorders>
              <w:top w:val="nil"/>
              <w:left w:val="nil"/>
              <w:bottom w:val="nil"/>
              <w:right w:val="nil"/>
            </w:tcBorders>
            <w:shd w:val="clear" w:color="auto" w:fill="auto"/>
            <w:hideMark/>
          </w:tcPr>
          <w:p w14:paraId="1B0FD739"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454C63" w14:paraId="6B2CE3D7" w14:textId="77777777" w:rsidTr="007C5BB1">
        <w:trPr>
          <w:gridAfter w:val="4"/>
          <w:wAfter w:w="4127" w:type="dxa"/>
          <w:trHeight w:val="295"/>
        </w:trPr>
        <w:tc>
          <w:tcPr>
            <w:tcW w:w="1296" w:type="dxa"/>
            <w:tcBorders>
              <w:top w:val="single" w:sz="4" w:space="0" w:color="B2B2B2"/>
              <w:left w:val="single" w:sz="4" w:space="0" w:color="B2B2B2"/>
              <w:bottom w:val="single" w:sz="4" w:space="0" w:color="B2B2B2"/>
              <w:right w:val="single" w:sz="4" w:space="0" w:color="B2B2B2"/>
            </w:tcBorders>
            <w:shd w:val="clear" w:color="auto" w:fill="DEEAF6"/>
            <w:noWrap/>
            <w:hideMark/>
          </w:tcPr>
          <w:p w14:paraId="742CE61B" w14:textId="77777777" w:rsidR="007C5BB1" w:rsidRPr="007C5BB1" w:rsidRDefault="007C5BB1" w:rsidP="007C5BB1">
            <w:pPr>
              <w:widowControl/>
              <w:autoSpaceDE/>
              <w:autoSpaceDN/>
              <w:spacing w:line="240" w:lineRule="auto"/>
              <w:jc w:val="left"/>
              <w:rPr>
                <w:rFonts w:ascii="Calibri" w:eastAsia="Times New Roman" w:hAnsi="Calibri" w:cs="Calibri"/>
                <w:b/>
                <w:bCs/>
                <w:sz w:val="22"/>
                <w:u w:val="single"/>
                <w:lang w:val="en-GB" w:eastAsia="en-GB"/>
              </w:rPr>
            </w:pPr>
            <w:r w:rsidRPr="007C5BB1">
              <w:rPr>
                <w:rFonts w:ascii="Calibri" w:eastAsia="Times New Roman" w:hAnsi="Calibri" w:cs="Calibri"/>
                <w:b/>
                <w:bCs/>
                <w:sz w:val="22"/>
                <w:u w:val="single"/>
                <w:lang w:val="en-GB" w:eastAsia="en-GB"/>
              </w:rPr>
              <w:t>Test Scenario</w:t>
            </w:r>
          </w:p>
        </w:tc>
        <w:tc>
          <w:tcPr>
            <w:tcW w:w="13603" w:type="dxa"/>
            <w:gridSpan w:val="8"/>
            <w:tcBorders>
              <w:top w:val="nil"/>
              <w:left w:val="nil"/>
              <w:bottom w:val="nil"/>
              <w:right w:val="nil"/>
            </w:tcBorders>
            <w:shd w:val="clear" w:color="auto" w:fill="auto"/>
            <w:noWrap/>
            <w:hideMark/>
          </w:tcPr>
          <w:p w14:paraId="79847FEF"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A </w:t>
            </w:r>
            <w:proofErr w:type="spellStart"/>
            <w:r w:rsidRPr="007C5BB1">
              <w:rPr>
                <w:rFonts w:ascii="Calibri" w:eastAsia="Times New Roman" w:hAnsi="Calibri" w:cs="Calibri"/>
                <w:sz w:val="22"/>
                <w:lang w:val="en-GB" w:eastAsia="en-GB"/>
              </w:rPr>
              <w:t>powerbank</w:t>
            </w:r>
            <w:proofErr w:type="spellEnd"/>
            <w:r w:rsidRPr="007C5BB1">
              <w:rPr>
                <w:rFonts w:ascii="Calibri" w:eastAsia="Times New Roman" w:hAnsi="Calibri" w:cs="Calibri"/>
                <w:sz w:val="22"/>
                <w:lang w:val="en-GB" w:eastAsia="en-GB"/>
              </w:rPr>
              <w:t>-powered tag is left in an open environment with Internet Access, while the webserver is being monitored for the time at which the tag starts to post data and when it last posted data.</w:t>
            </w:r>
          </w:p>
        </w:tc>
      </w:tr>
      <w:tr w:rsidR="007C5BB1" w:rsidRPr="00454C63" w14:paraId="2A67ADBA" w14:textId="77777777" w:rsidTr="007C5BB1">
        <w:trPr>
          <w:gridAfter w:val="4"/>
          <w:wAfter w:w="4127" w:type="dxa"/>
          <w:trHeight w:val="295"/>
        </w:trPr>
        <w:tc>
          <w:tcPr>
            <w:tcW w:w="1296" w:type="dxa"/>
            <w:tcBorders>
              <w:top w:val="nil"/>
              <w:left w:val="nil"/>
              <w:bottom w:val="nil"/>
              <w:right w:val="nil"/>
            </w:tcBorders>
            <w:shd w:val="clear" w:color="auto" w:fill="auto"/>
            <w:noWrap/>
            <w:vAlign w:val="bottom"/>
            <w:hideMark/>
          </w:tcPr>
          <w:p w14:paraId="342D9E3A"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noWrap/>
            <w:vAlign w:val="bottom"/>
            <w:hideMark/>
          </w:tcPr>
          <w:p w14:paraId="551BD8EE"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noWrap/>
            <w:vAlign w:val="bottom"/>
            <w:hideMark/>
          </w:tcPr>
          <w:p w14:paraId="285E15B4"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noWrap/>
            <w:vAlign w:val="bottom"/>
            <w:hideMark/>
          </w:tcPr>
          <w:p w14:paraId="3C735BCE"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noWrap/>
            <w:vAlign w:val="bottom"/>
            <w:hideMark/>
          </w:tcPr>
          <w:p w14:paraId="3095B744"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noWrap/>
            <w:vAlign w:val="bottom"/>
            <w:hideMark/>
          </w:tcPr>
          <w:p w14:paraId="7AA485D7"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6483" w:type="dxa"/>
            <w:gridSpan w:val="3"/>
            <w:tcBorders>
              <w:top w:val="nil"/>
              <w:left w:val="nil"/>
              <w:bottom w:val="nil"/>
              <w:right w:val="nil"/>
            </w:tcBorders>
            <w:shd w:val="clear" w:color="auto" w:fill="auto"/>
            <w:noWrap/>
            <w:vAlign w:val="bottom"/>
            <w:hideMark/>
          </w:tcPr>
          <w:p w14:paraId="14AF76A7"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454C63" w14:paraId="7A230049" w14:textId="77777777" w:rsidTr="007C5BB1">
        <w:trPr>
          <w:gridAfter w:val="4"/>
          <w:wAfter w:w="4127" w:type="dxa"/>
          <w:trHeight w:val="472"/>
        </w:trPr>
        <w:tc>
          <w:tcPr>
            <w:tcW w:w="1296" w:type="dxa"/>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66806FDE"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Step #</w:t>
            </w:r>
          </w:p>
        </w:tc>
        <w:tc>
          <w:tcPr>
            <w:tcW w:w="3229" w:type="dxa"/>
            <w:gridSpan w:val="2"/>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6850736F"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Step Details</w:t>
            </w:r>
          </w:p>
        </w:tc>
        <w:tc>
          <w:tcPr>
            <w:tcW w:w="2593" w:type="dxa"/>
            <w:gridSpan w:val="2"/>
            <w:vMerge w:val="restart"/>
            <w:tcBorders>
              <w:top w:val="single" w:sz="4" w:space="0" w:color="B2B2B2"/>
              <w:left w:val="single" w:sz="4" w:space="0" w:color="B2B2B2"/>
              <w:bottom w:val="single" w:sz="4" w:space="0" w:color="B2B2B2"/>
              <w:right w:val="single" w:sz="4" w:space="0" w:color="B2B2B2"/>
            </w:tcBorders>
            <w:shd w:val="clear" w:color="auto" w:fill="DEEAF6"/>
            <w:noWrap/>
            <w:vAlign w:val="center"/>
            <w:hideMark/>
          </w:tcPr>
          <w:p w14:paraId="716956B8"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Expected Results</w:t>
            </w:r>
          </w:p>
        </w:tc>
        <w:tc>
          <w:tcPr>
            <w:tcW w:w="3890" w:type="dxa"/>
            <w:gridSpan w:val="2"/>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7130B22C"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Actual Results</w:t>
            </w:r>
          </w:p>
        </w:tc>
        <w:tc>
          <w:tcPr>
            <w:tcW w:w="3891" w:type="dxa"/>
            <w:gridSpan w:val="2"/>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74304063"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Pass / Fail / Not executed / Suspended</w:t>
            </w:r>
          </w:p>
        </w:tc>
      </w:tr>
      <w:tr w:rsidR="007C5BB1" w:rsidRPr="00454C63" w14:paraId="4EF60F9E" w14:textId="77777777" w:rsidTr="007C5BB1">
        <w:trPr>
          <w:gridAfter w:val="4"/>
          <w:wAfter w:w="4127" w:type="dxa"/>
          <w:trHeight w:val="472"/>
        </w:trPr>
        <w:tc>
          <w:tcPr>
            <w:tcW w:w="1296" w:type="dxa"/>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2BCEE722"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c>
          <w:tcPr>
            <w:tcW w:w="3229" w:type="dxa"/>
            <w:gridSpan w:val="2"/>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3B85CB82"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c>
          <w:tcPr>
            <w:tcW w:w="2593" w:type="dxa"/>
            <w:gridSpan w:val="2"/>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16DD10FF"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c>
          <w:tcPr>
            <w:tcW w:w="3890" w:type="dxa"/>
            <w:gridSpan w:val="2"/>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39E1C727"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c>
          <w:tcPr>
            <w:tcW w:w="3891" w:type="dxa"/>
            <w:gridSpan w:val="2"/>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25A1E5B5"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r>
      <w:tr w:rsidR="007C5BB1" w:rsidRPr="007C5BB1" w14:paraId="1042797D" w14:textId="77777777" w:rsidTr="007C5BB1">
        <w:trPr>
          <w:gridAfter w:val="4"/>
          <w:wAfter w:w="4127" w:type="dxa"/>
          <w:trHeight w:val="573"/>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0C20972"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1</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3EF14D94"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Connect the Tag to the </w:t>
            </w:r>
            <w:proofErr w:type="spellStart"/>
            <w:r w:rsidRPr="007C5BB1">
              <w:rPr>
                <w:rFonts w:ascii="Calibri" w:eastAsia="Times New Roman" w:hAnsi="Calibri" w:cs="Calibri"/>
                <w:sz w:val="22"/>
                <w:lang w:val="en-GB" w:eastAsia="en-GB"/>
              </w:rPr>
              <w:t>Powerbank</w:t>
            </w:r>
            <w:proofErr w:type="spellEnd"/>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4A3A0793"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The </w:t>
            </w:r>
            <w:proofErr w:type="spellStart"/>
            <w:r w:rsidRPr="007C5BB1">
              <w:rPr>
                <w:rFonts w:ascii="Calibri" w:eastAsia="Times New Roman" w:hAnsi="Calibri" w:cs="Calibri"/>
                <w:sz w:val="22"/>
                <w:lang w:val="en-GB" w:eastAsia="en-GB"/>
              </w:rPr>
              <w:t>powerbank</w:t>
            </w:r>
            <w:proofErr w:type="spellEnd"/>
            <w:r w:rsidRPr="007C5BB1">
              <w:rPr>
                <w:rFonts w:ascii="Calibri" w:eastAsia="Times New Roman" w:hAnsi="Calibri" w:cs="Calibri"/>
                <w:sz w:val="22"/>
                <w:lang w:val="en-GB" w:eastAsia="en-GB"/>
              </w:rPr>
              <w:t xml:space="preserve"> turns blue when it is working</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2F415FF4"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gridSpan w:val="2"/>
            <w:tcBorders>
              <w:top w:val="single" w:sz="4" w:space="0" w:color="auto"/>
              <w:left w:val="nil"/>
              <w:bottom w:val="single" w:sz="4" w:space="0" w:color="auto"/>
              <w:right w:val="single" w:sz="4" w:space="0" w:color="000000"/>
            </w:tcBorders>
            <w:shd w:val="clear" w:color="auto" w:fill="auto"/>
            <w:vAlign w:val="center"/>
          </w:tcPr>
          <w:p w14:paraId="7A0AED67"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29F5337B" w14:textId="77777777" w:rsidTr="007C5BB1">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613B67A1"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3F0386AC"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Navigate to http://ils.dsi.uminho.pt/viewData</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05523FA4"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Site should open</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3F60312C"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gridSpan w:val="2"/>
            <w:tcBorders>
              <w:top w:val="single" w:sz="4" w:space="0" w:color="auto"/>
              <w:left w:val="nil"/>
              <w:bottom w:val="single" w:sz="4" w:space="0" w:color="auto"/>
              <w:right w:val="single" w:sz="4" w:space="0" w:color="000000"/>
            </w:tcBorders>
            <w:shd w:val="clear" w:color="auto" w:fill="auto"/>
            <w:vAlign w:val="center"/>
          </w:tcPr>
          <w:p w14:paraId="684B4078"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48584E06" w14:textId="77777777" w:rsidTr="007C5BB1">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3EC4C123"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3</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1D32322F"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Enter </w:t>
            </w:r>
            <w:proofErr w:type="spellStart"/>
            <w:r w:rsidRPr="007C5BB1">
              <w:rPr>
                <w:rFonts w:ascii="Calibri" w:eastAsia="Times New Roman" w:hAnsi="Calibri" w:cs="Calibri"/>
                <w:sz w:val="22"/>
                <w:lang w:val="en-GB" w:eastAsia="en-GB"/>
              </w:rPr>
              <w:t>TagName</w:t>
            </w:r>
            <w:proofErr w:type="spellEnd"/>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29BC0014"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Credential can be entered</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2C5BD24A"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gridSpan w:val="2"/>
            <w:tcBorders>
              <w:top w:val="single" w:sz="4" w:space="0" w:color="auto"/>
              <w:left w:val="nil"/>
              <w:bottom w:val="single" w:sz="4" w:space="0" w:color="auto"/>
              <w:right w:val="single" w:sz="4" w:space="0" w:color="000000"/>
            </w:tcBorders>
            <w:shd w:val="clear" w:color="auto" w:fill="auto"/>
            <w:vAlign w:val="center"/>
          </w:tcPr>
          <w:p w14:paraId="599F1E3F"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695A66CD" w14:textId="77777777" w:rsidTr="007C5BB1">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7EB60EAC"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4</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295DDC2A"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Click Submit</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10D3FE85"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Initial tag data is displayed</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2FD7DDD4"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gridSpan w:val="2"/>
            <w:tcBorders>
              <w:top w:val="single" w:sz="4" w:space="0" w:color="auto"/>
              <w:left w:val="nil"/>
              <w:bottom w:val="single" w:sz="4" w:space="0" w:color="auto"/>
              <w:right w:val="single" w:sz="4" w:space="0" w:color="000000"/>
            </w:tcBorders>
            <w:shd w:val="clear" w:color="auto" w:fill="auto"/>
            <w:vAlign w:val="center"/>
          </w:tcPr>
          <w:p w14:paraId="0765D99F"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3628E848" w14:textId="77777777" w:rsidTr="007C5BB1">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4C26AF99"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5</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032B545B"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Record initial tag data</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304FDD62"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02ECC689"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2022-09-21 14:02:35</w:t>
            </w:r>
          </w:p>
        </w:tc>
        <w:tc>
          <w:tcPr>
            <w:tcW w:w="3891" w:type="dxa"/>
            <w:gridSpan w:val="2"/>
            <w:tcBorders>
              <w:top w:val="single" w:sz="4" w:space="0" w:color="auto"/>
              <w:left w:val="nil"/>
              <w:bottom w:val="single" w:sz="4" w:space="0" w:color="auto"/>
              <w:right w:val="single" w:sz="4" w:space="0" w:color="000000"/>
            </w:tcBorders>
            <w:shd w:val="clear" w:color="auto" w:fill="auto"/>
            <w:vAlign w:val="center"/>
          </w:tcPr>
          <w:p w14:paraId="5089164A"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238F574F" w14:textId="77777777" w:rsidTr="007C5BB1">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5A63E301"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6</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450876D4"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Wait until the </w:t>
            </w:r>
            <w:proofErr w:type="spellStart"/>
            <w:r w:rsidRPr="007C5BB1">
              <w:rPr>
                <w:rFonts w:ascii="Calibri" w:eastAsia="Times New Roman" w:hAnsi="Calibri" w:cs="Calibri"/>
                <w:sz w:val="22"/>
                <w:lang w:val="en-GB" w:eastAsia="en-GB"/>
              </w:rPr>
              <w:t>powerbank</w:t>
            </w:r>
            <w:proofErr w:type="spellEnd"/>
            <w:r w:rsidRPr="007C5BB1">
              <w:rPr>
                <w:rFonts w:ascii="Calibri" w:eastAsia="Times New Roman" w:hAnsi="Calibri" w:cs="Calibri"/>
                <w:sz w:val="22"/>
                <w:lang w:val="en-GB" w:eastAsia="en-GB"/>
              </w:rPr>
              <w:t xml:space="preserve"> is completely discharged</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70C37835"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roofErr w:type="spellStart"/>
            <w:r w:rsidRPr="007C5BB1">
              <w:rPr>
                <w:rFonts w:ascii="Calibri" w:eastAsia="Times New Roman" w:hAnsi="Calibri" w:cs="Calibri"/>
                <w:sz w:val="22"/>
                <w:lang w:val="en-GB" w:eastAsia="en-GB"/>
              </w:rPr>
              <w:t>Powerbank</w:t>
            </w:r>
            <w:proofErr w:type="spellEnd"/>
            <w:r w:rsidRPr="007C5BB1">
              <w:rPr>
                <w:rFonts w:ascii="Calibri" w:eastAsia="Times New Roman" w:hAnsi="Calibri" w:cs="Calibri"/>
                <w:sz w:val="22"/>
                <w:lang w:val="en-GB" w:eastAsia="en-GB"/>
              </w:rPr>
              <w:t xml:space="preserve"> stops displaying blue </w:t>
            </w:r>
            <w:proofErr w:type="spellStart"/>
            <w:r w:rsidRPr="007C5BB1">
              <w:rPr>
                <w:rFonts w:ascii="Calibri" w:eastAsia="Times New Roman" w:hAnsi="Calibri" w:cs="Calibri"/>
                <w:sz w:val="22"/>
                <w:lang w:val="en-GB" w:eastAsia="en-GB"/>
              </w:rPr>
              <w:t>color</w:t>
            </w:r>
            <w:proofErr w:type="spellEnd"/>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15E77740"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gridSpan w:val="2"/>
            <w:tcBorders>
              <w:top w:val="single" w:sz="4" w:space="0" w:color="auto"/>
              <w:left w:val="nil"/>
              <w:bottom w:val="single" w:sz="4" w:space="0" w:color="auto"/>
              <w:right w:val="single" w:sz="4" w:space="0" w:color="000000"/>
            </w:tcBorders>
            <w:shd w:val="clear" w:color="auto" w:fill="auto"/>
            <w:vAlign w:val="center"/>
          </w:tcPr>
          <w:p w14:paraId="6BD69E99"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75EE53F2" w14:textId="77777777" w:rsidTr="007C5BB1">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tcPr>
          <w:p w14:paraId="4D1531C3"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7</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4122EB4B"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Click Submit</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73A973D6"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Final tag data is displayed</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46CDBF8B"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gridSpan w:val="2"/>
            <w:tcBorders>
              <w:top w:val="single" w:sz="4" w:space="0" w:color="auto"/>
              <w:left w:val="nil"/>
              <w:bottom w:val="single" w:sz="4" w:space="0" w:color="auto"/>
              <w:right w:val="single" w:sz="4" w:space="0" w:color="000000"/>
            </w:tcBorders>
            <w:shd w:val="clear" w:color="auto" w:fill="auto"/>
            <w:vAlign w:val="center"/>
          </w:tcPr>
          <w:p w14:paraId="5E3A196D"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224AEE87" w14:textId="77777777" w:rsidTr="007C5BB1">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tcPr>
          <w:p w14:paraId="53175397"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8</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40EE9841"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Record final tag data</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1C53CBA2"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55B7CD68"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2022-09-21 20:46:03</w:t>
            </w:r>
          </w:p>
        </w:tc>
        <w:tc>
          <w:tcPr>
            <w:tcW w:w="3891" w:type="dxa"/>
            <w:gridSpan w:val="2"/>
            <w:tcBorders>
              <w:top w:val="single" w:sz="4" w:space="0" w:color="auto"/>
              <w:left w:val="nil"/>
              <w:bottom w:val="single" w:sz="4" w:space="0" w:color="auto"/>
              <w:right w:val="single" w:sz="4" w:space="0" w:color="000000"/>
            </w:tcBorders>
            <w:shd w:val="clear" w:color="auto" w:fill="auto"/>
            <w:vAlign w:val="center"/>
          </w:tcPr>
          <w:p w14:paraId="074FFA88"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7669C411" w14:textId="77777777" w:rsidTr="007C5BB1">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tcPr>
          <w:p w14:paraId="2FAD7095"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9</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2BC4DF2B"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Calculate tag’s execution time</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3AB242B2"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63B58AD7"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6 hours 43 minutes 28 seconds</w:t>
            </w:r>
          </w:p>
        </w:tc>
        <w:tc>
          <w:tcPr>
            <w:tcW w:w="3891" w:type="dxa"/>
            <w:gridSpan w:val="2"/>
            <w:tcBorders>
              <w:top w:val="single" w:sz="4" w:space="0" w:color="auto"/>
              <w:left w:val="nil"/>
              <w:bottom w:val="single" w:sz="4" w:space="0" w:color="auto"/>
              <w:right w:val="single" w:sz="4" w:space="0" w:color="000000"/>
            </w:tcBorders>
            <w:shd w:val="clear" w:color="auto" w:fill="auto"/>
            <w:vAlign w:val="center"/>
          </w:tcPr>
          <w:p w14:paraId="469C54B0"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454C63" w14:paraId="5857DF05" w14:textId="77777777" w:rsidTr="007C5BB1">
        <w:trPr>
          <w:gridAfter w:val="4"/>
          <w:wAfter w:w="4127" w:type="dxa"/>
          <w:trHeight w:val="295"/>
        </w:trPr>
        <w:tc>
          <w:tcPr>
            <w:tcW w:w="2911" w:type="dxa"/>
            <w:gridSpan w:val="2"/>
            <w:tcBorders>
              <w:top w:val="single" w:sz="4" w:space="0" w:color="B2B2B2"/>
              <w:left w:val="single" w:sz="4" w:space="0" w:color="B2B2B2"/>
              <w:bottom w:val="single" w:sz="4" w:space="0" w:color="B2B2B2"/>
              <w:right w:val="single" w:sz="4" w:space="0" w:color="B2B2B2"/>
            </w:tcBorders>
            <w:shd w:val="clear" w:color="auto" w:fill="DEEAF6"/>
            <w:noWrap/>
            <w:hideMark/>
          </w:tcPr>
          <w:p w14:paraId="025A567A"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bookmarkStart w:id="370" w:name="_Hlk112667459"/>
            <w:r w:rsidRPr="007C5BB1">
              <w:rPr>
                <w:rFonts w:ascii="Calibri" w:eastAsia="Times New Roman" w:hAnsi="Calibri" w:cs="Calibri"/>
                <w:b/>
                <w:bCs/>
                <w:sz w:val="22"/>
                <w:lang w:val="en-GB" w:eastAsia="en-GB"/>
              </w:rPr>
              <w:lastRenderedPageBreak/>
              <w:t>Test Case ID</w:t>
            </w:r>
          </w:p>
        </w:tc>
        <w:tc>
          <w:tcPr>
            <w:tcW w:w="1614" w:type="dxa"/>
            <w:tcBorders>
              <w:top w:val="single" w:sz="4" w:space="0" w:color="auto"/>
              <w:left w:val="nil"/>
              <w:bottom w:val="single" w:sz="4" w:space="0" w:color="auto"/>
              <w:right w:val="single" w:sz="4" w:space="0" w:color="auto"/>
            </w:tcBorders>
            <w:shd w:val="clear" w:color="auto" w:fill="auto"/>
            <w:noWrap/>
            <w:hideMark/>
          </w:tcPr>
          <w:p w14:paraId="5EB43D8A"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tagT3</w:t>
            </w:r>
          </w:p>
        </w:tc>
        <w:tc>
          <w:tcPr>
            <w:tcW w:w="2593" w:type="dxa"/>
            <w:gridSpan w:val="2"/>
            <w:tcBorders>
              <w:top w:val="single" w:sz="4" w:space="0" w:color="B2B2B2"/>
              <w:left w:val="single" w:sz="4" w:space="0" w:color="B2B2B2"/>
              <w:bottom w:val="single" w:sz="4" w:space="0" w:color="B2B2B2"/>
              <w:right w:val="single" w:sz="4" w:space="0" w:color="B2B2B2"/>
            </w:tcBorders>
            <w:shd w:val="clear" w:color="auto" w:fill="DEEAF6"/>
            <w:noWrap/>
            <w:hideMark/>
          </w:tcPr>
          <w:p w14:paraId="43A9D251"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Test Case Description</w:t>
            </w:r>
          </w:p>
        </w:tc>
        <w:tc>
          <w:tcPr>
            <w:tcW w:w="7781" w:type="dxa"/>
            <w:gridSpan w:val="4"/>
            <w:tcBorders>
              <w:top w:val="single" w:sz="4" w:space="0" w:color="auto"/>
              <w:left w:val="nil"/>
              <w:bottom w:val="single" w:sz="4" w:space="0" w:color="auto"/>
              <w:right w:val="single" w:sz="4" w:space="0" w:color="000000"/>
            </w:tcBorders>
            <w:shd w:val="clear" w:color="auto" w:fill="auto"/>
            <w:hideMark/>
          </w:tcPr>
          <w:p w14:paraId="64F64F94"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Test the duration of the tag’s execution time powered with a </w:t>
            </w:r>
            <w:proofErr w:type="spellStart"/>
            <w:r w:rsidRPr="007C5BB1">
              <w:rPr>
                <w:rFonts w:ascii="Calibri" w:eastAsia="Times New Roman" w:hAnsi="Calibri" w:cs="Calibri"/>
                <w:sz w:val="22"/>
                <w:lang w:val="en-GB" w:eastAsia="en-GB"/>
              </w:rPr>
              <w:t>powerbank</w:t>
            </w:r>
            <w:proofErr w:type="spellEnd"/>
          </w:p>
        </w:tc>
      </w:tr>
      <w:tr w:rsidR="007C5BB1" w:rsidRPr="007C5BB1" w14:paraId="361A8F1B" w14:textId="77777777" w:rsidTr="007C5BB1">
        <w:trPr>
          <w:gridAfter w:val="4"/>
          <w:wAfter w:w="4127" w:type="dxa"/>
          <w:trHeight w:val="295"/>
        </w:trPr>
        <w:tc>
          <w:tcPr>
            <w:tcW w:w="2911" w:type="dxa"/>
            <w:gridSpan w:val="2"/>
            <w:tcBorders>
              <w:top w:val="single" w:sz="4" w:space="0" w:color="B2B2B2"/>
              <w:left w:val="single" w:sz="4" w:space="0" w:color="B2B2B2"/>
              <w:bottom w:val="single" w:sz="4" w:space="0" w:color="B2B2B2"/>
              <w:right w:val="single" w:sz="4" w:space="0" w:color="B2B2B2"/>
            </w:tcBorders>
            <w:shd w:val="clear" w:color="auto" w:fill="DEEAF6"/>
            <w:noWrap/>
            <w:hideMark/>
          </w:tcPr>
          <w:p w14:paraId="3E139F21"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Created By</w:t>
            </w:r>
          </w:p>
        </w:tc>
        <w:tc>
          <w:tcPr>
            <w:tcW w:w="1614" w:type="dxa"/>
            <w:tcBorders>
              <w:top w:val="nil"/>
              <w:left w:val="nil"/>
              <w:bottom w:val="single" w:sz="4" w:space="0" w:color="auto"/>
              <w:right w:val="single" w:sz="4" w:space="0" w:color="auto"/>
            </w:tcBorders>
            <w:shd w:val="clear" w:color="auto" w:fill="auto"/>
            <w:noWrap/>
            <w:hideMark/>
          </w:tcPr>
          <w:p w14:paraId="11CC8670"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Pedro</w:t>
            </w:r>
          </w:p>
        </w:tc>
        <w:tc>
          <w:tcPr>
            <w:tcW w:w="2593" w:type="dxa"/>
            <w:gridSpan w:val="2"/>
            <w:tcBorders>
              <w:top w:val="single" w:sz="4" w:space="0" w:color="B2B2B2"/>
              <w:left w:val="single" w:sz="4" w:space="0" w:color="B2B2B2"/>
              <w:bottom w:val="single" w:sz="4" w:space="0" w:color="B2B2B2"/>
              <w:right w:val="single" w:sz="4" w:space="0" w:color="B2B2B2"/>
            </w:tcBorders>
            <w:shd w:val="clear" w:color="auto" w:fill="DEEAF6"/>
            <w:hideMark/>
          </w:tcPr>
          <w:p w14:paraId="6E4E3B2B"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Version</w:t>
            </w:r>
          </w:p>
        </w:tc>
        <w:tc>
          <w:tcPr>
            <w:tcW w:w="7781" w:type="dxa"/>
            <w:gridSpan w:val="4"/>
            <w:tcBorders>
              <w:top w:val="single" w:sz="4" w:space="0" w:color="auto"/>
              <w:left w:val="nil"/>
              <w:bottom w:val="single" w:sz="4" w:space="0" w:color="auto"/>
              <w:right w:val="single" w:sz="4" w:space="0" w:color="000000"/>
            </w:tcBorders>
            <w:shd w:val="clear" w:color="auto" w:fill="auto"/>
            <w:noWrap/>
            <w:hideMark/>
          </w:tcPr>
          <w:p w14:paraId="4A40E193"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1.0</w:t>
            </w:r>
          </w:p>
        </w:tc>
      </w:tr>
      <w:tr w:rsidR="007C5BB1" w:rsidRPr="007C5BB1" w14:paraId="27D032EA" w14:textId="77777777" w:rsidTr="007C5BB1">
        <w:trPr>
          <w:trHeight w:val="295"/>
        </w:trPr>
        <w:tc>
          <w:tcPr>
            <w:tcW w:w="1296" w:type="dxa"/>
            <w:tcBorders>
              <w:top w:val="nil"/>
              <w:left w:val="nil"/>
              <w:bottom w:val="nil"/>
              <w:right w:val="nil"/>
            </w:tcBorders>
            <w:shd w:val="clear" w:color="auto" w:fill="auto"/>
            <w:hideMark/>
          </w:tcPr>
          <w:p w14:paraId="33F0DC52"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hideMark/>
          </w:tcPr>
          <w:p w14:paraId="3A4103A4"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hideMark/>
          </w:tcPr>
          <w:p w14:paraId="6B3579DA"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7D9080C6"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2BA93161"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14D81D0C"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6483" w:type="dxa"/>
            <w:gridSpan w:val="3"/>
            <w:tcBorders>
              <w:top w:val="nil"/>
              <w:left w:val="nil"/>
              <w:bottom w:val="nil"/>
              <w:right w:val="nil"/>
            </w:tcBorders>
            <w:shd w:val="clear" w:color="auto" w:fill="auto"/>
            <w:hideMark/>
          </w:tcPr>
          <w:p w14:paraId="41DF21C9"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236" w:type="dxa"/>
            <w:tcBorders>
              <w:top w:val="nil"/>
              <w:left w:val="nil"/>
              <w:bottom w:val="nil"/>
              <w:right w:val="nil"/>
            </w:tcBorders>
            <w:shd w:val="clear" w:color="auto" w:fill="auto"/>
            <w:hideMark/>
          </w:tcPr>
          <w:p w14:paraId="2820005A"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6EBA387C"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7915EB4C"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58F0C55C"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7C5BB1" w14:paraId="7F1D409A" w14:textId="77777777" w:rsidTr="007C5BB1">
        <w:trPr>
          <w:gridAfter w:val="6"/>
          <w:wAfter w:w="8018" w:type="dxa"/>
          <w:trHeight w:val="295"/>
        </w:trPr>
        <w:tc>
          <w:tcPr>
            <w:tcW w:w="2911" w:type="dxa"/>
            <w:gridSpan w:val="2"/>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793E0256"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Date Tested</w:t>
            </w:r>
          </w:p>
        </w:tc>
        <w:tc>
          <w:tcPr>
            <w:tcW w:w="291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5AEC9A72"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15-Aug-2022</w:t>
            </w:r>
          </w:p>
        </w:tc>
        <w:tc>
          <w:tcPr>
            <w:tcW w:w="2594" w:type="dxa"/>
            <w:gridSpan w:val="2"/>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41EDF556"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Test Case (Pass/Fail/Not Executed)</w:t>
            </w:r>
          </w:p>
        </w:tc>
        <w:tc>
          <w:tcPr>
            <w:tcW w:w="259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0E9A9A0"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7FE54B83" w14:textId="77777777" w:rsidTr="007C5BB1">
        <w:trPr>
          <w:trHeight w:val="295"/>
        </w:trPr>
        <w:tc>
          <w:tcPr>
            <w:tcW w:w="1296" w:type="dxa"/>
            <w:tcBorders>
              <w:top w:val="nil"/>
              <w:left w:val="nil"/>
              <w:bottom w:val="nil"/>
              <w:right w:val="nil"/>
            </w:tcBorders>
            <w:shd w:val="clear" w:color="auto" w:fill="auto"/>
            <w:hideMark/>
          </w:tcPr>
          <w:p w14:paraId="20446037"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hideMark/>
          </w:tcPr>
          <w:p w14:paraId="7A2BD2A7"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hideMark/>
          </w:tcPr>
          <w:p w14:paraId="7E3D451A"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0F910124"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48E57DF2"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271D8BC6"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6483" w:type="dxa"/>
            <w:gridSpan w:val="3"/>
            <w:tcBorders>
              <w:top w:val="nil"/>
              <w:left w:val="nil"/>
              <w:bottom w:val="nil"/>
              <w:right w:val="nil"/>
            </w:tcBorders>
            <w:shd w:val="clear" w:color="auto" w:fill="auto"/>
            <w:hideMark/>
          </w:tcPr>
          <w:p w14:paraId="3388031F"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236" w:type="dxa"/>
            <w:tcBorders>
              <w:top w:val="nil"/>
              <w:left w:val="nil"/>
              <w:bottom w:val="nil"/>
              <w:right w:val="nil"/>
            </w:tcBorders>
            <w:shd w:val="clear" w:color="auto" w:fill="auto"/>
            <w:hideMark/>
          </w:tcPr>
          <w:p w14:paraId="03EC8E16"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2513A2F5"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7D5F56FC"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4D98F469"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7C5BB1" w14:paraId="35C2E9C8" w14:textId="77777777" w:rsidTr="007C5BB1">
        <w:trPr>
          <w:gridAfter w:val="4"/>
          <w:wAfter w:w="4127" w:type="dxa"/>
          <w:trHeight w:val="295"/>
        </w:trPr>
        <w:tc>
          <w:tcPr>
            <w:tcW w:w="1296" w:type="dxa"/>
            <w:tcBorders>
              <w:top w:val="single" w:sz="4" w:space="0" w:color="B2B2B2"/>
              <w:left w:val="single" w:sz="4" w:space="0" w:color="B2B2B2"/>
              <w:bottom w:val="single" w:sz="4" w:space="0" w:color="B2B2B2"/>
              <w:right w:val="single" w:sz="4" w:space="0" w:color="B2B2B2"/>
            </w:tcBorders>
            <w:shd w:val="clear" w:color="auto" w:fill="DEEAF6"/>
            <w:hideMark/>
          </w:tcPr>
          <w:p w14:paraId="1A8EEBF6"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S #</w:t>
            </w:r>
          </w:p>
        </w:tc>
        <w:tc>
          <w:tcPr>
            <w:tcW w:w="4526" w:type="dxa"/>
            <w:gridSpan w:val="3"/>
            <w:tcBorders>
              <w:top w:val="single" w:sz="4" w:space="0" w:color="B2B2B2"/>
              <w:left w:val="nil"/>
              <w:bottom w:val="single" w:sz="4" w:space="0" w:color="B2B2B2"/>
              <w:right w:val="single" w:sz="4" w:space="0" w:color="B2B2B2"/>
            </w:tcBorders>
            <w:shd w:val="clear" w:color="auto" w:fill="DEEAF6"/>
            <w:hideMark/>
          </w:tcPr>
          <w:p w14:paraId="77FEEA25"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Prerequisites:</w:t>
            </w:r>
          </w:p>
        </w:tc>
        <w:tc>
          <w:tcPr>
            <w:tcW w:w="1296" w:type="dxa"/>
            <w:tcBorders>
              <w:top w:val="nil"/>
              <w:left w:val="nil"/>
              <w:bottom w:val="nil"/>
              <w:right w:val="nil"/>
            </w:tcBorders>
            <w:shd w:val="clear" w:color="auto" w:fill="auto"/>
            <w:hideMark/>
          </w:tcPr>
          <w:p w14:paraId="09698CF9"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c>
          <w:tcPr>
            <w:tcW w:w="1298" w:type="dxa"/>
            <w:tcBorders>
              <w:top w:val="single" w:sz="4" w:space="0" w:color="B2B2B2"/>
              <w:left w:val="single" w:sz="4" w:space="0" w:color="B2B2B2"/>
              <w:bottom w:val="single" w:sz="4" w:space="0" w:color="B2B2B2"/>
              <w:right w:val="single" w:sz="4" w:space="0" w:color="B2B2B2"/>
            </w:tcBorders>
            <w:shd w:val="clear" w:color="auto" w:fill="DEEAF6"/>
            <w:noWrap/>
            <w:vAlign w:val="center"/>
            <w:hideMark/>
          </w:tcPr>
          <w:p w14:paraId="3151E5EE"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S #</w:t>
            </w:r>
          </w:p>
        </w:tc>
        <w:tc>
          <w:tcPr>
            <w:tcW w:w="6483" w:type="dxa"/>
            <w:gridSpan w:val="3"/>
            <w:tcBorders>
              <w:top w:val="single" w:sz="4" w:space="0" w:color="B2B2B2"/>
              <w:left w:val="nil"/>
              <w:bottom w:val="single" w:sz="4" w:space="0" w:color="B2B2B2"/>
              <w:right w:val="single" w:sz="4" w:space="0" w:color="B2B2B2"/>
            </w:tcBorders>
            <w:shd w:val="clear" w:color="auto" w:fill="DEEAF6"/>
            <w:noWrap/>
            <w:vAlign w:val="center"/>
            <w:hideMark/>
          </w:tcPr>
          <w:p w14:paraId="2DEE9B27"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Test Data</w:t>
            </w:r>
          </w:p>
        </w:tc>
      </w:tr>
      <w:tr w:rsidR="007C5BB1" w:rsidRPr="007C5BB1" w14:paraId="6F99118E" w14:textId="77777777" w:rsidTr="007C5BB1">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hideMark/>
          </w:tcPr>
          <w:p w14:paraId="118F637E"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1</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44E89757"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roofErr w:type="spellStart"/>
            <w:r w:rsidRPr="007C5BB1">
              <w:rPr>
                <w:rFonts w:ascii="Calibri" w:eastAsia="Times New Roman" w:hAnsi="Calibri" w:cs="Calibri"/>
                <w:sz w:val="22"/>
                <w:lang w:val="en-GB" w:eastAsia="en-GB"/>
              </w:rPr>
              <w:t>Powerbank</w:t>
            </w:r>
            <w:proofErr w:type="spellEnd"/>
            <w:r w:rsidRPr="007C5BB1">
              <w:rPr>
                <w:rFonts w:ascii="Calibri" w:eastAsia="Times New Roman" w:hAnsi="Calibri" w:cs="Calibri"/>
                <w:sz w:val="22"/>
                <w:lang w:val="en-GB" w:eastAsia="en-GB"/>
              </w:rPr>
              <w:t xml:space="preserve"> fully charged</w:t>
            </w:r>
          </w:p>
        </w:tc>
        <w:tc>
          <w:tcPr>
            <w:tcW w:w="1296" w:type="dxa"/>
            <w:tcBorders>
              <w:top w:val="nil"/>
              <w:left w:val="nil"/>
              <w:bottom w:val="nil"/>
              <w:right w:val="nil"/>
            </w:tcBorders>
            <w:shd w:val="clear" w:color="auto" w:fill="auto"/>
            <w:hideMark/>
          </w:tcPr>
          <w:p w14:paraId="2A02B1C9"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46B22F1"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1</w:t>
            </w:r>
          </w:p>
        </w:tc>
        <w:tc>
          <w:tcPr>
            <w:tcW w:w="6483" w:type="dxa"/>
            <w:gridSpan w:val="3"/>
            <w:tcBorders>
              <w:top w:val="single" w:sz="4" w:space="0" w:color="auto"/>
              <w:left w:val="nil"/>
              <w:bottom w:val="single" w:sz="4" w:space="0" w:color="auto"/>
              <w:right w:val="single" w:sz="4" w:space="0" w:color="000000"/>
            </w:tcBorders>
            <w:shd w:val="clear" w:color="auto" w:fill="auto"/>
            <w:vAlign w:val="center"/>
            <w:hideMark/>
          </w:tcPr>
          <w:p w14:paraId="5D2856DC"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roofErr w:type="spellStart"/>
            <w:r w:rsidRPr="007C5BB1">
              <w:rPr>
                <w:rFonts w:ascii="Calibri" w:eastAsia="Times New Roman" w:hAnsi="Calibri" w:cs="Calibri"/>
                <w:sz w:val="22"/>
                <w:lang w:val="en-GB" w:eastAsia="en-GB"/>
              </w:rPr>
              <w:t>TagName</w:t>
            </w:r>
            <w:proofErr w:type="spellEnd"/>
            <w:r w:rsidRPr="007C5BB1">
              <w:rPr>
                <w:rFonts w:ascii="Calibri" w:eastAsia="Times New Roman" w:hAnsi="Calibri" w:cs="Calibri"/>
                <w:sz w:val="22"/>
                <w:lang w:val="en-GB" w:eastAsia="en-GB"/>
              </w:rPr>
              <w:t xml:space="preserve"> = tagT3</w:t>
            </w:r>
          </w:p>
        </w:tc>
      </w:tr>
      <w:tr w:rsidR="007C5BB1" w:rsidRPr="007C5BB1" w14:paraId="1A16B4BC" w14:textId="77777777" w:rsidTr="007C5BB1">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hideMark/>
          </w:tcPr>
          <w:p w14:paraId="5E437A68"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5DBBD181"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Tag data saved in the flash memory</w:t>
            </w:r>
          </w:p>
        </w:tc>
        <w:tc>
          <w:tcPr>
            <w:tcW w:w="1296" w:type="dxa"/>
            <w:tcBorders>
              <w:top w:val="nil"/>
              <w:left w:val="nil"/>
              <w:bottom w:val="nil"/>
              <w:right w:val="nil"/>
            </w:tcBorders>
            <w:shd w:val="clear" w:color="auto" w:fill="auto"/>
            <w:hideMark/>
          </w:tcPr>
          <w:p w14:paraId="09612705"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single" w:sz="4" w:space="0" w:color="auto"/>
              <w:bottom w:val="single" w:sz="4" w:space="0" w:color="auto"/>
              <w:right w:val="single" w:sz="4" w:space="0" w:color="auto"/>
            </w:tcBorders>
            <w:shd w:val="clear" w:color="auto" w:fill="auto"/>
            <w:vAlign w:val="center"/>
            <w:hideMark/>
          </w:tcPr>
          <w:p w14:paraId="6F22A688"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w:t>
            </w:r>
          </w:p>
        </w:tc>
        <w:tc>
          <w:tcPr>
            <w:tcW w:w="6483" w:type="dxa"/>
            <w:gridSpan w:val="3"/>
            <w:tcBorders>
              <w:top w:val="single" w:sz="4" w:space="0" w:color="auto"/>
              <w:left w:val="nil"/>
              <w:bottom w:val="single" w:sz="4" w:space="0" w:color="auto"/>
              <w:right w:val="single" w:sz="4" w:space="0" w:color="000000"/>
            </w:tcBorders>
            <w:shd w:val="clear" w:color="auto" w:fill="auto"/>
            <w:vAlign w:val="center"/>
            <w:hideMark/>
          </w:tcPr>
          <w:p w14:paraId="1F5BA6B2"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roofErr w:type="spellStart"/>
            <w:r w:rsidRPr="007C5BB1">
              <w:rPr>
                <w:rFonts w:ascii="Calibri" w:eastAsia="Times New Roman" w:hAnsi="Calibri" w:cs="Calibri"/>
                <w:sz w:val="22"/>
                <w:lang w:val="en-GB" w:eastAsia="en-GB"/>
              </w:rPr>
              <w:t>WIFIinterval</w:t>
            </w:r>
            <w:proofErr w:type="spellEnd"/>
            <w:r w:rsidRPr="007C5BB1">
              <w:rPr>
                <w:rFonts w:ascii="Calibri" w:eastAsia="Times New Roman" w:hAnsi="Calibri" w:cs="Calibri"/>
                <w:sz w:val="22"/>
                <w:lang w:val="en-GB" w:eastAsia="en-GB"/>
              </w:rPr>
              <w:t xml:space="preserve"> = 5000</w:t>
            </w:r>
          </w:p>
        </w:tc>
      </w:tr>
      <w:tr w:rsidR="007C5BB1" w:rsidRPr="007C5BB1" w14:paraId="20A9A78F" w14:textId="77777777" w:rsidTr="007C5BB1">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hideMark/>
          </w:tcPr>
          <w:p w14:paraId="7420615E"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3</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19444185"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Internet Access</w:t>
            </w:r>
          </w:p>
        </w:tc>
        <w:tc>
          <w:tcPr>
            <w:tcW w:w="1296" w:type="dxa"/>
            <w:tcBorders>
              <w:top w:val="nil"/>
              <w:left w:val="nil"/>
              <w:bottom w:val="nil"/>
              <w:right w:val="nil"/>
            </w:tcBorders>
            <w:shd w:val="clear" w:color="auto" w:fill="auto"/>
            <w:hideMark/>
          </w:tcPr>
          <w:p w14:paraId="6A925438"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single" w:sz="4" w:space="0" w:color="auto"/>
              <w:bottom w:val="single" w:sz="4" w:space="0" w:color="auto"/>
              <w:right w:val="single" w:sz="4" w:space="0" w:color="auto"/>
            </w:tcBorders>
            <w:shd w:val="clear" w:color="auto" w:fill="auto"/>
            <w:vAlign w:val="center"/>
            <w:hideMark/>
          </w:tcPr>
          <w:p w14:paraId="0AB5DE6F"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3</w:t>
            </w:r>
          </w:p>
        </w:tc>
        <w:tc>
          <w:tcPr>
            <w:tcW w:w="6483" w:type="dxa"/>
            <w:gridSpan w:val="3"/>
            <w:tcBorders>
              <w:top w:val="single" w:sz="4" w:space="0" w:color="auto"/>
              <w:left w:val="nil"/>
              <w:bottom w:val="single" w:sz="4" w:space="0" w:color="auto"/>
              <w:right w:val="single" w:sz="4" w:space="0" w:color="000000"/>
            </w:tcBorders>
            <w:shd w:val="clear" w:color="auto" w:fill="auto"/>
            <w:vAlign w:val="center"/>
            <w:hideMark/>
          </w:tcPr>
          <w:p w14:paraId="7E2305FD"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roofErr w:type="spellStart"/>
            <w:r w:rsidRPr="007C5BB1">
              <w:rPr>
                <w:rFonts w:ascii="Calibri" w:eastAsia="Times New Roman" w:hAnsi="Calibri" w:cs="Calibri"/>
                <w:sz w:val="22"/>
                <w:lang w:val="en-GB" w:eastAsia="en-GB"/>
              </w:rPr>
              <w:t>BLEinterval</w:t>
            </w:r>
            <w:proofErr w:type="spellEnd"/>
            <w:r w:rsidRPr="007C5BB1">
              <w:rPr>
                <w:rFonts w:ascii="Calibri" w:eastAsia="Times New Roman" w:hAnsi="Calibri" w:cs="Calibri"/>
                <w:sz w:val="22"/>
                <w:lang w:val="en-GB" w:eastAsia="en-GB"/>
              </w:rPr>
              <w:t xml:space="preserve"> = 10000</w:t>
            </w:r>
          </w:p>
        </w:tc>
      </w:tr>
      <w:tr w:rsidR="007C5BB1" w:rsidRPr="007C5BB1" w14:paraId="03EBC97A" w14:textId="77777777" w:rsidTr="007C5BB1">
        <w:trPr>
          <w:gridAfter w:val="8"/>
          <w:wAfter w:w="11908" w:type="dxa"/>
          <w:trHeight w:val="295"/>
        </w:trPr>
        <w:tc>
          <w:tcPr>
            <w:tcW w:w="1296" w:type="dxa"/>
            <w:tcBorders>
              <w:top w:val="nil"/>
              <w:left w:val="single" w:sz="4" w:space="0" w:color="auto"/>
              <w:bottom w:val="single" w:sz="4" w:space="0" w:color="auto"/>
              <w:right w:val="single" w:sz="4" w:space="0" w:color="auto"/>
            </w:tcBorders>
            <w:shd w:val="clear" w:color="auto" w:fill="auto"/>
            <w:hideMark/>
          </w:tcPr>
          <w:p w14:paraId="278DDB1D"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4</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081BA9ED"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Webserver online</w:t>
            </w:r>
          </w:p>
        </w:tc>
        <w:tc>
          <w:tcPr>
            <w:tcW w:w="1296" w:type="dxa"/>
            <w:tcBorders>
              <w:top w:val="nil"/>
              <w:left w:val="nil"/>
              <w:bottom w:val="nil"/>
              <w:right w:val="nil"/>
            </w:tcBorders>
            <w:shd w:val="clear" w:color="auto" w:fill="auto"/>
            <w:hideMark/>
          </w:tcPr>
          <w:p w14:paraId="28529A07"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7C5BB1" w14:paraId="736D5CB4" w14:textId="77777777" w:rsidTr="007C5BB1">
        <w:trPr>
          <w:trHeight w:val="295"/>
        </w:trPr>
        <w:tc>
          <w:tcPr>
            <w:tcW w:w="1296" w:type="dxa"/>
            <w:tcBorders>
              <w:top w:val="nil"/>
              <w:left w:val="nil"/>
              <w:bottom w:val="nil"/>
              <w:right w:val="nil"/>
            </w:tcBorders>
            <w:shd w:val="clear" w:color="auto" w:fill="auto"/>
            <w:hideMark/>
          </w:tcPr>
          <w:p w14:paraId="079CF303"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hideMark/>
          </w:tcPr>
          <w:p w14:paraId="2B237B94"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hideMark/>
          </w:tcPr>
          <w:p w14:paraId="0B48AD2B"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7E27FA46"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5EB93D59"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03736B28"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6483" w:type="dxa"/>
            <w:gridSpan w:val="3"/>
            <w:tcBorders>
              <w:top w:val="nil"/>
              <w:left w:val="nil"/>
              <w:bottom w:val="nil"/>
              <w:right w:val="nil"/>
            </w:tcBorders>
            <w:shd w:val="clear" w:color="auto" w:fill="auto"/>
            <w:hideMark/>
          </w:tcPr>
          <w:p w14:paraId="7DE29F9D"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236" w:type="dxa"/>
            <w:tcBorders>
              <w:top w:val="nil"/>
              <w:left w:val="nil"/>
              <w:bottom w:val="nil"/>
              <w:right w:val="nil"/>
            </w:tcBorders>
            <w:shd w:val="clear" w:color="auto" w:fill="auto"/>
            <w:hideMark/>
          </w:tcPr>
          <w:p w14:paraId="7A12522D"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2BE78A33"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6CAD981F"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5AB1D60B"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454C63" w14:paraId="17021C18" w14:textId="77777777" w:rsidTr="007C5BB1">
        <w:trPr>
          <w:trHeight w:val="295"/>
        </w:trPr>
        <w:tc>
          <w:tcPr>
            <w:tcW w:w="1296" w:type="dxa"/>
            <w:tcBorders>
              <w:top w:val="single" w:sz="4" w:space="0" w:color="B2B2B2"/>
              <w:left w:val="single" w:sz="4" w:space="0" w:color="B2B2B2"/>
              <w:bottom w:val="single" w:sz="4" w:space="0" w:color="B2B2B2"/>
              <w:right w:val="single" w:sz="4" w:space="0" w:color="B2B2B2"/>
            </w:tcBorders>
            <w:shd w:val="clear" w:color="auto" w:fill="DEEAF6"/>
            <w:noWrap/>
            <w:hideMark/>
          </w:tcPr>
          <w:p w14:paraId="458A5722" w14:textId="77777777" w:rsidR="007C5BB1" w:rsidRPr="007C5BB1" w:rsidRDefault="007C5BB1" w:rsidP="007C5BB1">
            <w:pPr>
              <w:widowControl/>
              <w:autoSpaceDE/>
              <w:autoSpaceDN/>
              <w:spacing w:line="240" w:lineRule="auto"/>
              <w:jc w:val="left"/>
              <w:rPr>
                <w:rFonts w:ascii="Calibri" w:eastAsia="Times New Roman" w:hAnsi="Calibri" w:cs="Calibri"/>
                <w:b/>
                <w:bCs/>
                <w:sz w:val="22"/>
                <w:u w:val="single"/>
                <w:lang w:val="en-GB" w:eastAsia="en-GB"/>
              </w:rPr>
            </w:pPr>
            <w:r w:rsidRPr="007C5BB1">
              <w:rPr>
                <w:rFonts w:ascii="Calibri" w:eastAsia="Times New Roman" w:hAnsi="Calibri" w:cs="Calibri"/>
                <w:b/>
                <w:bCs/>
                <w:sz w:val="22"/>
                <w:u w:val="single"/>
                <w:lang w:val="en-GB" w:eastAsia="en-GB"/>
              </w:rPr>
              <w:t>Test Scenario</w:t>
            </w:r>
          </w:p>
        </w:tc>
        <w:tc>
          <w:tcPr>
            <w:tcW w:w="13603" w:type="dxa"/>
            <w:gridSpan w:val="8"/>
            <w:tcBorders>
              <w:top w:val="nil"/>
              <w:left w:val="nil"/>
              <w:bottom w:val="nil"/>
              <w:right w:val="nil"/>
            </w:tcBorders>
            <w:shd w:val="clear" w:color="auto" w:fill="auto"/>
            <w:noWrap/>
            <w:hideMark/>
          </w:tcPr>
          <w:p w14:paraId="673D8300"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A </w:t>
            </w:r>
            <w:proofErr w:type="spellStart"/>
            <w:r w:rsidRPr="007C5BB1">
              <w:rPr>
                <w:rFonts w:ascii="Calibri" w:eastAsia="Times New Roman" w:hAnsi="Calibri" w:cs="Calibri"/>
                <w:sz w:val="22"/>
                <w:lang w:val="en-GB" w:eastAsia="en-GB"/>
              </w:rPr>
              <w:t>powerbank</w:t>
            </w:r>
            <w:proofErr w:type="spellEnd"/>
            <w:r w:rsidRPr="007C5BB1">
              <w:rPr>
                <w:rFonts w:ascii="Calibri" w:eastAsia="Times New Roman" w:hAnsi="Calibri" w:cs="Calibri"/>
                <w:sz w:val="22"/>
                <w:lang w:val="en-GB" w:eastAsia="en-GB"/>
              </w:rPr>
              <w:t>-powered tag is left in an open environment with Internet Access, while the webserver is being monitored for the time at which the tag starts to post data and when it last posted data.</w:t>
            </w:r>
          </w:p>
        </w:tc>
        <w:tc>
          <w:tcPr>
            <w:tcW w:w="236" w:type="dxa"/>
            <w:tcBorders>
              <w:top w:val="nil"/>
              <w:left w:val="nil"/>
              <w:bottom w:val="nil"/>
              <w:right w:val="nil"/>
            </w:tcBorders>
            <w:shd w:val="clear" w:color="auto" w:fill="auto"/>
            <w:hideMark/>
          </w:tcPr>
          <w:p w14:paraId="3DD77410"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0D8C5438"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5B87A9FB"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7E90E084"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454C63" w14:paraId="439079B8" w14:textId="77777777" w:rsidTr="007C5BB1">
        <w:trPr>
          <w:trHeight w:val="295"/>
        </w:trPr>
        <w:tc>
          <w:tcPr>
            <w:tcW w:w="1296" w:type="dxa"/>
            <w:tcBorders>
              <w:top w:val="nil"/>
              <w:left w:val="nil"/>
              <w:bottom w:val="nil"/>
              <w:right w:val="nil"/>
            </w:tcBorders>
            <w:shd w:val="clear" w:color="auto" w:fill="auto"/>
            <w:noWrap/>
            <w:vAlign w:val="bottom"/>
            <w:hideMark/>
          </w:tcPr>
          <w:p w14:paraId="46FC8D2D"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noWrap/>
            <w:vAlign w:val="bottom"/>
            <w:hideMark/>
          </w:tcPr>
          <w:p w14:paraId="61C0C39F"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noWrap/>
            <w:vAlign w:val="bottom"/>
            <w:hideMark/>
          </w:tcPr>
          <w:p w14:paraId="3B1DA785"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noWrap/>
            <w:vAlign w:val="bottom"/>
            <w:hideMark/>
          </w:tcPr>
          <w:p w14:paraId="7BB05D59"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noWrap/>
            <w:vAlign w:val="bottom"/>
            <w:hideMark/>
          </w:tcPr>
          <w:p w14:paraId="37FA1CD6"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noWrap/>
            <w:vAlign w:val="bottom"/>
            <w:hideMark/>
          </w:tcPr>
          <w:p w14:paraId="1131212D"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6483" w:type="dxa"/>
            <w:gridSpan w:val="3"/>
            <w:tcBorders>
              <w:top w:val="nil"/>
              <w:left w:val="nil"/>
              <w:bottom w:val="nil"/>
              <w:right w:val="nil"/>
            </w:tcBorders>
            <w:shd w:val="clear" w:color="auto" w:fill="auto"/>
            <w:noWrap/>
            <w:vAlign w:val="bottom"/>
            <w:hideMark/>
          </w:tcPr>
          <w:p w14:paraId="24D27040"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236" w:type="dxa"/>
            <w:tcBorders>
              <w:top w:val="nil"/>
              <w:left w:val="nil"/>
              <w:bottom w:val="nil"/>
              <w:right w:val="nil"/>
            </w:tcBorders>
            <w:shd w:val="clear" w:color="auto" w:fill="auto"/>
            <w:noWrap/>
            <w:vAlign w:val="bottom"/>
            <w:hideMark/>
          </w:tcPr>
          <w:p w14:paraId="382903DE"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noWrap/>
            <w:vAlign w:val="bottom"/>
            <w:hideMark/>
          </w:tcPr>
          <w:p w14:paraId="18863378"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noWrap/>
            <w:vAlign w:val="bottom"/>
            <w:hideMark/>
          </w:tcPr>
          <w:p w14:paraId="6F713192"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noWrap/>
            <w:vAlign w:val="bottom"/>
            <w:hideMark/>
          </w:tcPr>
          <w:p w14:paraId="6487A9F8"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454C63" w14:paraId="44829A2F" w14:textId="77777777" w:rsidTr="007C5BB1">
        <w:trPr>
          <w:gridAfter w:val="4"/>
          <w:wAfter w:w="4127" w:type="dxa"/>
          <w:trHeight w:val="472"/>
        </w:trPr>
        <w:tc>
          <w:tcPr>
            <w:tcW w:w="1296" w:type="dxa"/>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189A4D88"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Step #</w:t>
            </w:r>
          </w:p>
        </w:tc>
        <w:tc>
          <w:tcPr>
            <w:tcW w:w="3229" w:type="dxa"/>
            <w:gridSpan w:val="2"/>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729D0B08"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Step Details</w:t>
            </w:r>
          </w:p>
        </w:tc>
        <w:tc>
          <w:tcPr>
            <w:tcW w:w="2593" w:type="dxa"/>
            <w:gridSpan w:val="2"/>
            <w:vMerge w:val="restart"/>
            <w:tcBorders>
              <w:top w:val="single" w:sz="4" w:space="0" w:color="B2B2B2"/>
              <w:left w:val="single" w:sz="4" w:space="0" w:color="B2B2B2"/>
              <w:bottom w:val="single" w:sz="4" w:space="0" w:color="B2B2B2"/>
              <w:right w:val="single" w:sz="4" w:space="0" w:color="B2B2B2"/>
            </w:tcBorders>
            <w:shd w:val="clear" w:color="auto" w:fill="DEEAF6"/>
            <w:noWrap/>
            <w:vAlign w:val="center"/>
            <w:hideMark/>
          </w:tcPr>
          <w:p w14:paraId="0DBD2DB1"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Expected Results</w:t>
            </w:r>
          </w:p>
        </w:tc>
        <w:tc>
          <w:tcPr>
            <w:tcW w:w="3890" w:type="dxa"/>
            <w:gridSpan w:val="2"/>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2D8E957A"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Actual Results</w:t>
            </w:r>
          </w:p>
        </w:tc>
        <w:tc>
          <w:tcPr>
            <w:tcW w:w="3891" w:type="dxa"/>
            <w:gridSpan w:val="2"/>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5209294F"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Pass / Fail / Not executed / Suspended</w:t>
            </w:r>
          </w:p>
        </w:tc>
      </w:tr>
      <w:tr w:rsidR="007C5BB1" w:rsidRPr="00454C63" w14:paraId="713EC498" w14:textId="77777777" w:rsidTr="007C5BB1">
        <w:trPr>
          <w:gridAfter w:val="4"/>
          <w:wAfter w:w="4127" w:type="dxa"/>
          <w:trHeight w:val="472"/>
        </w:trPr>
        <w:tc>
          <w:tcPr>
            <w:tcW w:w="1296" w:type="dxa"/>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6161D8C9"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c>
          <w:tcPr>
            <w:tcW w:w="3229" w:type="dxa"/>
            <w:gridSpan w:val="2"/>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01C67D73"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c>
          <w:tcPr>
            <w:tcW w:w="2593" w:type="dxa"/>
            <w:gridSpan w:val="2"/>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36C763DE"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c>
          <w:tcPr>
            <w:tcW w:w="3890" w:type="dxa"/>
            <w:gridSpan w:val="2"/>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1A4F133F"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c>
          <w:tcPr>
            <w:tcW w:w="3891" w:type="dxa"/>
            <w:gridSpan w:val="2"/>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66A208F6"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r>
      <w:tr w:rsidR="007C5BB1" w:rsidRPr="007C5BB1" w14:paraId="7EE808DC" w14:textId="77777777" w:rsidTr="007C5BB1">
        <w:trPr>
          <w:gridAfter w:val="4"/>
          <w:wAfter w:w="4127" w:type="dxa"/>
          <w:trHeight w:val="573"/>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008E565"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1</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40551601"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Connect the Tag to the </w:t>
            </w:r>
            <w:proofErr w:type="spellStart"/>
            <w:r w:rsidRPr="007C5BB1">
              <w:rPr>
                <w:rFonts w:ascii="Calibri" w:eastAsia="Times New Roman" w:hAnsi="Calibri" w:cs="Calibri"/>
                <w:sz w:val="22"/>
                <w:lang w:val="en-GB" w:eastAsia="en-GB"/>
              </w:rPr>
              <w:t>Powerbank</w:t>
            </w:r>
            <w:proofErr w:type="spellEnd"/>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1B39F4B0"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The </w:t>
            </w:r>
            <w:proofErr w:type="spellStart"/>
            <w:r w:rsidRPr="007C5BB1">
              <w:rPr>
                <w:rFonts w:ascii="Calibri" w:eastAsia="Times New Roman" w:hAnsi="Calibri" w:cs="Calibri"/>
                <w:sz w:val="22"/>
                <w:lang w:val="en-GB" w:eastAsia="en-GB"/>
              </w:rPr>
              <w:t>powerbank</w:t>
            </w:r>
            <w:proofErr w:type="spellEnd"/>
            <w:r w:rsidRPr="007C5BB1">
              <w:rPr>
                <w:rFonts w:ascii="Calibri" w:eastAsia="Times New Roman" w:hAnsi="Calibri" w:cs="Calibri"/>
                <w:sz w:val="22"/>
                <w:lang w:val="en-GB" w:eastAsia="en-GB"/>
              </w:rPr>
              <w:t xml:space="preserve"> turns blue when it is working</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196CD2FD"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gridSpan w:val="2"/>
            <w:tcBorders>
              <w:top w:val="single" w:sz="4" w:space="0" w:color="auto"/>
              <w:left w:val="nil"/>
              <w:bottom w:val="single" w:sz="4" w:space="0" w:color="auto"/>
              <w:right w:val="single" w:sz="4" w:space="0" w:color="000000"/>
            </w:tcBorders>
            <w:shd w:val="clear" w:color="auto" w:fill="auto"/>
            <w:vAlign w:val="center"/>
          </w:tcPr>
          <w:p w14:paraId="7EE6FF96"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1496FDF8" w14:textId="77777777" w:rsidTr="007C5BB1">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26A8EB5E"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395A29F9"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Navigate to http://ils.dsi.uminho.pt/viewData</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53091178"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Site should open</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1DF00488"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gridSpan w:val="2"/>
            <w:tcBorders>
              <w:top w:val="single" w:sz="4" w:space="0" w:color="auto"/>
              <w:left w:val="nil"/>
              <w:bottom w:val="single" w:sz="4" w:space="0" w:color="auto"/>
              <w:right w:val="single" w:sz="4" w:space="0" w:color="000000"/>
            </w:tcBorders>
            <w:shd w:val="clear" w:color="auto" w:fill="auto"/>
            <w:vAlign w:val="center"/>
          </w:tcPr>
          <w:p w14:paraId="1BEAAA61"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3B1666C7" w14:textId="77777777" w:rsidTr="007C5BB1">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7F99C571"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3</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493882A7"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Enter </w:t>
            </w:r>
            <w:proofErr w:type="spellStart"/>
            <w:r w:rsidRPr="007C5BB1">
              <w:rPr>
                <w:rFonts w:ascii="Calibri" w:eastAsia="Times New Roman" w:hAnsi="Calibri" w:cs="Calibri"/>
                <w:sz w:val="22"/>
                <w:lang w:val="en-GB" w:eastAsia="en-GB"/>
              </w:rPr>
              <w:t>TagName</w:t>
            </w:r>
            <w:proofErr w:type="spellEnd"/>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17F90B39"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Credential can be entered</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48305948"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gridSpan w:val="2"/>
            <w:tcBorders>
              <w:top w:val="single" w:sz="4" w:space="0" w:color="auto"/>
              <w:left w:val="nil"/>
              <w:bottom w:val="single" w:sz="4" w:space="0" w:color="auto"/>
              <w:right w:val="single" w:sz="4" w:space="0" w:color="000000"/>
            </w:tcBorders>
            <w:shd w:val="clear" w:color="auto" w:fill="auto"/>
            <w:vAlign w:val="center"/>
          </w:tcPr>
          <w:p w14:paraId="01DDF541"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214ECB74" w14:textId="77777777" w:rsidTr="007C5BB1">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6571A18E"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4</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534FBD72"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Click Submit</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352397BB"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Initial tag data is displayed</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3180A831"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gridSpan w:val="2"/>
            <w:tcBorders>
              <w:top w:val="single" w:sz="4" w:space="0" w:color="auto"/>
              <w:left w:val="nil"/>
              <w:bottom w:val="single" w:sz="4" w:space="0" w:color="auto"/>
              <w:right w:val="single" w:sz="4" w:space="0" w:color="000000"/>
            </w:tcBorders>
            <w:shd w:val="clear" w:color="auto" w:fill="auto"/>
            <w:vAlign w:val="center"/>
          </w:tcPr>
          <w:p w14:paraId="2FC12FAD"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7C6EAD15" w14:textId="77777777" w:rsidTr="007C5BB1">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66DFDF2E"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5</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3581D0D6"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Record initial tag data</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50357583"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2DE9FF47"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2022-08-15 13:13:22</w:t>
            </w:r>
          </w:p>
        </w:tc>
        <w:tc>
          <w:tcPr>
            <w:tcW w:w="3891" w:type="dxa"/>
            <w:gridSpan w:val="2"/>
            <w:tcBorders>
              <w:top w:val="single" w:sz="4" w:space="0" w:color="auto"/>
              <w:left w:val="nil"/>
              <w:bottom w:val="single" w:sz="4" w:space="0" w:color="auto"/>
              <w:right w:val="single" w:sz="4" w:space="0" w:color="000000"/>
            </w:tcBorders>
            <w:shd w:val="clear" w:color="auto" w:fill="auto"/>
            <w:vAlign w:val="center"/>
          </w:tcPr>
          <w:p w14:paraId="04F314B9"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7A7C0087" w14:textId="77777777" w:rsidTr="007C5BB1">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3CF30174"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6</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518B9EAC"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Wait until the </w:t>
            </w:r>
            <w:proofErr w:type="spellStart"/>
            <w:r w:rsidRPr="007C5BB1">
              <w:rPr>
                <w:rFonts w:ascii="Calibri" w:eastAsia="Times New Roman" w:hAnsi="Calibri" w:cs="Calibri"/>
                <w:sz w:val="22"/>
                <w:lang w:val="en-GB" w:eastAsia="en-GB"/>
              </w:rPr>
              <w:t>powerbank</w:t>
            </w:r>
            <w:proofErr w:type="spellEnd"/>
            <w:r w:rsidRPr="007C5BB1">
              <w:rPr>
                <w:rFonts w:ascii="Calibri" w:eastAsia="Times New Roman" w:hAnsi="Calibri" w:cs="Calibri"/>
                <w:sz w:val="22"/>
                <w:lang w:val="en-GB" w:eastAsia="en-GB"/>
              </w:rPr>
              <w:t xml:space="preserve"> is completely discharged</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74531D06"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roofErr w:type="spellStart"/>
            <w:r w:rsidRPr="007C5BB1">
              <w:rPr>
                <w:rFonts w:ascii="Calibri" w:eastAsia="Times New Roman" w:hAnsi="Calibri" w:cs="Calibri"/>
                <w:sz w:val="22"/>
                <w:lang w:val="en-GB" w:eastAsia="en-GB"/>
              </w:rPr>
              <w:t>Powerbank</w:t>
            </w:r>
            <w:proofErr w:type="spellEnd"/>
            <w:r w:rsidRPr="007C5BB1">
              <w:rPr>
                <w:rFonts w:ascii="Calibri" w:eastAsia="Times New Roman" w:hAnsi="Calibri" w:cs="Calibri"/>
                <w:sz w:val="22"/>
                <w:lang w:val="en-GB" w:eastAsia="en-GB"/>
              </w:rPr>
              <w:t xml:space="preserve"> stops displaying blue </w:t>
            </w:r>
            <w:proofErr w:type="spellStart"/>
            <w:r w:rsidRPr="007C5BB1">
              <w:rPr>
                <w:rFonts w:ascii="Calibri" w:eastAsia="Times New Roman" w:hAnsi="Calibri" w:cs="Calibri"/>
                <w:sz w:val="22"/>
                <w:lang w:val="en-GB" w:eastAsia="en-GB"/>
              </w:rPr>
              <w:t>color</w:t>
            </w:r>
            <w:proofErr w:type="spellEnd"/>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338D68A4"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gridSpan w:val="2"/>
            <w:tcBorders>
              <w:top w:val="single" w:sz="4" w:space="0" w:color="auto"/>
              <w:left w:val="nil"/>
              <w:bottom w:val="single" w:sz="4" w:space="0" w:color="auto"/>
              <w:right w:val="single" w:sz="4" w:space="0" w:color="000000"/>
            </w:tcBorders>
            <w:shd w:val="clear" w:color="auto" w:fill="auto"/>
            <w:vAlign w:val="center"/>
          </w:tcPr>
          <w:p w14:paraId="52F41FFD"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468337FA" w14:textId="77777777" w:rsidTr="007C5BB1">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tcPr>
          <w:p w14:paraId="022D3029"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7</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1A9D44C7"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Click Submit</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1E643C65"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Final tag data is displayed</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066DBEB8"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gridSpan w:val="2"/>
            <w:tcBorders>
              <w:top w:val="single" w:sz="4" w:space="0" w:color="auto"/>
              <w:left w:val="nil"/>
              <w:bottom w:val="single" w:sz="4" w:space="0" w:color="auto"/>
              <w:right w:val="single" w:sz="4" w:space="0" w:color="000000"/>
            </w:tcBorders>
            <w:shd w:val="clear" w:color="auto" w:fill="auto"/>
            <w:vAlign w:val="center"/>
          </w:tcPr>
          <w:p w14:paraId="3B3A4C05"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52070A70" w14:textId="77777777" w:rsidTr="007C5BB1">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tcPr>
          <w:p w14:paraId="33075BB2"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8</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3C558864"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Record final tag data</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385E3E2B"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1283C94C"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2022-08-15 22:33:14</w:t>
            </w:r>
          </w:p>
        </w:tc>
        <w:tc>
          <w:tcPr>
            <w:tcW w:w="3891" w:type="dxa"/>
            <w:gridSpan w:val="2"/>
            <w:tcBorders>
              <w:top w:val="single" w:sz="4" w:space="0" w:color="auto"/>
              <w:left w:val="nil"/>
              <w:bottom w:val="single" w:sz="4" w:space="0" w:color="auto"/>
              <w:right w:val="single" w:sz="4" w:space="0" w:color="000000"/>
            </w:tcBorders>
            <w:shd w:val="clear" w:color="auto" w:fill="auto"/>
            <w:vAlign w:val="center"/>
          </w:tcPr>
          <w:p w14:paraId="64CE1BA2"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7D0441F7" w14:textId="77777777" w:rsidTr="007C5BB1">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tcPr>
          <w:p w14:paraId="73285CCD"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9</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6E7D16D0"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Calculate tag’s execution time</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4FE10A98"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07604BC1"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9 hours 19 minutes 52 seconds</w:t>
            </w:r>
          </w:p>
        </w:tc>
        <w:tc>
          <w:tcPr>
            <w:tcW w:w="3891" w:type="dxa"/>
            <w:gridSpan w:val="2"/>
            <w:tcBorders>
              <w:top w:val="single" w:sz="4" w:space="0" w:color="auto"/>
              <w:left w:val="nil"/>
              <w:bottom w:val="single" w:sz="4" w:space="0" w:color="auto"/>
              <w:right w:val="single" w:sz="4" w:space="0" w:color="000000"/>
            </w:tcBorders>
            <w:shd w:val="clear" w:color="auto" w:fill="auto"/>
            <w:vAlign w:val="center"/>
          </w:tcPr>
          <w:p w14:paraId="1446D91F"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bookmarkEnd w:id="370"/>
      <w:tr w:rsidR="007C5BB1" w:rsidRPr="00454C63" w14:paraId="1B21A9B8" w14:textId="77777777" w:rsidTr="007C5BB1">
        <w:trPr>
          <w:gridAfter w:val="4"/>
          <w:wAfter w:w="4127" w:type="dxa"/>
          <w:trHeight w:val="295"/>
        </w:trPr>
        <w:tc>
          <w:tcPr>
            <w:tcW w:w="2911" w:type="dxa"/>
            <w:gridSpan w:val="2"/>
            <w:tcBorders>
              <w:top w:val="single" w:sz="4" w:space="0" w:color="B2B2B2"/>
              <w:left w:val="single" w:sz="4" w:space="0" w:color="B2B2B2"/>
              <w:bottom w:val="single" w:sz="4" w:space="0" w:color="B2B2B2"/>
              <w:right w:val="single" w:sz="4" w:space="0" w:color="B2B2B2"/>
            </w:tcBorders>
            <w:shd w:val="clear" w:color="auto" w:fill="DEEAF6"/>
            <w:noWrap/>
            <w:hideMark/>
          </w:tcPr>
          <w:p w14:paraId="27639A6A"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lastRenderedPageBreak/>
              <w:t>Test Case ID</w:t>
            </w:r>
          </w:p>
        </w:tc>
        <w:tc>
          <w:tcPr>
            <w:tcW w:w="1614" w:type="dxa"/>
            <w:tcBorders>
              <w:top w:val="single" w:sz="4" w:space="0" w:color="auto"/>
              <w:left w:val="nil"/>
              <w:bottom w:val="single" w:sz="4" w:space="0" w:color="auto"/>
              <w:right w:val="single" w:sz="4" w:space="0" w:color="auto"/>
            </w:tcBorders>
            <w:shd w:val="clear" w:color="auto" w:fill="auto"/>
            <w:noWrap/>
            <w:hideMark/>
          </w:tcPr>
          <w:p w14:paraId="3327ADC0"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tagT3</w:t>
            </w:r>
          </w:p>
        </w:tc>
        <w:tc>
          <w:tcPr>
            <w:tcW w:w="2593" w:type="dxa"/>
            <w:gridSpan w:val="2"/>
            <w:tcBorders>
              <w:top w:val="single" w:sz="4" w:space="0" w:color="B2B2B2"/>
              <w:left w:val="single" w:sz="4" w:space="0" w:color="B2B2B2"/>
              <w:bottom w:val="single" w:sz="4" w:space="0" w:color="B2B2B2"/>
              <w:right w:val="single" w:sz="4" w:space="0" w:color="B2B2B2"/>
            </w:tcBorders>
            <w:shd w:val="clear" w:color="auto" w:fill="DEEAF6"/>
            <w:noWrap/>
            <w:hideMark/>
          </w:tcPr>
          <w:p w14:paraId="14415F0B"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Test Case Description</w:t>
            </w:r>
          </w:p>
        </w:tc>
        <w:tc>
          <w:tcPr>
            <w:tcW w:w="7781" w:type="dxa"/>
            <w:gridSpan w:val="4"/>
            <w:tcBorders>
              <w:top w:val="single" w:sz="4" w:space="0" w:color="auto"/>
              <w:left w:val="nil"/>
              <w:bottom w:val="single" w:sz="4" w:space="0" w:color="auto"/>
              <w:right w:val="single" w:sz="4" w:space="0" w:color="000000"/>
            </w:tcBorders>
            <w:shd w:val="clear" w:color="auto" w:fill="auto"/>
            <w:hideMark/>
          </w:tcPr>
          <w:p w14:paraId="2AE7D6A1"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Test the duration of the tag’s execution time powered with a </w:t>
            </w:r>
            <w:proofErr w:type="spellStart"/>
            <w:r w:rsidRPr="007C5BB1">
              <w:rPr>
                <w:rFonts w:ascii="Calibri" w:eastAsia="Times New Roman" w:hAnsi="Calibri" w:cs="Calibri"/>
                <w:sz w:val="22"/>
                <w:lang w:val="en-GB" w:eastAsia="en-GB"/>
              </w:rPr>
              <w:t>powerbank</w:t>
            </w:r>
            <w:proofErr w:type="spellEnd"/>
          </w:p>
        </w:tc>
      </w:tr>
      <w:tr w:rsidR="007C5BB1" w:rsidRPr="007C5BB1" w14:paraId="12B127CC" w14:textId="77777777" w:rsidTr="007C5BB1">
        <w:trPr>
          <w:gridAfter w:val="4"/>
          <w:wAfter w:w="4127" w:type="dxa"/>
          <w:trHeight w:val="295"/>
        </w:trPr>
        <w:tc>
          <w:tcPr>
            <w:tcW w:w="2911" w:type="dxa"/>
            <w:gridSpan w:val="2"/>
            <w:tcBorders>
              <w:top w:val="single" w:sz="4" w:space="0" w:color="B2B2B2"/>
              <w:left w:val="single" w:sz="4" w:space="0" w:color="B2B2B2"/>
              <w:bottom w:val="single" w:sz="4" w:space="0" w:color="B2B2B2"/>
              <w:right w:val="single" w:sz="4" w:space="0" w:color="B2B2B2"/>
            </w:tcBorders>
            <w:shd w:val="clear" w:color="auto" w:fill="DEEAF6"/>
            <w:noWrap/>
            <w:hideMark/>
          </w:tcPr>
          <w:p w14:paraId="7578B967"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Created By</w:t>
            </w:r>
          </w:p>
        </w:tc>
        <w:tc>
          <w:tcPr>
            <w:tcW w:w="1614" w:type="dxa"/>
            <w:tcBorders>
              <w:top w:val="nil"/>
              <w:left w:val="nil"/>
              <w:bottom w:val="single" w:sz="4" w:space="0" w:color="auto"/>
              <w:right w:val="single" w:sz="4" w:space="0" w:color="auto"/>
            </w:tcBorders>
            <w:shd w:val="clear" w:color="auto" w:fill="auto"/>
            <w:noWrap/>
            <w:hideMark/>
          </w:tcPr>
          <w:p w14:paraId="336DA226"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Pedro</w:t>
            </w:r>
          </w:p>
        </w:tc>
        <w:tc>
          <w:tcPr>
            <w:tcW w:w="2593" w:type="dxa"/>
            <w:gridSpan w:val="2"/>
            <w:tcBorders>
              <w:top w:val="single" w:sz="4" w:space="0" w:color="B2B2B2"/>
              <w:left w:val="single" w:sz="4" w:space="0" w:color="B2B2B2"/>
              <w:bottom w:val="single" w:sz="4" w:space="0" w:color="B2B2B2"/>
              <w:right w:val="single" w:sz="4" w:space="0" w:color="B2B2B2"/>
            </w:tcBorders>
            <w:shd w:val="clear" w:color="auto" w:fill="DEEAF6"/>
            <w:hideMark/>
          </w:tcPr>
          <w:p w14:paraId="0FF25DDB"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Version</w:t>
            </w:r>
          </w:p>
        </w:tc>
        <w:tc>
          <w:tcPr>
            <w:tcW w:w="7781" w:type="dxa"/>
            <w:gridSpan w:val="4"/>
            <w:tcBorders>
              <w:top w:val="single" w:sz="4" w:space="0" w:color="auto"/>
              <w:left w:val="nil"/>
              <w:bottom w:val="single" w:sz="4" w:space="0" w:color="auto"/>
              <w:right w:val="single" w:sz="4" w:space="0" w:color="000000"/>
            </w:tcBorders>
            <w:shd w:val="clear" w:color="auto" w:fill="auto"/>
            <w:noWrap/>
            <w:hideMark/>
          </w:tcPr>
          <w:p w14:paraId="60074A10"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2.0</w:t>
            </w:r>
          </w:p>
        </w:tc>
      </w:tr>
      <w:tr w:rsidR="007C5BB1" w:rsidRPr="007C5BB1" w14:paraId="5EAE2288" w14:textId="77777777" w:rsidTr="007C5BB1">
        <w:trPr>
          <w:trHeight w:val="295"/>
        </w:trPr>
        <w:tc>
          <w:tcPr>
            <w:tcW w:w="1296" w:type="dxa"/>
            <w:tcBorders>
              <w:top w:val="nil"/>
              <w:left w:val="nil"/>
              <w:bottom w:val="nil"/>
              <w:right w:val="nil"/>
            </w:tcBorders>
            <w:shd w:val="clear" w:color="auto" w:fill="auto"/>
            <w:hideMark/>
          </w:tcPr>
          <w:p w14:paraId="31508ABC"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hideMark/>
          </w:tcPr>
          <w:p w14:paraId="79E72F07"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hideMark/>
          </w:tcPr>
          <w:p w14:paraId="35040C7D"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775FF571"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3757EEAE"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436C6227"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6483" w:type="dxa"/>
            <w:gridSpan w:val="3"/>
            <w:tcBorders>
              <w:top w:val="nil"/>
              <w:left w:val="nil"/>
              <w:bottom w:val="nil"/>
              <w:right w:val="nil"/>
            </w:tcBorders>
            <w:shd w:val="clear" w:color="auto" w:fill="auto"/>
            <w:hideMark/>
          </w:tcPr>
          <w:p w14:paraId="2FFE3CF3"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236" w:type="dxa"/>
            <w:tcBorders>
              <w:top w:val="nil"/>
              <w:left w:val="nil"/>
              <w:bottom w:val="nil"/>
              <w:right w:val="nil"/>
            </w:tcBorders>
            <w:shd w:val="clear" w:color="auto" w:fill="auto"/>
            <w:hideMark/>
          </w:tcPr>
          <w:p w14:paraId="4774F465"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6CD0906B"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18414EE3"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1C7C113D"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7C5BB1" w14:paraId="310A3B94" w14:textId="77777777" w:rsidTr="007C5BB1">
        <w:trPr>
          <w:gridAfter w:val="6"/>
          <w:wAfter w:w="8018" w:type="dxa"/>
          <w:trHeight w:val="295"/>
        </w:trPr>
        <w:tc>
          <w:tcPr>
            <w:tcW w:w="2911" w:type="dxa"/>
            <w:gridSpan w:val="2"/>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596F9F49"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Date Tested</w:t>
            </w:r>
          </w:p>
        </w:tc>
        <w:tc>
          <w:tcPr>
            <w:tcW w:w="291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2A3E923B"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16-Oct-2022</w:t>
            </w:r>
          </w:p>
        </w:tc>
        <w:tc>
          <w:tcPr>
            <w:tcW w:w="2594" w:type="dxa"/>
            <w:gridSpan w:val="2"/>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3D7CABB0"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Test Case (Pass/Fail/Not Executed)</w:t>
            </w:r>
          </w:p>
        </w:tc>
        <w:tc>
          <w:tcPr>
            <w:tcW w:w="259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2D35900"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2A1F48D2" w14:textId="77777777" w:rsidTr="007C5BB1">
        <w:trPr>
          <w:trHeight w:val="295"/>
        </w:trPr>
        <w:tc>
          <w:tcPr>
            <w:tcW w:w="1296" w:type="dxa"/>
            <w:tcBorders>
              <w:top w:val="nil"/>
              <w:left w:val="nil"/>
              <w:bottom w:val="nil"/>
              <w:right w:val="nil"/>
            </w:tcBorders>
            <w:shd w:val="clear" w:color="auto" w:fill="auto"/>
            <w:hideMark/>
          </w:tcPr>
          <w:p w14:paraId="709C69DD"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hideMark/>
          </w:tcPr>
          <w:p w14:paraId="3B963FF7"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hideMark/>
          </w:tcPr>
          <w:p w14:paraId="0E20CA2A"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1AF86229"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45DA7B83"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69C12867"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6483" w:type="dxa"/>
            <w:gridSpan w:val="3"/>
            <w:tcBorders>
              <w:top w:val="nil"/>
              <w:left w:val="nil"/>
              <w:bottom w:val="nil"/>
              <w:right w:val="nil"/>
            </w:tcBorders>
            <w:shd w:val="clear" w:color="auto" w:fill="auto"/>
            <w:hideMark/>
          </w:tcPr>
          <w:p w14:paraId="3237F320"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236" w:type="dxa"/>
            <w:tcBorders>
              <w:top w:val="nil"/>
              <w:left w:val="nil"/>
              <w:bottom w:val="nil"/>
              <w:right w:val="nil"/>
            </w:tcBorders>
            <w:shd w:val="clear" w:color="auto" w:fill="auto"/>
            <w:hideMark/>
          </w:tcPr>
          <w:p w14:paraId="2776E832"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17B68A47"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50E37D8A"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4253F65E"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7C5BB1" w14:paraId="1A5ED530" w14:textId="77777777" w:rsidTr="007C5BB1">
        <w:trPr>
          <w:gridAfter w:val="4"/>
          <w:wAfter w:w="4127" w:type="dxa"/>
          <w:trHeight w:val="295"/>
        </w:trPr>
        <w:tc>
          <w:tcPr>
            <w:tcW w:w="1296" w:type="dxa"/>
            <w:tcBorders>
              <w:top w:val="single" w:sz="4" w:space="0" w:color="B2B2B2"/>
              <w:left w:val="single" w:sz="4" w:space="0" w:color="B2B2B2"/>
              <w:bottom w:val="single" w:sz="4" w:space="0" w:color="B2B2B2"/>
              <w:right w:val="single" w:sz="4" w:space="0" w:color="B2B2B2"/>
            </w:tcBorders>
            <w:shd w:val="clear" w:color="auto" w:fill="DEEAF6"/>
            <w:hideMark/>
          </w:tcPr>
          <w:p w14:paraId="0D395D82"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S #</w:t>
            </w:r>
          </w:p>
        </w:tc>
        <w:tc>
          <w:tcPr>
            <w:tcW w:w="4526" w:type="dxa"/>
            <w:gridSpan w:val="3"/>
            <w:tcBorders>
              <w:top w:val="single" w:sz="4" w:space="0" w:color="B2B2B2"/>
              <w:left w:val="nil"/>
              <w:bottom w:val="single" w:sz="4" w:space="0" w:color="B2B2B2"/>
              <w:right w:val="single" w:sz="4" w:space="0" w:color="B2B2B2"/>
            </w:tcBorders>
            <w:shd w:val="clear" w:color="auto" w:fill="DEEAF6"/>
            <w:hideMark/>
          </w:tcPr>
          <w:p w14:paraId="6CC5070F"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Prerequisites:</w:t>
            </w:r>
          </w:p>
        </w:tc>
        <w:tc>
          <w:tcPr>
            <w:tcW w:w="1296" w:type="dxa"/>
            <w:tcBorders>
              <w:top w:val="nil"/>
              <w:left w:val="nil"/>
              <w:bottom w:val="nil"/>
              <w:right w:val="nil"/>
            </w:tcBorders>
            <w:shd w:val="clear" w:color="auto" w:fill="auto"/>
            <w:hideMark/>
          </w:tcPr>
          <w:p w14:paraId="5DACCB8D"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c>
          <w:tcPr>
            <w:tcW w:w="1298" w:type="dxa"/>
            <w:tcBorders>
              <w:top w:val="single" w:sz="4" w:space="0" w:color="B2B2B2"/>
              <w:left w:val="single" w:sz="4" w:space="0" w:color="B2B2B2"/>
              <w:bottom w:val="single" w:sz="4" w:space="0" w:color="B2B2B2"/>
              <w:right w:val="single" w:sz="4" w:space="0" w:color="B2B2B2"/>
            </w:tcBorders>
            <w:shd w:val="clear" w:color="auto" w:fill="DEEAF6"/>
            <w:noWrap/>
            <w:vAlign w:val="center"/>
            <w:hideMark/>
          </w:tcPr>
          <w:p w14:paraId="4909B8DD"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S #</w:t>
            </w:r>
          </w:p>
        </w:tc>
        <w:tc>
          <w:tcPr>
            <w:tcW w:w="6483" w:type="dxa"/>
            <w:gridSpan w:val="3"/>
            <w:tcBorders>
              <w:top w:val="single" w:sz="4" w:space="0" w:color="B2B2B2"/>
              <w:left w:val="nil"/>
              <w:bottom w:val="single" w:sz="4" w:space="0" w:color="B2B2B2"/>
              <w:right w:val="single" w:sz="4" w:space="0" w:color="B2B2B2"/>
            </w:tcBorders>
            <w:shd w:val="clear" w:color="auto" w:fill="DEEAF6"/>
            <w:noWrap/>
            <w:vAlign w:val="center"/>
            <w:hideMark/>
          </w:tcPr>
          <w:p w14:paraId="1505CB8E"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Test Data</w:t>
            </w:r>
          </w:p>
        </w:tc>
      </w:tr>
      <w:tr w:rsidR="007C5BB1" w:rsidRPr="007C5BB1" w14:paraId="2BE7EBB9" w14:textId="77777777" w:rsidTr="007C5BB1">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hideMark/>
          </w:tcPr>
          <w:p w14:paraId="43255AAB"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1</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0B142FDC"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roofErr w:type="spellStart"/>
            <w:r w:rsidRPr="007C5BB1">
              <w:rPr>
                <w:rFonts w:ascii="Calibri" w:eastAsia="Times New Roman" w:hAnsi="Calibri" w:cs="Calibri"/>
                <w:sz w:val="22"/>
                <w:lang w:val="en-GB" w:eastAsia="en-GB"/>
              </w:rPr>
              <w:t>Powerbank</w:t>
            </w:r>
            <w:proofErr w:type="spellEnd"/>
            <w:r w:rsidRPr="007C5BB1">
              <w:rPr>
                <w:rFonts w:ascii="Calibri" w:eastAsia="Times New Roman" w:hAnsi="Calibri" w:cs="Calibri"/>
                <w:sz w:val="22"/>
                <w:lang w:val="en-GB" w:eastAsia="en-GB"/>
              </w:rPr>
              <w:t xml:space="preserve"> fully charged</w:t>
            </w:r>
          </w:p>
        </w:tc>
        <w:tc>
          <w:tcPr>
            <w:tcW w:w="1296" w:type="dxa"/>
            <w:tcBorders>
              <w:top w:val="nil"/>
              <w:left w:val="nil"/>
              <w:bottom w:val="nil"/>
              <w:right w:val="nil"/>
            </w:tcBorders>
            <w:shd w:val="clear" w:color="auto" w:fill="auto"/>
            <w:hideMark/>
          </w:tcPr>
          <w:p w14:paraId="207CC751"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DF73156"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1</w:t>
            </w:r>
          </w:p>
        </w:tc>
        <w:tc>
          <w:tcPr>
            <w:tcW w:w="6483" w:type="dxa"/>
            <w:gridSpan w:val="3"/>
            <w:tcBorders>
              <w:top w:val="single" w:sz="4" w:space="0" w:color="auto"/>
              <w:left w:val="nil"/>
              <w:bottom w:val="single" w:sz="4" w:space="0" w:color="auto"/>
              <w:right w:val="single" w:sz="4" w:space="0" w:color="000000"/>
            </w:tcBorders>
            <w:shd w:val="clear" w:color="auto" w:fill="auto"/>
            <w:vAlign w:val="center"/>
            <w:hideMark/>
          </w:tcPr>
          <w:p w14:paraId="3F2C91F3"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roofErr w:type="spellStart"/>
            <w:r w:rsidRPr="007C5BB1">
              <w:rPr>
                <w:rFonts w:ascii="Calibri" w:eastAsia="Times New Roman" w:hAnsi="Calibri" w:cs="Calibri"/>
                <w:sz w:val="22"/>
                <w:lang w:val="en-GB" w:eastAsia="en-GB"/>
              </w:rPr>
              <w:t>TagName</w:t>
            </w:r>
            <w:proofErr w:type="spellEnd"/>
            <w:r w:rsidRPr="007C5BB1">
              <w:rPr>
                <w:rFonts w:ascii="Calibri" w:eastAsia="Times New Roman" w:hAnsi="Calibri" w:cs="Calibri"/>
                <w:sz w:val="22"/>
                <w:lang w:val="en-GB" w:eastAsia="en-GB"/>
              </w:rPr>
              <w:t xml:space="preserve"> = tagT3</w:t>
            </w:r>
          </w:p>
        </w:tc>
      </w:tr>
      <w:tr w:rsidR="007C5BB1" w:rsidRPr="007C5BB1" w14:paraId="7B6E3954" w14:textId="77777777" w:rsidTr="007C5BB1">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hideMark/>
          </w:tcPr>
          <w:p w14:paraId="7B4AE6E1"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03883B4E"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Tag data saved in the flash memory</w:t>
            </w:r>
          </w:p>
        </w:tc>
        <w:tc>
          <w:tcPr>
            <w:tcW w:w="1296" w:type="dxa"/>
            <w:tcBorders>
              <w:top w:val="nil"/>
              <w:left w:val="nil"/>
              <w:bottom w:val="nil"/>
              <w:right w:val="nil"/>
            </w:tcBorders>
            <w:shd w:val="clear" w:color="auto" w:fill="auto"/>
            <w:hideMark/>
          </w:tcPr>
          <w:p w14:paraId="1C57D2AA"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single" w:sz="4" w:space="0" w:color="auto"/>
              <w:bottom w:val="single" w:sz="4" w:space="0" w:color="auto"/>
              <w:right w:val="single" w:sz="4" w:space="0" w:color="auto"/>
            </w:tcBorders>
            <w:shd w:val="clear" w:color="auto" w:fill="auto"/>
            <w:vAlign w:val="center"/>
            <w:hideMark/>
          </w:tcPr>
          <w:p w14:paraId="7039877E"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w:t>
            </w:r>
          </w:p>
        </w:tc>
        <w:tc>
          <w:tcPr>
            <w:tcW w:w="6483" w:type="dxa"/>
            <w:gridSpan w:val="3"/>
            <w:tcBorders>
              <w:top w:val="single" w:sz="4" w:space="0" w:color="auto"/>
              <w:left w:val="nil"/>
              <w:bottom w:val="single" w:sz="4" w:space="0" w:color="auto"/>
              <w:right w:val="single" w:sz="4" w:space="0" w:color="000000"/>
            </w:tcBorders>
            <w:shd w:val="clear" w:color="auto" w:fill="auto"/>
            <w:vAlign w:val="center"/>
            <w:hideMark/>
          </w:tcPr>
          <w:p w14:paraId="6A0FCE67"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roofErr w:type="spellStart"/>
            <w:r w:rsidRPr="007C5BB1">
              <w:rPr>
                <w:rFonts w:ascii="Calibri" w:eastAsia="Times New Roman" w:hAnsi="Calibri" w:cs="Calibri"/>
                <w:sz w:val="22"/>
                <w:lang w:val="en-GB" w:eastAsia="en-GB"/>
              </w:rPr>
              <w:t>WIFIinterval</w:t>
            </w:r>
            <w:proofErr w:type="spellEnd"/>
            <w:r w:rsidRPr="007C5BB1">
              <w:rPr>
                <w:rFonts w:ascii="Calibri" w:eastAsia="Times New Roman" w:hAnsi="Calibri" w:cs="Calibri"/>
                <w:sz w:val="22"/>
                <w:lang w:val="en-GB" w:eastAsia="en-GB"/>
              </w:rPr>
              <w:t xml:space="preserve"> = 5000</w:t>
            </w:r>
          </w:p>
        </w:tc>
      </w:tr>
      <w:tr w:rsidR="007C5BB1" w:rsidRPr="007C5BB1" w14:paraId="65BA9A2E" w14:textId="77777777" w:rsidTr="007C5BB1">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hideMark/>
          </w:tcPr>
          <w:p w14:paraId="4E9A4BA4"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3</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1054C3CC"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Internet Access</w:t>
            </w:r>
          </w:p>
        </w:tc>
        <w:tc>
          <w:tcPr>
            <w:tcW w:w="1296" w:type="dxa"/>
            <w:tcBorders>
              <w:top w:val="nil"/>
              <w:left w:val="nil"/>
              <w:bottom w:val="nil"/>
              <w:right w:val="nil"/>
            </w:tcBorders>
            <w:shd w:val="clear" w:color="auto" w:fill="auto"/>
            <w:hideMark/>
          </w:tcPr>
          <w:p w14:paraId="1EE82E32"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single" w:sz="4" w:space="0" w:color="auto"/>
              <w:bottom w:val="single" w:sz="4" w:space="0" w:color="auto"/>
              <w:right w:val="single" w:sz="4" w:space="0" w:color="auto"/>
            </w:tcBorders>
            <w:shd w:val="clear" w:color="auto" w:fill="auto"/>
            <w:vAlign w:val="center"/>
            <w:hideMark/>
          </w:tcPr>
          <w:p w14:paraId="4C40F9C6"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3</w:t>
            </w:r>
          </w:p>
        </w:tc>
        <w:tc>
          <w:tcPr>
            <w:tcW w:w="6483" w:type="dxa"/>
            <w:gridSpan w:val="3"/>
            <w:tcBorders>
              <w:top w:val="single" w:sz="4" w:space="0" w:color="auto"/>
              <w:left w:val="nil"/>
              <w:bottom w:val="single" w:sz="4" w:space="0" w:color="auto"/>
              <w:right w:val="single" w:sz="4" w:space="0" w:color="000000"/>
            </w:tcBorders>
            <w:shd w:val="clear" w:color="auto" w:fill="auto"/>
            <w:vAlign w:val="center"/>
            <w:hideMark/>
          </w:tcPr>
          <w:p w14:paraId="73BAF0F3"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roofErr w:type="spellStart"/>
            <w:r w:rsidRPr="007C5BB1">
              <w:rPr>
                <w:rFonts w:ascii="Calibri" w:eastAsia="Times New Roman" w:hAnsi="Calibri" w:cs="Calibri"/>
                <w:sz w:val="22"/>
                <w:lang w:val="en-GB" w:eastAsia="en-GB"/>
              </w:rPr>
              <w:t>BLEinterval</w:t>
            </w:r>
            <w:proofErr w:type="spellEnd"/>
            <w:r w:rsidRPr="007C5BB1">
              <w:rPr>
                <w:rFonts w:ascii="Calibri" w:eastAsia="Times New Roman" w:hAnsi="Calibri" w:cs="Calibri"/>
                <w:sz w:val="22"/>
                <w:lang w:val="en-GB" w:eastAsia="en-GB"/>
              </w:rPr>
              <w:t xml:space="preserve"> = 10000</w:t>
            </w:r>
          </w:p>
        </w:tc>
      </w:tr>
      <w:tr w:rsidR="007C5BB1" w:rsidRPr="007C5BB1" w14:paraId="3F7CDCD8" w14:textId="77777777" w:rsidTr="007C5BB1">
        <w:trPr>
          <w:gridAfter w:val="8"/>
          <w:wAfter w:w="11908" w:type="dxa"/>
          <w:trHeight w:val="295"/>
        </w:trPr>
        <w:tc>
          <w:tcPr>
            <w:tcW w:w="1296" w:type="dxa"/>
            <w:tcBorders>
              <w:top w:val="nil"/>
              <w:left w:val="single" w:sz="4" w:space="0" w:color="auto"/>
              <w:bottom w:val="single" w:sz="4" w:space="0" w:color="auto"/>
              <w:right w:val="single" w:sz="4" w:space="0" w:color="auto"/>
            </w:tcBorders>
            <w:shd w:val="clear" w:color="auto" w:fill="auto"/>
            <w:hideMark/>
          </w:tcPr>
          <w:p w14:paraId="42B9B2F3"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4</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6912DEC1"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Webserver online</w:t>
            </w:r>
          </w:p>
        </w:tc>
        <w:tc>
          <w:tcPr>
            <w:tcW w:w="1296" w:type="dxa"/>
            <w:tcBorders>
              <w:top w:val="nil"/>
              <w:left w:val="nil"/>
              <w:bottom w:val="nil"/>
              <w:right w:val="nil"/>
            </w:tcBorders>
            <w:shd w:val="clear" w:color="auto" w:fill="auto"/>
            <w:hideMark/>
          </w:tcPr>
          <w:p w14:paraId="13F88116"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7C5BB1" w14:paraId="7E5C6EB4" w14:textId="77777777" w:rsidTr="007C5BB1">
        <w:trPr>
          <w:trHeight w:val="295"/>
        </w:trPr>
        <w:tc>
          <w:tcPr>
            <w:tcW w:w="1296" w:type="dxa"/>
            <w:tcBorders>
              <w:top w:val="nil"/>
              <w:left w:val="nil"/>
              <w:bottom w:val="nil"/>
              <w:right w:val="nil"/>
            </w:tcBorders>
            <w:shd w:val="clear" w:color="auto" w:fill="auto"/>
            <w:hideMark/>
          </w:tcPr>
          <w:p w14:paraId="3431189F"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hideMark/>
          </w:tcPr>
          <w:p w14:paraId="5A8A508B"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hideMark/>
          </w:tcPr>
          <w:p w14:paraId="0740DAF6"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5E1CC983"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116B7EA2"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63E5D0BC"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6483" w:type="dxa"/>
            <w:gridSpan w:val="3"/>
            <w:tcBorders>
              <w:top w:val="nil"/>
              <w:left w:val="nil"/>
              <w:bottom w:val="nil"/>
              <w:right w:val="nil"/>
            </w:tcBorders>
            <w:shd w:val="clear" w:color="auto" w:fill="auto"/>
            <w:hideMark/>
          </w:tcPr>
          <w:p w14:paraId="0285ABDF"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236" w:type="dxa"/>
            <w:tcBorders>
              <w:top w:val="nil"/>
              <w:left w:val="nil"/>
              <w:bottom w:val="nil"/>
              <w:right w:val="nil"/>
            </w:tcBorders>
            <w:shd w:val="clear" w:color="auto" w:fill="auto"/>
            <w:hideMark/>
          </w:tcPr>
          <w:p w14:paraId="5D1F28E1"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0F7039A7"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5F607416"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12526795"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454C63" w14:paraId="37996F57" w14:textId="77777777" w:rsidTr="007C5BB1">
        <w:trPr>
          <w:trHeight w:val="295"/>
        </w:trPr>
        <w:tc>
          <w:tcPr>
            <w:tcW w:w="1296" w:type="dxa"/>
            <w:tcBorders>
              <w:top w:val="single" w:sz="4" w:space="0" w:color="B2B2B2"/>
              <w:left w:val="single" w:sz="4" w:space="0" w:color="B2B2B2"/>
              <w:bottom w:val="single" w:sz="4" w:space="0" w:color="B2B2B2"/>
              <w:right w:val="single" w:sz="4" w:space="0" w:color="B2B2B2"/>
            </w:tcBorders>
            <w:shd w:val="clear" w:color="auto" w:fill="DEEAF6"/>
            <w:noWrap/>
            <w:hideMark/>
          </w:tcPr>
          <w:p w14:paraId="3B0FFCB5" w14:textId="77777777" w:rsidR="007C5BB1" w:rsidRPr="007C5BB1" w:rsidRDefault="007C5BB1" w:rsidP="007C5BB1">
            <w:pPr>
              <w:widowControl/>
              <w:autoSpaceDE/>
              <w:autoSpaceDN/>
              <w:spacing w:line="240" w:lineRule="auto"/>
              <w:jc w:val="left"/>
              <w:rPr>
                <w:rFonts w:ascii="Calibri" w:eastAsia="Times New Roman" w:hAnsi="Calibri" w:cs="Calibri"/>
                <w:b/>
                <w:bCs/>
                <w:sz w:val="22"/>
                <w:u w:val="single"/>
                <w:lang w:val="en-GB" w:eastAsia="en-GB"/>
              </w:rPr>
            </w:pPr>
            <w:r w:rsidRPr="007C5BB1">
              <w:rPr>
                <w:rFonts w:ascii="Calibri" w:eastAsia="Times New Roman" w:hAnsi="Calibri" w:cs="Calibri"/>
                <w:b/>
                <w:bCs/>
                <w:sz w:val="22"/>
                <w:u w:val="single"/>
                <w:lang w:val="en-GB" w:eastAsia="en-GB"/>
              </w:rPr>
              <w:t>Test Scenario</w:t>
            </w:r>
          </w:p>
        </w:tc>
        <w:tc>
          <w:tcPr>
            <w:tcW w:w="13603" w:type="dxa"/>
            <w:gridSpan w:val="8"/>
            <w:tcBorders>
              <w:top w:val="nil"/>
              <w:left w:val="nil"/>
              <w:bottom w:val="nil"/>
              <w:right w:val="nil"/>
            </w:tcBorders>
            <w:shd w:val="clear" w:color="auto" w:fill="auto"/>
            <w:noWrap/>
            <w:hideMark/>
          </w:tcPr>
          <w:p w14:paraId="6F5E7568"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A </w:t>
            </w:r>
            <w:proofErr w:type="spellStart"/>
            <w:r w:rsidRPr="007C5BB1">
              <w:rPr>
                <w:rFonts w:ascii="Calibri" w:eastAsia="Times New Roman" w:hAnsi="Calibri" w:cs="Calibri"/>
                <w:sz w:val="22"/>
                <w:lang w:val="en-GB" w:eastAsia="en-GB"/>
              </w:rPr>
              <w:t>powerbank</w:t>
            </w:r>
            <w:proofErr w:type="spellEnd"/>
            <w:r w:rsidRPr="007C5BB1">
              <w:rPr>
                <w:rFonts w:ascii="Calibri" w:eastAsia="Times New Roman" w:hAnsi="Calibri" w:cs="Calibri"/>
                <w:sz w:val="22"/>
                <w:lang w:val="en-GB" w:eastAsia="en-GB"/>
              </w:rPr>
              <w:t>-powered tag is left in an open environment with Internet Access, while the webserver is being monitored for the time at which the tag starts to post data and when it last posted data.</w:t>
            </w:r>
          </w:p>
        </w:tc>
        <w:tc>
          <w:tcPr>
            <w:tcW w:w="236" w:type="dxa"/>
            <w:tcBorders>
              <w:top w:val="nil"/>
              <w:left w:val="nil"/>
              <w:bottom w:val="nil"/>
              <w:right w:val="nil"/>
            </w:tcBorders>
            <w:shd w:val="clear" w:color="auto" w:fill="auto"/>
            <w:hideMark/>
          </w:tcPr>
          <w:p w14:paraId="15CB05D4"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28AB50FC"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4F4EAB83"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1816A3DF"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454C63" w14:paraId="060E80E3" w14:textId="77777777" w:rsidTr="007C5BB1">
        <w:trPr>
          <w:trHeight w:val="295"/>
        </w:trPr>
        <w:tc>
          <w:tcPr>
            <w:tcW w:w="1296" w:type="dxa"/>
            <w:tcBorders>
              <w:top w:val="nil"/>
              <w:left w:val="nil"/>
              <w:bottom w:val="nil"/>
              <w:right w:val="nil"/>
            </w:tcBorders>
            <w:shd w:val="clear" w:color="auto" w:fill="auto"/>
            <w:noWrap/>
            <w:vAlign w:val="bottom"/>
            <w:hideMark/>
          </w:tcPr>
          <w:p w14:paraId="14512178"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noWrap/>
            <w:vAlign w:val="bottom"/>
            <w:hideMark/>
          </w:tcPr>
          <w:p w14:paraId="077DA94D"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noWrap/>
            <w:vAlign w:val="bottom"/>
            <w:hideMark/>
          </w:tcPr>
          <w:p w14:paraId="7AD4A4FE"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noWrap/>
            <w:vAlign w:val="bottom"/>
            <w:hideMark/>
          </w:tcPr>
          <w:p w14:paraId="4ACAA30D"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noWrap/>
            <w:vAlign w:val="bottom"/>
            <w:hideMark/>
          </w:tcPr>
          <w:p w14:paraId="5ADE1073"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noWrap/>
            <w:vAlign w:val="bottom"/>
            <w:hideMark/>
          </w:tcPr>
          <w:p w14:paraId="1429E6BE"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6483" w:type="dxa"/>
            <w:gridSpan w:val="3"/>
            <w:tcBorders>
              <w:top w:val="nil"/>
              <w:left w:val="nil"/>
              <w:bottom w:val="nil"/>
              <w:right w:val="nil"/>
            </w:tcBorders>
            <w:shd w:val="clear" w:color="auto" w:fill="auto"/>
            <w:noWrap/>
            <w:vAlign w:val="bottom"/>
            <w:hideMark/>
          </w:tcPr>
          <w:p w14:paraId="2685CE22"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236" w:type="dxa"/>
            <w:tcBorders>
              <w:top w:val="nil"/>
              <w:left w:val="nil"/>
              <w:bottom w:val="nil"/>
              <w:right w:val="nil"/>
            </w:tcBorders>
            <w:shd w:val="clear" w:color="auto" w:fill="auto"/>
            <w:noWrap/>
            <w:vAlign w:val="bottom"/>
            <w:hideMark/>
          </w:tcPr>
          <w:p w14:paraId="7641B049"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noWrap/>
            <w:vAlign w:val="bottom"/>
            <w:hideMark/>
          </w:tcPr>
          <w:p w14:paraId="5114DABA"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noWrap/>
            <w:vAlign w:val="bottom"/>
            <w:hideMark/>
          </w:tcPr>
          <w:p w14:paraId="2817F54D"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noWrap/>
            <w:vAlign w:val="bottom"/>
            <w:hideMark/>
          </w:tcPr>
          <w:p w14:paraId="3A2A5BBF"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454C63" w14:paraId="756A370C" w14:textId="77777777" w:rsidTr="007C5BB1">
        <w:trPr>
          <w:gridAfter w:val="4"/>
          <w:wAfter w:w="4127" w:type="dxa"/>
          <w:trHeight w:val="472"/>
        </w:trPr>
        <w:tc>
          <w:tcPr>
            <w:tcW w:w="1296" w:type="dxa"/>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7573376A"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Step #</w:t>
            </w:r>
          </w:p>
        </w:tc>
        <w:tc>
          <w:tcPr>
            <w:tcW w:w="3229" w:type="dxa"/>
            <w:gridSpan w:val="2"/>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6021CB20"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Step Details</w:t>
            </w:r>
          </w:p>
        </w:tc>
        <w:tc>
          <w:tcPr>
            <w:tcW w:w="2593" w:type="dxa"/>
            <w:gridSpan w:val="2"/>
            <w:vMerge w:val="restart"/>
            <w:tcBorders>
              <w:top w:val="single" w:sz="4" w:space="0" w:color="B2B2B2"/>
              <w:left w:val="single" w:sz="4" w:space="0" w:color="B2B2B2"/>
              <w:bottom w:val="single" w:sz="4" w:space="0" w:color="B2B2B2"/>
              <w:right w:val="single" w:sz="4" w:space="0" w:color="B2B2B2"/>
            </w:tcBorders>
            <w:shd w:val="clear" w:color="auto" w:fill="DEEAF6"/>
            <w:noWrap/>
            <w:vAlign w:val="center"/>
            <w:hideMark/>
          </w:tcPr>
          <w:p w14:paraId="0B7A80F1"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Expected Results</w:t>
            </w:r>
          </w:p>
        </w:tc>
        <w:tc>
          <w:tcPr>
            <w:tcW w:w="3890" w:type="dxa"/>
            <w:gridSpan w:val="2"/>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75B149C1"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Actual Results</w:t>
            </w:r>
          </w:p>
        </w:tc>
        <w:tc>
          <w:tcPr>
            <w:tcW w:w="3891" w:type="dxa"/>
            <w:gridSpan w:val="2"/>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2D6777C3"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Pass / Fail / Not executed / Suspended</w:t>
            </w:r>
          </w:p>
        </w:tc>
      </w:tr>
      <w:tr w:rsidR="007C5BB1" w:rsidRPr="00454C63" w14:paraId="53402F76" w14:textId="77777777" w:rsidTr="007C5BB1">
        <w:trPr>
          <w:gridAfter w:val="4"/>
          <w:wAfter w:w="4127" w:type="dxa"/>
          <w:trHeight w:val="472"/>
        </w:trPr>
        <w:tc>
          <w:tcPr>
            <w:tcW w:w="1296" w:type="dxa"/>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06CEC4F1"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c>
          <w:tcPr>
            <w:tcW w:w="3229" w:type="dxa"/>
            <w:gridSpan w:val="2"/>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45661583"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c>
          <w:tcPr>
            <w:tcW w:w="2593" w:type="dxa"/>
            <w:gridSpan w:val="2"/>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785412C3"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c>
          <w:tcPr>
            <w:tcW w:w="3890" w:type="dxa"/>
            <w:gridSpan w:val="2"/>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4C60AA51"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c>
          <w:tcPr>
            <w:tcW w:w="3891" w:type="dxa"/>
            <w:gridSpan w:val="2"/>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3372B96C"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r>
      <w:tr w:rsidR="007C5BB1" w:rsidRPr="007C5BB1" w14:paraId="22992A0F" w14:textId="77777777" w:rsidTr="007C5BB1">
        <w:trPr>
          <w:gridAfter w:val="4"/>
          <w:wAfter w:w="4127" w:type="dxa"/>
          <w:trHeight w:val="573"/>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069A9CB"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1</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50A3A81D"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Connect the Tag to the </w:t>
            </w:r>
            <w:proofErr w:type="spellStart"/>
            <w:r w:rsidRPr="007C5BB1">
              <w:rPr>
                <w:rFonts w:ascii="Calibri" w:eastAsia="Times New Roman" w:hAnsi="Calibri" w:cs="Calibri"/>
                <w:sz w:val="22"/>
                <w:lang w:val="en-GB" w:eastAsia="en-GB"/>
              </w:rPr>
              <w:t>Powerbank</w:t>
            </w:r>
            <w:proofErr w:type="spellEnd"/>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3175326F"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The </w:t>
            </w:r>
            <w:proofErr w:type="spellStart"/>
            <w:r w:rsidRPr="007C5BB1">
              <w:rPr>
                <w:rFonts w:ascii="Calibri" w:eastAsia="Times New Roman" w:hAnsi="Calibri" w:cs="Calibri"/>
                <w:sz w:val="22"/>
                <w:lang w:val="en-GB" w:eastAsia="en-GB"/>
              </w:rPr>
              <w:t>powerbank</w:t>
            </w:r>
            <w:proofErr w:type="spellEnd"/>
            <w:r w:rsidRPr="007C5BB1">
              <w:rPr>
                <w:rFonts w:ascii="Calibri" w:eastAsia="Times New Roman" w:hAnsi="Calibri" w:cs="Calibri"/>
                <w:sz w:val="22"/>
                <w:lang w:val="en-GB" w:eastAsia="en-GB"/>
              </w:rPr>
              <w:t xml:space="preserve"> turns blue when it is working</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781C9441"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gridSpan w:val="2"/>
            <w:tcBorders>
              <w:top w:val="single" w:sz="4" w:space="0" w:color="auto"/>
              <w:left w:val="nil"/>
              <w:bottom w:val="single" w:sz="4" w:space="0" w:color="auto"/>
              <w:right w:val="single" w:sz="4" w:space="0" w:color="000000"/>
            </w:tcBorders>
            <w:shd w:val="clear" w:color="auto" w:fill="auto"/>
            <w:vAlign w:val="center"/>
          </w:tcPr>
          <w:p w14:paraId="7B7069D6"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039D2E39" w14:textId="77777777" w:rsidTr="007C5BB1">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68EF49E7"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3EF3158F"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Navigate to http://ils.dsi.uminho.pt/viewData</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0E8EE558"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Site should open</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1B012502"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gridSpan w:val="2"/>
            <w:tcBorders>
              <w:top w:val="single" w:sz="4" w:space="0" w:color="auto"/>
              <w:left w:val="nil"/>
              <w:bottom w:val="single" w:sz="4" w:space="0" w:color="auto"/>
              <w:right w:val="single" w:sz="4" w:space="0" w:color="000000"/>
            </w:tcBorders>
            <w:shd w:val="clear" w:color="auto" w:fill="auto"/>
            <w:vAlign w:val="center"/>
          </w:tcPr>
          <w:p w14:paraId="15F56E82"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44CD3FD3" w14:textId="77777777" w:rsidTr="007C5BB1">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4002EEA3"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3</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4B89CA51"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Enter </w:t>
            </w:r>
            <w:proofErr w:type="spellStart"/>
            <w:r w:rsidRPr="007C5BB1">
              <w:rPr>
                <w:rFonts w:ascii="Calibri" w:eastAsia="Times New Roman" w:hAnsi="Calibri" w:cs="Calibri"/>
                <w:sz w:val="22"/>
                <w:lang w:val="en-GB" w:eastAsia="en-GB"/>
              </w:rPr>
              <w:t>TagName</w:t>
            </w:r>
            <w:proofErr w:type="spellEnd"/>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00235CDF"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Credential can be entered</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67AE8983"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gridSpan w:val="2"/>
            <w:tcBorders>
              <w:top w:val="single" w:sz="4" w:space="0" w:color="auto"/>
              <w:left w:val="nil"/>
              <w:bottom w:val="single" w:sz="4" w:space="0" w:color="auto"/>
              <w:right w:val="single" w:sz="4" w:space="0" w:color="000000"/>
            </w:tcBorders>
            <w:shd w:val="clear" w:color="auto" w:fill="auto"/>
            <w:vAlign w:val="center"/>
          </w:tcPr>
          <w:p w14:paraId="2DDE50C4"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42F6C752" w14:textId="77777777" w:rsidTr="007C5BB1">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11166C94"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4</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245024F6"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Click Submit</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31A6B7E0"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Initial tag data is displayed</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63E8E34A"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gridSpan w:val="2"/>
            <w:tcBorders>
              <w:top w:val="single" w:sz="4" w:space="0" w:color="auto"/>
              <w:left w:val="nil"/>
              <w:bottom w:val="single" w:sz="4" w:space="0" w:color="auto"/>
              <w:right w:val="single" w:sz="4" w:space="0" w:color="000000"/>
            </w:tcBorders>
            <w:shd w:val="clear" w:color="auto" w:fill="auto"/>
            <w:vAlign w:val="center"/>
          </w:tcPr>
          <w:p w14:paraId="786482B1"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40CCE29A" w14:textId="77777777" w:rsidTr="007C5BB1">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10497AEB"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5</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6DFD52F3"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Record initial tag data</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2A641C5B"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5DA08E12"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2022-10-16 09:56:26</w:t>
            </w:r>
          </w:p>
        </w:tc>
        <w:tc>
          <w:tcPr>
            <w:tcW w:w="3891" w:type="dxa"/>
            <w:gridSpan w:val="2"/>
            <w:tcBorders>
              <w:top w:val="single" w:sz="4" w:space="0" w:color="auto"/>
              <w:left w:val="nil"/>
              <w:bottom w:val="single" w:sz="4" w:space="0" w:color="auto"/>
              <w:right w:val="single" w:sz="4" w:space="0" w:color="000000"/>
            </w:tcBorders>
            <w:shd w:val="clear" w:color="auto" w:fill="auto"/>
            <w:vAlign w:val="center"/>
          </w:tcPr>
          <w:p w14:paraId="73773F86"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2709F45C" w14:textId="77777777" w:rsidTr="007C5BB1">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0F1E0F95"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6</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0F486E3F"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Wait until the </w:t>
            </w:r>
            <w:proofErr w:type="spellStart"/>
            <w:r w:rsidRPr="007C5BB1">
              <w:rPr>
                <w:rFonts w:ascii="Calibri" w:eastAsia="Times New Roman" w:hAnsi="Calibri" w:cs="Calibri"/>
                <w:sz w:val="22"/>
                <w:lang w:val="en-GB" w:eastAsia="en-GB"/>
              </w:rPr>
              <w:t>powerbank</w:t>
            </w:r>
            <w:proofErr w:type="spellEnd"/>
            <w:r w:rsidRPr="007C5BB1">
              <w:rPr>
                <w:rFonts w:ascii="Calibri" w:eastAsia="Times New Roman" w:hAnsi="Calibri" w:cs="Calibri"/>
                <w:sz w:val="22"/>
                <w:lang w:val="en-GB" w:eastAsia="en-GB"/>
              </w:rPr>
              <w:t xml:space="preserve"> is completely discharged</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68BA1351"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roofErr w:type="spellStart"/>
            <w:r w:rsidRPr="007C5BB1">
              <w:rPr>
                <w:rFonts w:ascii="Calibri" w:eastAsia="Times New Roman" w:hAnsi="Calibri" w:cs="Calibri"/>
                <w:sz w:val="22"/>
                <w:lang w:val="en-GB" w:eastAsia="en-GB"/>
              </w:rPr>
              <w:t>Powerbank</w:t>
            </w:r>
            <w:proofErr w:type="spellEnd"/>
            <w:r w:rsidRPr="007C5BB1">
              <w:rPr>
                <w:rFonts w:ascii="Calibri" w:eastAsia="Times New Roman" w:hAnsi="Calibri" w:cs="Calibri"/>
                <w:sz w:val="22"/>
                <w:lang w:val="en-GB" w:eastAsia="en-GB"/>
              </w:rPr>
              <w:t xml:space="preserve"> stops displaying blue </w:t>
            </w:r>
            <w:proofErr w:type="spellStart"/>
            <w:r w:rsidRPr="007C5BB1">
              <w:rPr>
                <w:rFonts w:ascii="Calibri" w:eastAsia="Times New Roman" w:hAnsi="Calibri" w:cs="Calibri"/>
                <w:sz w:val="22"/>
                <w:lang w:val="en-GB" w:eastAsia="en-GB"/>
              </w:rPr>
              <w:t>color</w:t>
            </w:r>
            <w:proofErr w:type="spellEnd"/>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4583FF9D"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gridSpan w:val="2"/>
            <w:tcBorders>
              <w:top w:val="single" w:sz="4" w:space="0" w:color="auto"/>
              <w:left w:val="nil"/>
              <w:bottom w:val="single" w:sz="4" w:space="0" w:color="auto"/>
              <w:right w:val="single" w:sz="4" w:space="0" w:color="000000"/>
            </w:tcBorders>
            <w:shd w:val="clear" w:color="auto" w:fill="auto"/>
            <w:vAlign w:val="center"/>
          </w:tcPr>
          <w:p w14:paraId="73F2072B"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41C1471A" w14:textId="77777777" w:rsidTr="007C5BB1">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tcPr>
          <w:p w14:paraId="43F02B17"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7</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6FB1D7A3"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Click Submit</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14AA7098"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Final tag data is displayed</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69AE2BBE"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gridSpan w:val="2"/>
            <w:tcBorders>
              <w:top w:val="single" w:sz="4" w:space="0" w:color="auto"/>
              <w:left w:val="nil"/>
              <w:bottom w:val="single" w:sz="4" w:space="0" w:color="auto"/>
              <w:right w:val="single" w:sz="4" w:space="0" w:color="000000"/>
            </w:tcBorders>
            <w:shd w:val="clear" w:color="auto" w:fill="auto"/>
            <w:vAlign w:val="center"/>
          </w:tcPr>
          <w:p w14:paraId="59D0FE86"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13905F8B" w14:textId="77777777" w:rsidTr="007C5BB1">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tcPr>
          <w:p w14:paraId="2ED183EB"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8</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36BE8F2F"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Record final tag data</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4787DC7C"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422255CA"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2022-10-16 16:54:20</w:t>
            </w:r>
          </w:p>
        </w:tc>
        <w:tc>
          <w:tcPr>
            <w:tcW w:w="3891" w:type="dxa"/>
            <w:gridSpan w:val="2"/>
            <w:tcBorders>
              <w:top w:val="single" w:sz="4" w:space="0" w:color="auto"/>
              <w:left w:val="nil"/>
              <w:bottom w:val="single" w:sz="4" w:space="0" w:color="auto"/>
              <w:right w:val="single" w:sz="4" w:space="0" w:color="000000"/>
            </w:tcBorders>
            <w:shd w:val="clear" w:color="auto" w:fill="auto"/>
            <w:vAlign w:val="center"/>
          </w:tcPr>
          <w:p w14:paraId="3A4210EE"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1F9378B9" w14:textId="77777777" w:rsidTr="007C5BB1">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tcPr>
          <w:p w14:paraId="24AE0C3F"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9</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4418A1EE"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Calculate tag’s execution time</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00090786"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75724DE8"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6 hours 57 minutes 54 seconds</w:t>
            </w:r>
          </w:p>
        </w:tc>
        <w:tc>
          <w:tcPr>
            <w:tcW w:w="3891" w:type="dxa"/>
            <w:gridSpan w:val="2"/>
            <w:tcBorders>
              <w:top w:val="single" w:sz="4" w:space="0" w:color="auto"/>
              <w:left w:val="nil"/>
              <w:bottom w:val="single" w:sz="4" w:space="0" w:color="auto"/>
              <w:right w:val="single" w:sz="4" w:space="0" w:color="000000"/>
            </w:tcBorders>
            <w:shd w:val="clear" w:color="auto" w:fill="auto"/>
            <w:vAlign w:val="center"/>
          </w:tcPr>
          <w:p w14:paraId="3D23C042"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454C63" w14:paraId="31778FBF" w14:textId="77777777" w:rsidTr="007C5BB1">
        <w:trPr>
          <w:gridAfter w:val="4"/>
          <w:wAfter w:w="4127" w:type="dxa"/>
          <w:trHeight w:val="295"/>
        </w:trPr>
        <w:tc>
          <w:tcPr>
            <w:tcW w:w="2911" w:type="dxa"/>
            <w:gridSpan w:val="2"/>
            <w:tcBorders>
              <w:top w:val="single" w:sz="4" w:space="0" w:color="B2B2B2"/>
              <w:left w:val="single" w:sz="4" w:space="0" w:color="B2B2B2"/>
              <w:bottom w:val="single" w:sz="4" w:space="0" w:color="B2B2B2"/>
              <w:right w:val="single" w:sz="4" w:space="0" w:color="B2B2B2"/>
            </w:tcBorders>
            <w:shd w:val="clear" w:color="auto" w:fill="DEEAF6"/>
            <w:noWrap/>
            <w:hideMark/>
          </w:tcPr>
          <w:p w14:paraId="778B1564"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lastRenderedPageBreak/>
              <w:t>Test Case ID</w:t>
            </w:r>
          </w:p>
        </w:tc>
        <w:tc>
          <w:tcPr>
            <w:tcW w:w="1614" w:type="dxa"/>
            <w:tcBorders>
              <w:top w:val="single" w:sz="4" w:space="0" w:color="auto"/>
              <w:left w:val="nil"/>
              <w:bottom w:val="single" w:sz="4" w:space="0" w:color="auto"/>
              <w:right w:val="single" w:sz="4" w:space="0" w:color="auto"/>
            </w:tcBorders>
            <w:shd w:val="clear" w:color="auto" w:fill="auto"/>
            <w:noWrap/>
            <w:hideMark/>
          </w:tcPr>
          <w:p w14:paraId="2DC08268"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tagT3</w:t>
            </w:r>
          </w:p>
        </w:tc>
        <w:tc>
          <w:tcPr>
            <w:tcW w:w="2593" w:type="dxa"/>
            <w:gridSpan w:val="2"/>
            <w:tcBorders>
              <w:top w:val="single" w:sz="4" w:space="0" w:color="B2B2B2"/>
              <w:left w:val="single" w:sz="4" w:space="0" w:color="B2B2B2"/>
              <w:bottom w:val="single" w:sz="4" w:space="0" w:color="B2B2B2"/>
              <w:right w:val="single" w:sz="4" w:space="0" w:color="B2B2B2"/>
            </w:tcBorders>
            <w:shd w:val="clear" w:color="auto" w:fill="DEEAF6"/>
            <w:noWrap/>
            <w:hideMark/>
          </w:tcPr>
          <w:p w14:paraId="4D57AAF8"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Test Case Description</w:t>
            </w:r>
          </w:p>
        </w:tc>
        <w:tc>
          <w:tcPr>
            <w:tcW w:w="7781" w:type="dxa"/>
            <w:gridSpan w:val="4"/>
            <w:tcBorders>
              <w:top w:val="single" w:sz="4" w:space="0" w:color="auto"/>
              <w:left w:val="nil"/>
              <w:bottom w:val="single" w:sz="4" w:space="0" w:color="auto"/>
              <w:right w:val="single" w:sz="4" w:space="0" w:color="000000"/>
            </w:tcBorders>
            <w:shd w:val="clear" w:color="auto" w:fill="auto"/>
            <w:hideMark/>
          </w:tcPr>
          <w:p w14:paraId="3746C81B"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Test the duration of the tag’s execution time powered with a </w:t>
            </w:r>
            <w:proofErr w:type="spellStart"/>
            <w:r w:rsidRPr="007C5BB1">
              <w:rPr>
                <w:rFonts w:ascii="Calibri" w:eastAsia="Times New Roman" w:hAnsi="Calibri" w:cs="Calibri"/>
                <w:sz w:val="22"/>
                <w:lang w:val="en-GB" w:eastAsia="en-GB"/>
              </w:rPr>
              <w:t>powerbank</w:t>
            </w:r>
            <w:proofErr w:type="spellEnd"/>
          </w:p>
        </w:tc>
      </w:tr>
      <w:tr w:rsidR="007C5BB1" w:rsidRPr="007C5BB1" w14:paraId="4D135110" w14:textId="77777777" w:rsidTr="007C5BB1">
        <w:trPr>
          <w:gridAfter w:val="4"/>
          <w:wAfter w:w="4127" w:type="dxa"/>
          <w:trHeight w:val="295"/>
        </w:trPr>
        <w:tc>
          <w:tcPr>
            <w:tcW w:w="2911" w:type="dxa"/>
            <w:gridSpan w:val="2"/>
            <w:tcBorders>
              <w:top w:val="single" w:sz="4" w:space="0" w:color="B2B2B2"/>
              <w:left w:val="single" w:sz="4" w:space="0" w:color="B2B2B2"/>
              <w:bottom w:val="single" w:sz="4" w:space="0" w:color="B2B2B2"/>
              <w:right w:val="single" w:sz="4" w:space="0" w:color="B2B2B2"/>
            </w:tcBorders>
            <w:shd w:val="clear" w:color="auto" w:fill="DEEAF6"/>
            <w:noWrap/>
            <w:hideMark/>
          </w:tcPr>
          <w:p w14:paraId="52D2675B"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Created By</w:t>
            </w:r>
          </w:p>
        </w:tc>
        <w:tc>
          <w:tcPr>
            <w:tcW w:w="1614" w:type="dxa"/>
            <w:tcBorders>
              <w:top w:val="nil"/>
              <w:left w:val="nil"/>
              <w:bottom w:val="single" w:sz="4" w:space="0" w:color="auto"/>
              <w:right w:val="single" w:sz="4" w:space="0" w:color="auto"/>
            </w:tcBorders>
            <w:shd w:val="clear" w:color="auto" w:fill="auto"/>
            <w:noWrap/>
            <w:hideMark/>
          </w:tcPr>
          <w:p w14:paraId="6CD3E725"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Pedro</w:t>
            </w:r>
          </w:p>
        </w:tc>
        <w:tc>
          <w:tcPr>
            <w:tcW w:w="2593" w:type="dxa"/>
            <w:gridSpan w:val="2"/>
            <w:tcBorders>
              <w:top w:val="single" w:sz="4" w:space="0" w:color="B2B2B2"/>
              <w:left w:val="single" w:sz="4" w:space="0" w:color="B2B2B2"/>
              <w:bottom w:val="single" w:sz="4" w:space="0" w:color="B2B2B2"/>
              <w:right w:val="single" w:sz="4" w:space="0" w:color="B2B2B2"/>
            </w:tcBorders>
            <w:shd w:val="clear" w:color="auto" w:fill="DEEAF6"/>
            <w:hideMark/>
          </w:tcPr>
          <w:p w14:paraId="18577586"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Version</w:t>
            </w:r>
          </w:p>
        </w:tc>
        <w:tc>
          <w:tcPr>
            <w:tcW w:w="7781" w:type="dxa"/>
            <w:gridSpan w:val="4"/>
            <w:tcBorders>
              <w:top w:val="single" w:sz="4" w:space="0" w:color="auto"/>
              <w:left w:val="nil"/>
              <w:bottom w:val="single" w:sz="4" w:space="0" w:color="auto"/>
              <w:right w:val="single" w:sz="4" w:space="0" w:color="000000"/>
            </w:tcBorders>
            <w:shd w:val="clear" w:color="auto" w:fill="auto"/>
            <w:noWrap/>
            <w:hideMark/>
          </w:tcPr>
          <w:p w14:paraId="6E444B8D"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3.0</w:t>
            </w:r>
          </w:p>
        </w:tc>
      </w:tr>
      <w:tr w:rsidR="007C5BB1" w:rsidRPr="007C5BB1" w14:paraId="49367157" w14:textId="77777777" w:rsidTr="007C5BB1">
        <w:trPr>
          <w:trHeight w:val="295"/>
        </w:trPr>
        <w:tc>
          <w:tcPr>
            <w:tcW w:w="1296" w:type="dxa"/>
            <w:tcBorders>
              <w:top w:val="nil"/>
              <w:left w:val="nil"/>
              <w:bottom w:val="nil"/>
              <w:right w:val="nil"/>
            </w:tcBorders>
            <w:shd w:val="clear" w:color="auto" w:fill="auto"/>
            <w:hideMark/>
          </w:tcPr>
          <w:p w14:paraId="7919C1EE"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hideMark/>
          </w:tcPr>
          <w:p w14:paraId="6C31AF9C"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hideMark/>
          </w:tcPr>
          <w:p w14:paraId="492AE018"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0CE3CC44"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1A20147D"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5BBEB356"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6483" w:type="dxa"/>
            <w:gridSpan w:val="3"/>
            <w:tcBorders>
              <w:top w:val="nil"/>
              <w:left w:val="nil"/>
              <w:bottom w:val="nil"/>
              <w:right w:val="nil"/>
            </w:tcBorders>
            <w:shd w:val="clear" w:color="auto" w:fill="auto"/>
            <w:hideMark/>
          </w:tcPr>
          <w:p w14:paraId="3DF2BF5C"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236" w:type="dxa"/>
            <w:tcBorders>
              <w:top w:val="nil"/>
              <w:left w:val="nil"/>
              <w:bottom w:val="nil"/>
              <w:right w:val="nil"/>
            </w:tcBorders>
            <w:shd w:val="clear" w:color="auto" w:fill="auto"/>
            <w:hideMark/>
          </w:tcPr>
          <w:p w14:paraId="24A41373"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458AF340"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7EA2BB3C"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43F5D699"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7C5BB1" w14:paraId="7F2ABF22" w14:textId="77777777" w:rsidTr="007C5BB1">
        <w:trPr>
          <w:gridAfter w:val="6"/>
          <w:wAfter w:w="8018" w:type="dxa"/>
          <w:trHeight w:val="295"/>
        </w:trPr>
        <w:tc>
          <w:tcPr>
            <w:tcW w:w="2911" w:type="dxa"/>
            <w:gridSpan w:val="2"/>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48A6F491"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Date Tested</w:t>
            </w:r>
          </w:p>
        </w:tc>
        <w:tc>
          <w:tcPr>
            <w:tcW w:w="291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48012FF9"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17-Oct-2022</w:t>
            </w:r>
          </w:p>
        </w:tc>
        <w:tc>
          <w:tcPr>
            <w:tcW w:w="2594" w:type="dxa"/>
            <w:gridSpan w:val="2"/>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709A405E"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Test Case (Pass/Fail/Not Executed)</w:t>
            </w:r>
          </w:p>
        </w:tc>
        <w:tc>
          <w:tcPr>
            <w:tcW w:w="259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8A438FA"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23B6781E" w14:textId="77777777" w:rsidTr="007C5BB1">
        <w:trPr>
          <w:trHeight w:val="295"/>
        </w:trPr>
        <w:tc>
          <w:tcPr>
            <w:tcW w:w="1296" w:type="dxa"/>
            <w:tcBorders>
              <w:top w:val="nil"/>
              <w:left w:val="nil"/>
              <w:bottom w:val="nil"/>
              <w:right w:val="nil"/>
            </w:tcBorders>
            <w:shd w:val="clear" w:color="auto" w:fill="auto"/>
            <w:hideMark/>
          </w:tcPr>
          <w:p w14:paraId="25F38645"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hideMark/>
          </w:tcPr>
          <w:p w14:paraId="0A72D5EB"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hideMark/>
          </w:tcPr>
          <w:p w14:paraId="72854B78"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7EAD3626"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56033DE0"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55698DC5"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6483" w:type="dxa"/>
            <w:gridSpan w:val="3"/>
            <w:tcBorders>
              <w:top w:val="nil"/>
              <w:left w:val="nil"/>
              <w:bottom w:val="nil"/>
              <w:right w:val="nil"/>
            </w:tcBorders>
            <w:shd w:val="clear" w:color="auto" w:fill="auto"/>
            <w:hideMark/>
          </w:tcPr>
          <w:p w14:paraId="4D709EC6"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236" w:type="dxa"/>
            <w:tcBorders>
              <w:top w:val="nil"/>
              <w:left w:val="nil"/>
              <w:bottom w:val="nil"/>
              <w:right w:val="nil"/>
            </w:tcBorders>
            <w:shd w:val="clear" w:color="auto" w:fill="auto"/>
            <w:hideMark/>
          </w:tcPr>
          <w:p w14:paraId="7487F475"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1EBA273D"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66801704"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5AFFD5B5"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7C5BB1" w14:paraId="71251DF1" w14:textId="77777777" w:rsidTr="007C5BB1">
        <w:trPr>
          <w:gridAfter w:val="4"/>
          <w:wAfter w:w="4127" w:type="dxa"/>
          <w:trHeight w:val="295"/>
        </w:trPr>
        <w:tc>
          <w:tcPr>
            <w:tcW w:w="1296" w:type="dxa"/>
            <w:tcBorders>
              <w:top w:val="single" w:sz="4" w:space="0" w:color="B2B2B2"/>
              <w:left w:val="single" w:sz="4" w:space="0" w:color="B2B2B2"/>
              <w:bottom w:val="single" w:sz="4" w:space="0" w:color="B2B2B2"/>
              <w:right w:val="single" w:sz="4" w:space="0" w:color="B2B2B2"/>
            </w:tcBorders>
            <w:shd w:val="clear" w:color="auto" w:fill="DEEAF6"/>
            <w:hideMark/>
          </w:tcPr>
          <w:p w14:paraId="2A2AD7F0"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S #</w:t>
            </w:r>
          </w:p>
        </w:tc>
        <w:tc>
          <w:tcPr>
            <w:tcW w:w="4526" w:type="dxa"/>
            <w:gridSpan w:val="3"/>
            <w:tcBorders>
              <w:top w:val="single" w:sz="4" w:space="0" w:color="B2B2B2"/>
              <w:left w:val="nil"/>
              <w:bottom w:val="single" w:sz="4" w:space="0" w:color="B2B2B2"/>
              <w:right w:val="single" w:sz="4" w:space="0" w:color="B2B2B2"/>
            </w:tcBorders>
            <w:shd w:val="clear" w:color="auto" w:fill="DEEAF6"/>
            <w:hideMark/>
          </w:tcPr>
          <w:p w14:paraId="48AADF23"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Prerequisites:</w:t>
            </w:r>
          </w:p>
        </w:tc>
        <w:tc>
          <w:tcPr>
            <w:tcW w:w="1296" w:type="dxa"/>
            <w:tcBorders>
              <w:top w:val="nil"/>
              <w:left w:val="nil"/>
              <w:bottom w:val="nil"/>
              <w:right w:val="nil"/>
            </w:tcBorders>
            <w:shd w:val="clear" w:color="auto" w:fill="auto"/>
            <w:hideMark/>
          </w:tcPr>
          <w:p w14:paraId="5E3F3075"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c>
          <w:tcPr>
            <w:tcW w:w="1298" w:type="dxa"/>
            <w:tcBorders>
              <w:top w:val="single" w:sz="4" w:space="0" w:color="B2B2B2"/>
              <w:left w:val="single" w:sz="4" w:space="0" w:color="B2B2B2"/>
              <w:bottom w:val="single" w:sz="4" w:space="0" w:color="B2B2B2"/>
              <w:right w:val="single" w:sz="4" w:space="0" w:color="B2B2B2"/>
            </w:tcBorders>
            <w:shd w:val="clear" w:color="auto" w:fill="DEEAF6"/>
            <w:noWrap/>
            <w:vAlign w:val="center"/>
            <w:hideMark/>
          </w:tcPr>
          <w:p w14:paraId="3932E42D"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S #</w:t>
            </w:r>
          </w:p>
        </w:tc>
        <w:tc>
          <w:tcPr>
            <w:tcW w:w="6483" w:type="dxa"/>
            <w:gridSpan w:val="3"/>
            <w:tcBorders>
              <w:top w:val="single" w:sz="4" w:space="0" w:color="B2B2B2"/>
              <w:left w:val="nil"/>
              <w:bottom w:val="single" w:sz="4" w:space="0" w:color="B2B2B2"/>
              <w:right w:val="single" w:sz="4" w:space="0" w:color="B2B2B2"/>
            </w:tcBorders>
            <w:shd w:val="clear" w:color="auto" w:fill="DEEAF6"/>
            <w:noWrap/>
            <w:vAlign w:val="center"/>
            <w:hideMark/>
          </w:tcPr>
          <w:p w14:paraId="70686CDC"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Test Data</w:t>
            </w:r>
          </w:p>
        </w:tc>
      </w:tr>
      <w:tr w:rsidR="007C5BB1" w:rsidRPr="007C5BB1" w14:paraId="06780BEE" w14:textId="77777777" w:rsidTr="007C5BB1">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hideMark/>
          </w:tcPr>
          <w:p w14:paraId="37FAA7A7"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1</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25FE8A4F"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roofErr w:type="spellStart"/>
            <w:r w:rsidRPr="007C5BB1">
              <w:rPr>
                <w:rFonts w:ascii="Calibri" w:eastAsia="Times New Roman" w:hAnsi="Calibri" w:cs="Calibri"/>
                <w:sz w:val="22"/>
                <w:lang w:val="en-GB" w:eastAsia="en-GB"/>
              </w:rPr>
              <w:t>Powerbank</w:t>
            </w:r>
            <w:proofErr w:type="spellEnd"/>
            <w:r w:rsidRPr="007C5BB1">
              <w:rPr>
                <w:rFonts w:ascii="Calibri" w:eastAsia="Times New Roman" w:hAnsi="Calibri" w:cs="Calibri"/>
                <w:sz w:val="22"/>
                <w:lang w:val="en-GB" w:eastAsia="en-GB"/>
              </w:rPr>
              <w:t xml:space="preserve"> fully charged</w:t>
            </w:r>
          </w:p>
        </w:tc>
        <w:tc>
          <w:tcPr>
            <w:tcW w:w="1296" w:type="dxa"/>
            <w:tcBorders>
              <w:top w:val="nil"/>
              <w:left w:val="nil"/>
              <w:bottom w:val="nil"/>
              <w:right w:val="nil"/>
            </w:tcBorders>
            <w:shd w:val="clear" w:color="auto" w:fill="auto"/>
            <w:hideMark/>
          </w:tcPr>
          <w:p w14:paraId="310CCDF8"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34671B1"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1</w:t>
            </w:r>
          </w:p>
        </w:tc>
        <w:tc>
          <w:tcPr>
            <w:tcW w:w="6483" w:type="dxa"/>
            <w:gridSpan w:val="3"/>
            <w:tcBorders>
              <w:top w:val="single" w:sz="4" w:space="0" w:color="auto"/>
              <w:left w:val="nil"/>
              <w:bottom w:val="single" w:sz="4" w:space="0" w:color="auto"/>
              <w:right w:val="single" w:sz="4" w:space="0" w:color="000000"/>
            </w:tcBorders>
            <w:shd w:val="clear" w:color="auto" w:fill="auto"/>
            <w:vAlign w:val="center"/>
            <w:hideMark/>
          </w:tcPr>
          <w:p w14:paraId="508481E5"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roofErr w:type="spellStart"/>
            <w:r w:rsidRPr="007C5BB1">
              <w:rPr>
                <w:rFonts w:ascii="Calibri" w:eastAsia="Times New Roman" w:hAnsi="Calibri" w:cs="Calibri"/>
                <w:sz w:val="22"/>
                <w:lang w:val="en-GB" w:eastAsia="en-GB"/>
              </w:rPr>
              <w:t>TagName</w:t>
            </w:r>
            <w:proofErr w:type="spellEnd"/>
            <w:r w:rsidRPr="007C5BB1">
              <w:rPr>
                <w:rFonts w:ascii="Calibri" w:eastAsia="Times New Roman" w:hAnsi="Calibri" w:cs="Calibri"/>
                <w:sz w:val="22"/>
                <w:lang w:val="en-GB" w:eastAsia="en-GB"/>
              </w:rPr>
              <w:t xml:space="preserve"> = tagT3</w:t>
            </w:r>
          </w:p>
        </w:tc>
      </w:tr>
      <w:tr w:rsidR="007C5BB1" w:rsidRPr="007C5BB1" w14:paraId="6071590F" w14:textId="77777777" w:rsidTr="007C5BB1">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hideMark/>
          </w:tcPr>
          <w:p w14:paraId="466E65DA"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14464579"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Tag data saved in the flash memory</w:t>
            </w:r>
          </w:p>
        </w:tc>
        <w:tc>
          <w:tcPr>
            <w:tcW w:w="1296" w:type="dxa"/>
            <w:tcBorders>
              <w:top w:val="nil"/>
              <w:left w:val="nil"/>
              <w:bottom w:val="nil"/>
              <w:right w:val="nil"/>
            </w:tcBorders>
            <w:shd w:val="clear" w:color="auto" w:fill="auto"/>
            <w:hideMark/>
          </w:tcPr>
          <w:p w14:paraId="66E3EE4C"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single" w:sz="4" w:space="0" w:color="auto"/>
              <w:bottom w:val="single" w:sz="4" w:space="0" w:color="auto"/>
              <w:right w:val="single" w:sz="4" w:space="0" w:color="auto"/>
            </w:tcBorders>
            <w:shd w:val="clear" w:color="auto" w:fill="auto"/>
            <w:vAlign w:val="center"/>
            <w:hideMark/>
          </w:tcPr>
          <w:p w14:paraId="5139D46B"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w:t>
            </w:r>
          </w:p>
        </w:tc>
        <w:tc>
          <w:tcPr>
            <w:tcW w:w="6483" w:type="dxa"/>
            <w:gridSpan w:val="3"/>
            <w:tcBorders>
              <w:top w:val="single" w:sz="4" w:space="0" w:color="auto"/>
              <w:left w:val="nil"/>
              <w:bottom w:val="single" w:sz="4" w:space="0" w:color="auto"/>
              <w:right w:val="single" w:sz="4" w:space="0" w:color="000000"/>
            </w:tcBorders>
            <w:shd w:val="clear" w:color="auto" w:fill="auto"/>
            <w:vAlign w:val="center"/>
            <w:hideMark/>
          </w:tcPr>
          <w:p w14:paraId="3296DB8C"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roofErr w:type="spellStart"/>
            <w:r w:rsidRPr="007C5BB1">
              <w:rPr>
                <w:rFonts w:ascii="Calibri" w:eastAsia="Times New Roman" w:hAnsi="Calibri" w:cs="Calibri"/>
                <w:sz w:val="22"/>
                <w:lang w:val="en-GB" w:eastAsia="en-GB"/>
              </w:rPr>
              <w:t>WIFIinterval</w:t>
            </w:r>
            <w:proofErr w:type="spellEnd"/>
            <w:r w:rsidRPr="007C5BB1">
              <w:rPr>
                <w:rFonts w:ascii="Calibri" w:eastAsia="Times New Roman" w:hAnsi="Calibri" w:cs="Calibri"/>
                <w:sz w:val="22"/>
                <w:lang w:val="en-GB" w:eastAsia="en-GB"/>
              </w:rPr>
              <w:t xml:space="preserve"> = 5000</w:t>
            </w:r>
          </w:p>
        </w:tc>
      </w:tr>
      <w:tr w:rsidR="007C5BB1" w:rsidRPr="007C5BB1" w14:paraId="53F658E3" w14:textId="77777777" w:rsidTr="007C5BB1">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hideMark/>
          </w:tcPr>
          <w:p w14:paraId="77726E0F"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3</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7BF53EF0"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Internet Access</w:t>
            </w:r>
          </w:p>
        </w:tc>
        <w:tc>
          <w:tcPr>
            <w:tcW w:w="1296" w:type="dxa"/>
            <w:tcBorders>
              <w:top w:val="nil"/>
              <w:left w:val="nil"/>
              <w:bottom w:val="nil"/>
              <w:right w:val="nil"/>
            </w:tcBorders>
            <w:shd w:val="clear" w:color="auto" w:fill="auto"/>
            <w:hideMark/>
          </w:tcPr>
          <w:p w14:paraId="0A7C8962"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single" w:sz="4" w:space="0" w:color="auto"/>
              <w:bottom w:val="single" w:sz="4" w:space="0" w:color="auto"/>
              <w:right w:val="single" w:sz="4" w:space="0" w:color="auto"/>
            </w:tcBorders>
            <w:shd w:val="clear" w:color="auto" w:fill="auto"/>
            <w:vAlign w:val="center"/>
            <w:hideMark/>
          </w:tcPr>
          <w:p w14:paraId="66AF2261"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3</w:t>
            </w:r>
          </w:p>
        </w:tc>
        <w:tc>
          <w:tcPr>
            <w:tcW w:w="6483" w:type="dxa"/>
            <w:gridSpan w:val="3"/>
            <w:tcBorders>
              <w:top w:val="single" w:sz="4" w:space="0" w:color="auto"/>
              <w:left w:val="nil"/>
              <w:bottom w:val="single" w:sz="4" w:space="0" w:color="auto"/>
              <w:right w:val="single" w:sz="4" w:space="0" w:color="000000"/>
            </w:tcBorders>
            <w:shd w:val="clear" w:color="auto" w:fill="auto"/>
            <w:vAlign w:val="center"/>
            <w:hideMark/>
          </w:tcPr>
          <w:p w14:paraId="67C6E2C4"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roofErr w:type="spellStart"/>
            <w:r w:rsidRPr="007C5BB1">
              <w:rPr>
                <w:rFonts w:ascii="Calibri" w:eastAsia="Times New Roman" w:hAnsi="Calibri" w:cs="Calibri"/>
                <w:sz w:val="22"/>
                <w:lang w:val="en-GB" w:eastAsia="en-GB"/>
              </w:rPr>
              <w:t>BLEinterval</w:t>
            </w:r>
            <w:proofErr w:type="spellEnd"/>
            <w:r w:rsidRPr="007C5BB1">
              <w:rPr>
                <w:rFonts w:ascii="Calibri" w:eastAsia="Times New Roman" w:hAnsi="Calibri" w:cs="Calibri"/>
                <w:sz w:val="22"/>
                <w:lang w:val="en-GB" w:eastAsia="en-GB"/>
              </w:rPr>
              <w:t xml:space="preserve"> = 10000</w:t>
            </w:r>
          </w:p>
        </w:tc>
      </w:tr>
      <w:tr w:rsidR="007C5BB1" w:rsidRPr="007C5BB1" w14:paraId="3BB92676" w14:textId="77777777" w:rsidTr="007C5BB1">
        <w:trPr>
          <w:gridAfter w:val="8"/>
          <w:wAfter w:w="11908" w:type="dxa"/>
          <w:trHeight w:val="295"/>
        </w:trPr>
        <w:tc>
          <w:tcPr>
            <w:tcW w:w="1296" w:type="dxa"/>
            <w:tcBorders>
              <w:top w:val="nil"/>
              <w:left w:val="single" w:sz="4" w:space="0" w:color="auto"/>
              <w:bottom w:val="single" w:sz="4" w:space="0" w:color="auto"/>
              <w:right w:val="single" w:sz="4" w:space="0" w:color="auto"/>
            </w:tcBorders>
            <w:shd w:val="clear" w:color="auto" w:fill="auto"/>
            <w:hideMark/>
          </w:tcPr>
          <w:p w14:paraId="2CBCD495"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4</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633422FB"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Webserver online</w:t>
            </w:r>
          </w:p>
        </w:tc>
        <w:tc>
          <w:tcPr>
            <w:tcW w:w="1296" w:type="dxa"/>
            <w:tcBorders>
              <w:top w:val="nil"/>
              <w:left w:val="nil"/>
              <w:bottom w:val="nil"/>
              <w:right w:val="nil"/>
            </w:tcBorders>
            <w:shd w:val="clear" w:color="auto" w:fill="auto"/>
            <w:hideMark/>
          </w:tcPr>
          <w:p w14:paraId="622EE2A1"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7C5BB1" w14:paraId="2209A3A4" w14:textId="77777777" w:rsidTr="007C5BB1">
        <w:trPr>
          <w:trHeight w:val="295"/>
        </w:trPr>
        <w:tc>
          <w:tcPr>
            <w:tcW w:w="1296" w:type="dxa"/>
            <w:tcBorders>
              <w:top w:val="nil"/>
              <w:left w:val="nil"/>
              <w:bottom w:val="nil"/>
              <w:right w:val="nil"/>
            </w:tcBorders>
            <w:shd w:val="clear" w:color="auto" w:fill="auto"/>
            <w:hideMark/>
          </w:tcPr>
          <w:p w14:paraId="49054CE4"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hideMark/>
          </w:tcPr>
          <w:p w14:paraId="6B63A05D"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hideMark/>
          </w:tcPr>
          <w:p w14:paraId="680C124F"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32274AB9"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286A75DF"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1738BD9D"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6483" w:type="dxa"/>
            <w:gridSpan w:val="3"/>
            <w:tcBorders>
              <w:top w:val="nil"/>
              <w:left w:val="nil"/>
              <w:bottom w:val="nil"/>
              <w:right w:val="nil"/>
            </w:tcBorders>
            <w:shd w:val="clear" w:color="auto" w:fill="auto"/>
            <w:hideMark/>
          </w:tcPr>
          <w:p w14:paraId="76CEDC17"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236" w:type="dxa"/>
            <w:tcBorders>
              <w:top w:val="nil"/>
              <w:left w:val="nil"/>
              <w:bottom w:val="nil"/>
              <w:right w:val="nil"/>
            </w:tcBorders>
            <w:shd w:val="clear" w:color="auto" w:fill="auto"/>
            <w:hideMark/>
          </w:tcPr>
          <w:p w14:paraId="78DE5710"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04BEF2A2"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2C6EE108"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34BBC1E1"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454C63" w14:paraId="5AB5499D" w14:textId="77777777" w:rsidTr="007C5BB1">
        <w:trPr>
          <w:trHeight w:val="295"/>
        </w:trPr>
        <w:tc>
          <w:tcPr>
            <w:tcW w:w="1296" w:type="dxa"/>
            <w:tcBorders>
              <w:top w:val="single" w:sz="4" w:space="0" w:color="B2B2B2"/>
              <w:left w:val="single" w:sz="4" w:space="0" w:color="B2B2B2"/>
              <w:bottom w:val="single" w:sz="4" w:space="0" w:color="B2B2B2"/>
              <w:right w:val="single" w:sz="4" w:space="0" w:color="B2B2B2"/>
            </w:tcBorders>
            <w:shd w:val="clear" w:color="auto" w:fill="DEEAF6"/>
            <w:noWrap/>
            <w:hideMark/>
          </w:tcPr>
          <w:p w14:paraId="66D78851" w14:textId="77777777" w:rsidR="007C5BB1" w:rsidRPr="007C5BB1" w:rsidRDefault="007C5BB1" w:rsidP="007C5BB1">
            <w:pPr>
              <w:widowControl/>
              <w:autoSpaceDE/>
              <w:autoSpaceDN/>
              <w:spacing w:line="240" w:lineRule="auto"/>
              <w:jc w:val="left"/>
              <w:rPr>
                <w:rFonts w:ascii="Calibri" w:eastAsia="Times New Roman" w:hAnsi="Calibri" w:cs="Calibri"/>
                <w:b/>
                <w:bCs/>
                <w:sz w:val="22"/>
                <w:u w:val="single"/>
                <w:lang w:val="en-GB" w:eastAsia="en-GB"/>
              </w:rPr>
            </w:pPr>
            <w:r w:rsidRPr="007C5BB1">
              <w:rPr>
                <w:rFonts w:ascii="Calibri" w:eastAsia="Times New Roman" w:hAnsi="Calibri" w:cs="Calibri"/>
                <w:b/>
                <w:bCs/>
                <w:sz w:val="22"/>
                <w:u w:val="single"/>
                <w:lang w:val="en-GB" w:eastAsia="en-GB"/>
              </w:rPr>
              <w:t>Test Scenario</w:t>
            </w:r>
          </w:p>
        </w:tc>
        <w:tc>
          <w:tcPr>
            <w:tcW w:w="13603" w:type="dxa"/>
            <w:gridSpan w:val="8"/>
            <w:tcBorders>
              <w:top w:val="nil"/>
              <w:left w:val="nil"/>
              <w:bottom w:val="nil"/>
              <w:right w:val="nil"/>
            </w:tcBorders>
            <w:shd w:val="clear" w:color="auto" w:fill="auto"/>
            <w:noWrap/>
            <w:hideMark/>
          </w:tcPr>
          <w:p w14:paraId="75957F0A"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A </w:t>
            </w:r>
            <w:proofErr w:type="spellStart"/>
            <w:r w:rsidRPr="007C5BB1">
              <w:rPr>
                <w:rFonts w:ascii="Calibri" w:eastAsia="Times New Roman" w:hAnsi="Calibri" w:cs="Calibri"/>
                <w:sz w:val="22"/>
                <w:lang w:val="en-GB" w:eastAsia="en-GB"/>
              </w:rPr>
              <w:t>powerbank</w:t>
            </w:r>
            <w:proofErr w:type="spellEnd"/>
            <w:r w:rsidRPr="007C5BB1">
              <w:rPr>
                <w:rFonts w:ascii="Calibri" w:eastAsia="Times New Roman" w:hAnsi="Calibri" w:cs="Calibri"/>
                <w:sz w:val="22"/>
                <w:lang w:val="en-GB" w:eastAsia="en-GB"/>
              </w:rPr>
              <w:t>-powered tag is left in an open environment with Internet Access, while the webserver is being monitored for the time at which the tag starts to post data and when it last posted data.</w:t>
            </w:r>
          </w:p>
        </w:tc>
        <w:tc>
          <w:tcPr>
            <w:tcW w:w="236" w:type="dxa"/>
            <w:tcBorders>
              <w:top w:val="nil"/>
              <w:left w:val="nil"/>
              <w:bottom w:val="nil"/>
              <w:right w:val="nil"/>
            </w:tcBorders>
            <w:shd w:val="clear" w:color="auto" w:fill="auto"/>
            <w:hideMark/>
          </w:tcPr>
          <w:p w14:paraId="033786E4"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043E8DCE"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6ED2DB6C"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2A38A8ED"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454C63" w14:paraId="20F45ED3" w14:textId="77777777" w:rsidTr="007C5BB1">
        <w:trPr>
          <w:trHeight w:val="295"/>
        </w:trPr>
        <w:tc>
          <w:tcPr>
            <w:tcW w:w="1296" w:type="dxa"/>
            <w:tcBorders>
              <w:top w:val="nil"/>
              <w:left w:val="nil"/>
              <w:bottom w:val="nil"/>
              <w:right w:val="nil"/>
            </w:tcBorders>
            <w:shd w:val="clear" w:color="auto" w:fill="auto"/>
            <w:noWrap/>
            <w:vAlign w:val="bottom"/>
            <w:hideMark/>
          </w:tcPr>
          <w:p w14:paraId="77D5EABE"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noWrap/>
            <w:vAlign w:val="bottom"/>
            <w:hideMark/>
          </w:tcPr>
          <w:p w14:paraId="649B6BA4"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noWrap/>
            <w:vAlign w:val="bottom"/>
            <w:hideMark/>
          </w:tcPr>
          <w:p w14:paraId="397D4CB8"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noWrap/>
            <w:vAlign w:val="bottom"/>
            <w:hideMark/>
          </w:tcPr>
          <w:p w14:paraId="16F4F607"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noWrap/>
            <w:vAlign w:val="bottom"/>
            <w:hideMark/>
          </w:tcPr>
          <w:p w14:paraId="4E8F3373"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noWrap/>
            <w:vAlign w:val="bottom"/>
            <w:hideMark/>
          </w:tcPr>
          <w:p w14:paraId="66B59280"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6483" w:type="dxa"/>
            <w:gridSpan w:val="3"/>
            <w:tcBorders>
              <w:top w:val="nil"/>
              <w:left w:val="nil"/>
              <w:bottom w:val="nil"/>
              <w:right w:val="nil"/>
            </w:tcBorders>
            <w:shd w:val="clear" w:color="auto" w:fill="auto"/>
            <w:noWrap/>
            <w:vAlign w:val="bottom"/>
            <w:hideMark/>
          </w:tcPr>
          <w:p w14:paraId="5EC21C87"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236" w:type="dxa"/>
            <w:tcBorders>
              <w:top w:val="nil"/>
              <w:left w:val="nil"/>
              <w:bottom w:val="nil"/>
              <w:right w:val="nil"/>
            </w:tcBorders>
            <w:shd w:val="clear" w:color="auto" w:fill="auto"/>
            <w:noWrap/>
            <w:vAlign w:val="bottom"/>
            <w:hideMark/>
          </w:tcPr>
          <w:p w14:paraId="57CD53B0"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noWrap/>
            <w:vAlign w:val="bottom"/>
            <w:hideMark/>
          </w:tcPr>
          <w:p w14:paraId="7B106F4F"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noWrap/>
            <w:vAlign w:val="bottom"/>
            <w:hideMark/>
          </w:tcPr>
          <w:p w14:paraId="408B2AE0"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noWrap/>
            <w:vAlign w:val="bottom"/>
            <w:hideMark/>
          </w:tcPr>
          <w:p w14:paraId="35F8B2E9"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454C63" w14:paraId="26381BF7" w14:textId="77777777" w:rsidTr="007C5BB1">
        <w:trPr>
          <w:gridAfter w:val="4"/>
          <w:wAfter w:w="4127" w:type="dxa"/>
          <w:trHeight w:val="472"/>
        </w:trPr>
        <w:tc>
          <w:tcPr>
            <w:tcW w:w="1296" w:type="dxa"/>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59E697BF"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Step #</w:t>
            </w:r>
          </w:p>
        </w:tc>
        <w:tc>
          <w:tcPr>
            <w:tcW w:w="3229" w:type="dxa"/>
            <w:gridSpan w:val="2"/>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7E586515"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Step Details</w:t>
            </w:r>
          </w:p>
        </w:tc>
        <w:tc>
          <w:tcPr>
            <w:tcW w:w="2593" w:type="dxa"/>
            <w:gridSpan w:val="2"/>
            <w:vMerge w:val="restart"/>
            <w:tcBorders>
              <w:top w:val="single" w:sz="4" w:space="0" w:color="B2B2B2"/>
              <w:left w:val="single" w:sz="4" w:space="0" w:color="B2B2B2"/>
              <w:bottom w:val="single" w:sz="4" w:space="0" w:color="B2B2B2"/>
              <w:right w:val="single" w:sz="4" w:space="0" w:color="B2B2B2"/>
            </w:tcBorders>
            <w:shd w:val="clear" w:color="auto" w:fill="DEEAF6"/>
            <w:noWrap/>
            <w:vAlign w:val="center"/>
            <w:hideMark/>
          </w:tcPr>
          <w:p w14:paraId="202AC9A5"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Expected Results</w:t>
            </w:r>
          </w:p>
        </w:tc>
        <w:tc>
          <w:tcPr>
            <w:tcW w:w="3890" w:type="dxa"/>
            <w:gridSpan w:val="2"/>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248691E4"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Actual Results</w:t>
            </w:r>
          </w:p>
        </w:tc>
        <w:tc>
          <w:tcPr>
            <w:tcW w:w="3891" w:type="dxa"/>
            <w:gridSpan w:val="2"/>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59978E3A"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Pass / Fail / Not executed / Suspended</w:t>
            </w:r>
          </w:p>
        </w:tc>
      </w:tr>
      <w:tr w:rsidR="007C5BB1" w:rsidRPr="00454C63" w14:paraId="684BD896" w14:textId="77777777" w:rsidTr="007C5BB1">
        <w:trPr>
          <w:gridAfter w:val="4"/>
          <w:wAfter w:w="4127" w:type="dxa"/>
          <w:trHeight w:val="472"/>
        </w:trPr>
        <w:tc>
          <w:tcPr>
            <w:tcW w:w="1296" w:type="dxa"/>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5195A4DA"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c>
          <w:tcPr>
            <w:tcW w:w="3229" w:type="dxa"/>
            <w:gridSpan w:val="2"/>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74E21C07"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c>
          <w:tcPr>
            <w:tcW w:w="2593" w:type="dxa"/>
            <w:gridSpan w:val="2"/>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215A3AC5"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c>
          <w:tcPr>
            <w:tcW w:w="3890" w:type="dxa"/>
            <w:gridSpan w:val="2"/>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1D8D65B8"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c>
          <w:tcPr>
            <w:tcW w:w="3891" w:type="dxa"/>
            <w:gridSpan w:val="2"/>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548408A1"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r>
      <w:tr w:rsidR="007C5BB1" w:rsidRPr="007C5BB1" w14:paraId="083DAE3E" w14:textId="77777777" w:rsidTr="007C5BB1">
        <w:trPr>
          <w:gridAfter w:val="4"/>
          <w:wAfter w:w="4127" w:type="dxa"/>
          <w:trHeight w:val="573"/>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0C0D300"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1</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406B7F0B"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Connect the Tag to the </w:t>
            </w:r>
            <w:proofErr w:type="spellStart"/>
            <w:r w:rsidRPr="007C5BB1">
              <w:rPr>
                <w:rFonts w:ascii="Calibri" w:eastAsia="Times New Roman" w:hAnsi="Calibri" w:cs="Calibri"/>
                <w:sz w:val="22"/>
                <w:lang w:val="en-GB" w:eastAsia="en-GB"/>
              </w:rPr>
              <w:t>Powerbank</w:t>
            </w:r>
            <w:proofErr w:type="spellEnd"/>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76F58CE1"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The </w:t>
            </w:r>
            <w:proofErr w:type="spellStart"/>
            <w:r w:rsidRPr="007C5BB1">
              <w:rPr>
                <w:rFonts w:ascii="Calibri" w:eastAsia="Times New Roman" w:hAnsi="Calibri" w:cs="Calibri"/>
                <w:sz w:val="22"/>
                <w:lang w:val="en-GB" w:eastAsia="en-GB"/>
              </w:rPr>
              <w:t>powerbank</w:t>
            </w:r>
            <w:proofErr w:type="spellEnd"/>
            <w:r w:rsidRPr="007C5BB1">
              <w:rPr>
                <w:rFonts w:ascii="Calibri" w:eastAsia="Times New Roman" w:hAnsi="Calibri" w:cs="Calibri"/>
                <w:sz w:val="22"/>
                <w:lang w:val="en-GB" w:eastAsia="en-GB"/>
              </w:rPr>
              <w:t xml:space="preserve"> turns blue when it is working</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452A834E"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gridSpan w:val="2"/>
            <w:tcBorders>
              <w:top w:val="single" w:sz="4" w:space="0" w:color="auto"/>
              <w:left w:val="nil"/>
              <w:bottom w:val="single" w:sz="4" w:space="0" w:color="auto"/>
              <w:right w:val="single" w:sz="4" w:space="0" w:color="000000"/>
            </w:tcBorders>
            <w:shd w:val="clear" w:color="auto" w:fill="auto"/>
            <w:vAlign w:val="center"/>
          </w:tcPr>
          <w:p w14:paraId="0AFC3303"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22EE8CDF" w14:textId="77777777" w:rsidTr="007C5BB1">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4152442F"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0C0E99BE"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Navigate to http://ils.dsi.uminho.pt/viewData</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272CB942"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Site should open</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79CBEB65"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gridSpan w:val="2"/>
            <w:tcBorders>
              <w:top w:val="single" w:sz="4" w:space="0" w:color="auto"/>
              <w:left w:val="nil"/>
              <w:bottom w:val="single" w:sz="4" w:space="0" w:color="auto"/>
              <w:right w:val="single" w:sz="4" w:space="0" w:color="000000"/>
            </w:tcBorders>
            <w:shd w:val="clear" w:color="auto" w:fill="auto"/>
            <w:vAlign w:val="center"/>
          </w:tcPr>
          <w:p w14:paraId="1F127A67"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64FFB408" w14:textId="77777777" w:rsidTr="007C5BB1">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349F1D7B"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3</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573AC2B0"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Enter </w:t>
            </w:r>
            <w:proofErr w:type="spellStart"/>
            <w:r w:rsidRPr="007C5BB1">
              <w:rPr>
                <w:rFonts w:ascii="Calibri" w:eastAsia="Times New Roman" w:hAnsi="Calibri" w:cs="Calibri"/>
                <w:sz w:val="22"/>
                <w:lang w:val="en-GB" w:eastAsia="en-GB"/>
              </w:rPr>
              <w:t>TagName</w:t>
            </w:r>
            <w:proofErr w:type="spellEnd"/>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044BACF6"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Credential can be entered</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663716BB"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gridSpan w:val="2"/>
            <w:tcBorders>
              <w:top w:val="single" w:sz="4" w:space="0" w:color="auto"/>
              <w:left w:val="nil"/>
              <w:bottom w:val="single" w:sz="4" w:space="0" w:color="auto"/>
              <w:right w:val="single" w:sz="4" w:space="0" w:color="000000"/>
            </w:tcBorders>
            <w:shd w:val="clear" w:color="auto" w:fill="auto"/>
            <w:vAlign w:val="center"/>
          </w:tcPr>
          <w:p w14:paraId="6A6FFB11"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350B695D" w14:textId="77777777" w:rsidTr="007C5BB1">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40AA9696"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4</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6B5FBFBF"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Click Submit</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534BF89F"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Initial tag data is displayed</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248DDDE1"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gridSpan w:val="2"/>
            <w:tcBorders>
              <w:top w:val="single" w:sz="4" w:space="0" w:color="auto"/>
              <w:left w:val="nil"/>
              <w:bottom w:val="single" w:sz="4" w:space="0" w:color="auto"/>
              <w:right w:val="single" w:sz="4" w:space="0" w:color="000000"/>
            </w:tcBorders>
            <w:shd w:val="clear" w:color="auto" w:fill="auto"/>
            <w:vAlign w:val="center"/>
          </w:tcPr>
          <w:p w14:paraId="7185CCB6"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007113AF" w14:textId="77777777" w:rsidTr="007C5BB1">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11D5E962"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5</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56670AD9"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Record initial tag data</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4A181427"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18C9F689"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2022-10-17 11:55:10</w:t>
            </w:r>
          </w:p>
        </w:tc>
        <w:tc>
          <w:tcPr>
            <w:tcW w:w="3891" w:type="dxa"/>
            <w:gridSpan w:val="2"/>
            <w:tcBorders>
              <w:top w:val="single" w:sz="4" w:space="0" w:color="auto"/>
              <w:left w:val="nil"/>
              <w:bottom w:val="single" w:sz="4" w:space="0" w:color="auto"/>
              <w:right w:val="single" w:sz="4" w:space="0" w:color="000000"/>
            </w:tcBorders>
            <w:shd w:val="clear" w:color="auto" w:fill="auto"/>
            <w:vAlign w:val="center"/>
          </w:tcPr>
          <w:p w14:paraId="17039B7F"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4D41C069" w14:textId="77777777" w:rsidTr="007C5BB1">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0D0CCB10"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6</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3ED6D7EA"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Wait until the </w:t>
            </w:r>
            <w:proofErr w:type="spellStart"/>
            <w:r w:rsidRPr="007C5BB1">
              <w:rPr>
                <w:rFonts w:ascii="Calibri" w:eastAsia="Times New Roman" w:hAnsi="Calibri" w:cs="Calibri"/>
                <w:sz w:val="22"/>
                <w:lang w:val="en-GB" w:eastAsia="en-GB"/>
              </w:rPr>
              <w:t>powerbank</w:t>
            </w:r>
            <w:proofErr w:type="spellEnd"/>
            <w:r w:rsidRPr="007C5BB1">
              <w:rPr>
                <w:rFonts w:ascii="Calibri" w:eastAsia="Times New Roman" w:hAnsi="Calibri" w:cs="Calibri"/>
                <w:sz w:val="22"/>
                <w:lang w:val="en-GB" w:eastAsia="en-GB"/>
              </w:rPr>
              <w:t xml:space="preserve"> is completely discharged</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53260CB4"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roofErr w:type="spellStart"/>
            <w:r w:rsidRPr="007C5BB1">
              <w:rPr>
                <w:rFonts w:ascii="Calibri" w:eastAsia="Times New Roman" w:hAnsi="Calibri" w:cs="Calibri"/>
                <w:sz w:val="22"/>
                <w:lang w:val="en-GB" w:eastAsia="en-GB"/>
              </w:rPr>
              <w:t>Powerbank</w:t>
            </w:r>
            <w:proofErr w:type="spellEnd"/>
            <w:r w:rsidRPr="007C5BB1">
              <w:rPr>
                <w:rFonts w:ascii="Calibri" w:eastAsia="Times New Roman" w:hAnsi="Calibri" w:cs="Calibri"/>
                <w:sz w:val="22"/>
                <w:lang w:val="en-GB" w:eastAsia="en-GB"/>
              </w:rPr>
              <w:t xml:space="preserve"> stops displaying blue </w:t>
            </w:r>
            <w:proofErr w:type="spellStart"/>
            <w:r w:rsidRPr="007C5BB1">
              <w:rPr>
                <w:rFonts w:ascii="Calibri" w:eastAsia="Times New Roman" w:hAnsi="Calibri" w:cs="Calibri"/>
                <w:sz w:val="22"/>
                <w:lang w:val="en-GB" w:eastAsia="en-GB"/>
              </w:rPr>
              <w:t>color</w:t>
            </w:r>
            <w:proofErr w:type="spellEnd"/>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75C22BB4"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gridSpan w:val="2"/>
            <w:tcBorders>
              <w:top w:val="single" w:sz="4" w:space="0" w:color="auto"/>
              <w:left w:val="nil"/>
              <w:bottom w:val="single" w:sz="4" w:space="0" w:color="auto"/>
              <w:right w:val="single" w:sz="4" w:space="0" w:color="000000"/>
            </w:tcBorders>
            <w:shd w:val="clear" w:color="auto" w:fill="auto"/>
            <w:vAlign w:val="center"/>
          </w:tcPr>
          <w:p w14:paraId="3513A22F"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6ADA2076" w14:textId="77777777" w:rsidTr="007C5BB1">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tcPr>
          <w:p w14:paraId="6E7F6617"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7</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287C7A6A"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Click Submit</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4A710A4D"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Final tag data is displayed</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6DA504FC"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gridSpan w:val="2"/>
            <w:tcBorders>
              <w:top w:val="single" w:sz="4" w:space="0" w:color="auto"/>
              <w:left w:val="nil"/>
              <w:bottom w:val="single" w:sz="4" w:space="0" w:color="auto"/>
              <w:right w:val="single" w:sz="4" w:space="0" w:color="000000"/>
            </w:tcBorders>
            <w:shd w:val="clear" w:color="auto" w:fill="auto"/>
            <w:vAlign w:val="center"/>
          </w:tcPr>
          <w:p w14:paraId="6EBD2FA8"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1328E6E5" w14:textId="77777777" w:rsidTr="007C5BB1">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tcPr>
          <w:p w14:paraId="4D1C4661"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8</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50C4C649"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Record final tag data</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27F7D090"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6908E952"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2022-10-17 18:52:30</w:t>
            </w:r>
          </w:p>
        </w:tc>
        <w:tc>
          <w:tcPr>
            <w:tcW w:w="3891" w:type="dxa"/>
            <w:gridSpan w:val="2"/>
            <w:tcBorders>
              <w:top w:val="single" w:sz="4" w:space="0" w:color="auto"/>
              <w:left w:val="nil"/>
              <w:bottom w:val="single" w:sz="4" w:space="0" w:color="auto"/>
              <w:right w:val="single" w:sz="4" w:space="0" w:color="000000"/>
            </w:tcBorders>
            <w:shd w:val="clear" w:color="auto" w:fill="auto"/>
            <w:vAlign w:val="center"/>
          </w:tcPr>
          <w:p w14:paraId="15EBD3CC"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32D0F728" w14:textId="77777777" w:rsidTr="007C5BB1">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tcPr>
          <w:p w14:paraId="232E91FF"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9</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4CA39CF5"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Calculate tag’s execution time</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3BC93B1F"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31EDDF1E"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6 hours 57 minutes 20 seconds</w:t>
            </w:r>
          </w:p>
        </w:tc>
        <w:tc>
          <w:tcPr>
            <w:tcW w:w="3891" w:type="dxa"/>
            <w:gridSpan w:val="2"/>
            <w:tcBorders>
              <w:top w:val="single" w:sz="4" w:space="0" w:color="auto"/>
              <w:left w:val="nil"/>
              <w:bottom w:val="single" w:sz="4" w:space="0" w:color="auto"/>
              <w:right w:val="single" w:sz="4" w:space="0" w:color="000000"/>
            </w:tcBorders>
            <w:shd w:val="clear" w:color="auto" w:fill="auto"/>
            <w:vAlign w:val="center"/>
          </w:tcPr>
          <w:p w14:paraId="0D9546FC"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454C63" w14:paraId="238B8AEA" w14:textId="77777777" w:rsidTr="007C5BB1">
        <w:trPr>
          <w:gridAfter w:val="4"/>
          <w:wAfter w:w="4127" w:type="dxa"/>
          <w:trHeight w:val="295"/>
        </w:trPr>
        <w:tc>
          <w:tcPr>
            <w:tcW w:w="2911" w:type="dxa"/>
            <w:gridSpan w:val="2"/>
            <w:tcBorders>
              <w:top w:val="single" w:sz="4" w:space="0" w:color="B2B2B2"/>
              <w:left w:val="single" w:sz="4" w:space="0" w:color="B2B2B2"/>
              <w:bottom w:val="single" w:sz="4" w:space="0" w:color="B2B2B2"/>
              <w:right w:val="single" w:sz="4" w:space="0" w:color="B2B2B2"/>
            </w:tcBorders>
            <w:shd w:val="clear" w:color="auto" w:fill="DEEAF6"/>
            <w:noWrap/>
            <w:hideMark/>
          </w:tcPr>
          <w:p w14:paraId="5347D3DB"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lastRenderedPageBreak/>
              <w:t>Test Case ID</w:t>
            </w:r>
          </w:p>
        </w:tc>
        <w:tc>
          <w:tcPr>
            <w:tcW w:w="1614" w:type="dxa"/>
            <w:tcBorders>
              <w:top w:val="single" w:sz="4" w:space="0" w:color="auto"/>
              <w:left w:val="nil"/>
              <w:bottom w:val="single" w:sz="4" w:space="0" w:color="auto"/>
              <w:right w:val="single" w:sz="4" w:space="0" w:color="auto"/>
            </w:tcBorders>
            <w:shd w:val="clear" w:color="auto" w:fill="auto"/>
            <w:noWrap/>
            <w:hideMark/>
          </w:tcPr>
          <w:p w14:paraId="05976B47"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TagT4</w:t>
            </w:r>
          </w:p>
        </w:tc>
        <w:tc>
          <w:tcPr>
            <w:tcW w:w="2593" w:type="dxa"/>
            <w:gridSpan w:val="2"/>
            <w:tcBorders>
              <w:top w:val="single" w:sz="4" w:space="0" w:color="B2B2B2"/>
              <w:left w:val="single" w:sz="4" w:space="0" w:color="B2B2B2"/>
              <w:bottom w:val="single" w:sz="4" w:space="0" w:color="B2B2B2"/>
              <w:right w:val="single" w:sz="4" w:space="0" w:color="B2B2B2"/>
            </w:tcBorders>
            <w:shd w:val="clear" w:color="auto" w:fill="DEEAF6"/>
            <w:noWrap/>
            <w:hideMark/>
          </w:tcPr>
          <w:p w14:paraId="1CFB39CB"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Test Case Description</w:t>
            </w:r>
          </w:p>
        </w:tc>
        <w:tc>
          <w:tcPr>
            <w:tcW w:w="7781" w:type="dxa"/>
            <w:gridSpan w:val="4"/>
            <w:tcBorders>
              <w:top w:val="single" w:sz="4" w:space="0" w:color="auto"/>
              <w:left w:val="nil"/>
              <w:bottom w:val="single" w:sz="4" w:space="0" w:color="auto"/>
              <w:right w:val="single" w:sz="4" w:space="0" w:color="000000"/>
            </w:tcBorders>
            <w:shd w:val="clear" w:color="auto" w:fill="auto"/>
            <w:hideMark/>
          </w:tcPr>
          <w:p w14:paraId="6CE4E0A8"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Test the duration of the tag’s execution time powered with a </w:t>
            </w:r>
            <w:proofErr w:type="spellStart"/>
            <w:r w:rsidRPr="007C5BB1">
              <w:rPr>
                <w:rFonts w:ascii="Calibri" w:eastAsia="Times New Roman" w:hAnsi="Calibri" w:cs="Calibri"/>
                <w:sz w:val="22"/>
                <w:lang w:val="en-GB" w:eastAsia="en-GB"/>
              </w:rPr>
              <w:t>powerbank</w:t>
            </w:r>
            <w:proofErr w:type="spellEnd"/>
          </w:p>
        </w:tc>
      </w:tr>
      <w:tr w:rsidR="007C5BB1" w:rsidRPr="007C5BB1" w14:paraId="37AE8B53" w14:textId="77777777" w:rsidTr="007C5BB1">
        <w:trPr>
          <w:gridAfter w:val="4"/>
          <w:wAfter w:w="4127" w:type="dxa"/>
          <w:trHeight w:val="295"/>
        </w:trPr>
        <w:tc>
          <w:tcPr>
            <w:tcW w:w="2911" w:type="dxa"/>
            <w:gridSpan w:val="2"/>
            <w:tcBorders>
              <w:top w:val="single" w:sz="4" w:space="0" w:color="B2B2B2"/>
              <w:left w:val="single" w:sz="4" w:space="0" w:color="B2B2B2"/>
              <w:bottom w:val="single" w:sz="4" w:space="0" w:color="B2B2B2"/>
              <w:right w:val="single" w:sz="4" w:space="0" w:color="B2B2B2"/>
            </w:tcBorders>
            <w:shd w:val="clear" w:color="auto" w:fill="DEEAF6"/>
            <w:noWrap/>
            <w:hideMark/>
          </w:tcPr>
          <w:p w14:paraId="3B5CEC7A"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Created By</w:t>
            </w:r>
          </w:p>
        </w:tc>
        <w:tc>
          <w:tcPr>
            <w:tcW w:w="1614" w:type="dxa"/>
            <w:tcBorders>
              <w:top w:val="nil"/>
              <w:left w:val="nil"/>
              <w:bottom w:val="single" w:sz="4" w:space="0" w:color="auto"/>
              <w:right w:val="single" w:sz="4" w:space="0" w:color="auto"/>
            </w:tcBorders>
            <w:shd w:val="clear" w:color="auto" w:fill="auto"/>
            <w:noWrap/>
            <w:hideMark/>
          </w:tcPr>
          <w:p w14:paraId="76E8EA5F"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Pedro</w:t>
            </w:r>
          </w:p>
        </w:tc>
        <w:tc>
          <w:tcPr>
            <w:tcW w:w="2593" w:type="dxa"/>
            <w:gridSpan w:val="2"/>
            <w:tcBorders>
              <w:top w:val="single" w:sz="4" w:space="0" w:color="B2B2B2"/>
              <w:left w:val="single" w:sz="4" w:space="0" w:color="B2B2B2"/>
              <w:bottom w:val="single" w:sz="4" w:space="0" w:color="B2B2B2"/>
              <w:right w:val="single" w:sz="4" w:space="0" w:color="B2B2B2"/>
            </w:tcBorders>
            <w:shd w:val="clear" w:color="auto" w:fill="DEEAF6"/>
            <w:hideMark/>
          </w:tcPr>
          <w:p w14:paraId="6074277C"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Version</w:t>
            </w:r>
          </w:p>
        </w:tc>
        <w:tc>
          <w:tcPr>
            <w:tcW w:w="7781" w:type="dxa"/>
            <w:gridSpan w:val="4"/>
            <w:tcBorders>
              <w:top w:val="single" w:sz="4" w:space="0" w:color="auto"/>
              <w:left w:val="nil"/>
              <w:bottom w:val="single" w:sz="4" w:space="0" w:color="auto"/>
              <w:right w:val="single" w:sz="4" w:space="0" w:color="000000"/>
            </w:tcBorders>
            <w:shd w:val="clear" w:color="auto" w:fill="auto"/>
            <w:noWrap/>
            <w:hideMark/>
          </w:tcPr>
          <w:p w14:paraId="631BAC51"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1.0</w:t>
            </w:r>
          </w:p>
        </w:tc>
      </w:tr>
      <w:tr w:rsidR="007C5BB1" w:rsidRPr="007C5BB1" w14:paraId="7C2B45B6" w14:textId="77777777" w:rsidTr="006F090F">
        <w:trPr>
          <w:trHeight w:val="295"/>
        </w:trPr>
        <w:tc>
          <w:tcPr>
            <w:tcW w:w="1296" w:type="dxa"/>
            <w:tcBorders>
              <w:top w:val="nil"/>
              <w:left w:val="nil"/>
              <w:bottom w:val="nil"/>
              <w:right w:val="nil"/>
            </w:tcBorders>
            <w:shd w:val="clear" w:color="auto" w:fill="auto"/>
            <w:hideMark/>
          </w:tcPr>
          <w:p w14:paraId="3E23B835"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hideMark/>
          </w:tcPr>
          <w:p w14:paraId="7B5EA6E9"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hideMark/>
          </w:tcPr>
          <w:p w14:paraId="79363ACB"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307A6B38"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6370055B"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5B8A4EDF"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6483" w:type="dxa"/>
            <w:gridSpan w:val="3"/>
            <w:tcBorders>
              <w:top w:val="nil"/>
              <w:left w:val="nil"/>
              <w:bottom w:val="nil"/>
              <w:right w:val="nil"/>
            </w:tcBorders>
            <w:shd w:val="clear" w:color="auto" w:fill="auto"/>
            <w:hideMark/>
          </w:tcPr>
          <w:p w14:paraId="6400A08B"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236" w:type="dxa"/>
            <w:tcBorders>
              <w:top w:val="nil"/>
              <w:left w:val="nil"/>
              <w:bottom w:val="nil"/>
              <w:right w:val="nil"/>
            </w:tcBorders>
            <w:shd w:val="clear" w:color="auto" w:fill="auto"/>
            <w:hideMark/>
          </w:tcPr>
          <w:p w14:paraId="071BE50B"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542E83BA"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17806145"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332060B8"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7C5BB1" w14:paraId="61DA78EB" w14:textId="77777777" w:rsidTr="007C5BB1">
        <w:trPr>
          <w:gridAfter w:val="6"/>
          <w:wAfter w:w="8018" w:type="dxa"/>
          <w:trHeight w:val="295"/>
        </w:trPr>
        <w:tc>
          <w:tcPr>
            <w:tcW w:w="2911" w:type="dxa"/>
            <w:gridSpan w:val="2"/>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231E5347"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Date Tested</w:t>
            </w:r>
          </w:p>
        </w:tc>
        <w:tc>
          <w:tcPr>
            <w:tcW w:w="291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5D6D7D85"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16-Aug-2022</w:t>
            </w:r>
          </w:p>
        </w:tc>
        <w:tc>
          <w:tcPr>
            <w:tcW w:w="2594" w:type="dxa"/>
            <w:gridSpan w:val="2"/>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4C753008"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Test Case (Pass/Fail/Not Executed)</w:t>
            </w:r>
          </w:p>
        </w:tc>
        <w:tc>
          <w:tcPr>
            <w:tcW w:w="259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6C07F25"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14E46785" w14:textId="77777777" w:rsidTr="006F090F">
        <w:trPr>
          <w:trHeight w:val="295"/>
        </w:trPr>
        <w:tc>
          <w:tcPr>
            <w:tcW w:w="1296" w:type="dxa"/>
            <w:tcBorders>
              <w:top w:val="nil"/>
              <w:left w:val="nil"/>
              <w:bottom w:val="nil"/>
              <w:right w:val="nil"/>
            </w:tcBorders>
            <w:shd w:val="clear" w:color="auto" w:fill="auto"/>
            <w:hideMark/>
          </w:tcPr>
          <w:p w14:paraId="155DBE58"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hideMark/>
          </w:tcPr>
          <w:p w14:paraId="485BE9D2"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hideMark/>
          </w:tcPr>
          <w:p w14:paraId="0925EB71"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0EC612D7"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5FCD6BD7"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66AEF79C"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6483" w:type="dxa"/>
            <w:gridSpan w:val="3"/>
            <w:tcBorders>
              <w:top w:val="nil"/>
              <w:left w:val="nil"/>
              <w:bottom w:val="nil"/>
              <w:right w:val="nil"/>
            </w:tcBorders>
            <w:shd w:val="clear" w:color="auto" w:fill="auto"/>
            <w:hideMark/>
          </w:tcPr>
          <w:p w14:paraId="615E1A13"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236" w:type="dxa"/>
            <w:tcBorders>
              <w:top w:val="nil"/>
              <w:left w:val="nil"/>
              <w:bottom w:val="nil"/>
              <w:right w:val="nil"/>
            </w:tcBorders>
            <w:shd w:val="clear" w:color="auto" w:fill="auto"/>
            <w:hideMark/>
          </w:tcPr>
          <w:p w14:paraId="721B3526"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18D2E260"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6D43422E"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484EDF96"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7C5BB1" w14:paraId="31BFC0E9" w14:textId="77777777" w:rsidTr="007C5BB1">
        <w:trPr>
          <w:gridAfter w:val="4"/>
          <w:wAfter w:w="4127" w:type="dxa"/>
          <w:trHeight w:val="295"/>
        </w:trPr>
        <w:tc>
          <w:tcPr>
            <w:tcW w:w="1296" w:type="dxa"/>
            <w:tcBorders>
              <w:top w:val="single" w:sz="4" w:space="0" w:color="B2B2B2"/>
              <w:left w:val="single" w:sz="4" w:space="0" w:color="B2B2B2"/>
              <w:bottom w:val="single" w:sz="4" w:space="0" w:color="B2B2B2"/>
              <w:right w:val="single" w:sz="4" w:space="0" w:color="B2B2B2"/>
            </w:tcBorders>
            <w:shd w:val="clear" w:color="auto" w:fill="DEEAF6"/>
            <w:hideMark/>
          </w:tcPr>
          <w:p w14:paraId="19640D9E"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S #</w:t>
            </w:r>
          </w:p>
        </w:tc>
        <w:tc>
          <w:tcPr>
            <w:tcW w:w="4526" w:type="dxa"/>
            <w:gridSpan w:val="3"/>
            <w:tcBorders>
              <w:top w:val="single" w:sz="4" w:space="0" w:color="B2B2B2"/>
              <w:left w:val="nil"/>
              <w:bottom w:val="single" w:sz="4" w:space="0" w:color="B2B2B2"/>
              <w:right w:val="single" w:sz="4" w:space="0" w:color="B2B2B2"/>
            </w:tcBorders>
            <w:shd w:val="clear" w:color="auto" w:fill="DEEAF6"/>
            <w:hideMark/>
          </w:tcPr>
          <w:p w14:paraId="2E6B37FF"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Prerequisites:</w:t>
            </w:r>
          </w:p>
        </w:tc>
        <w:tc>
          <w:tcPr>
            <w:tcW w:w="1296" w:type="dxa"/>
            <w:tcBorders>
              <w:top w:val="nil"/>
              <w:left w:val="nil"/>
              <w:bottom w:val="nil"/>
              <w:right w:val="nil"/>
            </w:tcBorders>
            <w:shd w:val="clear" w:color="auto" w:fill="auto"/>
            <w:hideMark/>
          </w:tcPr>
          <w:p w14:paraId="6250040E"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c>
          <w:tcPr>
            <w:tcW w:w="1298" w:type="dxa"/>
            <w:tcBorders>
              <w:top w:val="single" w:sz="4" w:space="0" w:color="B2B2B2"/>
              <w:left w:val="single" w:sz="4" w:space="0" w:color="B2B2B2"/>
              <w:bottom w:val="single" w:sz="4" w:space="0" w:color="B2B2B2"/>
              <w:right w:val="single" w:sz="4" w:space="0" w:color="B2B2B2"/>
            </w:tcBorders>
            <w:shd w:val="clear" w:color="auto" w:fill="DEEAF6"/>
            <w:noWrap/>
            <w:vAlign w:val="center"/>
            <w:hideMark/>
          </w:tcPr>
          <w:p w14:paraId="32B885CC"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S #</w:t>
            </w:r>
          </w:p>
        </w:tc>
        <w:tc>
          <w:tcPr>
            <w:tcW w:w="6483" w:type="dxa"/>
            <w:gridSpan w:val="3"/>
            <w:tcBorders>
              <w:top w:val="single" w:sz="4" w:space="0" w:color="B2B2B2"/>
              <w:left w:val="nil"/>
              <w:bottom w:val="single" w:sz="4" w:space="0" w:color="B2B2B2"/>
              <w:right w:val="single" w:sz="4" w:space="0" w:color="B2B2B2"/>
            </w:tcBorders>
            <w:shd w:val="clear" w:color="auto" w:fill="DEEAF6"/>
            <w:noWrap/>
            <w:vAlign w:val="center"/>
            <w:hideMark/>
          </w:tcPr>
          <w:p w14:paraId="6BF1AE7C"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Test Data</w:t>
            </w:r>
          </w:p>
        </w:tc>
      </w:tr>
      <w:tr w:rsidR="007C5BB1" w:rsidRPr="007C5BB1" w14:paraId="526EF8FA" w14:textId="77777777" w:rsidTr="006F090F">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hideMark/>
          </w:tcPr>
          <w:p w14:paraId="245879D9"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1</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71472D15"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roofErr w:type="spellStart"/>
            <w:r w:rsidRPr="007C5BB1">
              <w:rPr>
                <w:rFonts w:ascii="Calibri" w:eastAsia="Times New Roman" w:hAnsi="Calibri" w:cs="Calibri"/>
                <w:sz w:val="22"/>
                <w:lang w:val="en-GB" w:eastAsia="en-GB"/>
              </w:rPr>
              <w:t>Powerbank</w:t>
            </w:r>
            <w:proofErr w:type="spellEnd"/>
            <w:r w:rsidRPr="007C5BB1">
              <w:rPr>
                <w:rFonts w:ascii="Calibri" w:eastAsia="Times New Roman" w:hAnsi="Calibri" w:cs="Calibri"/>
                <w:sz w:val="22"/>
                <w:lang w:val="en-GB" w:eastAsia="en-GB"/>
              </w:rPr>
              <w:t xml:space="preserve"> fully charged</w:t>
            </w:r>
          </w:p>
        </w:tc>
        <w:tc>
          <w:tcPr>
            <w:tcW w:w="1296" w:type="dxa"/>
            <w:tcBorders>
              <w:top w:val="nil"/>
              <w:left w:val="nil"/>
              <w:bottom w:val="nil"/>
              <w:right w:val="nil"/>
            </w:tcBorders>
            <w:shd w:val="clear" w:color="auto" w:fill="auto"/>
            <w:hideMark/>
          </w:tcPr>
          <w:p w14:paraId="529961C2"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148354D"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1</w:t>
            </w:r>
          </w:p>
        </w:tc>
        <w:tc>
          <w:tcPr>
            <w:tcW w:w="6483" w:type="dxa"/>
            <w:gridSpan w:val="3"/>
            <w:tcBorders>
              <w:top w:val="single" w:sz="4" w:space="0" w:color="auto"/>
              <w:left w:val="nil"/>
              <w:bottom w:val="single" w:sz="4" w:space="0" w:color="auto"/>
              <w:right w:val="single" w:sz="4" w:space="0" w:color="000000"/>
            </w:tcBorders>
            <w:shd w:val="clear" w:color="auto" w:fill="auto"/>
            <w:vAlign w:val="center"/>
            <w:hideMark/>
          </w:tcPr>
          <w:p w14:paraId="2A31C568"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roofErr w:type="spellStart"/>
            <w:r w:rsidRPr="007C5BB1">
              <w:rPr>
                <w:rFonts w:ascii="Calibri" w:eastAsia="Times New Roman" w:hAnsi="Calibri" w:cs="Calibri"/>
                <w:sz w:val="22"/>
                <w:lang w:val="en-GB" w:eastAsia="en-GB"/>
              </w:rPr>
              <w:t>TagName</w:t>
            </w:r>
            <w:proofErr w:type="spellEnd"/>
            <w:r w:rsidRPr="007C5BB1">
              <w:rPr>
                <w:rFonts w:ascii="Calibri" w:eastAsia="Times New Roman" w:hAnsi="Calibri" w:cs="Calibri"/>
                <w:sz w:val="22"/>
                <w:lang w:val="en-GB" w:eastAsia="en-GB"/>
              </w:rPr>
              <w:t xml:space="preserve"> = tagT4</w:t>
            </w:r>
          </w:p>
        </w:tc>
      </w:tr>
      <w:tr w:rsidR="007C5BB1" w:rsidRPr="007C5BB1" w14:paraId="6581B804"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hideMark/>
          </w:tcPr>
          <w:p w14:paraId="065272A1"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24043BDE"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Tag data saved in the flash memory</w:t>
            </w:r>
          </w:p>
        </w:tc>
        <w:tc>
          <w:tcPr>
            <w:tcW w:w="1296" w:type="dxa"/>
            <w:tcBorders>
              <w:top w:val="nil"/>
              <w:left w:val="nil"/>
              <w:bottom w:val="nil"/>
              <w:right w:val="nil"/>
            </w:tcBorders>
            <w:shd w:val="clear" w:color="auto" w:fill="auto"/>
            <w:hideMark/>
          </w:tcPr>
          <w:p w14:paraId="51798206"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single" w:sz="4" w:space="0" w:color="auto"/>
              <w:bottom w:val="single" w:sz="4" w:space="0" w:color="auto"/>
              <w:right w:val="single" w:sz="4" w:space="0" w:color="auto"/>
            </w:tcBorders>
            <w:shd w:val="clear" w:color="auto" w:fill="auto"/>
            <w:vAlign w:val="center"/>
            <w:hideMark/>
          </w:tcPr>
          <w:p w14:paraId="3D7DF9DF"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w:t>
            </w:r>
          </w:p>
        </w:tc>
        <w:tc>
          <w:tcPr>
            <w:tcW w:w="6483" w:type="dxa"/>
            <w:gridSpan w:val="3"/>
            <w:tcBorders>
              <w:top w:val="single" w:sz="4" w:space="0" w:color="auto"/>
              <w:left w:val="nil"/>
              <w:bottom w:val="single" w:sz="4" w:space="0" w:color="auto"/>
              <w:right w:val="single" w:sz="4" w:space="0" w:color="000000"/>
            </w:tcBorders>
            <w:shd w:val="clear" w:color="auto" w:fill="auto"/>
            <w:vAlign w:val="center"/>
            <w:hideMark/>
          </w:tcPr>
          <w:p w14:paraId="24E7A3C0"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roofErr w:type="spellStart"/>
            <w:r w:rsidRPr="007C5BB1">
              <w:rPr>
                <w:rFonts w:ascii="Calibri" w:eastAsia="Times New Roman" w:hAnsi="Calibri" w:cs="Calibri"/>
                <w:sz w:val="22"/>
                <w:lang w:val="en-GB" w:eastAsia="en-GB"/>
              </w:rPr>
              <w:t>WIFIinterval</w:t>
            </w:r>
            <w:proofErr w:type="spellEnd"/>
            <w:r w:rsidRPr="007C5BB1">
              <w:rPr>
                <w:rFonts w:ascii="Calibri" w:eastAsia="Times New Roman" w:hAnsi="Calibri" w:cs="Calibri"/>
                <w:sz w:val="22"/>
                <w:lang w:val="en-GB" w:eastAsia="en-GB"/>
              </w:rPr>
              <w:t xml:space="preserve"> = 1000</w:t>
            </w:r>
          </w:p>
        </w:tc>
      </w:tr>
      <w:tr w:rsidR="007C5BB1" w:rsidRPr="007C5BB1" w14:paraId="3B3F4DEB"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hideMark/>
          </w:tcPr>
          <w:p w14:paraId="3C7D654B"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3</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31A3C10B"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Internet Access</w:t>
            </w:r>
          </w:p>
        </w:tc>
        <w:tc>
          <w:tcPr>
            <w:tcW w:w="1296" w:type="dxa"/>
            <w:tcBorders>
              <w:top w:val="nil"/>
              <w:left w:val="nil"/>
              <w:bottom w:val="nil"/>
              <w:right w:val="nil"/>
            </w:tcBorders>
            <w:shd w:val="clear" w:color="auto" w:fill="auto"/>
            <w:hideMark/>
          </w:tcPr>
          <w:p w14:paraId="723191D1"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single" w:sz="4" w:space="0" w:color="auto"/>
              <w:bottom w:val="single" w:sz="4" w:space="0" w:color="auto"/>
              <w:right w:val="single" w:sz="4" w:space="0" w:color="auto"/>
            </w:tcBorders>
            <w:shd w:val="clear" w:color="auto" w:fill="auto"/>
            <w:vAlign w:val="center"/>
            <w:hideMark/>
          </w:tcPr>
          <w:p w14:paraId="72B4026C"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3</w:t>
            </w:r>
          </w:p>
        </w:tc>
        <w:tc>
          <w:tcPr>
            <w:tcW w:w="6483" w:type="dxa"/>
            <w:gridSpan w:val="3"/>
            <w:tcBorders>
              <w:top w:val="single" w:sz="4" w:space="0" w:color="auto"/>
              <w:left w:val="nil"/>
              <w:bottom w:val="single" w:sz="4" w:space="0" w:color="auto"/>
              <w:right w:val="single" w:sz="4" w:space="0" w:color="000000"/>
            </w:tcBorders>
            <w:shd w:val="clear" w:color="auto" w:fill="auto"/>
            <w:vAlign w:val="center"/>
            <w:hideMark/>
          </w:tcPr>
          <w:p w14:paraId="7ECDE10B"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roofErr w:type="spellStart"/>
            <w:r w:rsidRPr="007C5BB1">
              <w:rPr>
                <w:rFonts w:ascii="Calibri" w:eastAsia="Times New Roman" w:hAnsi="Calibri" w:cs="Calibri"/>
                <w:sz w:val="22"/>
                <w:lang w:val="en-GB" w:eastAsia="en-GB"/>
              </w:rPr>
              <w:t>BLEinterval</w:t>
            </w:r>
            <w:proofErr w:type="spellEnd"/>
            <w:r w:rsidRPr="007C5BB1">
              <w:rPr>
                <w:rFonts w:ascii="Calibri" w:eastAsia="Times New Roman" w:hAnsi="Calibri" w:cs="Calibri"/>
                <w:sz w:val="22"/>
                <w:lang w:val="en-GB" w:eastAsia="en-GB"/>
              </w:rPr>
              <w:t xml:space="preserve"> = 2000</w:t>
            </w:r>
          </w:p>
        </w:tc>
      </w:tr>
      <w:tr w:rsidR="007C5BB1" w:rsidRPr="007C5BB1" w14:paraId="70BB33BD" w14:textId="77777777" w:rsidTr="006F090F">
        <w:trPr>
          <w:gridAfter w:val="8"/>
          <w:wAfter w:w="11908" w:type="dxa"/>
          <w:trHeight w:val="295"/>
        </w:trPr>
        <w:tc>
          <w:tcPr>
            <w:tcW w:w="1296" w:type="dxa"/>
            <w:tcBorders>
              <w:top w:val="nil"/>
              <w:left w:val="single" w:sz="4" w:space="0" w:color="auto"/>
              <w:bottom w:val="single" w:sz="4" w:space="0" w:color="auto"/>
              <w:right w:val="single" w:sz="4" w:space="0" w:color="auto"/>
            </w:tcBorders>
            <w:shd w:val="clear" w:color="auto" w:fill="auto"/>
            <w:hideMark/>
          </w:tcPr>
          <w:p w14:paraId="069D1202"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4</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52C87DD7"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Webserver online</w:t>
            </w:r>
          </w:p>
        </w:tc>
        <w:tc>
          <w:tcPr>
            <w:tcW w:w="1296" w:type="dxa"/>
            <w:tcBorders>
              <w:top w:val="nil"/>
              <w:left w:val="nil"/>
              <w:bottom w:val="nil"/>
              <w:right w:val="nil"/>
            </w:tcBorders>
            <w:shd w:val="clear" w:color="auto" w:fill="auto"/>
            <w:hideMark/>
          </w:tcPr>
          <w:p w14:paraId="709073E6"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7C5BB1" w14:paraId="6EB736B0" w14:textId="77777777" w:rsidTr="006F090F">
        <w:trPr>
          <w:trHeight w:val="295"/>
        </w:trPr>
        <w:tc>
          <w:tcPr>
            <w:tcW w:w="1296" w:type="dxa"/>
            <w:tcBorders>
              <w:top w:val="nil"/>
              <w:left w:val="nil"/>
              <w:bottom w:val="nil"/>
              <w:right w:val="nil"/>
            </w:tcBorders>
            <w:shd w:val="clear" w:color="auto" w:fill="auto"/>
            <w:hideMark/>
          </w:tcPr>
          <w:p w14:paraId="58BCDD28"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hideMark/>
          </w:tcPr>
          <w:p w14:paraId="607D3F57"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hideMark/>
          </w:tcPr>
          <w:p w14:paraId="3FF3D774"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089D57BC"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173B6B91"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5D9A49DA"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6483" w:type="dxa"/>
            <w:gridSpan w:val="3"/>
            <w:tcBorders>
              <w:top w:val="nil"/>
              <w:left w:val="nil"/>
              <w:bottom w:val="nil"/>
              <w:right w:val="nil"/>
            </w:tcBorders>
            <w:shd w:val="clear" w:color="auto" w:fill="auto"/>
            <w:hideMark/>
          </w:tcPr>
          <w:p w14:paraId="03102889"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236" w:type="dxa"/>
            <w:tcBorders>
              <w:top w:val="nil"/>
              <w:left w:val="nil"/>
              <w:bottom w:val="nil"/>
              <w:right w:val="nil"/>
            </w:tcBorders>
            <w:shd w:val="clear" w:color="auto" w:fill="auto"/>
            <w:hideMark/>
          </w:tcPr>
          <w:p w14:paraId="1DEFB84F"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107E6C72"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5D130F4E"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3F3EFE86"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454C63" w14:paraId="50D960FE" w14:textId="77777777" w:rsidTr="007C5BB1">
        <w:trPr>
          <w:trHeight w:val="295"/>
        </w:trPr>
        <w:tc>
          <w:tcPr>
            <w:tcW w:w="1296" w:type="dxa"/>
            <w:tcBorders>
              <w:top w:val="single" w:sz="4" w:space="0" w:color="B2B2B2"/>
              <w:left w:val="single" w:sz="4" w:space="0" w:color="B2B2B2"/>
              <w:bottom w:val="single" w:sz="4" w:space="0" w:color="B2B2B2"/>
              <w:right w:val="single" w:sz="4" w:space="0" w:color="B2B2B2"/>
            </w:tcBorders>
            <w:shd w:val="clear" w:color="auto" w:fill="DEEAF6"/>
            <w:noWrap/>
            <w:hideMark/>
          </w:tcPr>
          <w:p w14:paraId="05BA003E" w14:textId="77777777" w:rsidR="007C5BB1" w:rsidRPr="007C5BB1" w:rsidRDefault="007C5BB1" w:rsidP="007C5BB1">
            <w:pPr>
              <w:widowControl/>
              <w:autoSpaceDE/>
              <w:autoSpaceDN/>
              <w:spacing w:line="240" w:lineRule="auto"/>
              <w:jc w:val="left"/>
              <w:rPr>
                <w:rFonts w:ascii="Calibri" w:eastAsia="Times New Roman" w:hAnsi="Calibri" w:cs="Calibri"/>
                <w:b/>
                <w:bCs/>
                <w:sz w:val="22"/>
                <w:u w:val="single"/>
                <w:lang w:val="en-GB" w:eastAsia="en-GB"/>
              </w:rPr>
            </w:pPr>
            <w:r w:rsidRPr="007C5BB1">
              <w:rPr>
                <w:rFonts w:ascii="Calibri" w:eastAsia="Times New Roman" w:hAnsi="Calibri" w:cs="Calibri"/>
                <w:b/>
                <w:bCs/>
                <w:sz w:val="22"/>
                <w:u w:val="single"/>
                <w:lang w:val="en-GB" w:eastAsia="en-GB"/>
              </w:rPr>
              <w:t>Test Scenario</w:t>
            </w:r>
          </w:p>
        </w:tc>
        <w:tc>
          <w:tcPr>
            <w:tcW w:w="13603" w:type="dxa"/>
            <w:gridSpan w:val="8"/>
            <w:tcBorders>
              <w:top w:val="nil"/>
              <w:left w:val="nil"/>
              <w:bottom w:val="nil"/>
              <w:right w:val="nil"/>
            </w:tcBorders>
            <w:shd w:val="clear" w:color="auto" w:fill="auto"/>
            <w:noWrap/>
            <w:hideMark/>
          </w:tcPr>
          <w:p w14:paraId="4BA7F934"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A </w:t>
            </w:r>
            <w:proofErr w:type="spellStart"/>
            <w:r w:rsidRPr="007C5BB1">
              <w:rPr>
                <w:rFonts w:ascii="Calibri" w:eastAsia="Times New Roman" w:hAnsi="Calibri" w:cs="Calibri"/>
                <w:sz w:val="22"/>
                <w:lang w:val="en-GB" w:eastAsia="en-GB"/>
              </w:rPr>
              <w:t>powerbank</w:t>
            </w:r>
            <w:proofErr w:type="spellEnd"/>
            <w:r w:rsidRPr="007C5BB1">
              <w:rPr>
                <w:rFonts w:ascii="Calibri" w:eastAsia="Times New Roman" w:hAnsi="Calibri" w:cs="Calibri"/>
                <w:sz w:val="22"/>
                <w:lang w:val="en-GB" w:eastAsia="en-GB"/>
              </w:rPr>
              <w:t>-powered tag is left in an open environment with Internet Access, while the webserver is being monitored for the time at which the tag starts to post data and when it last posted data.</w:t>
            </w:r>
          </w:p>
        </w:tc>
        <w:tc>
          <w:tcPr>
            <w:tcW w:w="236" w:type="dxa"/>
            <w:tcBorders>
              <w:top w:val="nil"/>
              <w:left w:val="nil"/>
              <w:bottom w:val="nil"/>
              <w:right w:val="nil"/>
            </w:tcBorders>
            <w:shd w:val="clear" w:color="auto" w:fill="auto"/>
            <w:hideMark/>
          </w:tcPr>
          <w:p w14:paraId="06101FF4"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33A681DF"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15D124A0"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1376D516"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454C63" w14:paraId="41D20BAB" w14:textId="77777777" w:rsidTr="006F090F">
        <w:trPr>
          <w:trHeight w:val="295"/>
        </w:trPr>
        <w:tc>
          <w:tcPr>
            <w:tcW w:w="1296" w:type="dxa"/>
            <w:tcBorders>
              <w:top w:val="nil"/>
              <w:left w:val="nil"/>
              <w:bottom w:val="nil"/>
              <w:right w:val="nil"/>
            </w:tcBorders>
            <w:shd w:val="clear" w:color="auto" w:fill="auto"/>
            <w:noWrap/>
            <w:vAlign w:val="bottom"/>
            <w:hideMark/>
          </w:tcPr>
          <w:p w14:paraId="3E6ACC5C"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noWrap/>
            <w:vAlign w:val="bottom"/>
            <w:hideMark/>
          </w:tcPr>
          <w:p w14:paraId="222EC854"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noWrap/>
            <w:vAlign w:val="bottom"/>
            <w:hideMark/>
          </w:tcPr>
          <w:p w14:paraId="77C80F5C"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noWrap/>
            <w:vAlign w:val="bottom"/>
            <w:hideMark/>
          </w:tcPr>
          <w:p w14:paraId="51023C40"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noWrap/>
            <w:vAlign w:val="bottom"/>
            <w:hideMark/>
          </w:tcPr>
          <w:p w14:paraId="5DCE3898"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noWrap/>
            <w:vAlign w:val="bottom"/>
            <w:hideMark/>
          </w:tcPr>
          <w:p w14:paraId="4B5DF4C9"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6483" w:type="dxa"/>
            <w:gridSpan w:val="3"/>
            <w:tcBorders>
              <w:top w:val="nil"/>
              <w:left w:val="nil"/>
              <w:bottom w:val="nil"/>
              <w:right w:val="nil"/>
            </w:tcBorders>
            <w:shd w:val="clear" w:color="auto" w:fill="auto"/>
            <w:noWrap/>
            <w:vAlign w:val="bottom"/>
            <w:hideMark/>
          </w:tcPr>
          <w:p w14:paraId="6E84AD7D"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236" w:type="dxa"/>
            <w:tcBorders>
              <w:top w:val="nil"/>
              <w:left w:val="nil"/>
              <w:bottom w:val="nil"/>
              <w:right w:val="nil"/>
            </w:tcBorders>
            <w:shd w:val="clear" w:color="auto" w:fill="auto"/>
            <w:noWrap/>
            <w:vAlign w:val="bottom"/>
            <w:hideMark/>
          </w:tcPr>
          <w:p w14:paraId="730098E1"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noWrap/>
            <w:vAlign w:val="bottom"/>
            <w:hideMark/>
          </w:tcPr>
          <w:p w14:paraId="78F5F555"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noWrap/>
            <w:vAlign w:val="bottom"/>
            <w:hideMark/>
          </w:tcPr>
          <w:p w14:paraId="0ED1B8FD"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noWrap/>
            <w:vAlign w:val="bottom"/>
            <w:hideMark/>
          </w:tcPr>
          <w:p w14:paraId="1EB2862C"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454C63" w14:paraId="2B0A6A0C" w14:textId="77777777" w:rsidTr="007C5BB1">
        <w:trPr>
          <w:gridAfter w:val="4"/>
          <w:wAfter w:w="4127" w:type="dxa"/>
          <w:trHeight w:val="472"/>
        </w:trPr>
        <w:tc>
          <w:tcPr>
            <w:tcW w:w="1296" w:type="dxa"/>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3216761D"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Step #</w:t>
            </w:r>
          </w:p>
        </w:tc>
        <w:tc>
          <w:tcPr>
            <w:tcW w:w="3229" w:type="dxa"/>
            <w:gridSpan w:val="2"/>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22BE0BF5"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Step Details</w:t>
            </w:r>
          </w:p>
        </w:tc>
        <w:tc>
          <w:tcPr>
            <w:tcW w:w="2593" w:type="dxa"/>
            <w:gridSpan w:val="2"/>
            <w:vMerge w:val="restart"/>
            <w:tcBorders>
              <w:top w:val="single" w:sz="4" w:space="0" w:color="B2B2B2"/>
              <w:left w:val="single" w:sz="4" w:space="0" w:color="B2B2B2"/>
              <w:bottom w:val="single" w:sz="4" w:space="0" w:color="B2B2B2"/>
              <w:right w:val="single" w:sz="4" w:space="0" w:color="B2B2B2"/>
            </w:tcBorders>
            <w:shd w:val="clear" w:color="auto" w:fill="DEEAF6"/>
            <w:noWrap/>
            <w:vAlign w:val="center"/>
            <w:hideMark/>
          </w:tcPr>
          <w:p w14:paraId="6FDD6C2D"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Expected Results</w:t>
            </w:r>
          </w:p>
        </w:tc>
        <w:tc>
          <w:tcPr>
            <w:tcW w:w="3890" w:type="dxa"/>
            <w:gridSpan w:val="2"/>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1C8BE0B4"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Actual Results</w:t>
            </w:r>
          </w:p>
        </w:tc>
        <w:tc>
          <w:tcPr>
            <w:tcW w:w="3891" w:type="dxa"/>
            <w:gridSpan w:val="2"/>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3D3811AA"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Pass / Fail / Not executed / Suspended</w:t>
            </w:r>
          </w:p>
        </w:tc>
      </w:tr>
      <w:tr w:rsidR="007C5BB1" w:rsidRPr="00454C63" w14:paraId="6C6CF8B1" w14:textId="77777777" w:rsidTr="007C5BB1">
        <w:trPr>
          <w:gridAfter w:val="4"/>
          <w:wAfter w:w="4127" w:type="dxa"/>
          <w:trHeight w:val="472"/>
        </w:trPr>
        <w:tc>
          <w:tcPr>
            <w:tcW w:w="1296" w:type="dxa"/>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4993062E"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c>
          <w:tcPr>
            <w:tcW w:w="3229" w:type="dxa"/>
            <w:gridSpan w:val="2"/>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2860F8EA"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c>
          <w:tcPr>
            <w:tcW w:w="2593" w:type="dxa"/>
            <w:gridSpan w:val="2"/>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2B39F98F"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c>
          <w:tcPr>
            <w:tcW w:w="3890" w:type="dxa"/>
            <w:gridSpan w:val="2"/>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6A27A08A"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c>
          <w:tcPr>
            <w:tcW w:w="3891" w:type="dxa"/>
            <w:gridSpan w:val="2"/>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0D46B3D0"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r>
      <w:tr w:rsidR="007C5BB1" w:rsidRPr="007C5BB1" w14:paraId="52EC30D5" w14:textId="77777777" w:rsidTr="006F090F">
        <w:trPr>
          <w:gridAfter w:val="4"/>
          <w:wAfter w:w="4127" w:type="dxa"/>
          <w:trHeight w:val="573"/>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B8D9F1B"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1</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731D8B93"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Connect the Tag to the </w:t>
            </w:r>
            <w:proofErr w:type="spellStart"/>
            <w:r w:rsidRPr="007C5BB1">
              <w:rPr>
                <w:rFonts w:ascii="Calibri" w:eastAsia="Times New Roman" w:hAnsi="Calibri" w:cs="Calibri"/>
                <w:sz w:val="22"/>
                <w:lang w:val="en-GB" w:eastAsia="en-GB"/>
              </w:rPr>
              <w:t>Powerbank</w:t>
            </w:r>
            <w:proofErr w:type="spellEnd"/>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4F806C28"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The </w:t>
            </w:r>
            <w:proofErr w:type="spellStart"/>
            <w:r w:rsidRPr="007C5BB1">
              <w:rPr>
                <w:rFonts w:ascii="Calibri" w:eastAsia="Times New Roman" w:hAnsi="Calibri" w:cs="Calibri"/>
                <w:sz w:val="22"/>
                <w:lang w:val="en-GB" w:eastAsia="en-GB"/>
              </w:rPr>
              <w:t>powerbank</w:t>
            </w:r>
            <w:proofErr w:type="spellEnd"/>
            <w:r w:rsidRPr="007C5BB1">
              <w:rPr>
                <w:rFonts w:ascii="Calibri" w:eastAsia="Times New Roman" w:hAnsi="Calibri" w:cs="Calibri"/>
                <w:sz w:val="22"/>
                <w:lang w:val="en-GB" w:eastAsia="en-GB"/>
              </w:rPr>
              <w:t xml:space="preserve"> turns blue when it is working</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0CC207C9"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gridSpan w:val="2"/>
            <w:tcBorders>
              <w:top w:val="single" w:sz="4" w:space="0" w:color="auto"/>
              <w:left w:val="nil"/>
              <w:bottom w:val="single" w:sz="4" w:space="0" w:color="auto"/>
              <w:right w:val="single" w:sz="4" w:space="0" w:color="000000"/>
            </w:tcBorders>
            <w:shd w:val="clear" w:color="auto" w:fill="auto"/>
            <w:vAlign w:val="center"/>
          </w:tcPr>
          <w:p w14:paraId="0AB167EA"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2AE6C1EB"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4A1A3764"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6ACBD343"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Navigate to http://ils.dsi.uminho.pt/viewData</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2874ACAC"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Site should open</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1F111BBA"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gridSpan w:val="2"/>
            <w:tcBorders>
              <w:top w:val="single" w:sz="4" w:space="0" w:color="auto"/>
              <w:left w:val="nil"/>
              <w:bottom w:val="single" w:sz="4" w:space="0" w:color="auto"/>
              <w:right w:val="single" w:sz="4" w:space="0" w:color="000000"/>
            </w:tcBorders>
            <w:shd w:val="clear" w:color="auto" w:fill="auto"/>
            <w:vAlign w:val="center"/>
          </w:tcPr>
          <w:p w14:paraId="6E616EDB"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530DB125"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71AA1FAC"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3</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268DF861"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Enter </w:t>
            </w:r>
            <w:proofErr w:type="spellStart"/>
            <w:r w:rsidRPr="007C5BB1">
              <w:rPr>
                <w:rFonts w:ascii="Calibri" w:eastAsia="Times New Roman" w:hAnsi="Calibri" w:cs="Calibri"/>
                <w:sz w:val="22"/>
                <w:lang w:val="en-GB" w:eastAsia="en-GB"/>
              </w:rPr>
              <w:t>TagName</w:t>
            </w:r>
            <w:proofErr w:type="spellEnd"/>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2F7E747C"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Credential can be entered</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21478B52"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gridSpan w:val="2"/>
            <w:tcBorders>
              <w:top w:val="single" w:sz="4" w:space="0" w:color="auto"/>
              <w:left w:val="nil"/>
              <w:bottom w:val="single" w:sz="4" w:space="0" w:color="auto"/>
              <w:right w:val="single" w:sz="4" w:space="0" w:color="000000"/>
            </w:tcBorders>
            <w:shd w:val="clear" w:color="auto" w:fill="auto"/>
            <w:vAlign w:val="center"/>
          </w:tcPr>
          <w:p w14:paraId="50B88D33"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3142039B"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4F51CD8E"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4</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104796C2"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Click Submit</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256F3F9C"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Initial tag data is displayed</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37E800D0"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gridSpan w:val="2"/>
            <w:tcBorders>
              <w:top w:val="single" w:sz="4" w:space="0" w:color="auto"/>
              <w:left w:val="nil"/>
              <w:bottom w:val="single" w:sz="4" w:space="0" w:color="auto"/>
              <w:right w:val="single" w:sz="4" w:space="0" w:color="000000"/>
            </w:tcBorders>
            <w:shd w:val="clear" w:color="auto" w:fill="auto"/>
            <w:vAlign w:val="center"/>
          </w:tcPr>
          <w:p w14:paraId="5A740DCB"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0AC17923"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4C912980"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5</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77F1E552"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Record initial tag data</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15F7621E"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4E7BDEF5"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2022-08-16 16:50:46</w:t>
            </w:r>
          </w:p>
        </w:tc>
        <w:tc>
          <w:tcPr>
            <w:tcW w:w="3891" w:type="dxa"/>
            <w:gridSpan w:val="2"/>
            <w:tcBorders>
              <w:top w:val="single" w:sz="4" w:space="0" w:color="auto"/>
              <w:left w:val="nil"/>
              <w:bottom w:val="single" w:sz="4" w:space="0" w:color="auto"/>
              <w:right w:val="single" w:sz="4" w:space="0" w:color="000000"/>
            </w:tcBorders>
            <w:shd w:val="clear" w:color="auto" w:fill="auto"/>
            <w:vAlign w:val="center"/>
          </w:tcPr>
          <w:p w14:paraId="0125307A"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40CD35E7"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3B50EBC3"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6</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2A717816"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Wait until the </w:t>
            </w:r>
            <w:proofErr w:type="spellStart"/>
            <w:r w:rsidRPr="007C5BB1">
              <w:rPr>
                <w:rFonts w:ascii="Calibri" w:eastAsia="Times New Roman" w:hAnsi="Calibri" w:cs="Calibri"/>
                <w:sz w:val="22"/>
                <w:lang w:val="en-GB" w:eastAsia="en-GB"/>
              </w:rPr>
              <w:t>powerbank</w:t>
            </w:r>
            <w:proofErr w:type="spellEnd"/>
            <w:r w:rsidRPr="007C5BB1">
              <w:rPr>
                <w:rFonts w:ascii="Calibri" w:eastAsia="Times New Roman" w:hAnsi="Calibri" w:cs="Calibri"/>
                <w:sz w:val="22"/>
                <w:lang w:val="en-GB" w:eastAsia="en-GB"/>
              </w:rPr>
              <w:t xml:space="preserve"> is completely discharged</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5E18B6DD"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roofErr w:type="spellStart"/>
            <w:r w:rsidRPr="007C5BB1">
              <w:rPr>
                <w:rFonts w:ascii="Calibri" w:eastAsia="Times New Roman" w:hAnsi="Calibri" w:cs="Calibri"/>
                <w:sz w:val="22"/>
                <w:lang w:val="en-GB" w:eastAsia="en-GB"/>
              </w:rPr>
              <w:t>Powerbank</w:t>
            </w:r>
            <w:proofErr w:type="spellEnd"/>
            <w:r w:rsidRPr="007C5BB1">
              <w:rPr>
                <w:rFonts w:ascii="Calibri" w:eastAsia="Times New Roman" w:hAnsi="Calibri" w:cs="Calibri"/>
                <w:sz w:val="22"/>
                <w:lang w:val="en-GB" w:eastAsia="en-GB"/>
              </w:rPr>
              <w:t xml:space="preserve"> stops displaying blue </w:t>
            </w:r>
            <w:proofErr w:type="spellStart"/>
            <w:r w:rsidRPr="007C5BB1">
              <w:rPr>
                <w:rFonts w:ascii="Calibri" w:eastAsia="Times New Roman" w:hAnsi="Calibri" w:cs="Calibri"/>
                <w:sz w:val="22"/>
                <w:lang w:val="en-GB" w:eastAsia="en-GB"/>
              </w:rPr>
              <w:t>color</w:t>
            </w:r>
            <w:proofErr w:type="spellEnd"/>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752C1213"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gridSpan w:val="2"/>
            <w:tcBorders>
              <w:top w:val="single" w:sz="4" w:space="0" w:color="auto"/>
              <w:left w:val="nil"/>
              <w:bottom w:val="single" w:sz="4" w:space="0" w:color="auto"/>
              <w:right w:val="single" w:sz="4" w:space="0" w:color="000000"/>
            </w:tcBorders>
            <w:shd w:val="clear" w:color="auto" w:fill="auto"/>
            <w:vAlign w:val="center"/>
          </w:tcPr>
          <w:p w14:paraId="36BE6248"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3EF7359E" w14:textId="77777777" w:rsidTr="006F090F">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tcPr>
          <w:p w14:paraId="1B99BF47"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7</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744BD0E5"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Click Submit</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1B99D3AF"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Final tag data is displayed</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775AA907"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gridSpan w:val="2"/>
            <w:tcBorders>
              <w:top w:val="single" w:sz="4" w:space="0" w:color="auto"/>
              <w:left w:val="nil"/>
              <w:bottom w:val="single" w:sz="4" w:space="0" w:color="auto"/>
              <w:right w:val="single" w:sz="4" w:space="0" w:color="000000"/>
            </w:tcBorders>
            <w:shd w:val="clear" w:color="auto" w:fill="auto"/>
            <w:vAlign w:val="center"/>
          </w:tcPr>
          <w:p w14:paraId="6C13642E"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5A9CF335" w14:textId="77777777" w:rsidTr="006F090F">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tcPr>
          <w:p w14:paraId="2CD0C072"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8</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5F73AB48"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Record final tag data</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737EC923"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61F737B4"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2022-08-17 00:28:29</w:t>
            </w:r>
          </w:p>
        </w:tc>
        <w:tc>
          <w:tcPr>
            <w:tcW w:w="3891" w:type="dxa"/>
            <w:gridSpan w:val="2"/>
            <w:tcBorders>
              <w:top w:val="single" w:sz="4" w:space="0" w:color="auto"/>
              <w:left w:val="nil"/>
              <w:bottom w:val="single" w:sz="4" w:space="0" w:color="auto"/>
              <w:right w:val="single" w:sz="4" w:space="0" w:color="000000"/>
            </w:tcBorders>
            <w:shd w:val="clear" w:color="auto" w:fill="auto"/>
            <w:vAlign w:val="center"/>
          </w:tcPr>
          <w:p w14:paraId="6420D51F"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3A67722C" w14:textId="77777777" w:rsidTr="006F090F">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tcPr>
          <w:p w14:paraId="522B1623"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9</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59FD2D68"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Calculate tag’s execution time</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60C3CFD0"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53084104"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7 hours 37 minutes 43 seconds</w:t>
            </w:r>
          </w:p>
        </w:tc>
        <w:tc>
          <w:tcPr>
            <w:tcW w:w="3891" w:type="dxa"/>
            <w:gridSpan w:val="2"/>
            <w:tcBorders>
              <w:top w:val="single" w:sz="4" w:space="0" w:color="auto"/>
              <w:left w:val="nil"/>
              <w:bottom w:val="single" w:sz="4" w:space="0" w:color="auto"/>
              <w:right w:val="single" w:sz="4" w:space="0" w:color="000000"/>
            </w:tcBorders>
            <w:shd w:val="clear" w:color="auto" w:fill="auto"/>
            <w:vAlign w:val="center"/>
          </w:tcPr>
          <w:p w14:paraId="7EB32A37"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454C63" w14:paraId="1D8F4504" w14:textId="77777777" w:rsidTr="007C5BB1">
        <w:trPr>
          <w:gridAfter w:val="4"/>
          <w:wAfter w:w="4127" w:type="dxa"/>
          <w:trHeight w:val="295"/>
        </w:trPr>
        <w:tc>
          <w:tcPr>
            <w:tcW w:w="2911" w:type="dxa"/>
            <w:gridSpan w:val="2"/>
            <w:tcBorders>
              <w:top w:val="single" w:sz="4" w:space="0" w:color="B2B2B2"/>
              <w:left w:val="single" w:sz="4" w:space="0" w:color="B2B2B2"/>
              <w:bottom w:val="single" w:sz="4" w:space="0" w:color="B2B2B2"/>
              <w:right w:val="single" w:sz="4" w:space="0" w:color="B2B2B2"/>
            </w:tcBorders>
            <w:shd w:val="clear" w:color="auto" w:fill="DEEAF6"/>
            <w:noWrap/>
            <w:hideMark/>
          </w:tcPr>
          <w:p w14:paraId="2D93D4EE"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lastRenderedPageBreak/>
              <w:t>Test Case ID</w:t>
            </w:r>
          </w:p>
        </w:tc>
        <w:tc>
          <w:tcPr>
            <w:tcW w:w="1614" w:type="dxa"/>
            <w:tcBorders>
              <w:top w:val="single" w:sz="4" w:space="0" w:color="auto"/>
              <w:left w:val="nil"/>
              <w:bottom w:val="single" w:sz="4" w:space="0" w:color="auto"/>
              <w:right w:val="single" w:sz="4" w:space="0" w:color="auto"/>
            </w:tcBorders>
            <w:shd w:val="clear" w:color="auto" w:fill="auto"/>
            <w:noWrap/>
            <w:hideMark/>
          </w:tcPr>
          <w:p w14:paraId="1B5C8B3A"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TagT4</w:t>
            </w:r>
          </w:p>
        </w:tc>
        <w:tc>
          <w:tcPr>
            <w:tcW w:w="2593" w:type="dxa"/>
            <w:gridSpan w:val="2"/>
            <w:tcBorders>
              <w:top w:val="single" w:sz="4" w:space="0" w:color="B2B2B2"/>
              <w:left w:val="single" w:sz="4" w:space="0" w:color="B2B2B2"/>
              <w:bottom w:val="single" w:sz="4" w:space="0" w:color="B2B2B2"/>
              <w:right w:val="single" w:sz="4" w:space="0" w:color="B2B2B2"/>
            </w:tcBorders>
            <w:shd w:val="clear" w:color="auto" w:fill="DEEAF6"/>
            <w:noWrap/>
            <w:hideMark/>
          </w:tcPr>
          <w:p w14:paraId="4855DE9A"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Test Case Description</w:t>
            </w:r>
          </w:p>
        </w:tc>
        <w:tc>
          <w:tcPr>
            <w:tcW w:w="7781" w:type="dxa"/>
            <w:gridSpan w:val="4"/>
            <w:tcBorders>
              <w:top w:val="single" w:sz="4" w:space="0" w:color="auto"/>
              <w:left w:val="nil"/>
              <w:bottom w:val="single" w:sz="4" w:space="0" w:color="auto"/>
              <w:right w:val="single" w:sz="4" w:space="0" w:color="000000"/>
            </w:tcBorders>
            <w:shd w:val="clear" w:color="auto" w:fill="auto"/>
            <w:hideMark/>
          </w:tcPr>
          <w:p w14:paraId="21498C12"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Test the duration of the tag’s execution time powered with a </w:t>
            </w:r>
            <w:proofErr w:type="spellStart"/>
            <w:r w:rsidRPr="007C5BB1">
              <w:rPr>
                <w:rFonts w:ascii="Calibri" w:eastAsia="Times New Roman" w:hAnsi="Calibri" w:cs="Calibri"/>
                <w:sz w:val="22"/>
                <w:lang w:val="en-GB" w:eastAsia="en-GB"/>
              </w:rPr>
              <w:t>powerbank</w:t>
            </w:r>
            <w:proofErr w:type="spellEnd"/>
          </w:p>
        </w:tc>
      </w:tr>
      <w:tr w:rsidR="007C5BB1" w:rsidRPr="007C5BB1" w14:paraId="2229770B" w14:textId="77777777" w:rsidTr="007C5BB1">
        <w:trPr>
          <w:gridAfter w:val="4"/>
          <w:wAfter w:w="4127" w:type="dxa"/>
          <w:trHeight w:val="295"/>
        </w:trPr>
        <w:tc>
          <w:tcPr>
            <w:tcW w:w="2911" w:type="dxa"/>
            <w:gridSpan w:val="2"/>
            <w:tcBorders>
              <w:top w:val="single" w:sz="4" w:space="0" w:color="B2B2B2"/>
              <w:left w:val="single" w:sz="4" w:space="0" w:color="B2B2B2"/>
              <w:bottom w:val="single" w:sz="4" w:space="0" w:color="B2B2B2"/>
              <w:right w:val="single" w:sz="4" w:space="0" w:color="B2B2B2"/>
            </w:tcBorders>
            <w:shd w:val="clear" w:color="auto" w:fill="DEEAF6"/>
            <w:noWrap/>
            <w:hideMark/>
          </w:tcPr>
          <w:p w14:paraId="1C575FF4"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Created By</w:t>
            </w:r>
          </w:p>
        </w:tc>
        <w:tc>
          <w:tcPr>
            <w:tcW w:w="1614" w:type="dxa"/>
            <w:tcBorders>
              <w:top w:val="nil"/>
              <w:left w:val="nil"/>
              <w:bottom w:val="single" w:sz="4" w:space="0" w:color="auto"/>
              <w:right w:val="single" w:sz="4" w:space="0" w:color="auto"/>
            </w:tcBorders>
            <w:shd w:val="clear" w:color="auto" w:fill="auto"/>
            <w:noWrap/>
            <w:hideMark/>
          </w:tcPr>
          <w:p w14:paraId="5F08E1A4"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Pedro</w:t>
            </w:r>
          </w:p>
        </w:tc>
        <w:tc>
          <w:tcPr>
            <w:tcW w:w="2593" w:type="dxa"/>
            <w:gridSpan w:val="2"/>
            <w:tcBorders>
              <w:top w:val="single" w:sz="4" w:space="0" w:color="B2B2B2"/>
              <w:left w:val="single" w:sz="4" w:space="0" w:color="B2B2B2"/>
              <w:bottom w:val="single" w:sz="4" w:space="0" w:color="B2B2B2"/>
              <w:right w:val="single" w:sz="4" w:space="0" w:color="B2B2B2"/>
            </w:tcBorders>
            <w:shd w:val="clear" w:color="auto" w:fill="DEEAF6"/>
            <w:hideMark/>
          </w:tcPr>
          <w:p w14:paraId="72C52DC9"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Version</w:t>
            </w:r>
          </w:p>
        </w:tc>
        <w:tc>
          <w:tcPr>
            <w:tcW w:w="7781" w:type="dxa"/>
            <w:gridSpan w:val="4"/>
            <w:tcBorders>
              <w:top w:val="single" w:sz="4" w:space="0" w:color="auto"/>
              <w:left w:val="nil"/>
              <w:bottom w:val="single" w:sz="4" w:space="0" w:color="auto"/>
              <w:right w:val="single" w:sz="4" w:space="0" w:color="000000"/>
            </w:tcBorders>
            <w:shd w:val="clear" w:color="auto" w:fill="auto"/>
            <w:noWrap/>
            <w:hideMark/>
          </w:tcPr>
          <w:p w14:paraId="117A76BA"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2.0</w:t>
            </w:r>
          </w:p>
        </w:tc>
      </w:tr>
      <w:tr w:rsidR="007C5BB1" w:rsidRPr="007C5BB1" w14:paraId="0F7534B4" w14:textId="77777777" w:rsidTr="006F090F">
        <w:trPr>
          <w:trHeight w:val="295"/>
        </w:trPr>
        <w:tc>
          <w:tcPr>
            <w:tcW w:w="1296" w:type="dxa"/>
            <w:tcBorders>
              <w:top w:val="nil"/>
              <w:left w:val="nil"/>
              <w:bottom w:val="nil"/>
              <w:right w:val="nil"/>
            </w:tcBorders>
            <w:shd w:val="clear" w:color="auto" w:fill="auto"/>
            <w:hideMark/>
          </w:tcPr>
          <w:p w14:paraId="2BC8A0B0"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hideMark/>
          </w:tcPr>
          <w:p w14:paraId="4AC9428C"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hideMark/>
          </w:tcPr>
          <w:p w14:paraId="260AE10F"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0A68BB05"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6EDB55A0"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6F70DEC5"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6483" w:type="dxa"/>
            <w:gridSpan w:val="3"/>
            <w:tcBorders>
              <w:top w:val="nil"/>
              <w:left w:val="nil"/>
              <w:bottom w:val="nil"/>
              <w:right w:val="nil"/>
            </w:tcBorders>
            <w:shd w:val="clear" w:color="auto" w:fill="auto"/>
            <w:hideMark/>
          </w:tcPr>
          <w:p w14:paraId="581F3150"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236" w:type="dxa"/>
            <w:tcBorders>
              <w:top w:val="nil"/>
              <w:left w:val="nil"/>
              <w:bottom w:val="nil"/>
              <w:right w:val="nil"/>
            </w:tcBorders>
            <w:shd w:val="clear" w:color="auto" w:fill="auto"/>
            <w:hideMark/>
          </w:tcPr>
          <w:p w14:paraId="3FB3ACBE"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6AF6D754"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1AAF9759"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5D4DDF1D"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7C5BB1" w14:paraId="5BB884B8" w14:textId="77777777" w:rsidTr="007C5BB1">
        <w:trPr>
          <w:gridAfter w:val="6"/>
          <w:wAfter w:w="8018" w:type="dxa"/>
          <w:trHeight w:val="295"/>
        </w:trPr>
        <w:tc>
          <w:tcPr>
            <w:tcW w:w="2911" w:type="dxa"/>
            <w:gridSpan w:val="2"/>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1E7396B7"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Date Tested</w:t>
            </w:r>
          </w:p>
        </w:tc>
        <w:tc>
          <w:tcPr>
            <w:tcW w:w="291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53699C3B"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18-Oct-2022</w:t>
            </w:r>
          </w:p>
        </w:tc>
        <w:tc>
          <w:tcPr>
            <w:tcW w:w="2594" w:type="dxa"/>
            <w:gridSpan w:val="2"/>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159B74A7"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Test Case (Pass/Fail/Not Executed)</w:t>
            </w:r>
          </w:p>
        </w:tc>
        <w:tc>
          <w:tcPr>
            <w:tcW w:w="259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7D6EFC1"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2F021F86" w14:textId="77777777" w:rsidTr="006F090F">
        <w:trPr>
          <w:trHeight w:val="295"/>
        </w:trPr>
        <w:tc>
          <w:tcPr>
            <w:tcW w:w="1296" w:type="dxa"/>
            <w:tcBorders>
              <w:top w:val="nil"/>
              <w:left w:val="nil"/>
              <w:bottom w:val="nil"/>
              <w:right w:val="nil"/>
            </w:tcBorders>
            <w:shd w:val="clear" w:color="auto" w:fill="auto"/>
            <w:hideMark/>
          </w:tcPr>
          <w:p w14:paraId="50C87D3B"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hideMark/>
          </w:tcPr>
          <w:p w14:paraId="367919F9"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hideMark/>
          </w:tcPr>
          <w:p w14:paraId="5EE6419E"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42703446"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65922E27"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34018E5F"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6483" w:type="dxa"/>
            <w:gridSpan w:val="3"/>
            <w:tcBorders>
              <w:top w:val="nil"/>
              <w:left w:val="nil"/>
              <w:bottom w:val="nil"/>
              <w:right w:val="nil"/>
            </w:tcBorders>
            <w:shd w:val="clear" w:color="auto" w:fill="auto"/>
            <w:hideMark/>
          </w:tcPr>
          <w:p w14:paraId="3ABFA42F"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236" w:type="dxa"/>
            <w:tcBorders>
              <w:top w:val="nil"/>
              <w:left w:val="nil"/>
              <w:bottom w:val="nil"/>
              <w:right w:val="nil"/>
            </w:tcBorders>
            <w:shd w:val="clear" w:color="auto" w:fill="auto"/>
            <w:hideMark/>
          </w:tcPr>
          <w:p w14:paraId="650A7876"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5DBC3B74"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1941C342"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0AEC86F5"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7C5BB1" w14:paraId="5603A4DE" w14:textId="77777777" w:rsidTr="007C5BB1">
        <w:trPr>
          <w:gridAfter w:val="4"/>
          <w:wAfter w:w="4127" w:type="dxa"/>
          <w:trHeight w:val="295"/>
        </w:trPr>
        <w:tc>
          <w:tcPr>
            <w:tcW w:w="1296" w:type="dxa"/>
            <w:tcBorders>
              <w:top w:val="single" w:sz="4" w:space="0" w:color="B2B2B2"/>
              <w:left w:val="single" w:sz="4" w:space="0" w:color="B2B2B2"/>
              <w:bottom w:val="single" w:sz="4" w:space="0" w:color="B2B2B2"/>
              <w:right w:val="single" w:sz="4" w:space="0" w:color="B2B2B2"/>
            </w:tcBorders>
            <w:shd w:val="clear" w:color="auto" w:fill="DEEAF6"/>
            <w:hideMark/>
          </w:tcPr>
          <w:p w14:paraId="7F802C32"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S #</w:t>
            </w:r>
          </w:p>
        </w:tc>
        <w:tc>
          <w:tcPr>
            <w:tcW w:w="4526" w:type="dxa"/>
            <w:gridSpan w:val="3"/>
            <w:tcBorders>
              <w:top w:val="single" w:sz="4" w:space="0" w:color="B2B2B2"/>
              <w:left w:val="nil"/>
              <w:bottom w:val="single" w:sz="4" w:space="0" w:color="B2B2B2"/>
              <w:right w:val="single" w:sz="4" w:space="0" w:color="B2B2B2"/>
            </w:tcBorders>
            <w:shd w:val="clear" w:color="auto" w:fill="DEEAF6"/>
            <w:hideMark/>
          </w:tcPr>
          <w:p w14:paraId="732C762B"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Prerequisites:</w:t>
            </w:r>
          </w:p>
        </w:tc>
        <w:tc>
          <w:tcPr>
            <w:tcW w:w="1296" w:type="dxa"/>
            <w:tcBorders>
              <w:top w:val="nil"/>
              <w:left w:val="nil"/>
              <w:bottom w:val="nil"/>
              <w:right w:val="nil"/>
            </w:tcBorders>
            <w:shd w:val="clear" w:color="auto" w:fill="auto"/>
            <w:hideMark/>
          </w:tcPr>
          <w:p w14:paraId="0BBE4124"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c>
          <w:tcPr>
            <w:tcW w:w="1298" w:type="dxa"/>
            <w:tcBorders>
              <w:top w:val="single" w:sz="4" w:space="0" w:color="B2B2B2"/>
              <w:left w:val="single" w:sz="4" w:space="0" w:color="B2B2B2"/>
              <w:bottom w:val="single" w:sz="4" w:space="0" w:color="B2B2B2"/>
              <w:right w:val="single" w:sz="4" w:space="0" w:color="B2B2B2"/>
            </w:tcBorders>
            <w:shd w:val="clear" w:color="auto" w:fill="DEEAF6"/>
            <w:noWrap/>
            <w:vAlign w:val="center"/>
            <w:hideMark/>
          </w:tcPr>
          <w:p w14:paraId="1CD5BCC0"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S #</w:t>
            </w:r>
          </w:p>
        </w:tc>
        <w:tc>
          <w:tcPr>
            <w:tcW w:w="6483" w:type="dxa"/>
            <w:gridSpan w:val="3"/>
            <w:tcBorders>
              <w:top w:val="single" w:sz="4" w:space="0" w:color="B2B2B2"/>
              <w:left w:val="nil"/>
              <w:bottom w:val="single" w:sz="4" w:space="0" w:color="B2B2B2"/>
              <w:right w:val="single" w:sz="4" w:space="0" w:color="B2B2B2"/>
            </w:tcBorders>
            <w:shd w:val="clear" w:color="auto" w:fill="DEEAF6"/>
            <w:noWrap/>
            <w:vAlign w:val="center"/>
            <w:hideMark/>
          </w:tcPr>
          <w:p w14:paraId="4EB6CDD8"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Test Data</w:t>
            </w:r>
          </w:p>
        </w:tc>
      </w:tr>
      <w:tr w:rsidR="007C5BB1" w:rsidRPr="007C5BB1" w14:paraId="3162C31A" w14:textId="77777777" w:rsidTr="006F090F">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hideMark/>
          </w:tcPr>
          <w:p w14:paraId="64D8CAD6"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1</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6BEA6D0C"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roofErr w:type="spellStart"/>
            <w:r w:rsidRPr="007C5BB1">
              <w:rPr>
                <w:rFonts w:ascii="Calibri" w:eastAsia="Times New Roman" w:hAnsi="Calibri" w:cs="Calibri"/>
                <w:sz w:val="22"/>
                <w:lang w:val="en-GB" w:eastAsia="en-GB"/>
              </w:rPr>
              <w:t>Powerbank</w:t>
            </w:r>
            <w:proofErr w:type="spellEnd"/>
            <w:r w:rsidRPr="007C5BB1">
              <w:rPr>
                <w:rFonts w:ascii="Calibri" w:eastAsia="Times New Roman" w:hAnsi="Calibri" w:cs="Calibri"/>
                <w:sz w:val="22"/>
                <w:lang w:val="en-GB" w:eastAsia="en-GB"/>
              </w:rPr>
              <w:t xml:space="preserve"> fully charged</w:t>
            </w:r>
          </w:p>
        </w:tc>
        <w:tc>
          <w:tcPr>
            <w:tcW w:w="1296" w:type="dxa"/>
            <w:tcBorders>
              <w:top w:val="nil"/>
              <w:left w:val="nil"/>
              <w:bottom w:val="nil"/>
              <w:right w:val="nil"/>
            </w:tcBorders>
            <w:shd w:val="clear" w:color="auto" w:fill="auto"/>
            <w:hideMark/>
          </w:tcPr>
          <w:p w14:paraId="1B66687D"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2C33217"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1</w:t>
            </w:r>
          </w:p>
        </w:tc>
        <w:tc>
          <w:tcPr>
            <w:tcW w:w="6483" w:type="dxa"/>
            <w:gridSpan w:val="3"/>
            <w:tcBorders>
              <w:top w:val="single" w:sz="4" w:space="0" w:color="auto"/>
              <w:left w:val="nil"/>
              <w:bottom w:val="single" w:sz="4" w:space="0" w:color="auto"/>
              <w:right w:val="single" w:sz="4" w:space="0" w:color="000000"/>
            </w:tcBorders>
            <w:shd w:val="clear" w:color="auto" w:fill="auto"/>
            <w:vAlign w:val="center"/>
            <w:hideMark/>
          </w:tcPr>
          <w:p w14:paraId="55657C6A"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roofErr w:type="spellStart"/>
            <w:r w:rsidRPr="007C5BB1">
              <w:rPr>
                <w:rFonts w:ascii="Calibri" w:eastAsia="Times New Roman" w:hAnsi="Calibri" w:cs="Calibri"/>
                <w:sz w:val="22"/>
                <w:lang w:val="en-GB" w:eastAsia="en-GB"/>
              </w:rPr>
              <w:t>TagName</w:t>
            </w:r>
            <w:proofErr w:type="spellEnd"/>
            <w:r w:rsidRPr="007C5BB1">
              <w:rPr>
                <w:rFonts w:ascii="Calibri" w:eastAsia="Times New Roman" w:hAnsi="Calibri" w:cs="Calibri"/>
                <w:sz w:val="22"/>
                <w:lang w:val="en-GB" w:eastAsia="en-GB"/>
              </w:rPr>
              <w:t xml:space="preserve"> = tagT4</w:t>
            </w:r>
          </w:p>
        </w:tc>
      </w:tr>
      <w:tr w:rsidR="007C5BB1" w:rsidRPr="007C5BB1" w14:paraId="1BD15E21"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hideMark/>
          </w:tcPr>
          <w:p w14:paraId="34E3990F"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1A739B69"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Tag data saved in the flash memory</w:t>
            </w:r>
          </w:p>
        </w:tc>
        <w:tc>
          <w:tcPr>
            <w:tcW w:w="1296" w:type="dxa"/>
            <w:tcBorders>
              <w:top w:val="nil"/>
              <w:left w:val="nil"/>
              <w:bottom w:val="nil"/>
              <w:right w:val="nil"/>
            </w:tcBorders>
            <w:shd w:val="clear" w:color="auto" w:fill="auto"/>
            <w:hideMark/>
          </w:tcPr>
          <w:p w14:paraId="601DBF25"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single" w:sz="4" w:space="0" w:color="auto"/>
              <w:bottom w:val="single" w:sz="4" w:space="0" w:color="auto"/>
              <w:right w:val="single" w:sz="4" w:space="0" w:color="auto"/>
            </w:tcBorders>
            <w:shd w:val="clear" w:color="auto" w:fill="auto"/>
            <w:vAlign w:val="center"/>
            <w:hideMark/>
          </w:tcPr>
          <w:p w14:paraId="703ACA87"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w:t>
            </w:r>
          </w:p>
        </w:tc>
        <w:tc>
          <w:tcPr>
            <w:tcW w:w="6483" w:type="dxa"/>
            <w:gridSpan w:val="3"/>
            <w:tcBorders>
              <w:top w:val="single" w:sz="4" w:space="0" w:color="auto"/>
              <w:left w:val="nil"/>
              <w:bottom w:val="single" w:sz="4" w:space="0" w:color="auto"/>
              <w:right w:val="single" w:sz="4" w:space="0" w:color="000000"/>
            </w:tcBorders>
            <w:shd w:val="clear" w:color="auto" w:fill="auto"/>
            <w:vAlign w:val="center"/>
            <w:hideMark/>
          </w:tcPr>
          <w:p w14:paraId="1A787FF3"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roofErr w:type="spellStart"/>
            <w:r w:rsidRPr="007C5BB1">
              <w:rPr>
                <w:rFonts w:ascii="Calibri" w:eastAsia="Times New Roman" w:hAnsi="Calibri" w:cs="Calibri"/>
                <w:sz w:val="22"/>
                <w:lang w:val="en-GB" w:eastAsia="en-GB"/>
              </w:rPr>
              <w:t>WIFIinterval</w:t>
            </w:r>
            <w:proofErr w:type="spellEnd"/>
            <w:r w:rsidRPr="007C5BB1">
              <w:rPr>
                <w:rFonts w:ascii="Calibri" w:eastAsia="Times New Roman" w:hAnsi="Calibri" w:cs="Calibri"/>
                <w:sz w:val="22"/>
                <w:lang w:val="en-GB" w:eastAsia="en-GB"/>
              </w:rPr>
              <w:t xml:space="preserve"> = 1000</w:t>
            </w:r>
          </w:p>
        </w:tc>
      </w:tr>
      <w:tr w:rsidR="007C5BB1" w:rsidRPr="007C5BB1" w14:paraId="4FEA67A4"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hideMark/>
          </w:tcPr>
          <w:p w14:paraId="4A14CB17"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3</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1AC0068D"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Internet Access</w:t>
            </w:r>
          </w:p>
        </w:tc>
        <w:tc>
          <w:tcPr>
            <w:tcW w:w="1296" w:type="dxa"/>
            <w:tcBorders>
              <w:top w:val="nil"/>
              <w:left w:val="nil"/>
              <w:bottom w:val="nil"/>
              <w:right w:val="nil"/>
            </w:tcBorders>
            <w:shd w:val="clear" w:color="auto" w:fill="auto"/>
            <w:hideMark/>
          </w:tcPr>
          <w:p w14:paraId="53C816DA"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single" w:sz="4" w:space="0" w:color="auto"/>
              <w:bottom w:val="single" w:sz="4" w:space="0" w:color="auto"/>
              <w:right w:val="single" w:sz="4" w:space="0" w:color="auto"/>
            </w:tcBorders>
            <w:shd w:val="clear" w:color="auto" w:fill="auto"/>
            <w:vAlign w:val="center"/>
            <w:hideMark/>
          </w:tcPr>
          <w:p w14:paraId="3E219BE9"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3</w:t>
            </w:r>
          </w:p>
        </w:tc>
        <w:tc>
          <w:tcPr>
            <w:tcW w:w="6483" w:type="dxa"/>
            <w:gridSpan w:val="3"/>
            <w:tcBorders>
              <w:top w:val="single" w:sz="4" w:space="0" w:color="auto"/>
              <w:left w:val="nil"/>
              <w:bottom w:val="single" w:sz="4" w:space="0" w:color="auto"/>
              <w:right w:val="single" w:sz="4" w:space="0" w:color="000000"/>
            </w:tcBorders>
            <w:shd w:val="clear" w:color="auto" w:fill="auto"/>
            <w:vAlign w:val="center"/>
            <w:hideMark/>
          </w:tcPr>
          <w:p w14:paraId="2A671702"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roofErr w:type="spellStart"/>
            <w:r w:rsidRPr="007C5BB1">
              <w:rPr>
                <w:rFonts w:ascii="Calibri" w:eastAsia="Times New Roman" w:hAnsi="Calibri" w:cs="Calibri"/>
                <w:sz w:val="22"/>
                <w:lang w:val="en-GB" w:eastAsia="en-GB"/>
              </w:rPr>
              <w:t>BLEinterval</w:t>
            </w:r>
            <w:proofErr w:type="spellEnd"/>
            <w:r w:rsidRPr="007C5BB1">
              <w:rPr>
                <w:rFonts w:ascii="Calibri" w:eastAsia="Times New Roman" w:hAnsi="Calibri" w:cs="Calibri"/>
                <w:sz w:val="22"/>
                <w:lang w:val="en-GB" w:eastAsia="en-GB"/>
              </w:rPr>
              <w:t xml:space="preserve"> = 2000</w:t>
            </w:r>
          </w:p>
        </w:tc>
      </w:tr>
      <w:tr w:rsidR="007C5BB1" w:rsidRPr="007C5BB1" w14:paraId="56293746" w14:textId="77777777" w:rsidTr="006F090F">
        <w:trPr>
          <w:gridAfter w:val="8"/>
          <w:wAfter w:w="11908" w:type="dxa"/>
          <w:trHeight w:val="295"/>
        </w:trPr>
        <w:tc>
          <w:tcPr>
            <w:tcW w:w="1296" w:type="dxa"/>
            <w:tcBorders>
              <w:top w:val="nil"/>
              <w:left w:val="single" w:sz="4" w:space="0" w:color="auto"/>
              <w:bottom w:val="single" w:sz="4" w:space="0" w:color="auto"/>
              <w:right w:val="single" w:sz="4" w:space="0" w:color="auto"/>
            </w:tcBorders>
            <w:shd w:val="clear" w:color="auto" w:fill="auto"/>
            <w:hideMark/>
          </w:tcPr>
          <w:p w14:paraId="6E96D618"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4</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2BA0368E"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Webserver online</w:t>
            </w:r>
          </w:p>
        </w:tc>
        <w:tc>
          <w:tcPr>
            <w:tcW w:w="1296" w:type="dxa"/>
            <w:tcBorders>
              <w:top w:val="nil"/>
              <w:left w:val="nil"/>
              <w:bottom w:val="nil"/>
              <w:right w:val="nil"/>
            </w:tcBorders>
            <w:shd w:val="clear" w:color="auto" w:fill="auto"/>
            <w:hideMark/>
          </w:tcPr>
          <w:p w14:paraId="3C59A55A"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7C5BB1" w14:paraId="4E53DFCA" w14:textId="77777777" w:rsidTr="006F090F">
        <w:trPr>
          <w:trHeight w:val="295"/>
        </w:trPr>
        <w:tc>
          <w:tcPr>
            <w:tcW w:w="1296" w:type="dxa"/>
            <w:tcBorders>
              <w:top w:val="nil"/>
              <w:left w:val="nil"/>
              <w:bottom w:val="nil"/>
              <w:right w:val="nil"/>
            </w:tcBorders>
            <w:shd w:val="clear" w:color="auto" w:fill="auto"/>
            <w:hideMark/>
          </w:tcPr>
          <w:p w14:paraId="063A6082"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hideMark/>
          </w:tcPr>
          <w:p w14:paraId="08951A2C"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hideMark/>
          </w:tcPr>
          <w:p w14:paraId="5B19AD46"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0319457A"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7B8B1423"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2190731D"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6483" w:type="dxa"/>
            <w:gridSpan w:val="3"/>
            <w:tcBorders>
              <w:top w:val="nil"/>
              <w:left w:val="nil"/>
              <w:bottom w:val="nil"/>
              <w:right w:val="nil"/>
            </w:tcBorders>
            <w:shd w:val="clear" w:color="auto" w:fill="auto"/>
            <w:hideMark/>
          </w:tcPr>
          <w:p w14:paraId="3D9CD569"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236" w:type="dxa"/>
            <w:tcBorders>
              <w:top w:val="nil"/>
              <w:left w:val="nil"/>
              <w:bottom w:val="nil"/>
              <w:right w:val="nil"/>
            </w:tcBorders>
            <w:shd w:val="clear" w:color="auto" w:fill="auto"/>
            <w:hideMark/>
          </w:tcPr>
          <w:p w14:paraId="44B3E7A0"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44C9ADBB"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081AB927"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043DB4F5"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454C63" w14:paraId="43B149FB" w14:textId="77777777" w:rsidTr="007C5BB1">
        <w:trPr>
          <w:trHeight w:val="295"/>
        </w:trPr>
        <w:tc>
          <w:tcPr>
            <w:tcW w:w="1296" w:type="dxa"/>
            <w:tcBorders>
              <w:top w:val="single" w:sz="4" w:space="0" w:color="B2B2B2"/>
              <w:left w:val="single" w:sz="4" w:space="0" w:color="B2B2B2"/>
              <w:bottom w:val="single" w:sz="4" w:space="0" w:color="B2B2B2"/>
              <w:right w:val="single" w:sz="4" w:space="0" w:color="B2B2B2"/>
            </w:tcBorders>
            <w:shd w:val="clear" w:color="auto" w:fill="DEEAF6"/>
            <w:noWrap/>
            <w:hideMark/>
          </w:tcPr>
          <w:p w14:paraId="02BD187C" w14:textId="77777777" w:rsidR="007C5BB1" w:rsidRPr="007C5BB1" w:rsidRDefault="007C5BB1" w:rsidP="007C5BB1">
            <w:pPr>
              <w:widowControl/>
              <w:autoSpaceDE/>
              <w:autoSpaceDN/>
              <w:spacing w:line="240" w:lineRule="auto"/>
              <w:jc w:val="left"/>
              <w:rPr>
                <w:rFonts w:ascii="Calibri" w:eastAsia="Times New Roman" w:hAnsi="Calibri" w:cs="Calibri"/>
                <w:b/>
                <w:bCs/>
                <w:sz w:val="22"/>
                <w:u w:val="single"/>
                <w:lang w:val="en-GB" w:eastAsia="en-GB"/>
              </w:rPr>
            </w:pPr>
            <w:r w:rsidRPr="007C5BB1">
              <w:rPr>
                <w:rFonts w:ascii="Calibri" w:eastAsia="Times New Roman" w:hAnsi="Calibri" w:cs="Calibri"/>
                <w:b/>
                <w:bCs/>
                <w:sz w:val="22"/>
                <w:u w:val="single"/>
                <w:lang w:val="en-GB" w:eastAsia="en-GB"/>
              </w:rPr>
              <w:t>Test Scenario</w:t>
            </w:r>
          </w:p>
        </w:tc>
        <w:tc>
          <w:tcPr>
            <w:tcW w:w="13603" w:type="dxa"/>
            <w:gridSpan w:val="8"/>
            <w:tcBorders>
              <w:top w:val="nil"/>
              <w:left w:val="nil"/>
              <w:bottom w:val="nil"/>
              <w:right w:val="nil"/>
            </w:tcBorders>
            <w:shd w:val="clear" w:color="auto" w:fill="auto"/>
            <w:noWrap/>
            <w:hideMark/>
          </w:tcPr>
          <w:p w14:paraId="2B610731"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A </w:t>
            </w:r>
            <w:proofErr w:type="spellStart"/>
            <w:r w:rsidRPr="007C5BB1">
              <w:rPr>
                <w:rFonts w:ascii="Calibri" w:eastAsia="Times New Roman" w:hAnsi="Calibri" w:cs="Calibri"/>
                <w:sz w:val="22"/>
                <w:lang w:val="en-GB" w:eastAsia="en-GB"/>
              </w:rPr>
              <w:t>powerbank</w:t>
            </w:r>
            <w:proofErr w:type="spellEnd"/>
            <w:r w:rsidRPr="007C5BB1">
              <w:rPr>
                <w:rFonts w:ascii="Calibri" w:eastAsia="Times New Roman" w:hAnsi="Calibri" w:cs="Calibri"/>
                <w:sz w:val="22"/>
                <w:lang w:val="en-GB" w:eastAsia="en-GB"/>
              </w:rPr>
              <w:t>-powered tag is left in an open environment with Internet Access, while the webserver is being monitored for the time at which the tag starts to post data and when it last posted data.</w:t>
            </w:r>
          </w:p>
        </w:tc>
        <w:tc>
          <w:tcPr>
            <w:tcW w:w="236" w:type="dxa"/>
            <w:tcBorders>
              <w:top w:val="nil"/>
              <w:left w:val="nil"/>
              <w:bottom w:val="nil"/>
              <w:right w:val="nil"/>
            </w:tcBorders>
            <w:shd w:val="clear" w:color="auto" w:fill="auto"/>
            <w:hideMark/>
          </w:tcPr>
          <w:p w14:paraId="445DBAD8"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5AD5CB5B"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56E7488F"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01D78260"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454C63" w14:paraId="2A53455B" w14:textId="77777777" w:rsidTr="006F090F">
        <w:trPr>
          <w:trHeight w:val="295"/>
        </w:trPr>
        <w:tc>
          <w:tcPr>
            <w:tcW w:w="1296" w:type="dxa"/>
            <w:tcBorders>
              <w:top w:val="nil"/>
              <w:left w:val="nil"/>
              <w:bottom w:val="nil"/>
              <w:right w:val="nil"/>
            </w:tcBorders>
            <w:shd w:val="clear" w:color="auto" w:fill="auto"/>
            <w:noWrap/>
            <w:vAlign w:val="bottom"/>
            <w:hideMark/>
          </w:tcPr>
          <w:p w14:paraId="0370095E"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noWrap/>
            <w:vAlign w:val="bottom"/>
            <w:hideMark/>
          </w:tcPr>
          <w:p w14:paraId="7C2403D5"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noWrap/>
            <w:vAlign w:val="bottom"/>
            <w:hideMark/>
          </w:tcPr>
          <w:p w14:paraId="0CB3F46C"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noWrap/>
            <w:vAlign w:val="bottom"/>
            <w:hideMark/>
          </w:tcPr>
          <w:p w14:paraId="6EB49864"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noWrap/>
            <w:vAlign w:val="bottom"/>
            <w:hideMark/>
          </w:tcPr>
          <w:p w14:paraId="21472745"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noWrap/>
            <w:vAlign w:val="bottom"/>
            <w:hideMark/>
          </w:tcPr>
          <w:p w14:paraId="41BA4E1E"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6483" w:type="dxa"/>
            <w:gridSpan w:val="3"/>
            <w:tcBorders>
              <w:top w:val="nil"/>
              <w:left w:val="nil"/>
              <w:bottom w:val="nil"/>
              <w:right w:val="nil"/>
            </w:tcBorders>
            <w:shd w:val="clear" w:color="auto" w:fill="auto"/>
            <w:noWrap/>
            <w:vAlign w:val="bottom"/>
            <w:hideMark/>
          </w:tcPr>
          <w:p w14:paraId="2353BCC0"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236" w:type="dxa"/>
            <w:tcBorders>
              <w:top w:val="nil"/>
              <w:left w:val="nil"/>
              <w:bottom w:val="nil"/>
              <w:right w:val="nil"/>
            </w:tcBorders>
            <w:shd w:val="clear" w:color="auto" w:fill="auto"/>
            <w:noWrap/>
            <w:vAlign w:val="bottom"/>
            <w:hideMark/>
          </w:tcPr>
          <w:p w14:paraId="5E7CE226"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noWrap/>
            <w:vAlign w:val="bottom"/>
            <w:hideMark/>
          </w:tcPr>
          <w:p w14:paraId="77FCA1D2"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noWrap/>
            <w:vAlign w:val="bottom"/>
            <w:hideMark/>
          </w:tcPr>
          <w:p w14:paraId="31D8E336"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noWrap/>
            <w:vAlign w:val="bottom"/>
            <w:hideMark/>
          </w:tcPr>
          <w:p w14:paraId="68915413"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454C63" w14:paraId="03F21EEC" w14:textId="77777777" w:rsidTr="007C5BB1">
        <w:trPr>
          <w:gridAfter w:val="4"/>
          <w:wAfter w:w="4127" w:type="dxa"/>
          <w:trHeight w:val="472"/>
        </w:trPr>
        <w:tc>
          <w:tcPr>
            <w:tcW w:w="1296" w:type="dxa"/>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57986F7A"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Step #</w:t>
            </w:r>
          </w:p>
        </w:tc>
        <w:tc>
          <w:tcPr>
            <w:tcW w:w="3229" w:type="dxa"/>
            <w:gridSpan w:val="2"/>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0DF976BC"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Step Details</w:t>
            </w:r>
          </w:p>
        </w:tc>
        <w:tc>
          <w:tcPr>
            <w:tcW w:w="2593" w:type="dxa"/>
            <w:gridSpan w:val="2"/>
            <w:vMerge w:val="restart"/>
            <w:tcBorders>
              <w:top w:val="single" w:sz="4" w:space="0" w:color="B2B2B2"/>
              <w:left w:val="single" w:sz="4" w:space="0" w:color="B2B2B2"/>
              <w:bottom w:val="single" w:sz="4" w:space="0" w:color="B2B2B2"/>
              <w:right w:val="single" w:sz="4" w:space="0" w:color="B2B2B2"/>
            </w:tcBorders>
            <w:shd w:val="clear" w:color="auto" w:fill="DEEAF6"/>
            <w:noWrap/>
            <w:vAlign w:val="center"/>
            <w:hideMark/>
          </w:tcPr>
          <w:p w14:paraId="364CD4DA"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Expected Results</w:t>
            </w:r>
          </w:p>
        </w:tc>
        <w:tc>
          <w:tcPr>
            <w:tcW w:w="3890" w:type="dxa"/>
            <w:gridSpan w:val="2"/>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3C8E7EC5"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Actual Results</w:t>
            </w:r>
          </w:p>
        </w:tc>
        <w:tc>
          <w:tcPr>
            <w:tcW w:w="3891" w:type="dxa"/>
            <w:gridSpan w:val="2"/>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41A221A9"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Pass / Fail / Not executed / Suspended</w:t>
            </w:r>
          </w:p>
        </w:tc>
      </w:tr>
      <w:tr w:rsidR="007C5BB1" w:rsidRPr="00454C63" w14:paraId="7F51312F" w14:textId="77777777" w:rsidTr="007C5BB1">
        <w:trPr>
          <w:gridAfter w:val="4"/>
          <w:wAfter w:w="4127" w:type="dxa"/>
          <w:trHeight w:val="472"/>
        </w:trPr>
        <w:tc>
          <w:tcPr>
            <w:tcW w:w="1296" w:type="dxa"/>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7A9904FE"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c>
          <w:tcPr>
            <w:tcW w:w="3229" w:type="dxa"/>
            <w:gridSpan w:val="2"/>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5B618C7E"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c>
          <w:tcPr>
            <w:tcW w:w="2593" w:type="dxa"/>
            <w:gridSpan w:val="2"/>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4857A04E"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c>
          <w:tcPr>
            <w:tcW w:w="3890" w:type="dxa"/>
            <w:gridSpan w:val="2"/>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64ADA4B4"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c>
          <w:tcPr>
            <w:tcW w:w="3891" w:type="dxa"/>
            <w:gridSpan w:val="2"/>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74947B75"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r>
      <w:tr w:rsidR="007C5BB1" w:rsidRPr="007C5BB1" w14:paraId="77A112D9" w14:textId="77777777" w:rsidTr="006F090F">
        <w:trPr>
          <w:gridAfter w:val="4"/>
          <w:wAfter w:w="4127" w:type="dxa"/>
          <w:trHeight w:val="573"/>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8D8D7AD"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1</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61D6EE93"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Connect the Tag to the </w:t>
            </w:r>
            <w:proofErr w:type="spellStart"/>
            <w:r w:rsidRPr="007C5BB1">
              <w:rPr>
                <w:rFonts w:ascii="Calibri" w:eastAsia="Times New Roman" w:hAnsi="Calibri" w:cs="Calibri"/>
                <w:sz w:val="22"/>
                <w:lang w:val="en-GB" w:eastAsia="en-GB"/>
              </w:rPr>
              <w:t>Powerbank</w:t>
            </w:r>
            <w:proofErr w:type="spellEnd"/>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0D8B585E"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The </w:t>
            </w:r>
            <w:proofErr w:type="spellStart"/>
            <w:r w:rsidRPr="007C5BB1">
              <w:rPr>
                <w:rFonts w:ascii="Calibri" w:eastAsia="Times New Roman" w:hAnsi="Calibri" w:cs="Calibri"/>
                <w:sz w:val="22"/>
                <w:lang w:val="en-GB" w:eastAsia="en-GB"/>
              </w:rPr>
              <w:t>powerbank</w:t>
            </w:r>
            <w:proofErr w:type="spellEnd"/>
            <w:r w:rsidRPr="007C5BB1">
              <w:rPr>
                <w:rFonts w:ascii="Calibri" w:eastAsia="Times New Roman" w:hAnsi="Calibri" w:cs="Calibri"/>
                <w:sz w:val="22"/>
                <w:lang w:val="en-GB" w:eastAsia="en-GB"/>
              </w:rPr>
              <w:t xml:space="preserve"> turns blue when it is working</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35C9D542"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gridSpan w:val="2"/>
            <w:tcBorders>
              <w:top w:val="single" w:sz="4" w:space="0" w:color="auto"/>
              <w:left w:val="nil"/>
              <w:bottom w:val="single" w:sz="4" w:space="0" w:color="auto"/>
              <w:right w:val="single" w:sz="4" w:space="0" w:color="000000"/>
            </w:tcBorders>
            <w:shd w:val="clear" w:color="auto" w:fill="auto"/>
            <w:vAlign w:val="center"/>
          </w:tcPr>
          <w:p w14:paraId="1B0706EB"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2D8DB806"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795D18D9"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038F2D27"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Navigate to http://ils.dsi.uminho.pt/viewData</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26C3EF6F"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Site should open</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45C54CFE"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gridSpan w:val="2"/>
            <w:tcBorders>
              <w:top w:val="single" w:sz="4" w:space="0" w:color="auto"/>
              <w:left w:val="nil"/>
              <w:bottom w:val="single" w:sz="4" w:space="0" w:color="auto"/>
              <w:right w:val="single" w:sz="4" w:space="0" w:color="000000"/>
            </w:tcBorders>
            <w:shd w:val="clear" w:color="auto" w:fill="auto"/>
            <w:vAlign w:val="center"/>
          </w:tcPr>
          <w:p w14:paraId="3D2773AE"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2300F5C7"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30D9818B"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3</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234B704A"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Enter </w:t>
            </w:r>
            <w:proofErr w:type="spellStart"/>
            <w:r w:rsidRPr="007C5BB1">
              <w:rPr>
                <w:rFonts w:ascii="Calibri" w:eastAsia="Times New Roman" w:hAnsi="Calibri" w:cs="Calibri"/>
                <w:sz w:val="22"/>
                <w:lang w:val="en-GB" w:eastAsia="en-GB"/>
              </w:rPr>
              <w:t>TagName</w:t>
            </w:r>
            <w:proofErr w:type="spellEnd"/>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201F829A"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Credential can be entered</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73E21EDD"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gridSpan w:val="2"/>
            <w:tcBorders>
              <w:top w:val="single" w:sz="4" w:space="0" w:color="auto"/>
              <w:left w:val="nil"/>
              <w:bottom w:val="single" w:sz="4" w:space="0" w:color="auto"/>
              <w:right w:val="single" w:sz="4" w:space="0" w:color="000000"/>
            </w:tcBorders>
            <w:shd w:val="clear" w:color="auto" w:fill="auto"/>
            <w:vAlign w:val="center"/>
          </w:tcPr>
          <w:p w14:paraId="44C70B15"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77EAA03F"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76E1A244"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4</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491AF5C7"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Click Submit</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2A539C80"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Initial tag data is displayed</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64A79FBB"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gridSpan w:val="2"/>
            <w:tcBorders>
              <w:top w:val="single" w:sz="4" w:space="0" w:color="auto"/>
              <w:left w:val="nil"/>
              <w:bottom w:val="single" w:sz="4" w:space="0" w:color="auto"/>
              <w:right w:val="single" w:sz="4" w:space="0" w:color="000000"/>
            </w:tcBorders>
            <w:shd w:val="clear" w:color="auto" w:fill="auto"/>
            <w:vAlign w:val="center"/>
          </w:tcPr>
          <w:p w14:paraId="0DA7C2D8"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550DE462"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7F129189"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5</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06663055"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Record initial tag data</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1958CE3A"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7EEC3406"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2022-10-18 14:53:00</w:t>
            </w:r>
          </w:p>
        </w:tc>
        <w:tc>
          <w:tcPr>
            <w:tcW w:w="3891" w:type="dxa"/>
            <w:gridSpan w:val="2"/>
            <w:tcBorders>
              <w:top w:val="single" w:sz="4" w:space="0" w:color="auto"/>
              <w:left w:val="nil"/>
              <w:bottom w:val="single" w:sz="4" w:space="0" w:color="auto"/>
              <w:right w:val="single" w:sz="4" w:space="0" w:color="000000"/>
            </w:tcBorders>
            <w:shd w:val="clear" w:color="auto" w:fill="auto"/>
            <w:vAlign w:val="center"/>
          </w:tcPr>
          <w:p w14:paraId="4694C9C8"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14305E38"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10FF5E91"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6</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2FDBA7C9"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Wait until the </w:t>
            </w:r>
            <w:proofErr w:type="spellStart"/>
            <w:r w:rsidRPr="007C5BB1">
              <w:rPr>
                <w:rFonts w:ascii="Calibri" w:eastAsia="Times New Roman" w:hAnsi="Calibri" w:cs="Calibri"/>
                <w:sz w:val="22"/>
                <w:lang w:val="en-GB" w:eastAsia="en-GB"/>
              </w:rPr>
              <w:t>powerbank</w:t>
            </w:r>
            <w:proofErr w:type="spellEnd"/>
            <w:r w:rsidRPr="007C5BB1">
              <w:rPr>
                <w:rFonts w:ascii="Calibri" w:eastAsia="Times New Roman" w:hAnsi="Calibri" w:cs="Calibri"/>
                <w:sz w:val="22"/>
                <w:lang w:val="en-GB" w:eastAsia="en-GB"/>
              </w:rPr>
              <w:t xml:space="preserve"> is completely discharged</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18C08BF6"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roofErr w:type="spellStart"/>
            <w:r w:rsidRPr="007C5BB1">
              <w:rPr>
                <w:rFonts w:ascii="Calibri" w:eastAsia="Times New Roman" w:hAnsi="Calibri" w:cs="Calibri"/>
                <w:sz w:val="22"/>
                <w:lang w:val="en-GB" w:eastAsia="en-GB"/>
              </w:rPr>
              <w:t>Powerbank</w:t>
            </w:r>
            <w:proofErr w:type="spellEnd"/>
            <w:r w:rsidRPr="007C5BB1">
              <w:rPr>
                <w:rFonts w:ascii="Calibri" w:eastAsia="Times New Roman" w:hAnsi="Calibri" w:cs="Calibri"/>
                <w:sz w:val="22"/>
                <w:lang w:val="en-GB" w:eastAsia="en-GB"/>
              </w:rPr>
              <w:t xml:space="preserve"> stops displaying blue </w:t>
            </w:r>
            <w:proofErr w:type="spellStart"/>
            <w:r w:rsidRPr="007C5BB1">
              <w:rPr>
                <w:rFonts w:ascii="Calibri" w:eastAsia="Times New Roman" w:hAnsi="Calibri" w:cs="Calibri"/>
                <w:sz w:val="22"/>
                <w:lang w:val="en-GB" w:eastAsia="en-GB"/>
              </w:rPr>
              <w:t>color</w:t>
            </w:r>
            <w:proofErr w:type="spellEnd"/>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2DC609DA"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gridSpan w:val="2"/>
            <w:tcBorders>
              <w:top w:val="single" w:sz="4" w:space="0" w:color="auto"/>
              <w:left w:val="nil"/>
              <w:bottom w:val="single" w:sz="4" w:space="0" w:color="auto"/>
              <w:right w:val="single" w:sz="4" w:space="0" w:color="000000"/>
            </w:tcBorders>
            <w:shd w:val="clear" w:color="auto" w:fill="auto"/>
            <w:vAlign w:val="center"/>
          </w:tcPr>
          <w:p w14:paraId="2174AD7D"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62092B71" w14:textId="77777777" w:rsidTr="006F090F">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tcPr>
          <w:p w14:paraId="1E9B3A9A"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7</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4423D886"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Click Submit</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2E365776"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Final tag data is displayed</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75C607FB"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gridSpan w:val="2"/>
            <w:tcBorders>
              <w:top w:val="single" w:sz="4" w:space="0" w:color="auto"/>
              <w:left w:val="nil"/>
              <w:bottom w:val="single" w:sz="4" w:space="0" w:color="auto"/>
              <w:right w:val="single" w:sz="4" w:space="0" w:color="000000"/>
            </w:tcBorders>
            <w:shd w:val="clear" w:color="auto" w:fill="auto"/>
            <w:vAlign w:val="center"/>
          </w:tcPr>
          <w:p w14:paraId="492D1847"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4C73AFEE" w14:textId="77777777" w:rsidTr="006F090F">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tcPr>
          <w:p w14:paraId="14D46B1D"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8</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341E01F1"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Record final tag data</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7E3D3C2F"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0E3ADBC7"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2022-10-18 20:47:16</w:t>
            </w:r>
          </w:p>
        </w:tc>
        <w:tc>
          <w:tcPr>
            <w:tcW w:w="3891" w:type="dxa"/>
            <w:gridSpan w:val="2"/>
            <w:tcBorders>
              <w:top w:val="single" w:sz="4" w:space="0" w:color="auto"/>
              <w:left w:val="nil"/>
              <w:bottom w:val="single" w:sz="4" w:space="0" w:color="auto"/>
              <w:right w:val="single" w:sz="4" w:space="0" w:color="000000"/>
            </w:tcBorders>
            <w:shd w:val="clear" w:color="auto" w:fill="auto"/>
            <w:vAlign w:val="center"/>
          </w:tcPr>
          <w:p w14:paraId="030E08C9"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6B16DF26" w14:textId="77777777" w:rsidTr="006F090F">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tcPr>
          <w:p w14:paraId="0D311E0D"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9</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305A8202"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Calculate tag’s execution time</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1B3A63CA"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2A1306CA"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5 hours 54 minutes 16 seconds</w:t>
            </w:r>
          </w:p>
        </w:tc>
        <w:tc>
          <w:tcPr>
            <w:tcW w:w="3891" w:type="dxa"/>
            <w:gridSpan w:val="2"/>
            <w:tcBorders>
              <w:top w:val="single" w:sz="4" w:space="0" w:color="auto"/>
              <w:left w:val="nil"/>
              <w:bottom w:val="single" w:sz="4" w:space="0" w:color="auto"/>
              <w:right w:val="single" w:sz="4" w:space="0" w:color="000000"/>
            </w:tcBorders>
            <w:shd w:val="clear" w:color="auto" w:fill="auto"/>
            <w:vAlign w:val="center"/>
          </w:tcPr>
          <w:p w14:paraId="36F83505"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454C63" w14:paraId="0ED81155" w14:textId="77777777" w:rsidTr="007C5BB1">
        <w:trPr>
          <w:gridAfter w:val="4"/>
          <w:wAfter w:w="4127" w:type="dxa"/>
          <w:trHeight w:val="295"/>
        </w:trPr>
        <w:tc>
          <w:tcPr>
            <w:tcW w:w="2911" w:type="dxa"/>
            <w:gridSpan w:val="2"/>
            <w:tcBorders>
              <w:top w:val="single" w:sz="4" w:space="0" w:color="B2B2B2"/>
              <w:left w:val="single" w:sz="4" w:space="0" w:color="B2B2B2"/>
              <w:bottom w:val="single" w:sz="4" w:space="0" w:color="B2B2B2"/>
              <w:right w:val="single" w:sz="4" w:space="0" w:color="B2B2B2"/>
            </w:tcBorders>
            <w:shd w:val="clear" w:color="auto" w:fill="DEEAF6"/>
            <w:noWrap/>
            <w:hideMark/>
          </w:tcPr>
          <w:p w14:paraId="677BA8F1"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lastRenderedPageBreak/>
              <w:t>Test Case ID</w:t>
            </w:r>
          </w:p>
        </w:tc>
        <w:tc>
          <w:tcPr>
            <w:tcW w:w="1614" w:type="dxa"/>
            <w:tcBorders>
              <w:top w:val="single" w:sz="4" w:space="0" w:color="auto"/>
              <w:left w:val="nil"/>
              <w:bottom w:val="single" w:sz="4" w:space="0" w:color="auto"/>
              <w:right w:val="single" w:sz="4" w:space="0" w:color="auto"/>
            </w:tcBorders>
            <w:shd w:val="clear" w:color="auto" w:fill="auto"/>
            <w:noWrap/>
            <w:hideMark/>
          </w:tcPr>
          <w:p w14:paraId="0E0D1460"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TagT4</w:t>
            </w:r>
          </w:p>
        </w:tc>
        <w:tc>
          <w:tcPr>
            <w:tcW w:w="2593" w:type="dxa"/>
            <w:gridSpan w:val="2"/>
            <w:tcBorders>
              <w:top w:val="single" w:sz="4" w:space="0" w:color="B2B2B2"/>
              <w:left w:val="single" w:sz="4" w:space="0" w:color="B2B2B2"/>
              <w:bottom w:val="single" w:sz="4" w:space="0" w:color="B2B2B2"/>
              <w:right w:val="single" w:sz="4" w:space="0" w:color="B2B2B2"/>
            </w:tcBorders>
            <w:shd w:val="clear" w:color="auto" w:fill="DEEAF6"/>
            <w:noWrap/>
            <w:hideMark/>
          </w:tcPr>
          <w:p w14:paraId="26D34CCA"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Test Case Description</w:t>
            </w:r>
          </w:p>
        </w:tc>
        <w:tc>
          <w:tcPr>
            <w:tcW w:w="7781" w:type="dxa"/>
            <w:gridSpan w:val="4"/>
            <w:tcBorders>
              <w:top w:val="single" w:sz="4" w:space="0" w:color="auto"/>
              <w:left w:val="nil"/>
              <w:bottom w:val="single" w:sz="4" w:space="0" w:color="auto"/>
              <w:right w:val="single" w:sz="4" w:space="0" w:color="000000"/>
            </w:tcBorders>
            <w:shd w:val="clear" w:color="auto" w:fill="auto"/>
            <w:hideMark/>
          </w:tcPr>
          <w:p w14:paraId="1335B7C7"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Test the duration of the tag’s execution time powered with a </w:t>
            </w:r>
            <w:proofErr w:type="spellStart"/>
            <w:r w:rsidRPr="007C5BB1">
              <w:rPr>
                <w:rFonts w:ascii="Calibri" w:eastAsia="Times New Roman" w:hAnsi="Calibri" w:cs="Calibri"/>
                <w:sz w:val="22"/>
                <w:lang w:val="en-GB" w:eastAsia="en-GB"/>
              </w:rPr>
              <w:t>powerbank</w:t>
            </w:r>
            <w:proofErr w:type="spellEnd"/>
          </w:p>
        </w:tc>
      </w:tr>
      <w:tr w:rsidR="007C5BB1" w:rsidRPr="007C5BB1" w14:paraId="471319B5" w14:textId="77777777" w:rsidTr="007C5BB1">
        <w:trPr>
          <w:gridAfter w:val="4"/>
          <w:wAfter w:w="4127" w:type="dxa"/>
          <w:trHeight w:val="295"/>
        </w:trPr>
        <w:tc>
          <w:tcPr>
            <w:tcW w:w="2911" w:type="dxa"/>
            <w:gridSpan w:val="2"/>
            <w:tcBorders>
              <w:top w:val="single" w:sz="4" w:space="0" w:color="B2B2B2"/>
              <w:left w:val="single" w:sz="4" w:space="0" w:color="B2B2B2"/>
              <w:bottom w:val="single" w:sz="4" w:space="0" w:color="B2B2B2"/>
              <w:right w:val="single" w:sz="4" w:space="0" w:color="B2B2B2"/>
            </w:tcBorders>
            <w:shd w:val="clear" w:color="auto" w:fill="DEEAF6"/>
            <w:noWrap/>
            <w:hideMark/>
          </w:tcPr>
          <w:p w14:paraId="121D9AA9"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Created By</w:t>
            </w:r>
          </w:p>
        </w:tc>
        <w:tc>
          <w:tcPr>
            <w:tcW w:w="1614" w:type="dxa"/>
            <w:tcBorders>
              <w:top w:val="nil"/>
              <w:left w:val="nil"/>
              <w:bottom w:val="single" w:sz="4" w:space="0" w:color="auto"/>
              <w:right w:val="single" w:sz="4" w:space="0" w:color="auto"/>
            </w:tcBorders>
            <w:shd w:val="clear" w:color="auto" w:fill="auto"/>
            <w:noWrap/>
            <w:hideMark/>
          </w:tcPr>
          <w:p w14:paraId="14C30264"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Pedro</w:t>
            </w:r>
          </w:p>
        </w:tc>
        <w:tc>
          <w:tcPr>
            <w:tcW w:w="2593" w:type="dxa"/>
            <w:gridSpan w:val="2"/>
            <w:tcBorders>
              <w:top w:val="single" w:sz="4" w:space="0" w:color="B2B2B2"/>
              <w:left w:val="single" w:sz="4" w:space="0" w:color="B2B2B2"/>
              <w:bottom w:val="single" w:sz="4" w:space="0" w:color="B2B2B2"/>
              <w:right w:val="single" w:sz="4" w:space="0" w:color="B2B2B2"/>
            </w:tcBorders>
            <w:shd w:val="clear" w:color="auto" w:fill="DEEAF6"/>
            <w:hideMark/>
          </w:tcPr>
          <w:p w14:paraId="183F6443"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Version</w:t>
            </w:r>
          </w:p>
        </w:tc>
        <w:tc>
          <w:tcPr>
            <w:tcW w:w="7781" w:type="dxa"/>
            <w:gridSpan w:val="4"/>
            <w:tcBorders>
              <w:top w:val="single" w:sz="4" w:space="0" w:color="auto"/>
              <w:left w:val="nil"/>
              <w:bottom w:val="single" w:sz="4" w:space="0" w:color="auto"/>
              <w:right w:val="single" w:sz="4" w:space="0" w:color="000000"/>
            </w:tcBorders>
            <w:shd w:val="clear" w:color="auto" w:fill="auto"/>
            <w:noWrap/>
            <w:hideMark/>
          </w:tcPr>
          <w:p w14:paraId="52F61F14"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3.0</w:t>
            </w:r>
          </w:p>
        </w:tc>
      </w:tr>
      <w:tr w:rsidR="007C5BB1" w:rsidRPr="007C5BB1" w14:paraId="0FDE5633" w14:textId="77777777" w:rsidTr="006F090F">
        <w:trPr>
          <w:trHeight w:val="295"/>
        </w:trPr>
        <w:tc>
          <w:tcPr>
            <w:tcW w:w="1296" w:type="dxa"/>
            <w:tcBorders>
              <w:top w:val="nil"/>
              <w:left w:val="nil"/>
              <w:bottom w:val="nil"/>
              <w:right w:val="nil"/>
            </w:tcBorders>
            <w:shd w:val="clear" w:color="auto" w:fill="auto"/>
            <w:hideMark/>
          </w:tcPr>
          <w:p w14:paraId="42CE0D9E"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hideMark/>
          </w:tcPr>
          <w:p w14:paraId="75ED5092"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hideMark/>
          </w:tcPr>
          <w:p w14:paraId="2C38D9A4"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1C0231EF"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1B4270FF"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5EF5B1F0"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6483" w:type="dxa"/>
            <w:gridSpan w:val="3"/>
            <w:tcBorders>
              <w:top w:val="nil"/>
              <w:left w:val="nil"/>
              <w:bottom w:val="nil"/>
              <w:right w:val="nil"/>
            </w:tcBorders>
            <w:shd w:val="clear" w:color="auto" w:fill="auto"/>
            <w:hideMark/>
          </w:tcPr>
          <w:p w14:paraId="12B83316"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236" w:type="dxa"/>
            <w:tcBorders>
              <w:top w:val="nil"/>
              <w:left w:val="nil"/>
              <w:bottom w:val="nil"/>
              <w:right w:val="nil"/>
            </w:tcBorders>
            <w:shd w:val="clear" w:color="auto" w:fill="auto"/>
            <w:hideMark/>
          </w:tcPr>
          <w:p w14:paraId="3F8C7FE0"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0C1286A6"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3DC452B7"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2FA60A1A"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7C5BB1" w14:paraId="2B2CF36F" w14:textId="77777777" w:rsidTr="007C5BB1">
        <w:trPr>
          <w:gridAfter w:val="6"/>
          <w:wAfter w:w="8018" w:type="dxa"/>
          <w:trHeight w:val="295"/>
        </w:trPr>
        <w:tc>
          <w:tcPr>
            <w:tcW w:w="2911" w:type="dxa"/>
            <w:gridSpan w:val="2"/>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5F9D9254"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Date Tested</w:t>
            </w:r>
          </w:p>
        </w:tc>
        <w:tc>
          <w:tcPr>
            <w:tcW w:w="291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3B039C5F"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19-Oct-2022</w:t>
            </w:r>
          </w:p>
        </w:tc>
        <w:tc>
          <w:tcPr>
            <w:tcW w:w="2594" w:type="dxa"/>
            <w:gridSpan w:val="2"/>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1492CC05"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Test Case (Pass/Fail/Not Executed)</w:t>
            </w:r>
          </w:p>
        </w:tc>
        <w:tc>
          <w:tcPr>
            <w:tcW w:w="259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EA997AF"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269CC0AF" w14:textId="77777777" w:rsidTr="006F090F">
        <w:trPr>
          <w:trHeight w:val="295"/>
        </w:trPr>
        <w:tc>
          <w:tcPr>
            <w:tcW w:w="1296" w:type="dxa"/>
            <w:tcBorders>
              <w:top w:val="nil"/>
              <w:left w:val="nil"/>
              <w:bottom w:val="nil"/>
              <w:right w:val="nil"/>
            </w:tcBorders>
            <w:shd w:val="clear" w:color="auto" w:fill="auto"/>
            <w:hideMark/>
          </w:tcPr>
          <w:p w14:paraId="7683C183"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hideMark/>
          </w:tcPr>
          <w:p w14:paraId="37A3B6C7"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hideMark/>
          </w:tcPr>
          <w:p w14:paraId="1EA7B142"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2247F6F6"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3DDA07DF"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706CBAF1"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6483" w:type="dxa"/>
            <w:gridSpan w:val="3"/>
            <w:tcBorders>
              <w:top w:val="nil"/>
              <w:left w:val="nil"/>
              <w:bottom w:val="nil"/>
              <w:right w:val="nil"/>
            </w:tcBorders>
            <w:shd w:val="clear" w:color="auto" w:fill="auto"/>
            <w:hideMark/>
          </w:tcPr>
          <w:p w14:paraId="164CB3F4"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236" w:type="dxa"/>
            <w:tcBorders>
              <w:top w:val="nil"/>
              <w:left w:val="nil"/>
              <w:bottom w:val="nil"/>
              <w:right w:val="nil"/>
            </w:tcBorders>
            <w:shd w:val="clear" w:color="auto" w:fill="auto"/>
            <w:hideMark/>
          </w:tcPr>
          <w:p w14:paraId="17A0499F"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7B351227"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3E06679E"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16C1DF35"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7C5BB1" w14:paraId="7B8C4CF0" w14:textId="77777777" w:rsidTr="007C5BB1">
        <w:trPr>
          <w:gridAfter w:val="4"/>
          <w:wAfter w:w="4127" w:type="dxa"/>
          <w:trHeight w:val="295"/>
        </w:trPr>
        <w:tc>
          <w:tcPr>
            <w:tcW w:w="1296" w:type="dxa"/>
            <w:tcBorders>
              <w:top w:val="single" w:sz="4" w:space="0" w:color="B2B2B2"/>
              <w:left w:val="single" w:sz="4" w:space="0" w:color="B2B2B2"/>
              <w:bottom w:val="single" w:sz="4" w:space="0" w:color="B2B2B2"/>
              <w:right w:val="single" w:sz="4" w:space="0" w:color="B2B2B2"/>
            </w:tcBorders>
            <w:shd w:val="clear" w:color="auto" w:fill="DEEAF6"/>
            <w:hideMark/>
          </w:tcPr>
          <w:p w14:paraId="6698B78A"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S #</w:t>
            </w:r>
          </w:p>
        </w:tc>
        <w:tc>
          <w:tcPr>
            <w:tcW w:w="4526" w:type="dxa"/>
            <w:gridSpan w:val="3"/>
            <w:tcBorders>
              <w:top w:val="single" w:sz="4" w:space="0" w:color="B2B2B2"/>
              <w:left w:val="nil"/>
              <w:bottom w:val="single" w:sz="4" w:space="0" w:color="B2B2B2"/>
              <w:right w:val="single" w:sz="4" w:space="0" w:color="B2B2B2"/>
            </w:tcBorders>
            <w:shd w:val="clear" w:color="auto" w:fill="DEEAF6"/>
            <w:hideMark/>
          </w:tcPr>
          <w:p w14:paraId="0BC60B4B"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Prerequisites:</w:t>
            </w:r>
          </w:p>
        </w:tc>
        <w:tc>
          <w:tcPr>
            <w:tcW w:w="1296" w:type="dxa"/>
            <w:tcBorders>
              <w:top w:val="nil"/>
              <w:left w:val="nil"/>
              <w:bottom w:val="nil"/>
              <w:right w:val="nil"/>
            </w:tcBorders>
            <w:shd w:val="clear" w:color="auto" w:fill="auto"/>
            <w:hideMark/>
          </w:tcPr>
          <w:p w14:paraId="47ABEDC6"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c>
          <w:tcPr>
            <w:tcW w:w="1298" w:type="dxa"/>
            <w:tcBorders>
              <w:top w:val="single" w:sz="4" w:space="0" w:color="B2B2B2"/>
              <w:left w:val="single" w:sz="4" w:space="0" w:color="B2B2B2"/>
              <w:bottom w:val="single" w:sz="4" w:space="0" w:color="B2B2B2"/>
              <w:right w:val="single" w:sz="4" w:space="0" w:color="B2B2B2"/>
            </w:tcBorders>
            <w:shd w:val="clear" w:color="auto" w:fill="DEEAF6"/>
            <w:noWrap/>
            <w:vAlign w:val="center"/>
            <w:hideMark/>
          </w:tcPr>
          <w:p w14:paraId="29CDA13E"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S #</w:t>
            </w:r>
          </w:p>
        </w:tc>
        <w:tc>
          <w:tcPr>
            <w:tcW w:w="6483" w:type="dxa"/>
            <w:gridSpan w:val="3"/>
            <w:tcBorders>
              <w:top w:val="single" w:sz="4" w:space="0" w:color="B2B2B2"/>
              <w:left w:val="nil"/>
              <w:bottom w:val="single" w:sz="4" w:space="0" w:color="B2B2B2"/>
              <w:right w:val="single" w:sz="4" w:space="0" w:color="B2B2B2"/>
            </w:tcBorders>
            <w:shd w:val="clear" w:color="auto" w:fill="DEEAF6"/>
            <w:noWrap/>
            <w:vAlign w:val="center"/>
            <w:hideMark/>
          </w:tcPr>
          <w:p w14:paraId="50AF98F8"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Test Data</w:t>
            </w:r>
          </w:p>
        </w:tc>
      </w:tr>
      <w:tr w:rsidR="007C5BB1" w:rsidRPr="007C5BB1" w14:paraId="6E694D03" w14:textId="77777777" w:rsidTr="006F090F">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hideMark/>
          </w:tcPr>
          <w:p w14:paraId="50709423"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1</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09EFF3C9"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roofErr w:type="spellStart"/>
            <w:r w:rsidRPr="007C5BB1">
              <w:rPr>
                <w:rFonts w:ascii="Calibri" w:eastAsia="Times New Roman" w:hAnsi="Calibri" w:cs="Calibri"/>
                <w:sz w:val="22"/>
                <w:lang w:val="en-GB" w:eastAsia="en-GB"/>
              </w:rPr>
              <w:t>Powerbank</w:t>
            </w:r>
            <w:proofErr w:type="spellEnd"/>
            <w:r w:rsidRPr="007C5BB1">
              <w:rPr>
                <w:rFonts w:ascii="Calibri" w:eastAsia="Times New Roman" w:hAnsi="Calibri" w:cs="Calibri"/>
                <w:sz w:val="22"/>
                <w:lang w:val="en-GB" w:eastAsia="en-GB"/>
              </w:rPr>
              <w:t xml:space="preserve"> fully charged</w:t>
            </w:r>
          </w:p>
        </w:tc>
        <w:tc>
          <w:tcPr>
            <w:tcW w:w="1296" w:type="dxa"/>
            <w:tcBorders>
              <w:top w:val="nil"/>
              <w:left w:val="nil"/>
              <w:bottom w:val="nil"/>
              <w:right w:val="nil"/>
            </w:tcBorders>
            <w:shd w:val="clear" w:color="auto" w:fill="auto"/>
            <w:hideMark/>
          </w:tcPr>
          <w:p w14:paraId="55681D2A"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633C879"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1</w:t>
            </w:r>
          </w:p>
        </w:tc>
        <w:tc>
          <w:tcPr>
            <w:tcW w:w="6483" w:type="dxa"/>
            <w:gridSpan w:val="3"/>
            <w:tcBorders>
              <w:top w:val="single" w:sz="4" w:space="0" w:color="auto"/>
              <w:left w:val="nil"/>
              <w:bottom w:val="single" w:sz="4" w:space="0" w:color="auto"/>
              <w:right w:val="single" w:sz="4" w:space="0" w:color="000000"/>
            </w:tcBorders>
            <w:shd w:val="clear" w:color="auto" w:fill="auto"/>
            <w:vAlign w:val="center"/>
            <w:hideMark/>
          </w:tcPr>
          <w:p w14:paraId="5B9E993B"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roofErr w:type="spellStart"/>
            <w:r w:rsidRPr="007C5BB1">
              <w:rPr>
                <w:rFonts w:ascii="Calibri" w:eastAsia="Times New Roman" w:hAnsi="Calibri" w:cs="Calibri"/>
                <w:sz w:val="22"/>
                <w:lang w:val="en-GB" w:eastAsia="en-GB"/>
              </w:rPr>
              <w:t>TagName</w:t>
            </w:r>
            <w:proofErr w:type="spellEnd"/>
            <w:r w:rsidRPr="007C5BB1">
              <w:rPr>
                <w:rFonts w:ascii="Calibri" w:eastAsia="Times New Roman" w:hAnsi="Calibri" w:cs="Calibri"/>
                <w:sz w:val="22"/>
                <w:lang w:val="en-GB" w:eastAsia="en-GB"/>
              </w:rPr>
              <w:t xml:space="preserve"> = tagT4</w:t>
            </w:r>
          </w:p>
        </w:tc>
      </w:tr>
      <w:tr w:rsidR="007C5BB1" w:rsidRPr="007C5BB1" w14:paraId="0CDD52FC"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hideMark/>
          </w:tcPr>
          <w:p w14:paraId="58BC7176"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5059A1FE"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Tag data saved in the flash memory</w:t>
            </w:r>
          </w:p>
        </w:tc>
        <w:tc>
          <w:tcPr>
            <w:tcW w:w="1296" w:type="dxa"/>
            <w:tcBorders>
              <w:top w:val="nil"/>
              <w:left w:val="nil"/>
              <w:bottom w:val="nil"/>
              <w:right w:val="nil"/>
            </w:tcBorders>
            <w:shd w:val="clear" w:color="auto" w:fill="auto"/>
            <w:hideMark/>
          </w:tcPr>
          <w:p w14:paraId="19A87D38"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single" w:sz="4" w:space="0" w:color="auto"/>
              <w:bottom w:val="single" w:sz="4" w:space="0" w:color="auto"/>
              <w:right w:val="single" w:sz="4" w:space="0" w:color="auto"/>
            </w:tcBorders>
            <w:shd w:val="clear" w:color="auto" w:fill="auto"/>
            <w:vAlign w:val="center"/>
            <w:hideMark/>
          </w:tcPr>
          <w:p w14:paraId="6FD88F0E"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w:t>
            </w:r>
          </w:p>
        </w:tc>
        <w:tc>
          <w:tcPr>
            <w:tcW w:w="6483" w:type="dxa"/>
            <w:gridSpan w:val="3"/>
            <w:tcBorders>
              <w:top w:val="single" w:sz="4" w:space="0" w:color="auto"/>
              <w:left w:val="nil"/>
              <w:bottom w:val="single" w:sz="4" w:space="0" w:color="auto"/>
              <w:right w:val="single" w:sz="4" w:space="0" w:color="000000"/>
            </w:tcBorders>
            <w:shd w:val="clear" w:color="auto" w:fill="auto"/>
            <w:vAlign w:val="center"/>
            <w:hideMark/>
          </w:tcPr>
          <w:p w14:paraId="61F4F163"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roofErr w:type="spellStart"/>
            <w:r w:rsidRPr="007C5BB1">
              <w:rPr>
                <w:rFonts w:ascii="Calibri" w:eastAsia="Times New Roman" w:hAnsi="Calibri" w:cs="Calibri"/>
                <w:sz w:val="22"/>
                <w:lang w:val="en-GB" w:eastAsia="en-GB"/>
              </w:rPr>
              <w:t>WIFIinterval</w:t>
            </w:r>
            <w:proofErr w:type="spellEnd"/>
            <w:r w:rsidRPr="007C5BB1">
              <w:rPr>
                <w:rFonts w:ascii="Calibri" w:eastAsia="Times New Roman" w:hAnsi="Calibri" w:cs="Calibri"/>
                <w:sz w:val="22"/>
                <w:lang w:val="en-GB" w:eastAsia="en-GB"/>
              </w:rPr>
              <w:t xml:space="preserve"> = 1000</w:t>
            </w:r>
          </w:p>
        </w:tc>
      </w:tr>
      <w:tr w:rsidR="007C5BB1" w:rsidRPr="007C5BB1" w14:paraId="3DD98615"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hideMark/>
          </w:tcPr>
          <w:p w14:paraId="21C5563B"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3</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2A89D041"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Internet Access</w:t>
            </w:r>
          </w:p>
        </w:tc>
        <w:tc>
          <w:tcPr>
            <w:tcW w:w="1296" w:type="dxa"/>
            <w:tcBorders>
              <w:top w:val="nil"/>
              <w:left w:val="nil"/>
              <w:bottom w:val="nil"/>
              <w:right w:val="nil"/>
            </w:tcBorders>
            <w:shd w:val="clear" w:color="auto" w:fill="auto"/>
            <w:hideMark/>
          </w:tcPr>
          <w:p w14:paraId="040717A5"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single" w:sz="4" w:space="0" w:color="auto"/>
              <w:bottom w:val="single" w:sz="4" w:space="0" w:color="auto"/>
              <w:right w:val="single" w:sz="4" w:space="0" w:color="auto"/>
            </w:tcBorders>
            <w:shd w:val="clear" w:color="auto" w:fill="auto"/>
            <w:vAlign w:val="center"/>
            <w:hideMark/>
          </w:tcPr>
          <w:p w14:paraId="1F22DA1A"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3</w:t>
            </w:r>
          </w:p>
        </w:tc>
        <w:tc>
          <w:tcPr>
            <w:tcW w:w="6483" w:type="dxa"/>
            <w:gridSpan w:val="3"/>
            <w:tcBorders>
              <w:top w:val="single" w:sz="4" w:space="0" w:color="auto"/>
              <w:left w:val="nil"/>
              <w:bottom w:val="single" w:sz="4" w:space="0" w:color="auto"/>
              <w:right w:val="single" w:sz="4" w:space="0" w:color="000000"/>
            </w:tcBorders>
            <w:shd w:val="clear" w:color="auto" w:fill="auto"/>
            <w:vAlign w:val="center"/>
            <w:hideMark/>
          </w:tcPr>
          <w:p w14:paraId="1715E406"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roofErr w:type="spellStart"/>
            <w:r w:rsidRPr="007C5BB1">
              <w:rPr>
                <w:rFonts w:ascii="Calibri" w:eastAsia="Times New Roman" w:hAnsi="Calibri" w:cs="Calibri"/>
                <w:sz w:val="22"/>
                <w:lang w:val="en-GB" w:eastAsia="en-GB"/>
              </w:rPr>
              <w:t>BLEinterval</w:t>
            </w:r>
            <w:proofErr w:type="spellEnd"/>
            <w:r w:rsidRPr="007C5BB1">
              <w:rPr>
                <w:rFonts w:ascii="Calibri" w:eastAsia="Times New Roman" w:hAnsi="Calibri" w:cs="Calibri"/>
                <w:sz w:val="22"/>
                <w:lang w:val="en-GB" w:eastAsia="en-GB"/>
              </w:rPr>
              <w:t xml:space="preserve"> = 2000</w:t>
            </w:r>
          </w:p>
        </w:tc>
      </w:tr>
      <w:tr w:rsidR="007C5BB1" w:rsidRPr="007C5BB1" w14:paraId="53C7AF4C" w14:textId="77777777" w:rsidTr="006F090F">
        <w:trPr>
          <w:gridAfter w:val="8"/>
          <w:wAfter w:w="11908" w:type="dxa"/>
          <w:trHeight w:val="295"/>
        </w:trPr>
        <w:tc>
          <w:tcPr>
            <w:tcW w:w="1296" w:type="dxa"/>
            <w:tcBorders>
              <w:top w:val="nil"/>
              <w:left w:val="single" w:sz="4" w:space="0" w:color="auto"/>
              <w:bottom w:val="single" w:sz="4" w:space="0" w:color="auto"/>
              <w:right w:val="single" w:sz="4" w:space="0" w:color="auto"/>
            </w:tcBorders>
            <w:shd w:val="clear" w:color="auto" w:fill="auto"/>
            <w:hideMark/>
          </w:tcPr>
          <w:p w14:paraId="5CF9AD8B"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4</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71838622"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Webserver online</w:t>
            </w:r>
          </w:p>
        </w:tc>
        <w:tc>
          <w:tcPr>
            <w:tcW w:w="1296" w:type="dxa"/>
            <w:tcBorders>
              <w:top w:val="nil"/>
              <w:left w:val="nil"/>
              <w:bottom w:val="nil"/>
              <w:right w:val="nil"/>
            </w:tcBorders>
            <w:shd w:val="clear" w:color="auto" w:fill="auto"/>
            <w:hideMark/>
          </w:tcPr>
          <w:p w14:paraId="5DBDC1FB"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7C5BB1" w14:paraId="4C9478DC" w14:textId="77777777" w:rsidTr="006F090F">
        <w:trPr>
          <w:trHeight w:val="295"/>
        </w:trPr>
        <w:tc>
          <w:tcPr>
            <w:tcW w:w="1296" w:type="dxa"/>
            <w:tcBorders>
              <w:top w:val="nil"/>
              <w:left w:val="nil"/>
              <w:bottom w:val="nil"/>
              <w:right w:val="nil"/>
            </w:tcBorders>
            <w:shd w:val="clear" w:color="auto" w:fill="auto"/>
            <w:hideMark/>
          </w:tcPr>
          <w:p w14:paraId="2E9CCCC7"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hideMark/>
          </w:tcPr>
          <w:p w14:paraId="5068C3C9"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hideMark/>
          </w:tcPr>
          <w:p w14:paraId="5E2BD986"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5344CBE9"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114F8882"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3334950E"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6483" w:type="dxa"/>
            <w:gridSpan w:val="3"/>
            <w:tcBorders>
              <w:top w:val="nil"/>
              <w:left w:val="nil"/>
              <w:bottom w:val="nil"/>
              <w:right w:val="nil"/>
            </w:tcBorders>
            <w:shd w:val="clear" w:color="auto" w:fill="auto"/>
            <w:hideMark/>
          </w:tcPr>
          <w:p w14:paraId="03470BE9"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236" w:type="dxa"/>
            <w:tcBorders>
              <w:top w:val="nil"/>
              <w:left w:val="nil"/>
              <w:bottom w:val="nil"/>
              <w:right w:val="nil"/>
            </w:tcBorders>
            <w:shd w:val="clear" w:color="auto" w:fill="auto"/>
            <w:hideMark/>
          </w:tcPr>
          <w:p w14:paraId="57A0AA9B"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49BDE8A8"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1593588A"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50B86200"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454C63" w14:paraId="717748E3" w14:textId="77777777" w:rsidTr="007C5BB1">
        <w:trPr>
          <w:trHeight w:val="295"/>
        </w:trPr>
        <w:tc>
          <w:tcPr>
            <w:tcW w:w="1296" w:type="dxa"/>
            <w:tcBorders>
              <w:top w:val="single" w:sz="4" w:space="0" w:color="B2B2B2"/>
              <w:left w:val="single" w:sz="4" w:space="0" w:color="B2B2B2"/>
              <w:bottom w:val="single" w:sz="4" w:space="0" w:color="B2B2B2"/>
              <w:right w:val="single" w:sz="4" w:space="0" w:color="B2B2B2"/>
            </w:tcBorders>
            <w:shd w:val="clear" w:color="auto" w:fill="DEEAF6"/>
            <w:noWrap/>
            <w:hideMark/>
          </w:tcPr>
          <w:p w14:paraId="76ED681C" w14:textId="77777777" w:rsidR="007C5BB1" w:rsidRPr="007C5BB1" w:rsidRDefault="007C5BB1" w:rsidP="007C5BB1">
            <w:pPr>
              <w:widowControl/>
              <w:autoSpaceDE/>
              <w:autoSpaceDN/>
              <w:spacing w:line="240" w:lineRule="auto"/>
              <w:jc w:val="left"/>
              <w:rPr>
                <w:rFonts w:ascii="Calibri" w:eastAsia="Times New Roman" w:hAnsi="Calibri" w:cs="Calibri"/>
                <w:b/>
                <w:bCs/>
                <w:sz w:val="22"/>
                <w:u w:val="single"/>
                <w:lang w:val="en-GB" w:eastAsia="en-GB"/>
              </w:rPr>
            </w:pPr>
            <w:r w:rsidRPr="007C5BB1">
              <w:rPr>
                <w:rFonts w:ascii="Calibri" w:eastAsia="Times New Roman" w:hAnsi="Calibri" w:cs="Calibri"/>
                <w:b/>
                <w:bCs/>
                <w:sz w:val="22"/>
                <w:u w:val="single"/>
                <w:lang w:val="en-GB" w:eastAsia="en-GB"/>
              </w:rPr>
              <w:t>Test Scenario</w:t>
            </w:r>
          </w:p>
        </w:tc>
        <w:tc>
          <w:tcPr>
            <w:tcW w:w="13603" w:type="dxa"/>
            <w:gridSpan w:val="8"/>
            <w:tcBorders>
              <w:top w:val="nil"/>
              <w:left w:val="nil"/>
              <w:bottom w:val="nil"/>
              <w:right w:val="nil"/>
            </w:tcBorders>
            <w:shd w:val="clear" w:color="auto" w:fill="auto"/>
            <w:noWrap/>
            <w:hideMark/>
          </w:tcPr>
          <w:p w14:paraId="0CBFF25C"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A </w:t>
            </w:r>
            <w:proofErr w:type="spellStart"/>
            <w:r w:rsidRPr="007C5BB1">
              <w:rPr>
                <w:rFonts w:ascii="Calibri" w:eastAsia="Times New Roman" w:hAnsi="Calibri" w:cs="Calibri"/>
                <w:sz w:val="22"/>
                <w:lang w:val="en-GB" w:eastAsia="en-GB"/>
              </w:rPr>
              <w:t>powerbank</w:t>
            </w:r>
            <w:proofErr w:type="spellEnd"/>
            <w:r w:rsidRPr="007C5BB1">
              <w:rPr>
                <w:rFonts w:ascii="Calibri" w:eastAsia="Times New Roman" w:hAnsi="Calibri" w:cs="Calibri"/>
                <w:sz w:val="22"/>
                <w:lang w:val="en-GB" w:eastAsia="en-GB"/>
              </w:rPr>
              <w:t>-powered tag is left in an open environment with Internet Access, while the webserver is being monitored for the time at which the tag starts to post data and when it last posted data.</w:t>
            </w:r>
          </w:p>
        </w:tc>
        <w:tc>
          <w:tcPr>
            <w:tcW w:w="236" w:type="dxa"/>
            <w:tcBorders>
              <w:top w:val="nil"/>
              <w:left w:val="nil"/>
              <w:bottom w:val="nil"/>
              <w:right w:val="nil"/>
            </w:tcBorders>
            <w:shd w:val="clear" w:color="auto" w:fill="auto"/>
            <w:hideMark/>
          </w:tcPr>
          <w:p w14:paraId="3AC17463"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2A9ABFF3"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0DC299C8"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7D925296"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454C63" w14:paraId="45F2A9A0" w14:textId="77777777" w:rsidTr="006F090F">
        <w:trPr>
          <w:trHeight w:val="295"/>
        </w:trPr>
        <w:tc>
          <w:tcPr>
            <w:tcW w:w="1296" w:type="dxa"/>
            <w:tcBorders>
              <w:top w:val="nil"/>
              <w:left w:val="nil"/>
              <w:bottom w:val="nil"/>
              <w:right w:val="nil"/>
            </w:tcBorders>
            <w:shd w:val="clear" w:color="auto" w:fill="auto"/>
            <w:noWrap/>
            <w:vAlign w:val="bottom"/>
            <w:hideMark/>
          </w:tcPr>
          <w:p w14:paraId="08342B2C"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noWrap/>
            <w:vAlign w:val="bottom"/>
            <w:hideMark/>
          </w:tcPr>
          <w:p w14:paraId="5468F074"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noWrap/>
            <w:vAlign w:val="bottom"/>
            <w:hideMark/>
          </w:tcPr>
          <w:p w14:paraId="58DD7831"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noWrap/>
            <w:vAlign w:val="bottom"/>
            <w:hideMark/>
          </w:tcPr>
          <w:p w14:paraId="4358D8C7"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noWrap/>
            <w:vAlign w:val="bottom"/>
            <w:hideMark/>
          </w:tcPr>
          <w:p w14:paraId="42811020"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noWrap/>
            <w:vAlign w:val="bottom"/>
            <w:hideMark/>
          </w:tcPr>
          <w:p w14:paraId="6C54808D"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6483" w:type="dxa"/>
            <w:gridSpan w:val="3"/>
            <w:tcBorders>
              <w:top w:val="nil"/>
              <w:left w:val="nil"/>
              <w:bottom w:val="nil"/>
              <w:right w:val="nil"/>
            </w:tcBorders>
            <w:shd w:val="clear" w:color="auto" w:fill="auto"/>
            <w:noWrap/>
            <w:vAlign w:val="bottom"/>
            <w:hideMark/>
          </w:tcPr>
          <w:p w14:paraId="00D494C4"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236" w:type="dxa"/>
            <w:tcBorders>
              <w:top w:val="nil"/>
              <w:left w:val="nil"/>
              <w:bottom w:val="nil"/>
              <w:right w:val="nil"/>
            </w:tcBorders>
            <w:shd w:val="clear" w:color="auto" w:fill="auto"/>
            <w:noWrap/>
            <w:vAlign w:val="bottom"/>
            <w:hideMark/>
          </w:tcPr>
          <w:p w14:paraId="765BDA46"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noWrap/>
            <w:vAlign w:val="bottom"/>
            <w:hideMark/>
          </w:tcPr>
          <w:p w14:paraId="3CD19CAD"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noWrap/>
            <w:vAlign w:val="bottom"/>
            <w:hideMark/>
          </w:tcPr>
          <w:p w14:paraId="507477C8"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noWrap/>
            <w:vAlign w:val="bottom"/>
            <w:hideMark/>
          </w:tcPr>
          <w:p w14:paraId="1F2412D1"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454C63" w14:paraId="6FE86F5D" w14:textId="77777777" w:rsidTr="007C5BB1">
        <w:trPr>
          <w:gridAfter w:val="4"/>
          <w:wAfter w:w="4127" w:type="dxa"/>
          <w:trHeight w:val="472"/>
        </w:trPr>
        <w:tc>
          <w:tcPr>
            <w:tcW w:w="1296" w:type="dxa"/>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096246D4"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Step #</w:t>
            </w:r>
          </w:p>
        </w:tc>
        <w:tc>
          <w:tcPr>
            <w:tcW w:w="3229" w:type="dxa"/>
            <w:gridSpan w:val="2"/>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1A43F57B"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Step Details</w:t>
            </w:r>
          </w:p>
        </w:tc>
        <w:tc>
          <w:tcPr>
            <w:tcW w:w="2593" w:type="dxa"/>
            <w:gridSpan w:val="2"/>
            <w:vMerge w:val="restart"/>
            <w:tcBorders>
              <w:top w:val="single" w:sz="4" w:space="0" w:color="B2B2B2"/>
              <w:left w:val="single" w:sz="4" w:space="0" w:color="B2B2B2"/>
              <w:bottom w:val="single" w:sz="4" w:space="0" w:color="B2B2B2"/>
              <w:right w:val="single" w:sz="4" w:space="0" w:color="B2B2B2"/>
            </w:tcBorders>
            <w:shd w:val="clear" w:color="auto" w:fill="DEEAF6"/>
            <w:noWrap/>
            <w:vAlign w:val="center"/>
            <w:hideMark/>
          </w:tcPr>
          <w:p w14:paraId="3C2D2795"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Expected Results</w:t>
            </w:r>
          </w:p>
        </w:tc>
        <w:tc>
          <w:tcPr>
            <w:tcW w:w="3890" w:type="dxa"/>
            <w:gridSpan w:val="2"/>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2B5445F0"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Actual Results</w:t>
            </w:r>
          </w:p>
        </w:tc>
        <w:tc>
          <w:tcPr>
            <w:tcW w:w="3891" w:type="dxa"/>
            <w:gridSpan w:val="2"/>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5B0BD49D"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Pass / Fail / Not executed / Suspended</w:t>
            </w:r>
          </w:p>
        </w:tc>
      </w:tr>
      <w:tr w:rsidR="007C5BB1" w:rsidRPr="00454C63" w14:paraId="3075A67C" w14:textId="77777777" w:rsidTr="007C5BB1">
        <w:trPr>
          <w:gridAfter w:val="4"/>
          <w:wAfter w:w="4127" w:type="dxa"/>
          <w:trHeight w:val="472"/>
        </w:trPr>
        <w:tc>
          <w:tcPr>
            <w:tcW w:w="1296" w:type="dxa"/>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430524F1"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c>
          <w:tcPr>
            <w:tcW w:w="3229" w:type="dxa"/>
            <w:gridSpan w:val="2"/>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37670998"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c>
          <w:tcPr>
            <w:tcW w:w="2593" w:type="dxa"/>
            <w:gridSpan w:val="2"/>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06E7D01C"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c>
          <w:tcPr>
            <w:tcW w:w="3890" w:type="dxa"/>
            <w:gridSpan w:val="2"/>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06276504"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c>
          <w:tcPr>
            <w:tcW w:w="3891" w:type="dxa"/>
            <w:gridSpan w:val="2"/>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305B0FB0"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r>
      <w:tr w:rsidR="007C5BB1" w:rsidRPr="007C5BB1" w14:paraId="78468AB4" w14:textId="77777777" w:rsidTr="006F090F">
        <w:trPr>
          <w:gridAfter w:val="4"/>
          <w:wAfter w:w="4127" w:type="dxa"/>
          <w:trHeight w:val="573"/>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C80AAD4"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1</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5F26614D"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Connect the Tag to the </w:t>
            </w:r>
            <w:proofErr w:type="spellStart"/>
            <w:r w:rsidRPr="007C5BB1">
              <w:rPr>
                <w:rFonts w:ascii="Calibri" w:eastAsia="Times New Roman" w:hAnsi="Calibri" w:cs="Calibri"/>
                <w:sz w:val="22"/>
                <w:lang w:val="en-GB" w:eastAsia="en-GB"/>
              </w:rPr>
              <w:t>Powerbank</w:t>
            </w:r>
            <w:proofErr w:type="spellEnd"/>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5E6FC274"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The </w:t>
            </w:r>
            <w:proofErr w:type="spellStart"/>
            <w:r w:rsidRPr="007C5BB1">
              <w:rPr>
                <w:rFonts w:ascii="Calibri" w:eastAsia="Times New Roman" w:hAnsi="Calibri" w:cs="Calibri"/>
                <w:sz w:val="22"/>
                <w:lang w:val="en-GB" w:eastAsia="en-GB"/>
              </w:rPr>
              <w:t>powerbank</w:t>
            </w:r>
            <w:proofErr w:type="spellEnd"/>
            <w:r w:rsidRPr="007C5BB1">
              <w:rPr>
                <w:rFonts w:ascii="Calibri" w:eastAsia="Times New Roman" w:hAnsi="Calibri" w:cs="Calibri"/>
                <w:sz w:val="22"/>
                <w:lang w:val="en-GB" w:eastAsia="en-GB"/>
              </w:rPr>
              <w:t xml:space="preserve"> turns blue when it is working</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0083C32C"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gridSpan w:val="2"/>
            <w:tcBorders>
              <w:top w:val="single" w:sz="4" w:space="0" w:color="auto"/>
              <w:left w:val="nil"/>
              <w:bottom w:val="single" w:sz="4" w:space="0" w:color="auto"/>
              <w:right w:val="single" w:sz="4" w:space="0" w:color="000000"/>
            </w:tcBorders>
            <w:shd w:val="clear" w:color="auto" w:fill="auto"/>
            <w:vAlign w:val="center"/>
          </w:tcPr>
          <w:p w14:paraId="59E31918"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174BCFC1"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454410A7"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5F3FBAD8"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Navigate to http://ils.dsi.uminho.pt/viewData</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2AEFEB0E"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Site should open</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511931DB"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gridSpan w:val="2"/>
            <w:tcBorders>
              <w:top w:val="single" w:sz="4" w:space="0" w:color="auto"/>
              <w:left w:val="nil"/>
              <w:bottom w:val="single" w:sz="4" w:space="0" w:color="auto"/>
              <w:right w:val="single" w:sz="4" w:space="0" w:color="000000"/>
            </w:tcBorders>
            <w:shd w:val="clear" w:color="auto" w:fill="auto"/>
            <w:vAlign w:val="center"/>
          </w:tcPr>
          <w:p w14:paraId="4E9A7A1F"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3F2C1101"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526DE672"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3</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5D2E7A41"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Enter </w:t>
            </w:r>
            <w:proofErr w:type="spellStart"/>
            <w:r w:rsidRPr="007C5BB1">
              <w:rPr>
                <w:rFonts w:ascii="Calibri" w:eastAsia="Times New Roman" w:hAnsi="Calibri" w:cs="Calibri"/>
                <w:sz w:val="22"/>
                <w:lang w:val="en-GB" w:eastAsia="en-GB"/>
              </w:rPr>
              <w:t>TagName</w:t>
            </w:r>
            <w:proofErr w:type="spellEnd"/>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5B14FD75"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Credential can be entered</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4F4C5648"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gridSpan w:val="2"/>
            <w:tcBorders>
              <w:top w:val="single" w:sz="4" w:space="0" w:color="auto"/>
              <w:left w:val="nil"/>
              <w:bottom w:val="single" w:sz="4" w:space="0" w:color="auto"/>
              <w:right w:val="single" w:sz="4" w:space="0" w:color="000000"/>
            </w:tcBorders>
            <w:shd w:val="clear" w:color="auto" w:fill="auto"/>
            <w:vAlign w:val="center"/>
          </w:tcPr>
          <w:p w14:paraId="3E96EDC2"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6B2B7540"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189531ED"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4</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2EA90D6B"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Click Submit</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26747DD1"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Initial tag data is displayed</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5E0B7A63"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gridSpan w:val="2"/>
            <w:tcBorders>
              <w:top w:val="single" w:sz="4" w:space="0" w:color="auto"/>
              <w:left w:val="nil"/>
              <w:bottom w:val="single" w:sz="4" w:space="0" w:color="auto"/>
              <w:right w:val="single" w:sz="4" w:space="0" w:color="000000"/>
            </w:tcBorders>
            <w:shd w:val="clear" w:color="auto" w:fill="auto"/>
            <w:vAlign w:val="center"/>
          </w:tcPr>
          <w:p w14:paraId="79632265"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1F942569"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7D3DFC20"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5</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4DFE5CC6"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Record initial tag data</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3239E93A"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72B532FB"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2022-10-19 10:34:04</w:t>
            </w:r>
          </w:p>
        </w:tc>
        <w:tc>
          <w:tcPr>
            <w:tcW w:w="3891" w:type="dxa"/>
            <w:gridSpan w:val="2"/>
            <w:tcBorders>
              <w:top w:val="single" w:sz="4" w:space="0" w:color="auto"/>
              <w:left w:val="nil"/>
              <w:bottom w:val="single" w:sz="4" w:space="0" w:color="auto"/>
              <w:right w:val="single" w:sz="4" w:space="0" w:color="000000"/>
            </w:tcBorders>
            <w:shd w:val="clear" w:color="auto" w:fill="auto"/>
            <w:vAlign w:val="center"/>
          </w:tcPr>
          <w:p w14:paraId="2C71AA04"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3363EBB2"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116BEB57"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6</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743012F0"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Wait until the </w:t>
            </w:r>
            <w:proofErr w:type="spellStart"/>
            <w:r w:rsidRPr="007C5BB1">
              <w:rPr>
                <w:rFonts w:ascii="Calibri" w:eastAsia="Times New Roman" w:hAnsi="Calibri" w:cs="Calibri"/>
                <w:sz w:val="22"/>
                <w:lang w:val="en-GB" w:eastAsia="en-GB"/>
              </w:rPr>
              <w:t>powerbank</w:t>
            </w:r>
            <w:proofErr w:type="spellEnd"/>
            <w:r w:rsidRPr="007C5BB1">
              <w:rPr>
                <w:rFonts w:ascii="Calibri" w:eastAsia="Times New Roman" w:hAnsi="Calibri" w:cs="Calibri"/>
                <w:sz w:val="22"/>
                <w:lang w:val="en-GB" w:eastAsia="en-GB"/>
              </w:rPr>
              <w:t xml:space="preserve"> is completely discharged</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73537313"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roofErr w:type="spellStart"/>
            <w:r w:rsidRPr="007C5BB1">
              <w:rPr>
                <w:rFonts w:ascii="Calibri" w:eastAsia="Times New Roman" w:hAnsi="Calibri" w:cs="Calibri"/>
                <w:sz w:val="22"/>
                <w:lang w:val="en-GB" w:eastAsia="en-GB"/>
              </w:rPr>
              <w:t>Powerbank</w:t>
            </w:r>
            <w:proofErr w:type="spellEnd"/>
            <w:r w:rsidRPr="007C5BB1">
              <w:rPr>
                <w:rFonts w:ascii="Calibri" w:eastAsia="Times New Roman" w:hAnsi="Calibri" w:cs="Calibri"/>
                <w:sz w:val="22"/>
                <w:lang w:val="en-GB" w:eastAsia="en-GB"/>
              </w:rPr>
              <w:t xml:space="preserve"> stops displaying blue </w:t>
            </w:r>
            <w:proofErr w:type="spellStart"/>
            <w:r w:rsidRPr="007C5BB1">
              <w:rPr>
                <w:rFonts w:ascii="Calibri" w:eastAsia="Times New Roman" w:hAnsi="Calibri" w:cs="Calibri"/>
                <w:sz w:val="22"/>
                <w:lang w:val="en-GB" w:eastAsia="en-GB"/>
              </w:rPr>
              <w:t>color</w:t>
            </w:r>
            <w:proofErr w:type="spellEnd"/>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6372A3B3"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gridSpan w:val="2"/>
            <w:tcBorders>
              <w:top w:val="single" w:sz="4" w:space="0" w:color="auto"/>
              <w:left w:val="nil"/>
              <w:bottom w:val="single" w:sz="4" w:space="0" w:color="auto"/>
              <w:right w:val="single" w:sz="4" w:space="0" w:color="000000"/>
            </w:tcBorders>
            <w:shd w:val="clear" w:color="auto" w:fill="auto"/>
            <w:vAlign w:val="center"/>
          </w:tcPr>
          <w:p w14:paraId="3FFEF759"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7B16009F" w14:textId="77777777" w:rsidTr="006F090F">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tcPr>
          <w:p w14:paraId="1B55E7C1"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7</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49A893A8"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Click Submit</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633564E1"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Final tag data is displayed</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126BE535"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gridSpan w:val="2"/>
            <w:tcBorders>
              <w:top w:val="single" w:sz="4" w:space="0" w:color="auto"/>
              <w:left w:val="nil"/>
              <w:bottom w:val="single" w:sz="4" w:space="0" w:color="auto"/>
              <w:right w:val="single" w:sz="4" w:space="0" w:color="000000"/>
            </w:tcBorders>
            <w:shd w:val="clear" w:color="auto" w:fill="auto"/>
            <w:vAlign w:val="center"/>
          </w:tcPr>
          <w:p w14:paraId="5044D115"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56DF60E2" w14:textId="77777777" w:rsidTr="006F090F">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tcPr>
          <w:p w14:paraId="1622C67B"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8</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4F2513C1"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Record final tag data</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5C73C05B"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5FA75CD1"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2022-10-19 16:03:36</w:t>
            </w:r>
          </w:p>
        </w:tc>
        <w:tc>
          <w:tcPr>
            <w:tcW w:w="3891" w:type="dxa"/>
            <w:gridSpan w:val="2"/>
            <w:tcBorders>
              <w:top w:val="single" w:sz="4" w:space="0" w:color="auto"/>
              <w:left w:val="nil"/>
              <w:bottom w:val="single" w:sz="4" w:space="0" w:color="auto"/>
              <w:right w:val="single" w:sz="4" w:space="0" w:color="000000"/>
            </w:tcBorders>
            <w:shd w:val="clear" w:color="auto" w:fill="auto"/>
            <w:vAlign w:val="center"/>
          </w:tcPr>
          <w:p w14:paraId="32A09E23"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42269556" w14:textId="77777777" w:rsidTr="006F090F">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tcPr>
          <w:p w14:paraId="52949278"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9</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28C3F3AA"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Calculate tag’s execution time</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00679415"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20A89C82"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5 hours 29 minutes 32 seconds</w:t>
            </w:r>
          </w:p>
        </w:tc>
        <w:tc>
          <w:tcPr>
            <w:tcW w:w="3891" w:type="dxa"/>
            <w:gridSpan w:val="2"/>
            <w:tcBorders>
              <w:top w:val="single" w:sz="4" w:space="0" w:color="auto"/>
              <w:left w:val="nil"/>
              <w:bottom w:val="single" w:sz="4" w:space="0" w:color="auto"/>
              <w:right w:val="single" w:sz="4" w:space="0" w:color="000000"/>
            </w:tcBorders>
            <w:shd w:val="clear" w:color="auto" w:fill="auto"/>
            <w:vAlign w:val="center"/>
          </w:tcPr>
          <w:p w14:paraId="7F88E783"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454C63" w14:paraId="2517C9E5" w14:textId="77777777" w:rsidTr="007C5BB1">
        <w:trPr>
          <w:gridAfter w:val="4"/>
          <w:wAfter w:w="4127" w:type="dxa"/>
          <w:trHeight w:val="295"/>
        </w:trPr>
        <w:tc>
          <w:tcPr>
            <w:tcW w:w="2911" w:type="dxa"/>
            <w:gridSpan w:val="2"/>
            <w:tcBorders>
              <w:top w:val="single" w:sz="4" w:space="0" w:color="B2B2B2"/>
              <w:left w:val="single" w:sz="4" w:space="0" w:color="B2B2B2"/>
              <w:bottom w:val="single" w:sz="4" w:space="0" w:color="B2B2B2"/>
              <w:right w:val="single" w:sz="4" w:space="0" w:color="B2B2B2"/>
            </w:tcBorders>
            <w:shd w:val="clear" w:color="auto" w:fill="DEEAF6"/>
            <w:noWrap/>
            <w:hideMark/>
          </w:tcPr>
          <w:p w14:paraId="2FB8AF42"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lastRenderedPageBreak/>
              <w:t>Test Case ID</w:t>
            </w:r>
          </w:p>
        </w:tc>
        <w:tc>
          <w:tcPr>
            <w:tcW w:w="1614" w:type="dxa"/>
            <w:tcBorders>
              <w:top w:val="single" w:sz="4" w:space="0" w:color="auto"/>
              <w:left w:val="nil"/>
              <w:bottom w:val="single" w:sz="4" w:space="0" w:color="auto"/>
              <w:right w:val="single" w:sz="4" w:space="0" w:color="auto"/>
            </w:tcBorders>
            <w:shd w:val="clear" w:color="auto" w:fill="auto"/>
            <w:noWrap/>
            <w:hideMark/>
          </w:tcPr>
          <w:p w14:paraId="5B284BB8"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TagT5</w:t>
            </w:r>
          </w:p>
        </w:tc>
        <w:tc>
          <w:tcPr>
            <w:tcW w:w="2593" w:type="dxa"/>
            <w:gridSpan w:val="2"/>
            <w:tcBorders>
              <w:top w:val="single" w:sz="4" w:space="0" w:color="B2B2B2"/>
              <w:left w:val="single" w:sz="4" w:space="0" w:color="B2B2B2"/>
              <w:bottom w:val="single" w:sz="4" w:space="0" w:color="B2B2B2"/>
              <w:right w:val="single" w:sz="4" w:space="0" w:color="B2B2B2"/>
            </w:tcBorders>
            <w:shd w:val="clear" w:color="auto" w:fill="DEEAF6"/>
            <w:noWrap/>
            <w:hideMark/>
          </w:tcPr>
          <w:p w14:paraId="33EDBC65"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Test Case Description</w:t>
            </w:r>
          </w:p>
        </w:tc>
        <w:tc>
          <w:tcPr>
            <w:tcW w:w="7781" w:type="dxa"/>
            <w:gridSpan w:val="4"/>
            <w:tcBorders>
              <w:top w:val="single" w:sz="4" w:space="0" w:color="auto"/>
              <w:left w:val="nil"/>
              <w:bottom w:val="single" w:sz="4" w:space="0" w:color="auto"/>
              <w:right w:val="single" w:sz="4" w:space="0" w:color="000000"/>
            </w:tcBorders>
            <w:shd w:val="clear" w:color="auto" w:fill="auto"/>
            <w:hideMark/>
          </w:tcPr>
          <w:p w14:paraId="42612D68"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Test the duration of the tag’s execution time powered with a </w:t>
            </w:r>
            <w:proofErr w:type="spellStart"/>
            <w:r w:rsidRPr="007C5BB1">
              <w:rPr>
                <w:rFonts w:ascii="Calibri" w:eastAsia="Times New Roman" w:hAnsi="Calibri" w:cs="Calibri"/>
                <w:sz w:val="22"/>
                <w:lang w:val="en-GB" w:eastAsia="en-GB"/>
              </w:rPr>
              <w:t>powerbank</w:t>
            </w:r>
            <w:proofErr w:type="spellEnd"/>
          </w:p>
        </w:tc>
      </w:tr>
      <w:tr w:rsidR="007C5BB1" w:rsidRPr="007C5BB1" w14:paraId="3591E59D" w14:textId="77777777" w:rsidTr="007C5BB1">
        <w:trPr>
          <w:gridAfter w:val="4"/>
          <w:wAfter w:w="4127" w:type="dxa"/>
          <w:trHeight w:val="295"/>
        </w:trPr>
        <w:tc>
          <w:tcPr>
            <w:tcW w:w="2911" w:type="dxa"/>
            <w:gridSpan w:val="2"/>
            <w:tcBorders>
              <w:top w:val="single" w:sz="4" w:space="0" w:color="B2B2B2"/>
              <w:left w:val="single" w:sz="4" w:space="0" w:color="B2B2B2"/>
              <w:bottom w:val="single" w:sz="4" w:space="0" w:color="B2B2B2"/>
              <w:right w:val="single" w:sz="4" w:space="0" w:color="B2B2B2"/>
            </w:tcBorders>
            <w:shd w:val="clear" w:color="auto" w:fill="DEEAF6"/>
            <w:noWrap/>
            <w:hideMark/>
          </w:tcPr>
          <w:p w14:paraId="1CA92B3D"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Created By</w:t>
            </w:r>
          </w:p>
        </w:tc>
        <w:tc>
          <w:tcPr>
            <w:tcW w:w="1614" w:type="dxa"/>
            <w:tcBorders>
              <w:top w:val="nil"/>
              <w:left w:val="nil"/>
              <w:bottom w:val="single" w:sz="4" w:space="0" w:color="auto"/>
              <w:right w:val="single" w:sz="4" w:space="0" w:color="auto"/>
            </w:tcBorders>
            <w:shd w:val="clear" w:color="auto" w:fill="auto"/>
            <w:noWrap/>
            <w:hideMark/>
          </w:tcPr>
          <w:p w14:paraId="20EC7CDB"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Pedro</w:t>
            </w:r>
          </w:p>
        </w:tc>
        <w:tc>
          <w:tcPr>
            <w:tcW w:w="2593" w:type="dxa"/>
            <w:gridSpan w:val="2"/>
            <w:tcBorders>
              <w:top w:val="single" w:sz="4" w:space="0" w:color="B2B2B2"/>
              <w:left w:val="single" w:sz="4" w:space="0" w:color="B2B2B2"/>
              <w:bottom w:val="single" w:sz="4" w:space="0" w:color="B2B2B2"/>
              <w:right w:val="single" w:sz="4" w:space="0" w:color="B2B2B2"/>
            </w:tcBorders>
            <w:shd w:val="clear" w:color="auto" w:fill="DEEAF6"/>
            <w:hideMark/>
          </w:tcPr>
          <w:p w14:paraId="2B7EB227"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Version</w:t>
            </w:r>
          </w:p>
        </w:tc>
        <w:tc>
          <w:tcPr>
            <w:tcW w:w="7781" w:type="dxa"/>
            <w:gridSpan w:val="4"/>
            <w:tcBorders>
              <w:top w:val="single" w:sz="4" w:space="0" w:color="auto"/>
              <w:left w:val="nil"/>
              <w:bottom w:val="single" w:sz="4" w:space="0" w:color="auto"/>
              <w:right w:val="single" w:sz="4" w:space="0" w:color="000000"/>
            </w:tcBorders>
            <w:shd w:val="clear" w:color="auto" w:fill="auto"/>
            <w:noWrap/>
            <w:hideMark/>
          </w:tcPr>
          <w:p w14:paraId="36855EC8"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1.0</w:t>
            </w:r>
          </w:p>
        </w:tc>
      </w:tr>
      <w:tr w:rsidR="007C5BB1" w:rsidRPr="007C5BB1" w14:paraId="2C0E2EDF" w14:textId="77777777" w:rsidTr="006F090F">
        <w:trPr>
          <w:trHeight w:val="295"/>
        </w:trPr>
        <w:tc>
          <w:tcPr>
            <w:tcW w:w="1296" w:type="dxa"/>
            <w:tcBorders>
              <w:top w:val="nil"/>
              <w:left w:val="nil"/>
              <w:bottom w:val="nil"/>
              <w:right w:val="nil"/>
            </w:tcBorders>
            <w:shd w:val="clear" w:color="auto" w:fill="auto"/>
            <w:hideMark/>
          </w:tcPr>
          <w:p w14:paraId="39229266"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hideMark/>
          </w:tcPr>
          <w:p w14:paraId="7E572F23"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hideMark/>
          </w:tcPr>
          <w:p w14:paraId="71B85AFB"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48874665"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08A46A3C"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268C3599"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6483" w:type="dxa"/>
            <w:gridSpan w:val="3"/>
            <w:tcBorders>
              <w:top w:val="nil"/>
              <w:left w:val="nil"/>
              <w:bottom w:val="nil"/>
              <w:right w:val="nil"/>
            </w:tcBorders>
            <w:shd w:val="clear" w:color="auto" w:fill="auto"/>
            <w:hideMark/>
          </w:tcPr>
          <w:p w14:paraId="6BF0F217"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236" w:type="dxa"/>
            <w:tcBorders>
              <w:top w:val="nil"/>
              <w:left w:val="nil"/>
              <w:bottom w:val="nil"/>
              <w:right w:val="nil"/>
            </w:tcBorders>
            <w:shd w:val="clear" w:color="auto" w:fill="auto"/>
            <w:hideMark/>
          </w:tcPr>
          <w:p w14:paraId="15844F73"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0FE8A242"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6AA56948"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66C4EEE8"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7C5BB1" w14:paraId="7FD8A74D" w14:textId="77777777" w:rsidTr="007C5BB1">
        <w:trPr>
          <w:gridAfter w:val="6"/>
          <w:wAfter w:w="8018" w:type="dxa"/>
          <w:trHeight w:val="295"/>
        </w:trPr>
        <w:tc>
          <w:tcPr>
            <w:tcW w:w="2911" w:type="dxa"/>
            <w:gridSpan w:val="2"/>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3728ECC4"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Date Tested</w:t>
            </w:r>
          </w:p>
        </w:tc>
        <w:tc>
          <w:tcPr>
            <w:tcW w:w="291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380FE72E"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17-Aug-2022</w:t>
            </w:r>
          </w:p>
        </w:tc>
        <w:tc>
          <w:tcPr>
            <w:tcW w:w="2594" w:type="dxa"/>
            <w:gridSpan w:val="2"/>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5524B098"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Test Case (Pass/Fail/Not Executed)</w:t>
            </w:r>
          </w:p>
        </w:tc>
        <w:tc>
          <w:tcPr>
            <w:tcW w:w="259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B978BBC"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7C9B8011" w14:textId="77777777" w:rsidTr="006F090F">
        <w:trPr>
          <w:trHeight w:val="295"/>
        </w:trPr>
        <w:tc>
          <w:tcPr>
            <w:tcW w:w="1296" w:type="dxa"/>
            <w:tcBorders>
              <w:top w:val="nil"/>
              <w:left w:val="nil"/>
              <w:bottom w:val="nil"/>
              <w:right w:val="nil"/>
            </w:tcBorders>
            <w:shd w:val="clear" w:color="auto" w:fill="auto"/>
            <w:hideMark/>
          </w:tcPr>
          <w:p w14:paraId="3597267D"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hideMark/>
          </w:tcPr>
          <w:p w14:paraId="02AC6A72"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hideMark/>
          </w:tcPr>
          <w:p w14:paraId="2B7C5382"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5B9C6FA1"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1B735652"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32C351AB"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6483" w:type="dxa"/>
            <w:gridSpan w:val="3"/>
            <w:tcBorders>
              <w:top w:val="nil"/>
              <w:left w:val="nil"/>
              <w:bottom w:val="nil"/>
              <w:right w:val="nil"/>
            </w:tcBorders>
            <w:shd w:val="clear" w:color="auto" w:fill="auto"/>
            <w:hideMark/>
          </w:tcPr>
          <w:p w14:paraId="0A20EAB6"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236" w:type="dxa"/>
            <w:tcBorders>
              <w:top w:val="nil"/>
              <w:left w:val="nil"/>
              <w:bottom w:val="nil"/>
              <w:right w:val="nil"/>
            </w:tcBorders>
            <w:shd w:val="clear" w:color="auto" w:fill="auto"/>
            <w:hideMark/>
          </w:tcPr>
          <w:p w14:paraId="2BD8F693"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3D78308E"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46EB988B"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5747E7FC"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7C5BB1" w14:paraId="2130A058" w14:textId="77777777" w:rsidTr="007C5BB1">
        <w:trPr>
          <w:gridAfter w:val="4"/>
          <w:wAfter w:w="4127" w:type="dxa"/>
          <w:trHeight w:val="295"/>
        </w:trPr>
        <w:tc>
          <w:tcPr>
            <w:tcW w:w="1296" w:type="dxa"/>
            <w:tcBorders>
              <w:top w:val="single" w:sz="4" w:space="0" w:color="B2B2B2"/>
              <w:left w:val="single" w:sz="4" w:space="0" w:color="B2B2B2"/>
              <w:bottom w:val="single" w:sz="4" w:space="0" w:color="B2B2B2"/>
              <w:right w:val="single" w:sz="4" w:space="0" w:color="B2B2B2"/>
            </w:tcBorders>
            <w:shd w:val="clear" w:color="auto" w:fill="DEEAF6"/>
            <w:hideMark/>
          </w:tcPr>
          <w:p w14:paraId="748CFDFD"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S #</w:t>
            </w:r>
          </w:p>
        </w:tc>
        <w:tc>
          <w:tcPr>
            <w:tcW w:w="4526" w:type="dxa"/>
            <w:gridSpan w:val="3"/>
            <w:tcBorders>
              <w:top w:val="single" w:sz="4" w:space="0" w:color="B2B2B2"/>
              <w:left w:val="nil"/>
              <w:bottom w:val="single" w:sz="4" w:space="0" w:color="B2B2B2"/>
              <w:right w:val="single" w:sz="4" w:space="0" w:color="B2B2B2"/>
            </w:tcBorders>
            <w:shd w:val="clear" w:color="auto" w:fill="DEEAF6"/>
            <w:hideMark/>
          </w:tcPr>
          <w:p w14:paraId="5FF8CFD0"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Prerequisites:</w:t>
            </w:r>
          </w:p>
        </w:tc>
        <w:tc>
          <w:tcPr>
            <w:tcW w:w="1296" w:type="dxa"/>
            <w:tcBorders>
              <w:top w:val="nil"/>
              <w:left w:val="nil"/>
              <w:bottom w:val="nil"/>
              <w:right w:val="nil"/>
            </w:tcBorders>
            <w:shd w:val="clear" w:color="auto" w:fill="auto"/>
            <w:hideMark/>
          </w:tcPr>
          <w:p w14:paraId="674956F8"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c>
          <w:tcPr>
            <w:tcW w:w="1298" w:type="dxa"/>
            <w:tcBorders>
              <w:top w:val="single" w:sz="4" w:space="0" w:color="B2B2B2"/>
              <w:left w:val="single" w:sz="4" w:space="0" w:color="B2B2B2"/>
              <w:bottom w:val="single" w:sz="4" w:space="0" w:color="B2B2B2"/>
              <w:right w:val="single" w:sz="4" w:space="0" w:color="B2B2B2"/>
            </w:tcBorders>
            <w:shd w:val="clear" w:color="auto" w:fill="DEEAF6"/>
            <w:noWrap/>
            <w:vAlign w:val="center"/>
            <w:hideMark/>
          </w:tcPr>
          <w:p w14:paraId="039A6454"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S #</w:t>
            </w:r>
          </w:p>
        </w:tc>
        <w:tc>
          <w:tcPr>
            <w:tcW w:w="6483" w:type="dxa"/>
            <w:gridSpan w:val="3"/>
            <w:tcBorders>
              <w:top w:val="single" w:sz="4" w:space="0" w:color="B2B2B2"/>
              <w:left w:val="nil"/>
              <w:bottom w:val="single" w:sz="4" w:space="0" w:color="B2B2B2"/>
              <w:right w:val="single" w:sz="4" w:space="0" w:color="B2B2B2"/>
            </w:tcBorders>
            <w:shd w:val="clear" w:color="auto" w:fill="DEEAF6"/>
            <w:noWrap/>
            <w:vAlign w:val="center"/>
            <w:hideMark/>
          </w:tcPr>
          <w:p w14:paraId="5507A422"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Test Data</w:t>
            </w:r>
          </w:p>
        </w:tc>
      </w:tr>
      <w:tr w:rsidR="007C5BB1" w:rsidRPr="007C5BB1" w14:paraId="6556E8EF" w14:textId="77777777" w:rsidTr="006F090F">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hideMark/>
          </w:tcPr>
          <w:p w14:paraId="61840A56"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1</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218D7231"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roofErr w:type="spellStart"/>
            <w:r w:rsidRPr="007C5BB1">
              <w:rPr>
                <w:rFonts w:ascii="Calibri" w:eastAsia="Times New Roman" w:hAnsi="Calibri" w:cs="Calibri"/>
                <w:sz w:val="22"/>
                <w:lang w:val="en-GB" w:eastAsia="en-GB"/>
              </w:rPr>
              <w:t>Powerbank</w:t>
            </w:r>
            <w:proofErr w:type="spellEnd"/>
            <w:r w:rsidRPr="007C5BB1">
              <w:rPr>
                <w:rFonts w:ascii="Calibri" w:eastAsia="Times New Roman" w:hAnsi="Calibri" w:cs="Calibri"/>
                <w:sz w:val="22"/>
                <w:lang w:val="en-GB" w:eastAsia="en-GB"/>
              </w:rPr>
              <w:t xml:space="preserve"> fully charged</w:t>
            </w:r>
          </w:p>
        </w:tc>
        <w:tc>
          <w:tcPr>
            <w:tcW w:w="1296" w:type="dxa"/>
            <w:tcBorders>
              <w:top w:val="nil"/>
              <w:left w:val="nil"/>
              <w:bottom w:val="nil"/>
              <w:right w:val="nil"/>
            </w:tcBorders>
            <w:shd w:val="clear" w:color="auto" w:fill="auto"/>
            <w:hideMark/>
          </w:tcPr>
          <w:p w14:paraId="4A627953"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ED52F7B"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1</w:t>
            </w:r>
          </w:p>
        </w:tc>
        <w:tc>
          <w:tcPr>
            <w:tcW w:w="6483" w:type="dxa"/>
            <w:gridSpan w:val="3"/>
            <w:tcBorders>
              <w:top w:val="single" w:sz="4" w:space="0" w:color="auto"/>
              <w:left w:val="nil"/>
              <w:bottom w:val="single" w:sz="4" w:space="0" w:color="auto"/>
              <w:right w:val="single" w:sz="4" w:space="0" w:color="000000"/>
            </w:tcBorders>
            <w:shd w:val="clear" w:color="auto" w:fill="auto"/>
            <w:vAlign w:val="center"/>
            <w:hideMark/>
          </w:tcPr>
          <w:p w14:paraId="138B62B8"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roofErr w:type="spellStart"/>
            <w:r w:rsidRPr="007C5BB1">
              <w:rPr>
                <w:rFonts w:ascii="Calibri" w:eastAsia="Times New Roman" w:hAnsi="Calibri" w:cs="Calibri"/>
                <w:sz w:val="22"/>
                <w:lang w:val="en-GB" w:eastAsia="en-GB"/>
              </w:rPr>
              <w:t>TagName</w:t>
            </w:r>
            <w:proofErr w:type="spellEnd"/>
            <w:r w:rsidRPr="007C5BB1">
              <w:rPr>
                <w:rFonts w:ascii="Calibri" w:eastAsia="Times New Roman" w:hAnsi="Calibri" w:cs="Calibri"/>
                <w:sz w:val="22"/>
                <w:lang w:val="en-GB" w:eastAsia="en-GB"/>
              </w:rPr>
              <w:t xml:space="preserve"> = tagT5</w:t>
            </w:r>
          </w:p>
        </w:tc>
      </w:tr>
      <w:tr w:rsidR="007C5BB1" w:rsidRPr="007C5BB1" w14:paraId="547DE204"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hideMark/>
          </w:tcPr>
          <w:p w14:paraId="52330C96"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0B76C8B0"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Tag data saved in the flash memory</w:t>
            </w:r>
          </w:p>
        </w:tc>
        <w:tc>
          <w:tcPr>
            <w:tcW w:w="1296" w:type="dxa"/>
            <w:tcBorders>
              <w:top w:val="nil"/>
              <w:left w:val="nil"/>
              <w:bottom w:val="nil"/>
              <w:right w:val="nil"/>
            </w:tcBorders>
            <w:shd w:val="clear" w:color="auto" w:fill="auto"/>
            <w:hideMark/>
          </w:tcPr>
          <w:p w14:paraId="66FDB485"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single" w:sz="4" w:space="0" w:color="auto"/>
              <w:bottom w:val="single" w:sz="4" w:space="0" w:color="auto"/>
              <w:right w:val="single" w:sz="4" w:space="0" w:color="auto"/>
            </w:tcBorders>
            <w:shd w:val="clear" w:color="auto" w:fill="auto"/>
            <w:vAlign w:val="center"/>
            <w:hideMark/>
          </w:tcPr>
          <w:p w14:paraId="2E032F14"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w:t>
            </w:r>
          </w:p>
        </w:tc>
        <w:tc>
          <w:tcPr>
            <w:tcW w:w="6483" w:type="dxa"/>
            <w:gridSpan w:val="3"/>
            <w:tcBorders>
              <w:top w:val="single" w:sz="4" w:space="0" w:color="auto"/>
              <w:left w:val="nil"/>
              <w:bottom w:val="single" w:sz="4" w:space="0" w:color="auto"/>
              <w:right w:val="single" w:sz="4" w:space="0" w:color="000000"/>
            </w:tcBorders>
            <w:shd w:val="clear" w:color="auto" w:fill="auto"/>
            <w:vAlign w:val="center"/>
            <w:hideMark/>
          </w:tcPr>
          <w:p w14:paraId="4B31E729"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roofErr w:type="spellStart"/>
            <w:r w:rsidRPr="007C5BB1">
              <w:rPr>
                <w:rFonts w:ascii="Calibri" w:eastAsia="Times New Roman" w:hAnsi="Calibri" w:cs="Calibri"/>
                <w:sz w:val="22"/>
                <w:lang w:val="en-GB" w:eastAsia="en-GB"/>
              </w:rPr>
              <w:t>WIFIinterval</w:t>
            </w:r>
            <w:proofErr w:type="spellEnd"/>
            <w:r w:rsidRPr="007C5BB1">
              <w:rPr>
                <w:rFonts w:ascii="Calibri" w:eastAsia="Times New Roman" w:hAnsi="Calibri" w:cs="Calibri"/>
                <w:sz w:val="22"/>
                <w:lang w:val="en-GB" w:eastAsia="en-GB"/>
              </w:rPr>
              <w:t xml:space="preserve"> = 8000</w:t>
            </w:r>
          </w:p>
        </w:tc>
      </w:tr>
      <w:tr w:rsidR="007C5BB1" w:rsidRPr="007C5BB1" w14:paraId="79F8ABD7"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hideMark/>
          </w:tcPr>
          <w:p w14:paraId="7C549049"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3</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533042BE"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Internet Access</w:t>
            </w:r>
          </w:p>
        </w:tc>
        <w:tc>
          <w:tcPr>
            <w:tcW w:w="1296" w:type="dxa"/>
            <w:tcBorders>
              <w:top w:val="nil"/>
              <w:left w:val="nil"/>
              <w:bottom w:val="nil"/>
              <w:right w:val="nil"/>
            </w:tcBorders>
            <w:shd w:val="clear" w:color="auto" w:fill="auto"/>
            <w:hideMark/>
          </w:tcPr>
          <w:p w14:paraId="7D7D6789"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single" w:sz="4" w:space="0" w:color="auto"/>
              <w:bottom w:val="single" w:sz="4" w:space="0" w:color="auto"/>
              <w:right w:val="single" w:sz="4" w:space="0" w:color="auto"/>
            </w:tcBorders>
            <w:shd w:val="clear" w:color="auto" w:fill="auto"/>
            <w:vAlign w:val="center"/>
            <w:hideMark/>
          </w:tcPr>
          <w:p w14:paraId="4EF9DDEB"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3</w:t>
            </w:r>
          </w:p>
        </w:tc>
        <w:tc>
          <w:tcPr>
            <w:tcW w:w="6483" w:type="dxa"/>
            <w:gridSpan w:val="3"/>
            <w:tcBorders>
              <w:top w:val="single" w:sz="4" w:space="0" w:color="auto"/>
              <w:left w:val="nil"/>
              <w:bottom w:val="single" w:sz="4" w:space="0" w:color="auto"/>
              <w:right w:val="single" w:sz="4" w:space="0" w:color="000000"/>
            </w:tcBorders>
            <w:shd w:val="clear" w:color="auto" w:fill="auto"/>
            <w:vAlign w:val="center"/>
            <w:hideMark/>
          </w:tcPr>
          <w:p w14:paraId="62C3509E"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roofErr w:type="spellStart"/>
            <w:r w:rsidRPr="007C5BB1">
              <w:rPr>
                <w:rFonts w:ascii="Calibri" w:eastAsia="Times New Roman" w:hAnsi="Calibri" w:cs="Calibri"/>
                <w:sz w:val="22"/>
                <w:lang w:val="en-GB" w:eastAsia="en-GB"/>
              </w:rPr>
              <w:t>BLEinterval</w:t>
            </w:r>
            <w:proofErr w:type="spellEnd"/>
            <w:r w:rsidRPr="007C5BB1">
              <w:rPr>
                <w:rFonts w:ascii="Calibri" w:eastAsia="Times New Roman" w:hAnsi="Calibri" w:cs="Calibri"/>
                <w:sz w:val="22"/>
                <w:lang w:val="en-GB" w:eastAsia="en-GB"/>
              </w:rPr>
              <w:t xml:space="preserve"> = 10000</w:t>
            </w:r>
          </w:p>
        </w:tc>
      </w:tr>
      <w:tr w:rsidR="007C5BB1" w:rsidRPr="007C5BB1" w14:paraId="044F16DE" w14:textId="77777777" w:rsidTr="006F090F">
        <w:trPr>
          <w:gridAfter w:val="8"/>
          <w:wAfter w:w="11908" w:type="dxa"/>
          <w:trHeight w:val="295"/>
        </w:trPr>
        <w:tc>
          <w:tcPr>
            <w:tcW w:w="1296" w:type="dxa"/>
            <w:tcBorders>
              <w:top w:val="nil"/>
              <w:left w:val="single" w:sz="4" w:space="0" w:color="auto"/>
              <w:bottom w:val="single" w:sz="4" w:space="0" w:color="auto"/>
              <w:right w:val="single" w:sz="4" w:space="0" w:color="auto"/>
            </w:tcBorders>
            <w:shd w:val="clear" w:color="auto" w:fill="auto"/>
            <w:hideMark/>
          </w:tcPr>
          <w:p w14:paraId="53E54D44"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4</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1ED214C7"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Webserver online</w:t>
            </w:r>
          </w:p>
        </w:tc>
        <w:tc>
          <w:tcPr>
            <w:tcW w:w="1296" w:type="dxa"/>
            <w:tcBorders>
              <w:top w:val="nil"/>
              <w:left w:val="nil"/>
              <w:bottom w:val="nil"/>
              <w:right w:val="nil"/>
            </w:tcBorders>
            <w:shd w:val="clear" w:color="auto" w:fill="auto"/>
            <w:hideMark/>
          </w:tcPr>
          <w:p w14:paraId="7C73DF6B"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7C5BB1" w14:paraId="0C3DC6E5" w14:textId="77777777" w:rsidTr="006F090F">
        <w:trPr>
          <w:trHeight w:val="295"/>
        </w:trPr>
        <w:tc>
          <w:tcPr>
            <w:tcW w:w="1296" w:type="dxa"/>
            <w:tcBorders>
              <w:top w:val="nil"/>
              <w:left w:val="nil"/>
              <w:bottom w:val="nil"/>
              <w:right w:val="nil"/>
            </w:tcBorders>
            <w:shd w:val="clear" w:color="auto" w:fill="auto"/>
            <w:hideMark/>
          </w:tcPr>
          <w:p w14:paraId="692CF406"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hideMark/>
          </w:tcPr>
          <w:p w14:paraId="7C9A7EEA"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hideMark/>
          </w:tcPr>
          <w:p w14:paraId="4E03D70F"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045E44A0"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2F7B705D"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2D926924"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6483" w:type="dxa"/>
            <w:gridSpan w:val="3"/>
            <w:tcBorders>
              <w:top w:val="nil"/>
              <w:left w:val="nil"/>
              <w:bottom w:val="nil"/>
              <w:right w:val="nil"/>
            </w:tcBorders>
            <w:shd w:val="clear" w:color="auto" w:fill="auto"/>
            <w:hideMark/>
          </w:tcPr>
          <w:p w14:paraId="64D85D3F"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236" w:type="dxa"/>
            <w:tcBorders>
              <w:top w:val="nil"/>
              <w:left w:val="nil"/>
              <w:bottom w:val="nil"/>
              <w:right w:val="nil"/>
            </w:tcBorders>
            <w:shd w:val="clear" w:color="auto" w:fill="auto"/>
            <w:hideMark/>
          </w:tcPr>
          <w:p w14:paraId="5B7E2B8D"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1259AF1F"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159FE526"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32268EB7"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454C63" w14:paraId="617D5E20" w14:textId="77777777" w:rsidTr="007C5BB1">
        <w:trPr>
          <w:trHeight w:val="295"/>
        </w:trPr>
        <w:tc>
          <w:tcPr>
            <w:tcW w:w="1296" w:type="dxa"/>
            <w:tcBorders>
              <w:top w:val="single" w:sz="4" w:space="0" w:color="B2B2B2"/>
              <w:left w:val="single" w:sz="4" w:space="0" w:color="B2B2B2"/>
              <w:bottom w:val="single" w:sz="4" w:space="0" w:color="B2B2B2"/>
              <w:right w:val="single" w:sz="4" w:space="0" w:color="B2B2B2"/>
            </w:tcBorders>
            <w:shd w:val="clear" w:color="auto" w:fill="DEEAF6"/>
            <w:noWrap/>
            <w:hideMark/>
          </w:tcPr>
          <w:p w14:paraId="3903EC73" w14:textId="77777777" w:rsidR="007C5BB1" w:rsidRPr="007C5BB1" w:rsidRDefault="007C5BB1" w:rsidP="007C5BB1">
            <w:pPr>
              <w:widowControl/>
              <w:autoSpaceDE/>
              <w:autoSpaceDN/>
              <w:spacing w:line="240" w:lineRule="auto"/>
              <w:jc w:val="left"/>
              <w:rPr>
                <w:rFonts w:ascii="Calibri" w:eastAsia="Times New Roman" w:hAnsi="Calibri" w:cs="Calibri"/>
                <w:b/>
                <w:bCs/>
                <w:sz w:val="22"/>
                <w:u w:val="single"/>
                <w:lang w:val="en-GB" w:eastAsia="en-GB"/>
              </w:rPr>
            </w:pPr>
            <w:r w:rsidRPr="007C5BB1">
              <w:rPr>
                <w:rFonts w:ascii="Calibri" w:eastAsia="Times New Roman" w:hAnsi="Calibri" w:cs="Calibri"/>
                <w:b/>
                <w:bCs/>
                <w:sz w:val="22"/>
                <w:u w:val="single"/>
                <w:lang w:val="en-GB" w:eastAsia="en-GB"/>
              </w:rPr>
              <w:t>Test Scenario</w:t>
            </w:r>
          </w:p>
        </w:tc>
        <w:tc>
          <w:tcPr>
            <w:tcW w:w="13603" w:type="dxa"/>
            <w:gridSpan w:val="8"/>
            <w:tcBorders>
              <w:top w:val="nil"/>
              <w:left w:val="nil"/>
              <w:bottom w:val="nil"/>
              <w:right w:val="nil"/>
            </w:tcBorders>
            <w:shd w:val="clear" w:color="auto" w:fill="auto"/>
            <w:noWrap/>
            <w:hideMark/>
          </w:tcPr>
          <w:p w14:paraId="6692C686"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A </w:t>
            </w:r>
            <w:proofErr w:type="spellStart"/>
            <w:r w:rsidRPr="007C5BB1">
              <w:rPr>
                <w:rFonts w:ascii="Calibri" w:eastAsia="Times New Roman" w:hAnsi="Calibri" w:cs="Calibri"/>
                <w:sz w:val="22"/>
                <w:lang w:val="en-GB" w:eastAsia="en-GB"/>
              </w:rPr>
              <w:t>powerbank</w:t>
            </w:r>
            <w:proofErr w:type="spellEnd"/>
            <w:r w:rsidRPr="007C5BB1">
              <w:rPr>
                <w:rFonts w:ascii="Calibri" w:eastAsia="Times New Roman" w:hAnsi="Calibri" w:cs="Calibri"/>
                <w:sz w:val="22"/>
                <w:lang w:val="en-GB" w:eastAsia="en-GB"/>
              </w:rPr>
              <w:t>-powered tag is left in an open environment with Internet Access, while the webserver is being monitored for the time at which the tag starts to post data and when it last posted data.</w:t>
            </w:r>
          </w:p>
        </w:tc>
        <w:tc>
          <w:tcPr>
            <w:tcW w:w="236" w:type="dxa"/>
            <w:tcBorders>
              <w:top w:val="nil"/>
              <w:left w:val="nil"/>
              <w:bottom w:val="nil"/>
              <w:right w:val="nil"/>
            </w:tcBorders>
            <w:shd w:val="clear" w:color="auto" w:fill="auto"/>
            <w:hideMark/>
          </w:tcPr>
          <w:p w14:paraId="27D6FF36"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7E09901B"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4FEA65AD"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6E4B8013"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454C63" w14:paraId="2D3F05F3" w14:textId="77777777" w:rsidTr="006F090F">
        <w:trPr>
          <w:trHeight w:val="295"/>
        </w:trPr>
        <w:tc>
          <w:tcPr>
            <w:tcW w:w="1296" w:type="dxa"/>
            <w:tcBorders>
              <w:top w:val="nil"/>
              <w:left w:val="nil"/>
              <w:bottom w:val="nil"/>
              <w:right w:val="nil"/>
            </w:tcBorders>
            <w:shd w:val="clear" w:color="auto" w:fill="auto"/>
            <w:noWrap/>
            <w:vAlign w:val="bottom"/>
            <w:hideMark/>
          </w:tcPr>
          <w:p w14:paraId="2190C9F8"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noWrap/>
            <w:vAlign w:val="bottom"/>
            <w:hideMark/>
          </w:tcPr>
          <w:p w14:paraId="4AA0E87D"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noWrap/>
            <w:vAlign w:val="bottom"/>
            <w:hideMark/>
          </w:tcPr>
          <w:p w14:paraId="1A03E27F"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noWrap/>
            <w:vAlign w:val="bottom"/>
            <w:hideMark/>
          </w:tcPr>
          <w:p w14:paraId="2214E8DF"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noWrap/>
            <w:vAlign w:val="bottom"/>
            <w:hideMark/>
          </w:tcPr>
          <w:p w14:paraId="17367879"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noWrap/>
            <w:vAlign w:val="bottom"/>
            <w:hideMark/>
          </w:tcPr>
          <w:p w14:paraId="1FB87C0C"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6483" w:type="dxa"/>
            <w:gridSpan w:val="3"/>
            <w:tcBorders>
              <w:top w:val="nil"/>
              <w:left w:val="nil"/>
              <w:bottom w:val="nil"/>
              <w:right w:val="nil"/>
            </w:tcBorders>
            <w:shd w:val="clear" w:color="auto" w:fill="auto"/>
            <w:noWrap/>
            <w:vAlign w:val="bottom"/>
            <w:hideMark/>
          </w:tcPr>
          <w:p w14:paraId="037B93C8"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236" w:type="dxa"/>
            <w:tcBorders>
              <w:top w:val="nil"/>
              <w:left w:val="nil"/>
              <w:bottom w:val="nil"/>
              <w:right w:val="nil"/>
            </w:tcBorders>
            <w:shd w:val="clear" w:color="auto" w:fill="auto"/>
            <w:noWrap/>
            <w:vAlign w:val="bottom"/>
            <w:hideMark/>
          </w:tcPr>
          <w:p w14:paraId="36E114B5"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noWrap/>
            <w:vAlign w:val="bottom"/>
            <w:hideMark/>
          </w:tcPr>
          <w:p w14:paraId="73E42E4E"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noWrap/>
            <w:vAlign w:val="bottom"/>
            <w:hideMark/>
          </w:tcPr>
          <w:p w14:paraId="13D15C47"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noWrap/>
            <w:vAlign w:val="bottom"/>
            <w:hideMark/>
          </w:tcPr>
          <w:p w14:paraId="61CDBFAC"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454C63" w14:paraId="7BA310C1" w14:textId="77777777" w:rsidTr="007C5BB1">
        <w:trPr>
          <w:gridAfter w:val="4"/>
          <w:wAfter w:w="4127" w:type="dxa"/>
          <w:trHeight w:val="472"/>
        </w:trPr>
        <w:tc>
          <w:tcPr>
            <w:tcW w:w="1296" w:type="dxa"/>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65D3F44C"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Step #</w:t>
            </w:r>
          </w:p>
        </w:tc>
        <w:tc>
          <w:tcPr>
            <w:tcW w:w="3229" w:type="dxa"/>
            <w:gridSpan w:val="2"/>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0F4FEA38"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Step Details</w:t>
            </w:r>
          </w:p>
        </w:tc>
        <w:tc>
          <w:tcPr>
            <w:tcW w:w="2593" w:type="dxa"/>
            <w:gridSpan w:val="2"/>
            <w:vMerge w:val="restart"/>
            <w:tcBorders>
              <w:top w:val="single" w:sz="4" w:space="0" w:color="B2B2B2"/>
              <w:left w:val="single" w:sz="4" w:space="0" w:color="B2B2B2"/>
              <w:bottom w:val="single" w:sz="4" w:space="0" w:color="B2B2B2"/>
              <w:right w:val="single" w:sz="4" w:space="0" w:color="B2B2B2"/>
            </w:tcBorders>
            <w:shd w:val="clear" w:color="auto" w:fill="DEEAF6"/>
            <w:noWrap/>
            <w:vAlign w:val="center"/>
            <w:hideMark/>
          </w:tcPr>
          <w:p w14:paraId="07D91B52"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Expected Results</w:t>
            </w:r>
          </w:p>
        </w:tc>
        <w:tc>
          <w:tcPr>
            <w:tcW w:w="3890" w:type="dxa"/>
            <w:gridSpan w:val="2"/>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2EF9DC60"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Actual Results</w:t>
            </w:r>
          </w:p>
        </w:tc>
        <w:tc>
          <w:tcPr>
            <w:tcW w:w="3891" w:type="dxa"/>
            <w:gridSpan w:val="2"/>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42882292"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Pass / Fail / Not executed / Suspended</w:t>
            </w:r>
          </w:p>
        </w:tc>
      </w:tr>
      <w:tr w:rsidR="007C5BB1" w:rsidRPr="00454C63" w14:paraId="79C77117" w14:textId="77777777" w:rsidTr="007C5BB1">
        <w:trPr>
          <w:gridAfter w:val="4"/>
          <w:wAfter w:w="4127" w:type="dxa"/>
          <w:trHeight w:val="472"/>
        </w:trPr>
        <w:tc>
          <w:tcPr>
            <w:tcW w:w="1296" w:type="dxa"/>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39C6B486"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c>
          <w:tcPr>
            <w:tcW w:w="3229" w:type="dxa"/>
            <w:gridSpan w:val="2"/>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17084EA0"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c>
          <w:tcPr>
            <w:tcW w:w="2593" w:type="dxa"/>
            <w:gridSpan w:val="2"/>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34BD10B7"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c>
          <w:tcPr>
            <w:tcW w:w="3890" w:type="dxa"/>
            <w:gridSpan w:val="2"/>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543705FC"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c>
          <w:tcPr>
            <w:tcW w:w="3891" w:type="dxa"/>
            <w:gridSpan w:val="2"/>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5DED75A7"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r>
      <w:tr w:rsidR="007C5BB1" w:rsidRPr="007C5BB1" w14:paraId="61794D02" w14:textId="77777777" w:rsidTr="006F090F">
        <w:trPr>
          <w:gridAfter w:val="4"/>
          <w:wAfter w:w="4127" w:type="dxa"/>
          <w:trHeight w:val="573"/>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34A6EFF"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1</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09911F5B"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Connect the Tag to the </w:t>
            </w:r>
            <w:proofErr w:type="spellStart"/>
            <w:r w:rsidRPr="007C5BB1">
              <w:rPr>
                <w:rFonts w:ascii="Calibri" w:eastAsia="Times New Roman" w:hAnsi="Calibri" w:cs="Calibri"/>
                <w:sz w:val="22"/>
                <w:lang w:val="en-GB" w:eastAsia="en-GB"/>
              </w:rPr>
              <w:t>Powerbank</w:t>
            </w:r>
            <w:proofErr w:type="spellEnd"/>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1F6C9D22"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The </w:t>
            </w:r>
            <w:proofErr w:type="spellStart"/>
            <w:r w:rsidRPr="007C5BB1">
              <w:rPr>
                <w:rFonts w:ascii="Calibri" w:eastAsia="Times New Roman" w:hAnsi="Calibri" w:cs="Calibri"/>
                <w:sz w:val="22"/>
                <w:lang w:val="en-GB" w:eastAsia="en-GB"/>
              </w:rPr>
              <w:t>powerbank</w:t>
            </w:r>
            <w:proofErr w:type="spellEnd"/>
            <w:r w:rsidRPr="007C5BB1">
              <w:rPr>
                <w:rFonts w:ascii="Calibri" w:eastAsia="Times New Roman" w:hAnsi="Calibri" w:cs="Calibri"/>
                <w:sz w:val="22"/>
                <w:lang w:val="en-GB" w:eastAsia="en-GB"/>
              </w:rPr>
              <w:t xml:space="preserve"> turns blue when it is working</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24D4E83C"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gridSpan w:val="2"/>
            <w:tcBorders>
              <w:top w:val="single" w:sz="4" w:space="0" w:color="auto"/>
              <w:left w:val="nil"/>
              <w:bottom w:val="single" w:sz="4" w:space="0" w:color="auto"/>
              <w:right w:val="single" w:sz="4" w:space="0" w:color="000000"/>
            </w:tcBorders>
            <w:shd w:val="clear" w:color="auto" w:fill="auto"/>
            <w:vAlign w:val="center"/>
          </w:tcPr>
          <w:p w14:paraId="16DE1932"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69714526"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058C2843"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6CF14058"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Navigate to http://ils.dsi.uminho.pt/viewData</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7E3E5E09"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Site should open</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39AA7907"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gridSpan w:val="2"/>
            <w:tcBorders>
              <w:top w:val="single" w:sz="4" w:space="0" w:color="auto"/>
              <w:left w:val="nil"/>
              <w:bottom w:val="single" w:sz="4" w:space="0" w:color="auto"/>
              <w:right w:val="single" w:sz="4" w:space="0" w:color="000000"/>
            </w:tcBorders>
            <w:shd w:val="clear" w:color="auto" w:fill="auto"/>
            <w:vAlign w:val="center"/>
          </w:tcPr>
          <w:p w14:paraId="5BF1E1D3"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21BE81D5"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3976B96B"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3</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1AB405F4"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Enter </w:t>
            </w:r>
            <w:proofErr w:type="spellStart"/>
            <w:r w:rsidRPr="007C5BB1">
              <w:rPr>
                <w:rFonts w:ascii="Calibri" w:eastAsia="Times New Roman" w:hAnsi="Calibri" w:cs="Calibri"/>
                <w:sz w:val="22"/>
                <w:lang w:val="en-GB" w:eastAsia="en-GB"/>
              </w:rPr>
              <w:t>TagName</w:t>
            </w:r>
            <w:proofErr w:type="spellEnd"/>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07553171"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Credential can be entered</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6A5680AF"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gridSpan w:val="2"/>
            <w:tcBorders>
              <w:top w:val="single" w:sz="4" w:space="0" w:color="auto"/>
              <w:left w:val="nil"/>
              <w:bottom w:val="single" w:sz="4" w:space="0" w:color="auto"/>
              <w:right w:val="single" w:sz="4" w:space="0" w:color="000000"/>
            </w:tcBorders>
            <w:shd w:val="clear" w:color="auto" w:fill="auto"/>
            <w:vAlign w:val="center"/>
          </w:tcPr>
          <w:p w14:paraId="1393A21A"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29FBD854"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24879FAC"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4</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0205546B"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Click Submit</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21843290"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Initial tag data is displayed</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67947FCD"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gridSpan w:val="2"/>
            <w:tcBorders>
              <w:top w:val="single" w:sz="4" w:space="0" w:color="auto"/>
              <w:left w:val="nil"/>
              <w:bottom w:val="single" w:sz="4" w:space="0" w:color="auto"/>
              <w:right w:val="single" w:sz="4" w:space="0" w:color="000000"/>
            </w:tcBorders>
            <w:shd w:val="clear" w:color="auto" w:fill="auto"/>
            <w:vAlign w:val="center"/>
          </w:tcPr>
          <w:p w14:paraId="46F7C2E0"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274B000D"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3DA6D6E6"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5</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448EFADD"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Record initial tag data</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3C3ACACD"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3682DE22"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2022-08-17 11:22:24</w:t>
            </w:r>
          </w:p>
        </w:tc>
        <w:tc>
          <w:tcPr>
            <w:tcW w:w="3891" w:type="dxa"/>
            <w:gridSpan w:val="2"/>
            <w:tcBorders>
              <w:top w:val="single" w:sz="4" w:space="0" w:color="auto"/>
              <w:left w:val="nil"/>
              <w:bottom w:val="single" w:sz="4" w:space="0" w:color="auto"/>
              <w:right w:val="single" w:sz="4" w:space="0" w:color="000000"/>
            </w:tcBorders>
            <w:shd w:val="clear" w:color="auto" w:fill="auto"/>
            <w:vAlign w:val="center"/>
          </w:tcPr>
          <w:p w14:paraId="55909904"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67613303"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034DC526"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6</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5990EEC9"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Wait until the </w:t>
            </w:r>
            <w:proofErr w:type="spellStart"/>
            <w:r w:rsidRPr="007C5BB1">
              <w:rPr>
                <w:rFonts w:ascii="Calibri" w:eastAsia="Times New Roman" w:hAnsi="Calibri" w:cs="Calibri"/>
                <w:sz w:val="22"/>
                <w:lang w:val="en-GB" w:eastAsia="en-GB"/>
              </w:rPr>
              <w:t>powerbank</w:t>
            </w:r>
            <w:proofErr w:type="spellEnd"/>
            <w:r w:rsidRPr="007C5BB1">
              <w:rPr>
                <w:rFonts w:ascii="Calibri" w:eastAsia="Times New Roman" w:hAnsi="Calibri" w:cs="Calibri"/>
                <w:sz w:val="22"/>
                <w:lang w:val="en-GB" w:eastAsia="en-GB"/>
              </w:rPr>
              <w:t xml:space="preserve"> is completely discharged</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282586C4"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roofErr w:type="spellStart"/>
            <w:r w:rsidRPr="007C5BB1">
              <w:rPr>
                <w:rFonts w:ascii="Calibri" w:eastAsia="Times New Roman" w:hAnsi="Calibri" w:cs="Calibri"/>
                <w:sz w:val="22"/>
                <w:lang w:val="en-GB" w:eastAsia="en-GB"/>
              </w:rPr>
              <w:t>Powerbank</w:t>
            </w:r>
            <w:proofErr w:type="spellEnd"/>
            <w:r w:rsidRPr="007C5BB1">
              <w:rPr>
                <w:rFonts w:ascii="Calibri" w:eastAsia="Times New Roman" w:hAnsi="Calibri" w:cs="Calibri"/>
                <w:sz w:val="22"/>
                <w:lang w:val="en-GB" w:eastAsia="en-GB"/>
              </w:rPr>
              <w:t xml:space="preserve"> stops displaying blue </w:t>
            </w:r>
            <w:proofErr w:type="spellStart"/>
            <w:r w:rsidRPr="007C5BB1">
              <w:rPr>
                <w:rFonts w:ascii="Calibri" w:eastAsia="Times New Roman" w:hAnsi="Calibri" w:cs="Calibri"/>
                <w:sz w:val="22"/>
                <w:lang w:val="en-GB" w:eastAsia="en-GB"/>
              </w:rPr>
              <w:t>color</w:t>
            </w:r>
            <w:proofErr w:type="spellEnd"/>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42AFCD58"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gridSpan w:val="2"/>
            <w:tcBorders>
              <w:top w:val="single" w:sz="4" w:space="0" w:color="auto"/>
              <w:left w:val="nil"/>
              <w:bottom w:val="single" w:sz="4" w:space="0" w:color="auto"/>
              <w:right w:val="single" w:sz="4" w:space="0" w:color="000000"/>
            </w:tcBorders>
            <w:shd w:val="clear" w:color="auto" w:fill="auto"/>
            <w:vAlign w:val="center"/>
          </w:tcPr>
          <w:p w14:paraId="6D656F06"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5DC3FB80" w14:textId="77777777" w:rsidTr="006F090F">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tcPr>
          <w:p w14:paraId="16EEE16B"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7</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654A8BDA"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Click Submit</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77E41D0F"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Final tag data is displayed</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053BB3C0"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gridSpan w:val="2"/>
            <w:tcBorders>
              <w:top w:val="single" w:sz="4" w:space="0" w:color="auto"/>
              <w:left w:val="nil"/>
              <w:bottom w:val="single" w:sz="4" w:space="0" w:color="auto"/>
              <w:right w:val="single" w:sz="4" w:space="0" w:color="000000"/>
            </w:tcBorders>
            <w:shd w:val="clear" w:color="auto" w:fill="auto"/>
            <w:vAlign w:val="center"/>
          </w:tcPr>
          <w:p w14:paraId="5E6B846C"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17C72BAD" w14:textId="77777777" w:rsidTr="006F090F">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tcPr>
          <w:p w14:paraId="4294364A"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8</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4AF39816"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Record final tag data</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7E1E70B6"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70D6E575"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2022-08-17 22:33:19</w:t>
            </w:r>
          </w:p>
        </w:tc>
        <w:tc>
          <w:tcPr>
            <w:tcW w:w="3891" w:type="dxa"/>
            <w:gridSpan w:val="2"/>
            <w:tcBorders>
              <w:top w:val="single" w:sz="4" w:space="0" w:color="auto"/>
              <w:left w:val="nil"/>
              <w:bottom w:val="single" w:sz="4" w:space="0" w:color="auto"/>
              <w:right w:val="single" w:sz="4" w:space="0" w:color="000000"/>
            </w:tcBorders>
            <w:shd w:val="clear" w:color="auto" w:fill="auto"/>
            <w:vAlign w:val="center"/>
          </w:tcPr>
          <w:p w14:paraId="7F2DB6B5"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48F9BAB0" w14:textId="77777777" w:rsidTr="006F090F">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tcPr>
          <w:p w14:paraId="4EE3514E"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9</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01B305CA"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Calculate tag’s execution time</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4BF1D1CD"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170A80E4"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11 hours 10 minutes 55 seconds</w:t>
            </w:r>
          </w:p>
        </w:tc>
        <w:tc>
          <w:tcPr>
            <w:tcW w:w="3891" w:type="dxa"/>
            <w:gridSpan w:val="2"/>
            <w:tcBorders>
              <w:top w:val="single" w:sz="4" w:space="0" w:color="auto"/>
              <w:left w:val="nil"/>
              <w:bottom w:val="single" w:sz="4" w:space="0" w:color="auto"/>
              <w:right w:val="single" w:sz="4" w:space="0" w:color="000000"/>
            </w:tcBorders>
            <w:shd w:val="clear" w:color="auto" w:fill="auto"/>
            <w:vAlign w:val="center"/>
          </w:tcPr>
          <w:p w14:paraId="08FF6606"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454C63" w14:paraId="3541EDC6" w14:textId="77777777" w:rsidTr="007C5BB1">
        <w:trPr>
          <w:gridAfter w:val="4"/>
          <w:wAfter w:w="4127" w:type="dxa"/>
          <w:trHeight w:val="295"/>
        </w:trPr>
        <w:tc>
          <w:tcPr>
            <w:tcW w:w="2911" w:type="dxa"/>
            <w:gridSpan w:val="2"/>
            <w:tcBorders>
              <w:top w:val="single" w:sz="4" w:space="0" w:color="B2B2B2"/>
              <w:left w:val="single" w:sz="4" w:space="0" w:color="B2B2B2"/>
              <w:bottom w:val="single" w:sz="4" w:space="0" w:color="B2B2B2"/>
              <w:right w:val="single" w:sz="4" w:space="0" w:color="B2B2B2"/>
            </w:tcBorders>
            <w:shd w:val="clear" w:color="auto" w:fill="DEEAF6"/>
            <w:noWrap/>
            <w:hideMark/>
          </w:tcPr>
          <w:p w14:paraId="2F7BC8DB"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lastRenderedPageBreak/>
              <w:t>Test Case ID</w:t>
            </w:r>
          </w:p>
        </w:tc>
        <w:tc>
          <w:tcPr>
            <w:tcW w:w="1614" w:type="dxa"/>
            <w:tcBorders>
              <w:top w:val="single" w:sz="4" w:space="0" w:color="auto"/>
              <w:left w:val="nil"/>
              <w:bottom w:val="single" w:sz="4" w:space="0" w:color="auto"/>
              <w:right w:val="single" w:sz="4" w:space="0" w:color="auto"/>
            </w:tcBorders>
            <w:shd w:val="clear" w:color="auto" w:fill="auto"/>
            <w:noWrap/>
            <w:hideMark/>
          </w:tcPr>
          <w:p w14:paraId="3AD54802"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TagT5</w:t>
            </w:r>
          </w:p>
        </w:tc>
        <w:tc>
          <w:tcPr>
            <w:tcW w:w="2593" w:type="dxa"/>
            <w:gridSpan w:val="2"/>
            <w:tcBorders>
              <w:top w:val="single" w:sz="4" w:space="0" w:color="B2B2B2"/>
              <w:left w:val="single" w:sz="4" w:space="0" w:color="B2B2B2"/>
              <w:bottom w:val="single" w:sz="4" w:space="0" w:color="B2B2B2"/>
              <w:right w:val="single" w:sz="4" w:space="0" w:color="B2B2B2"/>
            </w:tcBorders>
            <w:shd w:val="clear" w:color="auto" w:fill="DEEAF6"/>
            <w:noWrap/>
            <w:hideMark/>
          </w:tcPr>
          <w:p w14:paraId="23385563"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Test Case Description</w:t>
            </w:r>
          </w:p>
        </w:tc>
        <w:tc>
          <w:tcPr>
            <w:tcW w:w="7781" w:type="dxa"/>
            <w:gridSpan w:val="4"/>
            <w:tcBorders>
              <w:top w:val="single" w:sz="4" w:space="0" w:color="auto"/>
              <w:left w:val="nil"/>
              <w:bottom w:val="single" w:sz="4" w:space="0" w:color="auto"/>
              <w:right w:val="single" w:sz="4" w:space="0" w:color="000000"/>
            </w:tcBorders>
            <w:shd w:val="clear" w:color="auto" w:fill="auto"/>
            <w:hideMark/>
          </w:tcPr>
          <w:p w14:paraId="43307694"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Test the duration of the tag’s execution time powered with a </w:t>
            </w:r>
            <w:proofErr w:type="spellStart"/>
            <w:r w:rsidRPr="007C5BB1">
              <w:rPr>
                <w:rFonts w:ascii="Calibri" w:eastAsia="Times New Roman" w:hAnsi="Calibri" w:cs="Calibri"/>
                <w:sz w:val="22"/>
                <w:lang w:val="en-GB" w:eastAsia="en-GB"/>
              </w:rPr>
              <w:t>powerbank</w:t>
            </w:r>
            <w:proofErr w:type="spellEnd"/>
          </w:p>
        </w:tc>
      </w:tr>
      <w:tr w:rsidR="007C5BB1" w:rsidRPr="007C5BB1" w14:paraId="4DDFD64D" w14:textId="77777777" w:rsidTr="007C5BB1">
        <w:trPr>
          <w:gridAfter w:val="4"/>
          <w:wAfter w:w="4127" w:type="dxa"/>
          <w:trHeight w:val="295"/>
        </w:trPr>
        <w:tc>
          <w:tcPr>
            <w:tcW w:w="2911" w:type="dxa"/>
            <w:gridSpan w:val="2"/>
            <w:tcBorders>
              <w:top w:val="single" w:sz="4" w:space="0" w:color="B2B2B2"/>
              <w:left w:val="single" w:sz="4" w:space="0" w:color="B2B2B2"/>
              <w:bottom w:val="single" w:sz="4" w:space="0" w:color="B2B2B2"/>
              <w:right w:val="single" w:sz="4" w:space="0" w:color="B2B2B2"/>
            </w:tcBorders>
            <w:shd w:val="clear" w:color="auto" w:fill="DEEAF6"/>
            <w:noWrap/>
            <w:hideMark/>
          </w:tcPr>
          <w:p w14:paraId="3D4B8EE2"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Created By</w:t>
            </w:r>
          </w:p>
        </w:tc>
        <w:tc>
          <w:tcPr>
            <w:tcW w:w="1614" w:type="dxa"/>
            <w:tcBorders>
              <w:top w:val="nil"/>
              <w:left w:val="nil"/>
              <w:bottom w:val="single" w:sz="4" w:space="0" w:color="auto"/>
              <w:right w:val="single" w:sz="4" w:space="0" w:color="auto"/>
            </w:tcBorders>
            <w:shd w:val="clear" w:color="auto" w:fill="auto"/>
            <w:noWrap/>
            <w:hideMark/>
          </w:tcPr>
          <w:p w14:paraId="16B558A8"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Pedro</w:t>
            </w:r>
          </w:p>
        </w:tc>
        <w:tc>
          <w:tcPr>
            <w:tcW w:w="2593" w:type="dxa"/>
            <w:gridSpan w:val="2"/>
            <w:tcBorders>
              <w:top w:val="single" w:sz="4" w:space="0" w:color="B2B2B2"/>
              <w:left w:val="single" w:sz="4" w:space="0" w:color="B2B2B2"/>
              <w:bottom w:val="single" w:sz="4" w:space="0" w:color="B2B2B2"/>
              <w:right w:val="single" w:sz="4" w:space="0" w:color="B2B2B2"/>
            </w:tcBorders>
            <w:shd w:val="clear" w:color="auto" w:fill="DEEAF6"/>
            <w:hideMark/>
          </w:tcPr>
          <w:p w14:paraId="4616F5BB"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Version</w:t>
            </w:r>
          </w:p>
        </w:tc>
        <w:tc>
          <w:tcPr>
            <w:tcW w:w="7781" w:type="dxa"/>
            <w:gridSpan w:val="4"/>
            <w:tcBorders>
              <w:top w:val="single" w:sz="4" w:space="0" w:color="auto"/>
              <w:left w:val="nil"/>
              <w:bottom w:val="single" w:sz="4" w:space="0" w:color="auto"/>
              <w:right w:val="single" w:sz="4" w:space="0" w:color="000000"/>
            </w:tcBorders>
            <w:shd w:val="clear" w:color="auto" w:fill="auto"/>
            <w:noWrap/>
            <w:hideMark/>
          </w:tcPr>
          <w:p w14:paraId="79DDD275"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2.0</w:t>
            </w:r>
          </w:p>
        </w:tc>
      </w:tr>
      <w:tr w:rsidR="007C5BB1" w:rsidRPr="007C5BB1" w14:paraId="3C0DBCE7" w14:textId="77777777" w:rsidTr="006F090F">
        <w:trPr>
          <w:trHeight w:val="295"/>
        </w:trPr>
        <w:tc>
          <w:tcPr>
            <w:tcW w:w="1296" w:type="dxa"/>
            <w:tcBorders>
              <w:top w:val="nil"/>
              <w:left w:val="nil"/>
              <w:bottom w:val="nil"/>
              <w:right w:val="nil"/>
            </w:tcBorders>
            <w:shd w:val="clear" w:color="auto" w:fill="auto"/>
            <w:hideMark/>
          </w:tcPr>
          <w:p w14:paraId="1F2D354C"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hideMark/>
          </w:tcPr>
          <w:p w14:paraId="2462589D"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hideMark/>
          </w:tcPr>
          <w:p w14:paraId="6BEE34C2"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2C6AD962"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1A225574"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3234F63E"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6483" w:type="dxa"/>
            <w:gridSpan w:val="3"/>
            <w:tcBorders>
              <w:top w:val="nil"/>
              <w:left w:val="nil"/>
              <w:bottom w:val="nil"/>
              <w:right w:val="nil"/>
            </w:tcBorders>
            <w:shd w:val="clear" w:color="auto" w:fill="auto"/>
            <w:hideMark/>
          </w:tcPr>
          <w:p w14:paraId="34D77DB8"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236" w:type="dxa"/>
            <w:tcBorders>
              <w:top w:val="nil"/>
              <w:left w:val="nil"/>
              <w:bottom w:val="nil"/>
              <w:right w:val="nil"/>
            </w:tcBorders>
            <w:shd w:val="clear" w:color="auto" w:fill="auto"/>
            <w:hideMark/>
          </w:tcPr>
          <w:p w14:paraId="49FEC37A"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4D9DEBAC"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3E6702D8"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10E4FEC0"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7C5BB1" w14:paraId="5A1B4F61" w14:textId="77777777" w:rsidTr="007C5BB1">
        <w:trPr>
          <w:gridAfter w:val="6"/>
          <w:wAfter w:w="8018" w:type="dxa"/>
          <w:trHeight w:val="295"/>
        </w:trPr>
        <w:tc>
          <w:tcPr>
            <w:tcW w:w="2911" w:type="dxa"/>
            <w:gridSpan w:val="2"/>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7614C9C0"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Date Tested</w:t>
            </w:r>
          </w:p>
        </w:tc>
        <w:tc>
          <w:tcPr>
            <w:tcW w:w="291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168CB0CE"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20-Oct-2022</w:t>
            </w:r>
          </w:p>
        </w:tc>
        <w:tc>
          <w:tcPr>
            <w:tcW w:w="2594" w:type="dxa"/>
            <w:gridSpan w:val="2"/>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2E679199"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Test Case (Pass/Fail/Not Executed)</w:t>
            </w:r>
          </w:p>
        </w:tc>
        <w:tc>
          <w:tcPr>
            <w:tcW w:w="259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6496E5A"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3212A163" w14:textId="77777777" w:rsidTr="006F090F">
        <w:trPr>
          <w:trHeight w:val="295"/>
        </w:trPr>
        <w:tc>
          <w:tcPr>
            <w:tcW w:w="1296" w:type="dxa"/>
            <w:tcBorders>
              <w:top w:val="nil"/>
              <w:left w:val="nil"/>
              <w:bottom w:val="nil"/>
              <w:right w:val="nil"/>
            </w:tcBorders>
            <w:shd w:val="clear" w:color="auto" w:fill="auto"/>
            <w:hideMark/>
          </w:tcPr>
          <w:p w14:paraId="64C13086"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hideMark/>
          </w:tcPr>
          <w:p w14:paraId="626F8149"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hideMark/>
          </w:tcPr>
          <w:p w14:paraId="6ABFA9FB"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55E8E191"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62225A48"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5AEE577E"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6483" w:type="dxa"/>
            <w:gridSpan w:val="3"/>
            <w:tcBorders>
              <w:top w:val="nil"/>
              <w:left w:val="nil"/>
              <w:bottom w:val="nil"/>
              <w:right w:val="nil"/>
            </w:tcBorders>
            <w:shd w:val="clear" w:color="auto" w:fill="auto"/>
            <w:hideMark/>
          </w:tcPr>
          <w:p w14:paraId="049F66BA"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236" w:type="dxa"/>
            <w:tcBorders>
              <w:top w:val="nil"/>
              <w:left w:val="nil"/>
              <w:bottom w:val="nil"/>
              <w:right w:val="nil"/>
            </w:tcBorders>
            <w:shd w:val="clear" w:color="auto" w:fill="auto"/>
            <w:hideMark/>
          </w:tcPr>
          <w:p w14:paraId="72349AE6"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672765A2"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6D72F042"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6D781035"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7C5BB1" w14:paraId="0C54FD79" w14:textId="77777777" w:rsidTr="007C5BB1">
        <w:trPr>
          <w:gridAfter w:val="4"/>
          <w:wAfter w:w="4127" w:type="dxa"/>
          <w:trHeight w:val="295"/>
        </w:trPr>
        <w:tc>
          <w:tcPr>
            <w:tcW w:w="1296" w:type="dxa"/>
            <w:tcBorders>
              <w:top w:val="single" w:sz="4" w:space="0" w:color="B2B2B2"/>
              <w:left w:val="single" w:sz="4" w:space="0" w:color="B2B2B2"/>
              <w:bottom w:val="single" w:sz="4" w:space="0" w:color="B2B2B2"/>
              <w:right w:val="single" w:sz="4" w:space="0" w:color="B2B2B2"/>
            </w:tcBorders>
            <w:shd w:val="clear" w:color="auto" w:fill="DEEAF6"/>
            <w:hideMark/>
          </w:tcPr>
          <w:p w14:paraId="0FC62E9B"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S #</w:t>
            </w:r>
          </w:p>
        </w:tc>
        <w:tc>
          <w:tcPr>
            <w:tcW w:w="4526" w:type="dxa"/>
            <w:gridSpan w:val="3"/>
            <w:tcBorders>
              <w:top w:val="single" w:sz="4" w:space="0" w:color="B2B2B2"/>
              <w:left w:val="nil"/>
              <w:bottom w:val="single" w:sz="4" w:space="0" w:color="B2B2B2"/>
              <w:right w:val="single" w:sz="4" w:space="0" w:color="B2B2B2"/>
            </w:tcBorders>
            <w:shd w:val="clear" w:color="auto" w:fill="DEEAF6"/>
            <w:hideMark/>
          </w:tcPr>
          <w:p w14:paraId="40F6A967"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Prerequisites:</w:t>
            </w:r>
          </w:p>
        </w:tc>
        <w:tc>
          <w:tcPr>
            <w:tcW w:w="1296" w:type="dxa"/>
            <w:tcBorders>
              <w:top w:val="nil"/>
              <w:left w:val="nil"/>
              <w:bottom w:val="nil"/>
              <w:right w:val="nil"/>
            </w:tcBorders>
            <w:shd w:val="clear" w:color="auto" w:fill="auto"/>
            <w:hideMark/>
          </w:tcPr>
          <w:p w14:paraId="51CDBDFE"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c>
          <w:tcPr>
            <w:tcW w:w="1298" w:type="dxa"/>
            <w:tcBorders>
              <w:top w:val="single" w:sz="4" w:space="0" w:color="B2B2B2"/>
              <w:left w:val="single" w:sz="4" w:space="0" w:color="B2B2B2"/>
              <w:bottom w:val="single" w:sz="4" w:space="0" w:color="B2B2B2"/>
              <w:right w:val="single" w:sz="4" w:space="0" w:color="B2B2B2"/>
            </w:tcBorders>
            <w:shd w:val="clear" w:color="auto" w:fill="DEEAF6"/>
            <w:noWrap/>
            <w:vAlign w:val="center"/>
            <w:hideMark/>
          </w:tcPr>
          <w:p w14:paraId="5CFE907D"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S #</w:t>
            </w:r>
          </w:p>
        </w:tc>
        <w:tc>
          <w:tcPr>
            <w:tcW w:w="6483" w:type="dxa"/>
            <w:gridSpan w:val="3"/>
            <w:tcBorders>
              <w:top w:val="single" w:sz="4" w:space="0" w:color="B2B2B2"/>
              <w:left w:val="nil"/>
              <w:bottom w:val="single" w:sz="4" w:space="0" w:color="B2B2B2"/>
              <w:right w:val="single" w:sz="4" w:space="0" w:color="B2B2B2"/>
            </w:tcBorders>
            <w:shd w:val="clear" w:color="auto" w:fill="DEEAF6"/>
            <w:noWrap/>
            <w:vAlign w:val="center"/>
            <w:hideMark/>
          </w:tcPr>
          <w:p w14:paraId="2CF9F5BC"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Test Data</w:t>
            </w:r>
          </w:p>
        </w:tc>
      </w:tr>
      <w:tr w:rsidR="007C5BB1" w:rsidRPr="007C5BB1" w14:paraId="09A756BE" w14:textId="77777777" w:rsidTr="006F090F">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hideMark/>
          </w:tcPr>
          <w:p w14:paraId="338CCC12"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1</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3B7DA276"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roofErr w:type="spellStart"/>
            <w:r w:rsidRPr="007C5BB1">
              <w:rPr>
                <w:rFonts w:ascii="Calibri" w:eastAsia="Times New Roman" w:hAnsi="Calibri" w:cs="Calibri"/>
                <w:sz w:val="22"/>
                <w:lang w:val="en-GB" w:eastAsia="en-GB"/>
              </w:rPr>
              <w:t>Powerbank</w:t>
            </w:r>
            <w:proofErr w:type="spellEnd"/>
            <w:r w:rsidRPr="007C5BB1">
              <w:rPr>
                <w:rFonts w:ascii="Calibri" w:eastAsia="Times New Roman" w:hAnsi="Calibri" w:cs="Calibri"/>
                <w:sz w:val="22"/>
                <w:lang w:val="en-GB" w:eastAsia="en-GB"/>
              </w:rPr>
              <w:t xml:space="preserve"> fully charged</w:t>
            </w:r>
          </w:p>
        </w:tc>
        <w:tc>
          <w:tcPr>
            <w:tcW w:w="1296" w:type="dxa"/>
            <w:tcBorders>
              <w:top w:val="nil"/>
              <w:left w:val="nil"/>
              <w:bottom w:val="nil"/>
              <w:right w:val="nil"/>
            </w:tcBorders>
            <w:shd w:val="clear" w:color="auto" w:fill="auto"/>
            <w:hideMark/>
          </w:tcPr>
          <w:p w14:paraId="5DCE4D20"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E71B0AC"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1</w:t>
            </w:r>
          </w:p>
        </w:tc>
        <w:tc>
          <w:tcPr>
            <w:tcW w:w="6483" w:type="dxa"/>
            <w:gridSpan w:val="3"/>
            <w:tcBorders>
              <w:top w:val="single" w:sz="4" w:space="0" w:color="auto"/>
              <w:left w:val="nil"/>
              <w:bottom w:val="single" w:sz="4" w:space="0" w:color="auto"/>
              <w:right w:val="single" w:sz="4" w:space="0" w:color="000000"/>
            </w:tcBorders>
            <w:shd w:val="clear" w:color="auto" w:fill="auto"/>
            <w:vAlign w:val="center"/>
            <w:hideMark/>
          </w:tcPr>
          <w:p w14:paraId="7A938D79"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roofErr w:type="spellStart"/>
            <w:r w:rsidRPr="007C5BB1">
              <w:rPr>
                <w:rFonts w:ascii="Calibri" w:eastAsia="Times New Roman" w:hAnsi="Calibri" w:cs="Calibri"/>
                <w:sz w:val="22"/>
                <w:lang w:val="en-GB" w:eastAsia="en-GB"/>
              </w:rPr>
              <w:t>TagName</w:t>
            </w:r>
            <w:proofErr w:type="spellEnd"/>
            <w:r w:rsidRPr="007C5BB1">
              <w:rPr>
                <w:rFonts w:ascii="Calibri" w:eastAsia="Times New Roman" w:hAnsi="Calibri" w:cs="Calibri"/>
                <w:sz w:val="22"/>
                <w:lang w:val="en-GB" w:eastAsia="en-GB"/>
              </w:rPr>
              <w:t xml:space="preserve"> = tagT5</w:t>
            </w:r>
          </w:p>
        </w:tc>
      </w:tr>
      <w:tr w:rsidR="007C5BB1" w:rsidRPr="007C5BB1" w14:paraId="4859968B"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hideMark/>
          </w:tcPr>
          <w:p w14:paraId="73B76D32"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5EE4FD84"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Tag data saved in the flash memory</w:t>
            </w:r>
          </w:p>
        </w:tc>
        <w:tc>
          <w:tcPr>
            <w:tcW w:w="1296" w:type="dxa"/>
            <w:tcBorders>
              <w:top w:val="nil"/>
              <w:left w:val="nil"/>
              <w:bottom w:val="nil"/>
              <w:right w:val="nil"/>
            </w:tcBorders>
            <w:shd w:val="clear" w:color="auto" w:fill="auto"/>
            <w:hideMark/>
          </w:tcPr>
          <w:p w14:paraId="11DE8F97"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single" w:sz="4" w:space="0" w:color="auto"/>
              <w:bottom w:val="single" w:sz="4" w:space="0" w:color="auto"/>
              <w:right w:val="single" w:sz="4" w:space="0" w:color="auto"/>
            </w:tcBorders>
            <w:shd w:val="clear" w:color="auto" w:fill="auto"/>
            <w:vAlign w:val="center"/>
            <w:hideMark/>
          </w:tcPr>
          <w:p w14:paraId="22375725"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w:t>
            </w:r>
          </w:p>
        </w:tc>
        <w:tc>
          <w:tcPr>
            <w:tcW w:w="6483" w:type="dxa"/>
            <w:gridSpan w:val="3"/>
            <w:tcBorders>
              <w:top w:val="single" w:sz="4" w:space="0" w:color="auto"/>
              <w:left w:val="nil"/>
              <w:bottom w:val="single" w:sz="4" w:space="0" w:color="auto"/>
              <w:right w:val="single" w:sz="4" w:space="0" w:color="000000"/>
            </w:tcBorders>
            <w:shd w:val="clear" w:color="auto" w:fill="auto"/>
            <w:vAlign w:val="center"/>
            <w:hideMark/>
          </w:tcPr>
          <w:p w14:paraId="4016DE43"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roofErr w:type="spellStart"/>
            <w:r w:rsidRPr="007C5BB1">
              <w:rPr>
                <w:rFonts w:ascii="Calibri" w:eastAsia="Times New Roman" w:hAnsi="Calibri" w:cs="Calibri"/>
                <w:sz w:val="22"/>
                <w:lang w:val="en-GB" w:eastAsia="en-GB"/>
              </w:rPr>
              <w:t>WIFIinterval</w:t>
            </w:r>
            <w:proofErr w:type="spellEnd"/>
            <w:r w:rsidRPr="007C5BB1">
              <w:rPr>
                <w:rFonts w:ascii="Calibri" w:eastAsia="Times New Roman" w:hAnsi="Calibri" w:cs="Calibri"/>
                <w:sz w:val="22"/>
                <w:lang w:val="en-GB" w:eastAsia="en-GB"/>
              </w:rPr>
              <w:t xml:space="preserve"> = 8000</w:t>
            </w:r>
          </w:p>
        </w:tc>
      </w:tr>
      <w:tr w:rsidR="007C5BB1" w:rsidRPr="007C5BB1" w14:paraId="431CC039"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hideMark/>
          </w:tcPr>
          <w:p w14:paraId="2FF1230C"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3</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50DA40F3"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Internet Access</w:t>
            </w:r>
          </w:p>
        </w:tc>
        <w:tc>
          <w:tcPr>
            <w:tcW w:w="1296" w:type="dxa"/>
            <w:tcBorders>
              <w:top w:val="nil"/>
              <w:left w:val="nil"/>
              <w:bottom w:val="nil"/>
              <w:right w:val="nil"/>
            </w:tcBorders>
            <w:shd w:val="clear" w:color="auto" w:fill="auto"/>
            <w:hideMark/>
          </w:tcPr>
          <w:p w14:paraId="5FFA8FF4"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single" w:sz="4" w:space="0" w:color="auto"/>
              <w:bottom w:val="single" w:sz="4" w:space="0" w:color="auto"/>
              <w:right w:val="single" w:sz="4" w:space="0" w:color="auto"/>
            </w:tcBorders>
            <w:shd w:val="clear" w:color="auto" w:fill="auto"/>
            <w:vAlign w:val="center"/>
            <w:hideMark/>
          </w:tcPr>
          <w:p w14:paraId="2A717023"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3</w:t>
            </w:r>
          </w:p>
        </w:tc>
        <w:tc>
          <w:tcPr>
            <w:tcW w:w="6483" w:type="dxa"/>
            <w:gridSpan w:val="3"/>
            <w:tcBorders>
              <w:top w:val="single" w:sz="4" w:space="0" w:color="auto"/>
              <w:left w:val="nil"/>
              <w:bottom w:val="single" w:sz="4" w:space="0" w:color="auto"/>
              <w:right w:val="single" w:sz="4" w:space="0" w:color="000000"/>
            </w:tcBorders>
            <w:shd w:val="clear" w:color="auto" w:fill="auto"/>
            <w:vAlign w:val="center"/>
            <w:hideMark/>
          </w:tcPr>
          <w:p w14:paraId="5CE7C927"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roofErr w:type="spellStart"/>
            <w:r w:rsidRPr="007C5BB1">
              <w:rPr>
                <w:rFonts w:ascii="Calibri" w:eastAsia="Times New Roman" w:hAnsi="Calibri" w:cs="Calibri"/>
                <w:sz w:val="22"/>
                <w:lang w:val="en-GB" w:eastAsia="en-GB"/>
              </w:rPr>
              <w:t>BLEinterval</w:t>
            </w:r>
            <w:proofErr w:type="spellEnd"/>
            <w:r w:rsidRPr="007C5BB1">
              <w:rPr>
                <w:rFonts w:ascii="Calibri" w:eastAsia="Times New Roman" w:hAnsi="Calibri" w:cs="Calibri"/>
                <w:sz w:val="22"/>
                <w:lang w:val="en-GB" w:eastAsia="en-GB"/>
              </w:rPr>
              <w:t xml:space="preserve"> = 10000</w:t>
            </w:r>
          </w:p>
        </w:tc>
      </w:tr>
      <w:tr w:rsidR="007C5BB1" w:rsidRPr="007C5BB1" w14:paraId="38EEFFB8" w14:textId="77777777" w:rsidTr="006F090F">
        <w:trPr>
          <w:gridAfter w:val="8"/>
          <w:wAfter w:w="11908" w:type="dxa"/>
          <w:trHeight w:val="295"/>
        </w:trPr>
        <w:tc>
          <w:tcPr>
            <w:tcW w:w="1296" w:type="dxa"/>
            <w:tcBorders>
              <w:top w:val="nil"/>
              <w:left w:val="single" w:sz="4" w:space="0" w:color="auto"/>
              <w:bottom w:val="single" w:sz="4" w:space="0" w:color="auto"/>
              <w:right w:val="single" w:sz="4" w:space="0" w:color="auto"/>
            </w:tcBorders>
            <w:shd w:val="clear" w:color="auto" w:fill="auto"/>
            <w:hideMark/>
          </w:tcPr>
          <w:p w14:paraId="4107297E"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4</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4ACF97FF"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Webserver online</w:t>
            </w:r>
          </w:p>
        </w:tc>
        <w:tc>
          <w:tcPr>
            <w:tcW w:w="1296" w:type="dxa"/>
            <w:tcBorders>
              <w:top w:val="nil"/>
              <w:left w:val="nil"/>
              <w:bottom w:val="nil"/>
              <w:right w:val="nil"/>
            </w:tcBorders>
            <w:shd w:val="clear" w:color="auto" w:fill="auto"/>
            <w:hideMark/>
          </w:tcPr>
          <w:p w14:paraId="1906E795"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7C5BB1" w14:paraId="548A25A2" w14:textId="77777777" w:rsidTr="006F090F">
        <w:trPr>
          <w:trHeight w:val="295"/>
        </w:trPr>
        <w:tc>
          <w:tcPr>
            <w:tcW w:w="1296" w:type="dxa"/>
            <w:tcBorders>
              <w:top w:val="nil"/>
              <w:left w:val="nil"/>
              <w:bottom w:val="nil"/>
              <w:right w:val="nil"/>
            </w:tcBorders>
            <w:shd w:val="clear" w:color="auto" w:fill="auto"/>
            <w:hideMark/>
          </w:tcPr>
          <w:p w14:paraId="43D4FF59"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hideMark/>
          </w:tcPr>
          <w:p w14:paraId="5D54DA70"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hideMark/>
          </w:tcPr>
          <w:p w14:paraId="1B4CE41D"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6FD7F5D0"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4AFE1F21"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11FD047E"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6483" w:type="dxa"/>
            <w:gridSpan w:val="3"/>
            <w:tcBorders>
              <w:top w:val="nil"/>
              <w:left w:val="nil"/>
              <w:bottom w:val="nil"/>
              <w:right w:val="nil"/>
            </w:tcBorders>
            <w:shd w:val="clear" w:color="auto" w:fill="auto"/>
            <w:hideMark/>
          </w:tcPr>
          <w:p w14:paraId="32A1FE89"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236" w:type="dxa"/>
            <w:tcBorders>
              <w:top w:val="nil"/>
              <w:left w:val="nil"/>
              <w:bottom w:val="nil"/>
              <w:right w:val="nil"/>
            </w:tcBorders>
            <w:shd w:val="clear" w:color="auto" w:fill="auto"/>
            <w:hideMark/>
          </w:tcPr>
          <w:p w14:paraId="0BAEA06B"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454CE9C2"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32B09CDB"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3C7E4E2F"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454C63" w14:paraId="1B116271" w14:textId="77777777" w:rsidTr="007C5BB1">
        <w:trPr>
          <w:trHeight w:val="295"/>
        </w:trPr>
        <w:tc>
          <w:tcPr>
            <w:tcW w:w="1296" w:type="dxa"/>
            <w:tcBorders>
              <w:top w:val="single" w:sz="4" w:space="0" w:color="B2B2B2"/>
              <w:left w:val="single" w:sz="4" w:space="0" w:color="B2B2B2"/>
              <w:bottom w:val="single" w:sz="4" w:space="0" w:color="B2B2B2"/>
              <w:right w:val="single" w:sz="4" w:space="0" w:color="B2B2B2"/>
            </w:tcBorders>
            <w:shd w:val="clear" w:color="auto" w:fill="DEEAF6"/>
            <w:noWrap/>
            <w:hideMark/>
          </w:tcPr>
          <w:p w14:paraId="52D29968" w14:textId="77777777" w:rsidR="007C5BB1" w:rsidRPr="007C5BB1" w:rsidRDefault="007C5BB1" w:rsidP="007C5BB1">
            <w:pPr>
              <w:widowControl/>
              <w:autoSpaceDE/>
              <w:autoSpaceDN/>
              <w:spacing w:line="240" w:lineRule="auto"/>
              <w:jc w:val="left"/>
              <w:rPr>
                <w:rFonts w:ascii="Calibri" w:eastAsia="Times New Roman" w:hAnsi="Calibri" w:cs="Calibri"/>
                <w:b/>
                <w:bCs/>
                <w:sz w:val="22"/>
                <w:u w:val="single"/>
                <w:lang w:val="en-GB" w:eastAsia="en-GB"/>
              </w:rPr>
            </w:pPr>
            <w:r w:rsidRPr="007C5BB1">
              <w:rPr>
                <w:rFonts w:ascii="Calibri" w:eastAsia="Times New Roman" w:hAnsi="Calibri" w:cs="Calibri"/>
                <w:b/>
                <w:bCs/>
                <w:sz w:val="22"/>
                <w:u w:val="single"/>
                <w:lang w:val="en-GB" w:eastAsia="en-GB"/>
              </w:rPr>
              <w:t>Test Scenario</w:t>
            </w:r>
          </w:p>
        </w:tc>
        <w:tc>
          <w:tcPr>
            <w:tcW w:w="13603" w:type="dxa"/>
            <w:gridSpan w:val="8"/>
            <w:tcBorders>
              <w:top w:val="nil"/>
              <w:left w:val="nil"/>
              <w:bottom w:val="nil"/>
              <w:right w:val="nil"/>
            </w:tcBorders>
            <w:shd w:val="clear" w:color="auto" w:fill="auto"/>
            <w:noWrap/>
            <w:hideMark/>
          </w:tcPr>
          <w:p w14:paraId="745417A6"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A </w:t>
            </w:r>
            <w:proofErr w:type="spellStart"/>
            <w:r w:rsidRPr="007C5BB1">
              <w:rPr>
                <w:rFonts w:ascii="Calibri" w:eastAsia="Times New Roman" w:hAnsi="Calibri" w:cs="Calibri"/>
                <w:sz w:val="22"/>
                <w:lang w:val="en-GB" w:eastAsia="en-GB"/>
              </w:rPr>
              <w:t>powerbank</w:t>
            </w:r>
            <w:proofErr w:type="spellEnd"/>
            <w:r w:rsidRPr="007C5BB1">
              <w:rPr>
                <w:rFonts w:ascii="Calibri" w:eastAsia="Times New Roman" w:hAnsi="Calibri" w:cs="Calibri"/>
                <w:sz w:val="22"/>
                <w:lang w:val="en-GB" w:eastAsia="en-GB"/>
              </w:rPr>
              <w:t>-powered tag is left in an open environment with Internet Access, while the webserver is being monitored for the time at which the tag starts to post data and when it last posted data.</w:t>
            </w:r>
          </w:p>
        </w:tc>
        <w:tc>
          <w:tcPr>
            <w:tcW w:w="236" w:type="dxa"/>
            <w:tcBorders>
              <w:top w:val="nil"/>
              <w:left w:val="nil"/>
              <w:bottom w:val="nil"/>
              <w:right w:val="nil"/>
            </w:tcBorders>
            <w:shd w:val="clear" w:color="auto" w:fill="auto"/>
            <w:hideMark/>
          </w:tcPr>
          <w:p w14:paraId="591C3895"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2AB3A0F2"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48321E35"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45BDBD3B"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454C63" w14:paraId="26BE6ED0" w14:textId="77777777" w:rsidTr="006F090F">
        <w:trPr>
          <w:trHeight w:val="295"/>
        </w:trPr>
        <w:tc>
          <w:tcPr>
            <w:tcW w:w="1296" w:type="dxa"/>
            <w:tcBorders>
              <w:top w:val="nil"/>
              <w:left w:val="nil"/>
              <w:bottom w:val="nil"/>
              <w:right w:val="nil"/>
            </w:tcBorders>
            <w:shd w:val="clear" w:color="auto" w:fill="auto"/>
            <w:noWrap/>
            <w:vAlign w:val="bottom"/>
            <w:hideMark/>
          </w:tcPr>
          <w:p w14:paraId="04FA5302"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noWrap/>
            <w:vAlign w:val="bottom"/>
            <w:hideMark/>
          </w:tcPr>
          <w:p w14:paraId="124F31EC"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noWrap/>
            <w:vAlign w:val="bottom"/>
            <w:hideMark/>
          </w:tcPr>
          <w:p w14:paraId="033AD513"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noWrap/>
            <w:vAlign w:val="bottom"/>
            <w:hideMark/>
          </w:tcPr>
          <w:p w14:paraId="030CDF12"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noWrap/>
            <w:vAlign w:val="bottom"/>
            <w:hideMark/>
          </w:tcPr>
          <w:p w14:paraId="1FD66C9E"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noWrap/>
            <w:vAlign w:val="bottom"/>
            <w:hideMark/>
          </w:tcPr>
          <w:p w14:paraId="0011A0EB"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6483" w:type="dxa"/>
            <w:gridSpan w:val="3"/>
            <w:tcBorders>
              <w:top w:val="nil"/>
              <w:left w:val="nil"/>
              <w:bottom w:val="nil"/>
              <w:right w:val="nil"/>
            </w:tcBorders>
            <w:shd w:val="clear" w:color="auto" w:fill="auto"/>
            <w:noWrap/>
            <w:vAlign w:val="bottom"/>
            <w:hideMark/>
          </w:tcPr>
          <w:p w14:paraId="3F571A0F"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236" w:type="dxa"/>
            <w:tcBorders>
              <w:top w:val="nil"/>
              <w:left w:val="nil"/>
              <w:bottom w:val="nil"/>
              <w:right w:val="nil"/>
            </w:tcBorders>
            <w:shd w:val="clear" w:color="auto" w:fill="auto"/>
            <w:noWrap/>
            <w:vAlign w:val="bottom"/>
            <w:hideMark/>
          </w:tcPr>
          <w:p w14:paraId="0B8F7E41"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noWrap/>
            <w:vAlign w:val="bottom"/>
            <w:hideMark/>
          </w:tcPr>
          <w:p w14:paraId="1AEB4BB2"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noWrap/>
            <w:vAlign w:val="bottom"/>
            <w:hideMark/>
          </w:tcPr>
          <w:p w14:paraId="4FC3BB76"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noWrap/>
            <w:vAlign w:val="bottom"/>
            <w:hideMark/>
          </w:tcPr>
          <w:p w14:paraId="22FB88DE"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454C63" w14:paraId="5253D9D9" w14:textId="77777777" w:rsidTr="007C5BB1">
        <w:trPr>
          <w:gridAfter w:val="4"/>
          <w:wAfter w:w="4127" w:type="dxa"/>
          <w:trHeight w:val="472"/>
        </w:trPr>
        <w:tc>
          <w:tcPr>
            <w:tcW w:w="1296" w:type="dxa"/>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72ADE3F2"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Step #</w:t>
            </w:r>
          </w:p>
        </w:tc>
        <w:tc>
          <w:tcPr>
            <w:tcW w:w="3229" w:type="dxa"/>
            <w:gridSpan w:val="2"/>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140EB892"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Step Details</w:t>
            </w:r>
          </w:p>
        </w:tc>
        <w:tc>
          <w:tcPr>
            <w:tcW w:w="2593" w:type="dxa"/>
            <w:gridSpan w:val="2"/>
            <w:vMerge w:val="restart"/>
            <w:tcBorders>
              <w:top w:val="single" w:sz="4" w:space="0" w:color="B2B2B2"/>
              <w:left w:val="single" w:sz="4" w:space="0" w:color="B2B2B2"/>
              <w:bottom w:val="single" w:sz="4" w:space="0" w:color="B2B2B2"/>
              <w:right w:val="single" w:sz="4" w:space="0" w:color="B2B2B2"/>
            </w:tcBorders>
            <w:shd w:val="clear" w:color="auto" w:fill="DEEAF6"/>
            <w:noWrap/>
            <w:vAlign w:val="center"/>
            <w:hideMark/>
          </w:tcPr>
          <w:p w14:paraId="13CB840C"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Expected Results</w:t>
            </w:r>
          </w:p>
        </w:tc>
        <w:tc>
          <w:tcPr>
            <w:tcW w:w="3890" w:type="dxa"/>
            <w:gridSpan w:val="2"/>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01956D05"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Actual Results</w:t>
            </w:r>
          </w:p>
        </w:tc>
        <w:tc>
          <w:tcPr>
            <w:tcW w:w="3891" w:type="dxa"/>
            <w:gridSpan w:val="2"/>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5C84162E"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Pass / Fail / Not executed / Suspended</w:t>
            </w:r>
          </w:p>
        </w:tc>
      </w:tr>
      <w:tr w:rsidR="007C5BB1" w:rsidRPr="00454C63" w14:paraId="558FCB4C" w14:textId="77777777" w:rsidTr="007C5BB1">
        <w:trPr>
          <w:gridAfter w:val="4"/>
          <w:wAfter w:w="4127" w:type="dxa"/>
          <w:trHeight w:val="472"/>
        </w:trPr>
        <w:tc>
          <w:tcPr>
            <w:tcW w:w="1296" w:type="dxa"/>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75D937CA"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c>
          <w:tcPr>
            <w:tcW w:w="3229" w:type="dxa"/>
            <w:gridSpan w:val="2"/>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293E380C"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c>
          <w:tcPr>
            <w:tcW w:w="2593" w:type="dxa"/>
            <w:gridSpan w:val="2"/>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52F8DAFB"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c>
          <w:tcPr>
            <w:tcW w:w="3890" w:type="dxa"/>
            <w:gridSpan w:val="2"/>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2FF5B8FC"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c>
          <w:tcPr>
            <w:tcW w:w="3891" w:type="dxa"/>
            <w:gridSpan w:val="2"/>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00C6614F"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r>
      <w:tr w:rsidR="007C5BB1" w:rsidRPr="007C5BB1" w14:paraId="16A90B98" w14:textId="77777777" w:rsidTr="006F090F">
        <w:trPr>
          <w:gridAfter w:val="4"/>
          <w:wAfter w:w="4127" w:type="dxa"/>
          <w:trHeight w:val="573"/>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876F3E9"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1</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5677F3A8"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Connect the Tag to the </w:t>
            </w:r>
            <w:proofErr w:type="spellStart"/>
            <w:r w:rsidRPr="007C5BB1">
              <w:rPr>
                <w:rFonts w:ascii="Calibri" w:eastAsia="Times New Roman" w:hAnsi="Calibri" w:cs="Calibri"/>
                <w:sz w:val="22"/>
                <w:lang w:val="en-GB" w:eastAsia="en-GB"/>
              </w:rPr>
              <w:t>Powerbank</w:t>
            </w:r>
            <w:proofErr w:type="spellEnd"/>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52CB4ED8"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The </w:t>
            </w:r>
            <w:proofErr w:type="spellStart"/>
            <w:r w:rsidRPr="007C5BB1">
              <w:rPr>
                <w:rFonts w:ascii="Calibri" w:eastAsia="Times New Roman" w:hAnsi="Calibri" w:cs="Calibri"/>
                <w:sz w:val="22"/>
                <w:lang w:val="en-GB" w:eastAsia="en-GB"/>
              </w:rPr>
              <w:t>powerbank</w:t>
            </w:r>
            <w:proofErr w:type="spellEnd"/>
            <w:r w:rsidRPr="007C5BB1">
              <w:rPr>
                <w:rFonts w:ascii="Calibri" w:eastAsia="Times New Roman" w:hAnsi="Calibri" w:cs="Calibri"/>
                <w:sz w:val="22"/>
                <w:lang w:val="en-GB" w:eastAsia="en-GB"/>
              </w:rPr>
              <w:t xml:space="preserve"> turns blue when it is working</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5C9C9400"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gridSpan w:val="2"/>
            <w:tcBorders>
              <w:top w:val="single" w:sz="4" w:space="0" w:color="auto"/>
              <w:left w:val="nil"/>
              <w:bottom w:val="single" w:sz="4" w:space="0" w:color="auto"/>
              <w:right w:val="single" w:sz="4" w:space="0" w:color="000000"/>
            </w:tcBorders>
            <w:shd w:val="clear" w:color="auto" w:fill="auto"/>
            <w:vAlign w:val="center"/>
          </w:tcPr>
          <w:p w14:paraId="7DE6B48A"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530467A6"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6E2E8AA0"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0A89161D"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Navigate to http://ils.dsi.uminho.pt/viewData</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4821FEEC"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Site should open</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5B3D79E7"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gridSpan w:val="2"/>
            <w:tcBorders>
              <w:top w:val="single" w:sz="4" w:space="0" w:color="auto"/>
              <w:left w:val="nil"/>
              <w:bottom w:val="single" w:sz="4" w:space="0" w:color="auto"/>
              <w:right w:val="single" w:sz="4" w:space="0" w:color="000000"/>
            </w:tcBorders>
            <w:shd w:val="clear" w:color="auto" w:fill="auto"/>
            <w:vAlign w:val="center"/>
          </w:tcPr>
          <w:p w14:paraId="607A6869"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03966A30"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6B092D89"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3</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5A24BFA1"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Enter </w:t>
            </w:r>
            <w:proofErr w:type="spellStart"/>
            <w:r w:rsidRPr="007C5BB1">
              <w:rPr>
                <w:rFonts w:ascii="Calibri" w:eastAsia="Times New Roman" w:hAnsi="Calibri" w:cs="Calibri"/>
                <w:sz w:val="22"/>
                <w:lang w:val="en-GB" w:eastAsia="en-GB"/>
              </w:rPr>
              <w:t>TagName</w:t>
            </w:r>
            <w:proofErr w:type="spellEnd"/>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4ED85BD4"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Credential can be entered</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5D47B3C6"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gridSpan w:val="2"/>
            <w:tcBorders>
              <w:top w:val="single" w:sz="4" w:space="0" w:color="auto"/>
              <w:left w:val="nil"/>
              <w:bottom w:val="single" w:sz="4" w:space="0" w:color="auto"/>
              <w:right w:val="single" w:sz="4" w:space="0" w:color="000000"/>
            </w:tcBorders>
            <w:shd w:val="clear" w:color="auto" w:fill="auto"/>
            <w:vAlign w:val="center"/>
          </w:tcPr>
          <w:p w14:paraId="22C89204"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0D9DCD30"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3C7478E6"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4</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5B4ED1A4"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Click Submit</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79CD625B"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Initial tag data is displayed</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57433ED5"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gridSpan w:val="2"/>
            <w:tcBorders>
              <w:top w:val="single" w:sz="4" w:space="0" w:color="auto"/>
              <w:left w:val="nil"/>
              <w:bottom w:val="single" w:sz="4" w:space="0" w:color="auto"/>
              <w:right w:val="single" w:sz="4" w:space="0" w:color="000000"/>
            </w:tcBorders>
            <w:shd w:val="clear" w:color="auto" w:fill="auto"/>
            <w:vAlign w:val="center"/>
          </w:tcPr>
          <w:p w14:paraId="49CE624C"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73EEAD50"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79D55A2A"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5</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08F0F226"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Record initial tag data</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1E865D12"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23AD3709"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2022-10-20 11:14:13</w:t>
            </w:r>
          </w:p>
        </w:tc>
        <w:tc>
          <w:tcPr>
            <w:tcW w:w="3891" w:type="dxa"/>
            <w:gridSpan w:val="2"/>
            <w:tcBorders>
              <w:top w:val="single" w:sz="4" w:space="0" w:color="auto"/>
              <w:left w:val="nil"/>
              <w:bottom w:val="single" w:sz="4" w:space="0" w:color="auto"/>
              <w:right w:val="single" w:sz="4" w:space="0" w:color="000000"/>
            </w:tcBorders>
            <w:shd w:val="clear" w:color="auto" w:fill="auto"/>
            <w:vAlign w:val="center"/>
          </w:tcPr>
          <w:p w14:paraId="47251049"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64066D75"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267BCC60"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6</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765C5185"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Wait until the </w:t>
            </w:r>
            <w:proofErr w:type="spellStart"/>
            <w:r w:rsidRPr="007C5BB1">
              <w:rPr>
                <w:rFonts w:ascii="Calibri" w:eastAsia="Times New Roman" w:hAnsi="Calibri" w:cs="Calibri"/>
                <w:sz w:val="22"/>
                <w:lang w:val="en-GB" w:eastAsia="en-GB"/>
              </w:rPr>
              <w:t>powerbank</w:t>
            </w:r>
            <w:proofErr w:type="spellEnd"/>
            <w:r w:rsidRPr="007C5BB1">
              <w:rPr>
                <w:rFonts w:ascii="Calibri" w:eastAsia="Times New Roman" w:hAnsi="Calibri" w:cs="Calibri"/>
                <w:sz w:val="22"/>
                <w:lang w:val="en-GB" w:eastAsia="en-GB"/>
              </w:rPr>
              <w:t xml:space="preserve"> is completely discharged</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4EB04291"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roofErr w:type="spellStart"/>
            <w:r w:rsidRPr="007C5BB1">
              <w:rPr>
                <w:rFonts w:ascii="Calibri" w:eastAsia="Times New Roman" w:hAnsi="Calibri" w:cs="Calibri"/>
                <w:sz w:val="22"/>
                <w:lang w:val="en-GB" w:eastAsia="en-GB"/>
              </w:rPr>
              <w:t>Powerbank</w:t>
            </w:r>
            <w:proofErr w:type="spellEnd"/>
            <w:r w:rsidRPr="007C5BB1">
              <w:rPr>
                <w:rFonts w:ascii="Calibri" w:eastAsia="Times New Roman" w:hAnsi="Calibri" w:cs="Calibri"/>
                <w:sz w:val="22"/>
                <w:lang w:val="en-GB" w:eastAsia="en-GB"/>
              </w:rPr>
              <w:t xml:space="preserve"> stops displaying blue </w:t>
            </w:r>
            <w:proofErr w:type="spellStart"/>
            <w:r w:rsidRPr="007C5BB1">
              <w:rPr>
                <w:rFonts w:ascii="Calibri" w:eastAsia="Times New Roman" w:hAnsi="Calibri" w:cs="Calibri"/>
                <w:sz w:val="22"/>
                <w:lang w:val="en-GB" w:eastAsia="en-GB"/>
              </w:rPr>
              <w:t>color</w:t>
            </w:r>
            <w:proofErr w:type="spellEnd"/>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5AF69A34"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gridSpan w:val="2"/>
            <w:tcBorders>
              <w:top w:val="single" w:sz="4" w:space="0" w:color="auto"/>
              <w:left w:val="nil"/>
              <w:bottom w:val="single" w:sz="4" w:space="0" w:color="auto"/>
              <w:right w:val="single" w:sz="4" w:space="0" w:color="000000"/>
            </w:tcBorders>
            <w:shd w:val="clear" w:color="auto" w:fill="auto"/>
            <w:vAlign w:val="center"/>
          </w:tcPr>
          <w:p w14:paraId="41869B73"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0BD9CDE8" w14:textId="77777777" w:rsidTr="006F090F">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tcPr>
          <w:p w14:paraId="65A203CF"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7</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13790208"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Click Submit</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244F9A9D"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Final tag data is displayed</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1CEB4B3C"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gridSpan w:val="2"/>
            <w:tcBorders>
              <w:top w:val="single" w:sz="4" w:space="0" w:color="auto"/>
              <w:left w:val="nil"/>
              <w:bottom w:val="single" w:sz="4" w:space="0" w:color="auto"/>
              <w:right w:val="single" w:sz="4" w:space="0" w:color="000000"/>
            </w:tcBorders>
            <w:shd w:val="clear" w:color="auto" w:fill="auto"/>
            <w:vAlign w:val="center"/>
          </w:tcPr>
          <w:p w14:paraId="09B1FA3E"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66D353EB" w14:textId="77777777" w:rsidTr="006F090F">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tcPr>
          <w:p w14:paraId="3DBCE54B"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8</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12B547F0"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Record final tag data</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4F9585EC"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363F905E"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2022-10-20 18:22:04</w:t>
            </w:r>
          </w:p>
        </w:tc>
        <w:tc>
          <w:tcPr>
            <w:tcW w:w="3891" w:type="dxa"/>
            <w:gridSpan w:val="2"/>
            <w:tcBorders>
              <w:top w:val="single" w:sz="4" w:space="0" w:color="auto"/>
              <w:left w:val="nil"/>
              <w:bottom w:val="single" w:sz="4" w:space="0" w:color="auto"/>
              <w:right w:val="single" w:sz="4" w:space="0" w:color="000000"/>
            </w:tcBorders>
            <w:shd w:val="clear" w:color="auto" w:fill="auto"/>
            <w:vAlign w:val="center"/>
          </w:tcPr>
          <w:p w14:paraId="3F9233A0"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55140BD9" w14:textId="77777777" w:rsidTr="006F090F">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tcPr>
          <w:p w14:paraId="5447538F"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9</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4F5D7216"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Calculate tag’s execution time</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4EEE875D"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2FCBDEAA"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7 hours 7 minutes 51 seconds</w:t>
            </w:r>
          </w:p>
        </w:tc>
        <w:tc>
          <w:tcPr>
            <w:tcW w:w="3891" w:type="dxa"/>
            <w:gridSpan w:val="2"/>
            <w:tcBorders>
              <w:top w:val="single" w:sz="4" w:space="0" w:color="auto"/>
              <w:left w:val="nil"/>
              <w:bottom w:val="single" w:sz="4" w:space="0" w:color="auto"/>
              <w:right w:val="single" w:sz="4" w:space="0" w:color="000000"/>
            </w:tcBorders>
            <w:shd w:val="clear" w:color="auto" w:fill="auto"/>
            <w:vAlign w:val="center"/>
          </w:tcPr>
          <w:p w14:paraId="3B29FE78"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454C63" w14:paraId="54C0EC1E" w14:textId="77777777" w:rsidTr="007C5BB1">
        <w:trPr>
          <w:gridAfter w:val="4"/>
          <w:wAfter w:w="4127" w:type="dxa"/>
          <w:trHeight w:val="295"/>
        </w:trPr>
        <w:tc>
          <w:tcPr>
            <w:tcW w:w="2911" w:type="dxa"/>
            <w:gridSpan w:val="2"/>
            <w:tcBorders>
              <w:top w:val="single" w:sz="4" w:space="0" w:color="B2B2B2"/>
              <w:left w:val="single" w:sz="4" w:space="0" w:color="B2B2B2"/>
              <w:bottom w:val="single" w:sz="4" w:space="0" w:color="B2B2B2"/>
              <w:right w:val="single" w:sz="4" w:space="0" w:color="B2B2B2"/>
            </w:tcBorders>
            <w:shd w:val="clear" w:color="auto" w:fill="DEEAF6"/>
            <w:noWrap/>
            <w:hideMark/>
          </w:tcPr>
          <w:p w14:paraId="7D175DE4"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lastRenderedPageBreak/>
              <w:t>Test Case ID</w:t>
            </w:r>
          </w:p>
        </w:tc>
        <w:tc>
          <w:tcPr>
            <w:tcW w:w="1614" w:type="dxa"/>
            <w:tcBorders>
              <w:top w:val="single" w:sz="4" w:space="0" w:color="auto"/>
              <w:left w:val="nil"/>
              <w:bottom w:val="single" w:sz="4" w:space="0" w:color="auto"/>
              <w:right w:val="single" w:sz="4" w:space="0" w:color="auto"/>
            </w:tcBorders>
            <w:shd w:val="clear" w:color="auto" w:fill="auto"/>
            <w:noWrap/>
            <w:hideMark/>
          </w:tcPr>
          <w:p w14:paraId="047A00C6"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TagT5</w:t>
            </w:r>
          </w:p>
        </w:tc>
        <w:tc>
          <w:tcPr>
            <w:tcW w:w="2593" w:type="dxa"/>
            <w:gridSpan w:val="2"/>
            <w:tcBorders>
              <w:top w:val="single" w:sz="4" w:space="0" w:color="B2B2B2"/>
              <w:left w:val="single" w:sz="4" w:space="0" w:color="B2B2B2"/>
              <w:bottom w:val="single" w:sz="4" w:space="0" w:color="B2B2B2"/>
              <w:right w:val="single" w:sz="4" w:space="0" w:color="B2B2B2"/>
            </w:tcBorders>
            <w:shd w:val="clear" w:color="auto" w:fill="DEEAF6"/>
            <w:noWrap/>
            <w:hideMark/>
          </w:tcPr>
          <w:p w14:paraId="577C52AB"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Test Case Description</w:t>
            </w:r>
          </w:p>
        </w:tc>
        <w:tc>
          <w:tcPr>
            <w:tcW w:w="7781" w:type="dxa"/>
            <w:gridSpan w:val="4"/>
            <w:tcBorders>
              <w:top w:val="single" w:sz="4" w:space="0" w:color="auto"/>
              <w:left w:val="nil"/>
              <w:bottom w:val="single" w:sz="4" w:space="0" w:color="auto"/>
              <w:right w:val="single" w:sz="4" w:space="0" w:color="000000"/>
            </w:tcBorders>
            <w:shd w:val="clear" w:color="auto" w:fill="auto"/>
            <w:hideMark/>
          </w:tcPr>
          <w:p w14:paraId="577C4070"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Test the duration of the tag’s execution time powered with a </w:t>
            </w:r>
            <w:proofErr w:type="spellStart"/>
            <w:r w:rsidRPr="007C5BB1">
              <w:rPr>
                <w:rFonts w:ascii="Calibri" w:eastAsia="Times New Roman" w:hAnsi="Calibri" w:cs="Calibri"/>
                <w:sz w:val="22"/>
                <w:lang w:val="en-GB" w:eastAsia="en-GB"/>
              </w:rPr>
              <w:t>powerbank</w:t>
            </w:r>
            <w:proofErr w:type="spellEnd"/>
          </w:p>
        </w:tc>
      </w:tr>
      <w:tr w:rsidR="007C5BB1" w:rsidRPr="007C5BB1" w14:paraId="6C2C4402" w14:textId="77777777" w:rsidTr="007C5BB1">
        <w:trPr>
          <w:gridAfter w:val="4"/>
          <w:wAfter w:w="4127" w:type="dxa"/>
          <w:trHeight w:val="295"/>
        </w:trPr>
        <w:tc>
          <w:tcPr>
            <w:tcW w:w="2911" w:type="dxa"/>
            <w:gridSpan w:val="2"/>
            <w:tcBorders>
              <w:top w:val="single" w:sz="4" w:space="0" w:color="B2B2B2"/>
              <w:left w:val="single" w:sz="4" w:space="0" w:color="B2B2B2"/>
              <w:bottom w:val="single" w:sz="4" w:space="0" w:color="B2B2B2"/>
              <w:right w:val="single" w:sz="4" w:space="0" w:color="B2B2B2"/>
            </w:tcBorders>
            <w:shd w:val="clear" w:color="auto" w:fill="DEEAF6"/>
            <w:noWrap/>
            <w:hideMark/>
          </w:tcPr>
          <w:p w14:paraId="082F162A"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Created By</w:t>
            </w:r>
          </w:p>
        </w:tc>
        <w:tc>
          <w:tcPr>
            <w:tcW w:w="1614" w:type="dxa"/>
            <w:tcBorders>
              <w:top w:val="nil"/>
              <w:left w:val="nil"/>
              <w:bottom w:val="single" w:sz="4" w:space="0" w:color="auto"/>
              <w:right w:val="single" w:sz="4" w:space="0" w:color="auto"/>
            </w:tcBorders>
            <w:shd w:val="clear" w:color="auto" w:fill="auto"/>
            <w:noWrap/>
            <w:hideMark/>
          </w:tcPr>
          <w:p w14:paraId="117205E1"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Pedro</w:t>
            </w:r>
          </w:p>
        </w:tc>
        <w:tc>
          <w:tcPr>
            <w:tcW w:w="2593" w:type="dxa"/>
            <w:gridSpan w:val="2"/>
            <w:tcBorders>
              <w:top w:val="single" w:sz="4" w:space="0" w:color="B2B2B2"/>
              <w:left w:val="single" w:sz="4" w:space="0" w:color="B2B2B2"/>
              <w:bottom w:val="single" w:sz="4" w:space="0" w:color="B2B2B2"/>
              <w:right w:val="single" w:sz="4" w:space="0" w:color="B2B2B2"/>
            </w:tcBorders>
            <w:shd w:val="clear" w:color="auto" w:fill="DEEAF6"/>
            <w:hideMark/>
          </w:tcPr>
          <w:p w14:paraId="5E583A30"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Version</w:t>
            </w:r>
          </w:p>
        </w:tc>
        <w:tc>
          <w:tcPr>
            <w:tcW w:w="7781" w:type="dxa"/>
            <w:gridSpan w:val="4"/>
            <w:tcBorders>
              <w:top w:val="single" w:sz="4" w:space="0" w:color="auto"/>
              <w:left w:val="nil"/>
              <w:bottom w:val="single" w:sz="4" w:space="0" w:color="auto"/>
              <w:right w:val="single" w:sz="4" w:space="0" w:color="000000"/>
            </w:tcBorders>
            <w:shd w:val="clear" w:color="auto" w:fill="auto"/>
            <w:noWrap/>
            <w:hideMark/>
          </w:tcPr>
          <w:p w14:paraId="79BD3F24"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3.0</w:t>
            </w:r>
          </w:p>
        </w:tc>
      </w:tr>
      <w:tr w:rsidR="007C5BB1" w:rsidRPr="007C5BB1" w14:paraId="7E2769DB" w14:textId="77777777" w:rsidTr="006F090F">
        <w:trPr>
          <w:trHeight w:val="295"/>
        </w:trPr>
        <w:tc>
          <w:tcPr>
            <w:tcW w:w="1296" w:type="dxa"/>
            <w:tcBorders>
              <w:top w:val="nil"/>
              <w:left w:val="nil"/>
              <w:bottom w:val="nil"/>
              <w:right w:val="nil"/>
            </w:tcBorders>
            <w:shd w:val="clear" w:color="auto" w:fill="auto"/>
            <w:hideMark/>
          </w:tcPr>
          <w:p w14:paraId="7939EB59"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hideMark/>
          </w:tcPr>
          <w:p w14:paraId="3E06A174"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hideMark/>
          </w:tcPr>
          <w:p w14:paraId="1F6CBD2E"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29A23F9D"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506F42D3"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57637BDB"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6483" w:type="dxa"/>
            <w:gridSpan w:val="3"/>
            <w:tcBorders>
              <w:top w:val="nil"/>
              <w:left w:val="nil"/>
              <w:bottom w:val="nil"/>
              <w:right w:val="nil"/>
            </w:tcBorders>
            <w:shd w:val="clear" w:color="auto" w:fill="auto"/>
            <w:hideMark/>
          </w:tcPr>
          <w:p w14:paraId="1E936D48"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236" w:type="dxa"/>
            <w:tcBorders>
              <w:top w:val="nil"/>
              <w:left w:val="nil"/>
              <w:bottom w:val="nil"/>
              <w:right w:val="nil"/>
            </w:tcBorders>
            <w:shd w:val="clear" w:color="auto" w:fill="auto"/>
            <w:hideMark/>
          </w:tcPr>
          <w:p w14:paraId="18D42C24"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1EAE1169"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16DEA2B1"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761426F5"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7C5BB1" w14:paraId="038BCD2A" w14:textId="77777777" w:rsidTr="007C5BB1">
        <w:trPr>
          <w:gridAfter w:val="6"/>
          <w:wAfter w:w="8018" w:type="dxa"/>
          <w:trHeight w:val="295"/>
        </w:trPr>
        <w:tc>
          <w:tcPr>
            <w:tcW w:w="2911" w:type="dxa"/>
            <w:gridSpan w:val="2"/>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4914E348"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Date Tested</w:t>
            </w:r>
          </w:p>
        </w:tc>
        <w:tc>
          <w:tcPr>
            <w:tcW w:w="291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41600A36"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21-Oct-2022</w:t>
            </w:r>
          </w:p>
        </w:tc>
        <w:tc>
          <w:tcPr>
            <w:tcW w:w="2594" w:type="dxa"/>
            <w:gridSpan w:val="2"/>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1C749748"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Test Case (Pass/Fail/Not Executed)</w:t>
            </w:r>
          </w:p>
        </w:tc>
        <w:tc>
          <w:tcPr>
            <w:tcW w:w="259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FDC5A95"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388AF09F" w14:textId="77777777" w:rsidTr="006F090F">
        <w:trPr>
          <w:trHeight w:val="295"/>
        </w:trPr>
        <w:tc>
          <w:tcPr>
            <w:tcW w:w="1296" w:type="dxa"/>
            <w:tcBorders>
              <w:top w:val="nil"/>
              <w:left w:val="nil"/>
              <w:bottom w:val="nil"/>
              <w:right w:val="nil"/>
            </w:tcBorders>
            <w:shd w:val="clear" w:color="auto" w:fill="auto"/>
            <w:hideMark/>
          </w:tcPr>
          <w:p w14:paraId="254A7F3A"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hideMark/>
          </w:tcPr>
          <w:p w14:paraId="35FFAC09"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hideMark/>
          </w:tcPr>
          <w:p w14:paraId="2C77B88D"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07EFC68D"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14A0D416"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78F500B1"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6483" w:type="dxa"/>
            <w:gridSpan w:val="3"/>
            <w:tcBorders>
              <w:top w:val="nil"/>
              <w:left w:val="nil"/>
              <w:bottom w:val="nil"/>
              <w:right w:val="nil"/>
            </w:tcBorders>
            <w:shd w:val="clear" w:color="auto" w:fill="auto"/>
            <w:hideMark/>
          </w:tcPr>
          <w:p w14:paraId="6A28890C"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236" w:type="dxa"/>
            <w:tcBorders>
              <w:top w:val="nil"/>
              <w:left w:val="nil"/>
              <w:bottom w:val="nil"/>
              <w:right w:val="nil"/>
            </w:tcBorders>
            <w:shd w:val="clear" w:color="auto" w:fill="auto"/>
            <w:hideMark/>
          </w:tcPr>
          <w:p w14:paraId="301E9037"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1F8F5551"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58C8B4E7"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26D0EFC4"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7C5BB1" w14:paraId="15C94093" w14:textId="77777777" w:rsidTr="007C5BB1">
        <w:trPr>
          <w:gridAfter w:val="4"/>
          <w:wAfter w:w="4127" w:type="dxa"/>
          <w:trHeight w:val="295"/>
        </w:trPr>
        <w:tc>
          <w:tcPr>
            <w:tcW w:w="1296" w:type="dxa"/>
            <w:tcBorders>
              <w:top w:val="single" w:sz="4" w:space="0" w:color="B2B2B2"/>
              <w:left w:val="single" w:sz="4" w:space="0" w:color="B2B2B2"/>
              <w:bottom w:val="single" w:sz="4" w:space="0" w:color="B2B2B2"/>
              <w:right w:val="single" w:sz="4" w:space="0" w:color="B2B2B2"/>
            </w:tcBorders>
            <w:shd w:val="clear" w:color="auto" w:fill="DEEAF6"/>
            <w:hideMark/>
          </w:tcPr>
          <w:p w14:paraId="453DC300"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S #</w:t>
            </w:r>
          </w:p>
        </w:tc>
        <w:tc>
          <w:tcPr>
            <w:tcW w:w="4526" w:type="dxa"/>
            <w:gridSpan w:val="3"/>
            <w:tcBorders>
              <w:top w:val="single" w:sz="4" w:space="0" w:color="B2B2B2"/>
              <w:left w:val="nil"/>
              <w:bottom w:val="single" w:sz="4" w:space="0" w:color="B2B2B2"/>
              <w:right w:val="single" w:sz="4" w:space="0" w:color="B2B2B2"/>
            </w:tcBorders>
            <w:shd w:val="clear" w:color="auto" w:fill="DEEAF6"/>
            <w:hideMark/>
          </w:tcPr>
          <w:p w14:paraId="6D6EBC86"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Prerequisites:</w:t>
            </w:r>
          </w:p>
        </w:tc>
        <w:tc>
          <w:tcPr>
            <w:tcW w:w="1296" w:type="dxa"/>
            <w:tcBorders>
              <w:top w:val="nil"/>
              <w:left w:val="nil"/>
              <w:bottom w:val="nil"/>
              <w:right w:val="nil"/>
            </w:tcBorders>
            <w:shd w:val="clear" w:color="auto" w:fill="auto"/>
            <w:hideMark/>
          </w:tcPr>
          <w:p w14:paraId="4C43659A"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c>
          <w:tcPr>
            <w:tcW w:w="1298" w:type="dxa"/>
            <w:tcBorders>
              <w:top w:val="single" w:sz="4" w:space="0" w:color="B2B2B2"/>
              <w:left w:val="single" w:sz="4" w:space="0" w:color="B2B2B2"/>
              <w:bottom w:val="single" w:sz="4" w:space="0" w:color="B2B2B2"/>
              <w:right w:val="single" w:sz="4" w:space="0" w:color="B2B2B2"/>
            </w:tcBorders>
            <w:shd w:val="clear" w:color="auto" w:fill="DEEAF6"/>
            <w:noWrap/>
            <w:vAlign w:val="center"/>
            <w:hideMark/>
          </w:tcPr>
          <w:p w14:paraId="509DA7C6"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S #</w:t>
            </w:r>
          </w:p>
        </w:tc>
        <w:tc>
          <w:tcPr>
            <w:tcW w:w="6483" w:type="dxa"/>
            <w:gridSpan w:val="3"/>
            <w:tcBorders>
              <w:top w:val="single" w:sz="4" w:space="0" w:color="B2B2B2"/>
              <w:left w:val="nil"/>
              <w:bottom w:val="single" w:sz="4" w:space="0" w:color="B2B2B2"/>
              <w:right w:val="single" w:sz="4" w:space="0" w:color="B2B2B2"/>
            </w:tcBorders>
            <w:shd w:val="clear" w:color="auto" w:fill="DEEAF6"/>
            <w:noWrap/>
            <w:vAlign w:val="center"/>
            <w:hideMark/>
          </w:tcPr>
          <w:p w14:paraId="4B3A472C"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Test Data</w:t>
            </w:r>
          </w:p>
        </w:tc>
      </w:tr>
      <w:tr w:rsidR="007C5BB1" w:rsidRPr="007C5BB1" w14:paraId="1591F094" w14:textId="77777777" w:rsidTr="006F090F">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hideMark/>
          </w:tcPr>
          <w:p w14:paraId="64BEF5DB"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1</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0CEAC414"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roofErr w:type="spellStart"/>
            <w:r w:rsidRPr="007C5BB1">
              <w:rPr>
                <w:rFonts w:ascii="Calibri" w:eastAsia="Times New Roman" w:hAnsi="Calibri" w:cs="Calibri"/>
                <w:sz w:val="22"/>
                <w:lang w:val="en-GB" w:eastAsia="en-GB"/>
              </w:rPr>
              <w:t>Powerbank</w:t>
            </w:r>
            <w:proofErr w:type="spellEnd"/>
            <w:r w:rsidRPr="007C5BB1">
              <w:rPr>
                <w:rFonts w:ascii="Calibri" w:eastAsia="Times New Roman" w:hAnsi="Calibri" w:cs="Calibri"/>
                <w:sz w:val="22"/>
                <w:lang w:val="en-GB" w:eastAsia="en-GB"/>
              </w:rPr>
              <w:t xml:space="preserve"> fully charged</w:t>
            </w:r>
          </w:p>
        </w:tc>
        <w:tc>
          <w:tcPr>
            <w:tcW w:w="1296" w:type="dxa"/>
            <w:tcBorders>
              <w:top w:val="nil"/>
              <w:left w:val="nil"/>
              <w:bottom w:val="nil"/>
              <w:right w:val="nil"/>
            </w:tcBorders>
            <w:shd w:val="clear" w:color="auto" w:fill="auto"/>
            <w:hideMark/>
          </w:tcPr>
          <w:p w14:paraId="2570EDDD"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861EC68"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1</w:t>
            </w:r>
          </w:p>
        </w:tc>
        <w:tc>
          <w:tcPr>
            <w:tcW w:w="6483" w:type="dxa"/>
            <w:gridSpan w:val="3"/>
            <w:tcBorders>
              <w:top w:val="single" w:sz="4" w:space="0" w:color="auto"/>
              <w:left w:val="nil"/>
              <w:bottom w:val="single" w:sz="4" w:space="0" w:color="auto"/>
              <w:right w:val="single" w:sz="4" w:space="0" w:color="000000"/>
            </w:tcBorders>
            <w:shd w:val="clear" w:color="auto" w:fill="auto"/>
            <w:vAlign w:val="center"/>
            <w:hideMark/>
          </w:tcPr>
          <w:p w14:paraId="5FB749AA"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roofErr w:type="spellStart"/>
            <w:r w:rsidRPr="007C5BB1">
              <w:rPr>
                <w:rFonts w:ascii="Calibri" w:eastAsia="Times New Roman" w:hAnsi="Calibri" w:cs="Calibri"/>
                <w:sz w:val="22"/>
                <w:lang w:val="en-GB" w:eastAsia="en-GB"/>
              </w:rPr>
              <w:t>TagName</w:t>
            </w:r>
            <w:proofErr w:type="spellEnd"/>
            <w:r w:rsidRPr="007C5BB1">
              <w:rPr>
                <w:rFonts w:ascii="Calibri" w:eastAsia="Times New Roman" w:hAnsi="Calibri" w:cs="Calibri"/>
                <w:sz w:val="22"/>
                <w:lang w:val="en-GB" w:eastAsia="en-GB"/>
              </w:rPr>
              <w:t xml:space="preserve"> = tagT5</w:t>
            </w:r>
          </w:p>
        </w:tc>
      </w:tr>
      <w:tr w:rsidR="007C5BB1" w:rsidRPr="007C5BB1" w14:paraId="147AB0C4"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hideMark/>
          </w:tcPr>
          <w:p w14:paraId="1AC70DDF"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616BEF03"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Tag data saved in the flash memory</w:t>
            </w:r>
          </w:p>
        </w:tc>
        <w:tc>
          <w:tcPr>
            <w:tcW w:w="1296" w:type="dxa"/>
            <w:tcBorders>
              <w:top w:val="nil"/>
              <w:left w:val="nil"/>
              <w:bottom w:val="nil"/>
              <w:right w:val="nil"/>
            </w:tcBorders>
            <w:shd w:val="clear" w:color="auto" w:fill="auto"/>
            <w:hideMark/>
          </w:tcPr>
          <w:p w14:paraId="04BD3F7A"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single" w:sz="4" w:space="0" w:color="auto"/>
              <w:bottom w:val="single" w:sz="4" w:space="0" w:color="auto"/>
              <w:right w:val="single" w:sz="4" w:space="0" w:color="auto"/>
            </w:tcBorders>
            <w:shd w:val="clear" w:color="auto" w:fill="auto"/>
            <w:vAlign w:val="center"/>
            <w:hideMark/>
          </w:tcPr>
          <w:p w14:paraId="6B38E8AF"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w:t>
            </w:r>
          </w:p>
        </w:tc>
        <w:tc>
          <w:tcPr>
            <w:tcW w:w="6483" w:type="dxa"/>
            <w:gridSpan w:val="3"/>
            <w:tcBorders>
              <w:top w:val="single" w:sz="4" w:space="0" w:color="auto"/>
              <w:left w:val="nil"/>
              <w:bottom w:val="single" w:sz="4" w:space="0" w:color="auto"/>
              <w:right w:val="single" w:sz="4" w:space="0" w:color="000000"/>
            </w:tcBorders>
            <w:shd w:val="clear" w:color="auto" w:fill="auto"/>
            <w:vAlign w:val="center"/>
            <w:hideMark/>
          </w:tcPr>
          <w:p w14:paraId="014378B7"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roofErr w:type="spellStart"/>
            <w:r w:rsidRPr="007C5BB1">
              <w:rPr>
                <w:rFonts w:ascii="Calibri" w:eastAsia="Times New Roman" w:hAnsi="Calibri" w:cs="Calibri"/>
                <w:sz w:val="22"/>
                <w:lang w:val="en-GB" w:eastAsia="en-GB"/>
              </w:rPr>
              <w:t>WIFIinterval</w:t>
            </w:r>
            <w:proofErr w:type="spellEnd"/>
            <w:r w:rsidRPr="007C5BB1">
              <w:rPr>
                <w:rFonts w:ascii="Calibri" w:eastAsia="Times New Roman" w:hAnsi="Calibri" w:cs="Calibri"/>
                <w:sz w:val="22"/>
                <w:lang w:val="en-GB" w:eastAsia="en-GB"/>
              </w:rPr>
              <w:t xml:space="preserve"> = 8000</w:t>
            </w:r>
          </w:p>
        </w:tc>
      </w:tr>
      <w:tr w:rsidR="007C5BB1" w:rsidRPr="007C5BB1" w14:paraId="42E12B75"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hideMark/>
          </w:tcPr>
          <w:p w14:paraId="41DC1018"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3</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3262333C"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Internet Access</w:t>
            </w:r>
          </w:p>
        </w:tc>
        <w:tc>
          <w:tcPr>
            <w:tcW w:w="1296" w:type="dxa"/>
            <w:tcBorders>
              <w:top w:val="nil"/>
              <w:left w:val="nil"/>
              <w:bottom w:val="nil"/>
              <w:right w:val="nil"/>
            </w:tcBorders>
            <w:shd w:val="clear" w:color="auto" w:fill="auto"/>
            <w:hideMark/>
          </w:tcPr>
          <w:p w14:paraId="7C54641A"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single" w:sz="4" w:space="0" w:color="auto"/>
              <w:bottom w:val="single" w:sz="4" w:space="0" w:color="auto"/>
              <w:right w:val="single" w:sz="4" w:space="0" w:color="auto"/>
            </w:tcBorders>
            <w:shd w:val="clear" w:color="auto" w:fill="auto"/>
            <w:vAlign w:val="center"/>
            <w:hideMark/>
          </w:tcPr>
          <w:p w14:paraId="4C913B72"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3</w:t>
            </w:r>
          </w:p>
        </w:tc>
        <w:tc>
          <w:tcPr>
            <w:tcW w:w="6483" w:type="dxa"/>
            <w:gridSpan w:val="3"/>
            <w:tcBorders>
              <w:top w:val="single" w:sz="4" w:space="0" w:color="auto"/>
              <w:left w:val="nil"/>
              <w:bottom w:val="single" w:sz="4" w:space="0" w:color="auto"/>
              <w:right w:val="single" w:sz="4" w:space="0" w:color="000000"/>
            </w:tcBorders>
            <w:shd w:val="clear" w:color="auto" w:fill="auto"/>
            <w:vAlign w:val="center"/>
            <w:hideMark/>
          </w:tcPr>
          <w:p w14:paraId="7AA263F2"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roofErr w:type="spellStart"/>
            <w:r w:rsidRPr="007C5BB1">
              <w:rPr>
                <w:rFonts w:ascii="Calibri" w:eastAsia="Times New Roman" w:hAnsi="Calibri" w:cs="Calibri"/>
                <w:sz w:val="22"/>
                <w:lang w:val="en-GB" w:eastAsia="en-GB"/>
              </w:rPr>
              <w:t>BLEinterval</w:t>
            </w:r>
            <w:proofErr w:type="spellEnd"/>
            <w:r w:rsidRPr="007C5BB1">
              <w:rPr>
                <w:rFonts w:ascii="Calibri" w:eastAsia="Times New Roman" w:hAnsi="Calibri" w:cs="Calibri"/>
                <w:sz w:val="22"/>
                <w:lang w:val="en-GB" w:eastAsia="en-GB"/>
              </w:rPr>
              <w:t xml:space="preserve"> = 10000</w:t>
            </w:r>
          </w:p>
        </w:tc>
      </w:tr>
      <w:tr w:rsidR="007C5BB1" w:rsidRPr="007C5BB1" w14:paraId="3907707A" w14:textId="77777777" w:rsidTr="006F090F">
        <w:trPr>
          <w:gridAfter w:val="8"/>
          <w:wAfter w:w="11908" w:type="dxa"/>
          <w:trHeight w:val="295"/>
        </w:trPr>
        <w:tc>
          <w:tcPr>
            <w:tcW w:w="1296" w:type="dxa"/>
            <w:tcBorders>
              <w:top w:val="nil"/>
              <w:left w:val="single" w:sz="4" w:space="0" w:color="auto"/>
              <w:bottom w:val="single" w:sz="4" w:space="0" w:color="auto"/>
              <w:right w:val="single" w:sz="4" w:space="0" w:color="auto"/>
            </w:tcBorders>
            <w:shd w:val="clear" w:color="auto" w:fill="auto"/>
            <w:hideMark/>
          </w:tcPr>
          <w:p w14:paraId="534CFAC0"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4</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4B3C6A05"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Webserver online</w:t>
            </w:r>
          </w:p>
        </w:tc>
        <w:tc>
          <w:tcPr>
            <w:tcW w:w="1296" w:type="dxa"/>
            <w:tcBorders>
              <w:top w:val="nil"/>
              <w:left w:val="nil"/>
              <w:bottom w:val="nil"/>
              <w:right w:val="nil"/>
            </w:tcBorders>
            <w:shd w:val="clear" w:color="auto" w:fill="auto"/>
            <w:hideMark/>
          </w:tcPr>
          <w:p w14:paraId="67BC2C96"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7C5BB1" w14:paraId="3E4C1BA4" w14:textId="77777777" w:rsidTr="006F090F">
        <w:trPr>
          <w:trHeight w:val="295"/>
        </w:trPr>
        <w:tc>
          <w:tcPr>
            <w:tcW w:w="1296" w:type="dxa"/>
            <w:tcBorders>
              <w:top w:val="nil"/>
              <w:left w:val="nil"/>
              <w:bottom w:val="nil"/>
              <w:right w:val="nil"/>
            </w:tcBorders>
            <w:shd w:val="clear" w:color="auto" w:fill="auto"/>
            <w:hideMark/>
          </w:tcPr>
          <w:p w14:paraId="6D72C711"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hideMark/>
          </w:tcPr>
          <w:p w14:paraId="674BD3B4"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hideMark/>
          </w:tcPr>
          <w:p w14:paraId="63059C65"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694DC021"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66D0B257"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6F569336"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6483" w:type="dxa"/>
            <w:gridSpan w:val="3"/>
            <w:tcBorders>
              <w:top w:val="nil"/>
              <w:left w:val="nil"/>
              <w:bottom w:val="nil"/>
              <w:right w:val="nil"/>
            </w:tcBorders>
            <w:shd w:val="clear" w:color="auto" w:fill="auto"/>
            <w:hideMark/>
          </w:tcPr>
          <w:p w14:paraId="675A7620"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236" w:type="dxa"/>
            <w:tcBorders>
              <w:top w:val="nil"/>
              <w:left w:val="nil"/>
              <w:bottom w:val="nil"/>
              <w:right w:val="nil"/>
            </w:tcBorders>
            <w:shd w:val="clear" w:color="auto" w:fill="auto"/>
            <w:hideMark/>
          </w:tcPr>
          <w:p w14:paraId="14729F0A"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0C4C0E50"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5CCDD812"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5FE70F8A"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454C63" w14:paraId="1CD11D62" w14:textId="77777777" w:rsidTr="007C5BB1">
        <w:trPr>
          <w:trHeight w:val="295"/>
        </w:trPr>
        <w:tc>
          <w:tcPr>
            <w:tcW w:w="1296" w:type="dxa"/>
            <w:tcBorders>
              <w:top w:val="single" w:sz="4" w:space="0" w:color="B2B2B2"/>
              <w:left w:val="single" w:sz="4" w:space="0" w:color="B2B2B2"/>
              <w:bottom w:val="single" w:sz="4" w:space="0" w:color="B2B2B2"/>
              <w:right w:val="single" w:sz="4" w:space="0" w:color="B2B2B2"/>
            </w:tcBorders>
            <w:shd w:val="clear" w:color="auto" w:fill="DEEAF6"/>
            <w:noWrap/>
            <w:hideMark/>
          </w:tcPr>
          <w:p w14:paraId="08CD3BBF" w14:textId="77777777" w:rsidR="007C5BB1" w:rsidRPr="007C5BB1" w:rsidRDefault="007C5BB1" w:rsidP="007C5BB1">
            <w:pPr>
              <w:widowControl/>
              <w:autoSpaceDE/>
              <w:autoSpaceDN/>
              <w:spacing w:line="240" w:lineRule="auto"/>
              <w:jc w:val="left"/>
              <w:rPr>
                <w:rFonts w:ascii="Calibri" w:eastAsia="Times New Roman" w:hAnsi="Calibri" w:cs="Calibri"/>
                <w:b/>
                <w:bCs/>
                <w:sz w:val="22"/>
                <w:u w:val="single"/>
                <w:lang w:val="en-GB" w:eastAsia="en-GB"/>
              </w:rPr>
            </w:pPr>
            <w:r w:rsidRPr="007C5BB1">
              <w:rPr>
                <w:rFonts w:ascii="Calibri" w:eastAsia="Times New Roman" w:hAnsi="Calibri" w:cs="Calibri"/>
                <w:b/>
                <w:bCs/>
                <w:sz w:val="22"/>
                <w:u w:val="single"/>
                <w:lang w:val="en-GB" w:eastAsia="en-GB"/>
              </w:rPr>
              <w:t>Test Scenario</w:t>
            </w:r>
          </w:p>
        </w:tc>
        <w:tc>
          <w:tcPr>
            <w:tcW w:w="13603" w:type="dxa"/>
            <w:gridSpan w:val="8"/>
            <w:tcBorders>
              <w:top w:val="nil"/>
              <w:left w:val="nil"/>
              <w:bottom w:val="nil"/>
              <w:right w:val="nil"/>
            </w:tcBorders>
            <w:shd w:val="clear" w:color="auto" w:fill="auto"/>
            <w:noWrap/>
            <w:hideMark/>
          </w:tcPr>
          <w:p w14:paraId="4479C7B5"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A </w:t>
            </w:r>
            <w:proofErr w:type="spellStart"/>
            <w:r w:rsidRPr="007C5BB1">
              <w:rPr>
                <w:rFonts w:ascii="Calibri" w:eastAsia="Times New Roman" w:hAnsi="Calibri" w:cs="Calibri"/>
                <w:sz w:val="22"/>
                <w:lang w:val="en-GB" w:eastAsia="en-GB"/>
              </w:rPr>
              <w:t>powerbank</w:t>
            </w:r>
            <w:proofErr w:type="spellEnd"/>
            <w:r w:rsidRPr="007C5BB1">
              <w:rPr>
                <w:rFonts w:ascii="Calibri" w:eastAsia="Times New Roman" w:hAnsi="Calibri" w:cs="Calibri"/>
                <w:sz w:val="22"/>
                <w:lang w:val="en-GB" w:eastAsia="en-GB"/>
              </w:rPr>
              <w:t>-powered tag is left in an open environment with Internet Access, while the webserver is being monitored for the time at which the tag starts to post data and when it last posted data.</w:t>
            </w:r>
          </w:p>
        </w:tc>
        <w:tc>
          <w:tcPr>
            <w:tcW w:w="236" w:type="dxa"/>
            <w:tcBorders>
              <w:top w:val="nil"/>
              <w:left w:val="nil"/>
              <w:bottom w:val="nil"/>
              <w:right w:val="nil"/>
            </w:tcBorders>
            <w:shd w:val="clear" w:color="auto" w:fill="auto"/>
            <w:hideMark/>
          </w:tcPr>
          <w:p w14:paraId="0EEF42DF"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0BE52FDE"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726A1CBB"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6BDD1DE7"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454C63" w14:paraId="250E44CC" w14:textId="77777777" w:rsidTr="006F090F">
        <w:trPr>
          <w:trHeight w:val="295"/>
        </w:trPr>
        <w:tc>
          <w:tcPr>
            <w:tcW w:w="1296" w:type="dxa"/>
            <w:tcBorders>
              <w:top w:val="nil"/>
              <w:left w:val="nil"/>
              <w:bottom w:val="nil"/>
              <w:right w:val="nil"/>
            </w:tcBorders>
            <w:shd w:val="clear" w:color="auto" w:fill="auto"/>
            <w:noWrap/>
            <w:vAlign w:val="bottom"/>
            <w:hideMark/>
          </w:tcPr>
          <w:p w14:paraId="1D60F2D3"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noWrap/>
            <w:vAlign w:val="bottom"/>
            <w:hideMark/>
          </w:tcPr>
          <w:p w14:paraId="2B50414D"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noWrap/>
            <w:vAlign w:val="bottom"/>
            <w:hideMark/>
          </w:tcPr>
          <w:p w14:paraId="40E5E6BD"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noWrap/>
            <w:vAlign w:val="bottom"/>
            <w:hideMark/>
          </w:tcPr>
          <w:p w14:paraId="4ED1AA3D"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noWrap/>
            <w:vAlign w:val="bottom"/>
            <w:hideMark/>
          </w:tcPr>
          <w:p w14:paraId="5C7CCE3C"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noWrap/>
            <w:vAlign w:val="bottom"/>
            <w:hideMark/>
          </w:tcPr>
          <w:p w14:paraId="3B00B91A"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6483" w:type="dxa"/>
            <w:gridSpan w:val="3"/>
            <w:tcBorders>
              <w:top w:val="nil"/>
              <w:left w:val="nil"/>
              <w:bottom w:val="nil"/>
              <w:right w:val="nil"/>
            </w:tcBorders>
            <w:shd w:val="clear" w:color="auto" w:fill="auto"/>
            <w:noWrap/>
            <w:vAlign w:val="bottom"/>
            <w:hideMark/>
          </w:tcPr>
          <w:p w14:paraId="25C9E41A"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236" w:type="dxa"/>
            <w:tcBorders>
              <w:top w:val="nil"/>
              <w:left w:val="nil"/>
              <w:bottom w:val="nil"/>
              <w:right w:val="nil"/>
            </w:tcBorders>
            <w:shd w:val="clear" w:color="auto" w:fill="auto"/>
            <w:noWrap/>
            <w:vAlign w:val="bottom"/>
            <w:hideMark/>
          </w:tcPr>
          <w:p w14:paraId="4D408220"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noWrap/>
            <w:vAlign w:val="bottom"/>
            <w:hideMark/>
          </w:tcPr>
          <w:p w14:paraId="3ECCE6CF"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noWrap/>
            <w:vAlign w:val="bottom"/>
            <w:hideMark/>
          </w:tcPr>
          <w:p w14:paraId="55BF5D3A"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noWrap/>
            <w:vAlign w:val="bottom"/>
            <w:hideMark/>
          </w:tcPr>
          <w:p w14:paraId="29686598"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454C63" w14:paraId="6957605F" w14:textId="77777777" w:rsidTr="007C5BB1">
        <w:trPr>
          <w:gridAfter w:val="4"/>
          <w:wAfter w:w="4127" w:type="dxa"/>
          <w:trHeight w:val="472"/>
        </w:trPr>
        <w:tc>
          <w:tcPr>
            <w:tcW w:w="1296" w:type="dxa"/>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2F721203"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Step #</w:t>
            </w:r>
          </w:p>
        </w:tc>
        <w:tc>
          <w:tcPr>
            <w:tcW w:w="3229" w:type="dxa"/>
            <w:gridSpan w:val="2"/>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4629D701"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Step Details</w:t>
            </w:r>
          </w:p>
        </w:tc>
        <w:tc>
          <w:tcPr>
            <w:tcW w:w="2593" w:type="dxa"/>
            <w:gridSpan w:val="2"/>
            <w:vMerge w:val="restart"/>
            <w:tcBorders>
              <w:top w:val="single" w:sz="4" w:space="0" w:color="B2B2B2"/>
              <w:left w:val="single" w:sz="4" w:space="0" w:color="B2B2B2"/>
              <w:bottom w:val="single" w:sz="4" w:space="0" w:color="B2B2B2"/>
              <w:right w:val="single" w:sz="4" w:space="0" w:color="B2B2B2"/>
            </w:tcBorders>
            <w:shd w:val="clear" w:color="auto" w:fill="DEEAF6"/>
            <w:noWrap/>
            <w:vAlign w:val="center"/>
            <w:hideMark/>
          </w:tcPr>
          <w:p w14:paraId="4E2A1A01"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Expected Results</w:t>
            </w:r>
          </w:p>
        </w:tc>
        <w:tc>
          <w:tcPr>
            <w:tcW w:w="3890" w:type="dxa"/>
            <w:gridSpan w:val="2"/>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40346DA2"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Actual Results</w:t>
            </w:r>
          </w:p>
        </w:tc>
        <w:tc>
          <w:tcPr>
            <w:tcW w:w="3891" w:type="dxa"/>
            <w:gridSpan w:val="2"/>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365EAE74"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Pass / Fail / Not executed / Suspended</w:t>
            </w:r>
          </w:p>
        </w:tc>
      </w:tr>
      <w:tr w:rsidR="007C5BB1" w:rsidRPr="00454C63" w14:paraId="4153B589" w14:textId="77777777" w:rsidTr="007C5BB1">
        <w:trPr>
          <w:gridAfter w:val="4"/>
          <w:wAfter w:w="4127" w:type="dxa"/>
          <w:trHeight w:val="472"/>
        </w:trPr>
        <w:tc>
          <w:tcPr>
            <w:tcW w:w="1296" w:type="dxa"/>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5818FA3F"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c>
          <w:tcPr>
            <w:tcW w:w="3229" w:type="dxa"/>
            <w:gridSpan w:val="2"/>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514525A4"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c>
          <w:tcPr>
            <w:tcW w:w="2593" w:type="dxa"/>
            <w:gridSpan w:val="2"/>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64C1EDDA"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c>
          <w:tcPr>
            <w:tcW w:w="3890" w:type="dxa"/>
            <w:gridSpan w:val="2"/>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7ECEA5E6"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c>
          <w:tcPr>
            <w:tcW w:w="3891" w:type="dxa"/>
            <w:gridSpan w:val="2"/>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58BF635C"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r>
      <w:tr w:rsidR="007C5BB1" w:rsidRPr="007C5BB1" w14:paraId="04A3C104" w14:textId="77777777" w:rsidTr="006F090F">
        <w:trPr>
          <w:gridAfter w:val="4"/>
          <w:wAfter w:w="4127" w:type="dxa"/>
          <w:trHeight w:val="573"/>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3681EF0"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1</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0C77B2AF"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Connect the Tag to the </w:t>
            </w:r>
            <w:proofErr w:type="spellStart"/>
            <w:r w:rsidRPr="007C5BB1">
              <w:rPr>
                <w:rFonts w:ascii="Calibri" w:eastAsia="Times New Roman" w:hAnsi="Calibri" w:cs="Calibri"/>
                <w:sz w:val="22"/>
                <w:lang w:val="en-GB" w:eastAsia="en-GB"/>
              </w:rPr>
              <w:t>Powerbank</w:t>
            </w:r>
            <w:proofErr w:type="spellEnd"/>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670EA0B7"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The </w:t>
            </w:r>
            <w:proofErr w:type="spellStart"/>
            <w:r w:rsidRPr="007C5BB1">
              <w:rPr>
                <w:rFonts w:ascii="Calibri" w:eastAsia="Times New Roman" w:hAnsi="Calibri" w:cs="Calibri"/>
                <w:sz w:val="22"/>
                <w:lang w:val="en-GB" w:eastAsia="en-GB"/>
              </w:rPr>
              <w:t>powerbank</w:t>
            </w:r>
            <w:proofErr w:type="spellEnd"/>
            <w:r w:rsidRPr="007C5BB1">
              <w:rPr>
                <w:rFonts w:ascii="Calibri" w:eastAsia="Times New Roman" w:hAnsi="Calibri" w:cs="Calibri"/>
                <w:sz w:val="22"/>
                <w:lang w:val="en-GB" w:eastAsia="en-GB"/>
              </w:rPr>
              <w:t xml:space="preserve"> turns blue when it is working</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37386EB6"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gridSpan w:val="2"/>
            <w:tcBorders>
              <w:top w:val="single" w:sz="4" w:space="0" w:color="auto"/>
              <w:left w:val="nil"/>
              <w:bottom w:val="single" w:sz="4" w:space="0" w:color="auto"/>
              <w:right w:val="single" w:sz="4" w:space="0" w:color="000000"/>
            </w:tcBorders>
            <w:shd w:val="clear" w:color="auto" w:fill="auto"/>
            <w:vAlign w:val="center"/>
          </w:tcPr>
          <w:p w14:paraId="0AFC1AFB"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448E8B01"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193061EA"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70290EF8"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Navigate to http://ils.dsi.uminho.pt/viewData</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72302C70"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Site should open</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3D25B7B4"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gridSpan w:val="2"/>
            <w:tcBorders>
              <w:top w:val="single" w:sz="4" w:space="0" w:color="auto"/>
              <w:left w:val="nil"/>
              <w:bottom w:val="single" w:sz="4" w:space="0" w:color="auto"/>
              <w:right w:val="single" w:sz="4" w:space="0" w:color="000000"/>
            </w:tcBorders>
            <w:shd w:val="clear" w:color="auto" w:fill="auto"/>
            <w:vAlign w:val="center"/>
          </w:tcPr>
          <w:p w14:paraId="6B054755"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6C2E2E35"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2B777A69"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3</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219FC7D7"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Enter </w:t>
            </w:r>
            <w:proofErr w:type="spellStart"/>
            <w:r w:rsidRPr="007C5BB1">
              <w:rPr>
                <w:rFonts w:ascii="Calibri" w:eastAsia="Times New Roman" w:hAnsi="Calibri" w:cs="Calibri"/>
                <w:sz w:val="22"/>
                <w:lang w:val="en-GB" w:eastAsia="en-GB"/>
              </w:rPr>
              <w:t>TagName</w:t>
            </w:r>
            <w:proofErr w:type="spellEnd"/>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09C257B4"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Credential can be entered</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7FAB4AA3"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gridSpan w:val="2"/>
            <w:tcBorders>
              <w:top w:val="single" w:sz="4" w:space="0" w:color="auto"/>
              <w:left w:val="nil"/>
              <w:bottom w:val="single" w:sz="4" w:space="0" w:color="auto"/>
              <w:right w:val="single" w:sz="4" w:space="0" w:color="000000"/>
            </w:tcBorders>
            <w:shd w:val="clear" w:color="auto" w:fill="auto"/>
            <w:vAlign w:val="center"/>
          </w:tcPr>
          <w:p w14:paraId="695B3C88"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2957EC75"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42AF8A4F"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4</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6359D7A2"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Click Submit</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08B24104"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Initial tag data is displayed</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3974DDCB"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gridSpan w:val="2"/>
            <w:tcBorders>
              <w:top w:val="single" w:sz="4" w:space="0" w:color="auto"/>
              <w:left w:val="nil"/>
              <w:bottom w:val="single" w:sz="4" w:space="0" w:color="auto"/>
              <w:right w:val="single" w:sz="4" w:space="0" w:color="000000"/>
            </w:tcBorders>
            <w:shd w:val="clear" w:color="auto" w:fill="auto"/>
            <w:vAlign w:val="center"/>
          </w:tcPr>
          <w:p w14:paraId="536D7615"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70E747DA"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2D16FC67"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5</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65DDC239"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Record initial tag data</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0770F780"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13D3A778"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2022-10-21 10:08:00</w:t>
            </w:r>
          </w:p>
        </w:tc>
        <w:tc>
          <w:tcPr>
            <w:tcW w:w="3891" w:type="dxa"/>
            <w:gridSpan w:val="2"/>
            <w:tcBorders>
              <w:top w:val="single" w:sz="4" w:space="0" w:color="auto"/>
              <w:left w:val="nil"/>
              <w:bottom w:val="single" w:sz="4" w:space="0" w:color="auto"/>
              <w:right w:val="single" w:sz="4" w:space="0" w:color="000000"/>
            </w:tcBorders>
            <w:shd w:val="clear" w:color="auto" w:fill="auto"/>
            <w:vAlign w:val="center"/>
          </w:tcPr>
          <w:p w14:paraId="39CC6263"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2197698D"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73BC78DE"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6</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2075D476"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Wait until the </w:t>
            </w:r>
            <w:proofErr w:type="spellStart"/>
            <w:r w:rsidRPr="007C5BB1">
              <w:rPr>
                <w:rFonts w:ascii="Calibri" w:eastAsia="Times New Roman" w:hAnsi="Calibri" w:cs="Calibri"/>
                <w:sz w:val="22"/>
                <w:lang w:val="en-GB" w:eastAsia="en-GB"/>
              </w:rPr>
              <w:t>powerbank</w:t>
            </w:r>
            <w:proofErr w:type="spellEnd"/>
            <w:r w:rsidRPr="007C5BB1">
              <w:rPr>
                <w:rFonts w:ascii="Calibri" w:eastAsia="Times New Roman" w:hAnsi="Calibri" w:cs="Calibri"/>
                <w:sz w:val="22"/>
                <w:lang w:val="en-GB" w:eastAsia="en-GB"/>
              </w:rPr>
              <w:t xml:space="preserve"> is completely discharged</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6364776D"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roofErr w:type="spellStart"/>
            <w:r w:rsidRPr="007C5BB1">
              <w:rPr>
                <w:rFonts w:ascii="Calibri" w:eastAsia="Times New Roman" w:hAnsi="Calibri" w:cs="Calibri"/>
                <w:sz w:val="22"/>
                <w:lang w:val="en-GB" w:eastAsia="en-GB"/>
              </w:rPr>
              <w:t>Powerbank</w:t>
            </w:r>
            <w:proofErr w:type="spellEnd"/>
            <w:r w:rsidRPr="007C5BB1">
              <w:rPr>
                <w:rFonts w:ascii="Calibri" w:eastAsia="Times New Roman" w:hAnsi="Calibri" w:cs="Calibri"/>
                <w:sz w:val="22"/>
                <w:lang w:val="en-GB" w:eastAsia="en-GB"/>
              </w:rPr>
              <w:t xml:space="preserve"> stops displaying blue </w:t>
            </w:r>
            <w:proofErr w:type="spellStart"/>
            <w:r w:rsidRPr="007C5BB1">
              <w:rPr>
                <w:rFonts w:ascii="Calibri" w:eastAsia="Times New Roman" w:hAnsi="Calibri" w:cs="Calibri"/>
                <w:sz w:val="22"/>
                <w:lang w:val="en-GB" w:eastAsia="en-GB"/>
              </w:rPr>
              <w:t>color</w:t>
            </w:r>
            <w:proofErr w:type="spellEnd"/>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20467228"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gridSpan w:val="2"/>
            <w:tcBorders>
              <w:top w:val="single" w:sz="4" w:space="0" w:color="auto"/>
              <w:left w:val="nil"/>
              <w:bottom w:val="single" w:sz="4" w:space="0" w:color="auto"/>
              <w:right w:val="single" w:sz="4" w:space="0" w:color="000000"/>
            </w:tcBorders>
            <w:shd w:val="clear" w:color="auto" w:fill="auto"/>
            <w:vAlign w:val="center"/>
          </w:tcPr>
          <w:p w14:paraId="49962F0A"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70B913ED" w14:textId="77777777" w:rsidTr="006F090F">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tcPr>
          <w:p w14:paraId="48B914AC"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7</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7F5AEB23"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Click Submit</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5DFBAA0E"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Final tag data is displayed</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1AB7BD2B"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gridSpan w:val="2"/>
            <w:tcBorders>
              <w:top w:val="single" w:sz="4" w:space="0" w:color="auto"/>
              <w:left w:val="nil"/>
              <w:bottom w:val="single" w:sz="4" w:space="0" w:color="auto"/>
              <w:right w:val="single" w:sz="4" w:space="0" w:color="000000"/>
            </w:tcBorders>
            <w:shd w:val="clear" w:color="auto" w:fill="auto"/>
            <w:vAlign w:val="center"/>
          </w:tcPr>
          <w:p w14:paraId="15E0EB8C"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3759C5C2" w14:textId="77777777" w:rsidTr="006F090F">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tcPr>
          <w:p w14:paraId="073E628A"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8</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7F56E9EC"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Record final tag data</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4458FFDD"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255CA850"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2022-10-21 17:51:15</w:t>
            </w:r>
          </w:p>
        </w:tc>
        <w:tc>
          <w:tcPr>
            <w:tcW w:w="3891" w:type="dxa"/>
            <w:gridSpan w:val="2"/>
            <w:tcBorders>
              <w:top w:val="single" w:sz="4" w:space="0" w:color="auto"/>
              <w:left w:val="nil"/>
              <w:bottom w:val="single" w:sz="4" w:space="0" w:color="auto"/>
              <w:right w:val="single" w:sz="4" w:space="0" w:color="000000"/>
            </w:tcBorders>
            <w:shd w:val="clear" w:color="auto" w:fill="auto"/>
            <w:vAlign w:val="center"/>
          </w:tcPr>
          <w:p w14:paraId="6EB1D588"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668F92DF" w14:textId="77777777" w:rsidTr="006F090F">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tcPr>
          <w:p w14:paraId="0A0466FE"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9</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65EFC4A2"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Calculate tag’s execution time</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3A577B0E"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491899C2"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7 hours 43 minutes 15 seconds</w:t>
            </w:r>
          </w:p>
        </w:tc>
        <w:tc>
          <w:tcPr>
            <w:tcW w:w="3891" w:type="dxa"/>
            <w:gridSpan w:val="2"/>
            <w:tcBorders>
              <w:top w:val="single" w:sz="4" w:space="0" w:color="auto"/>
              <w:left w:val="nil"/>
              <w:bottom w:val="single" w:sz="4" w:space="0" w:color="auto"/>
              <w:right w:val="single" w:sz="4" w:space="0" w:color="000000"/>
            </w:tcBorders>
            <w:shd w:val="clear" w:color="auto" w:fill="auto"/>
            <w:vAlign w:val="center"/>
          </w:tcPr>
          <w:p w14:paraId="4FCF80DE"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454C63" w14:paraId="2BD0E086" w14:textId="77777777" w:rsidTr="007C5BB1">
        <w:trPr>
          <w:gridAfter w:val="4"/>
          <w:wAfter w:w="4127" w:type="dxa"/>
          <w:trHeight w:val="295"/>
        </w:trPr>
        <w:tc>
          <w:tcPr>
            <w:tcW w:w="2911" w:type="dxa"/>
            <w:gridSpan w:val="2"/>
            <w:tcBorders>
              <w:top w:val="single" w:sz="4" w:space="0" w:color="B2B2B2"/>
              <w:left w:val="single" w:sz="4" w:space="0" w:color="B2B2B2"/>
              <w:bottom w:val="single" w:sz="4" w:space="0" w:color="B2B2B2"/>
              <w:right w:val="single" w:sz="4" w:space="0" w:color="B2B2B2"/>
            </w:tcBorders>
            <w:shd w:val="clear" w:color="auto" w:fill="DEEAF6"/>
            <w:noWrap/>
            <w:hideMark/>
          </w:tcPr>
          <w:p w14:paraId="39E9D095"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lastRenderedPageBreak/>
              <w:t>Test Case ID</w:t>
            </w:r>
          </w:p>
        </w:tc>
        <w:tc>
          <w:tcPr>
            <w:tcW w:w="1614" w:type="dxa"/>
            <w:tcBorders>
              <w:top w:val="single" w:sz="4" w:space="0" w:color="auto"/>
              <w:left w:val="nil"/>
              <w:bottom w:val="single" w:sz="4" w:space="0" w:color="auto"/>
              <w:right w:val="single" w:sz="4" w:space="0" w:color="auto"/>
            </w:tcBorders>
            <w:shd w:val="clear" w:color="auto" w:fill="auto"/>
            <w:noWrap/>
            <w:hideMark/>
          </w:tcPr>
          <w:p w14:paraId="59F3C383"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TagT6</w:t>
            </w:r>
          </w:p>
        </w:tc>
        <w:tc>
          <w:tcPr>
            <w:tcW w:w="2593" w:type="dxa"/>
            <w:gridSpan w:val="2"/>
            <w:tcBorders>
              <w:top w:val="single" w:sz="4" w:space="0" w:color="B2B2B2"/>
              <w:left w:val="single" w:sz="4" w:space="0" w:color="B2B2B2"/>
              <w:bottom w:val="single" w:sz="4" w:space="0" w:color="B2B2B2"/>
              <w:right w:val="single" w:sz="4" w:space="0" w:color="B2B2B2"/>
            </w:tcBorders>
            <w:shd w:val="clear" w:color="auto" w:fill="DEEAF6"/>
            <w:noWrap/>
            <w:hideMark/>
          </w:tcPr>
          <w:p w14:paraId="77A05B31"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Test Case Description</w:t>
            </w:r>
          </w:p>
        </w:tc>
        <w:tc>
          <w:tcPr>
            <w:tcW w:w="7781" w:type="dxa"/>
            <w:gridSpan w:val="4"/>
            <w:tcBorders>
              <w:top w:val="single" w:sz="4" w:space="0" w:color="auto"/>
              <w:left w:val="nil"/>
              <w:bottom w:val="single" w:sz="4" w:space="0" w:color="auto"/>
              <w:right w:val="single" w:sz="4" w:space="0" w:color="000000"/>
            </w:tcBorders>
            <w:shd w:val="clear" w:color="auto" w:fill="auto"/>
            <w:hideMark/>
          </w:tcPr>
          <w:p w14:paraId="5DD76880"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Test the duration of the tag’s execution time powered with a </w:t>
            </w:r>
            <w:proofErr w:type="spellStart"/>
            <w:r w:rsidRPr="007C5BB1">
              <w:rPr>
                <w:rFonts w:ascii="Calibri" w:eastAsia="Times New Roman" w:hAnsi="Calibri" w:cs="Calibri"/>
                <w:sz w:val="22"/>
                <w:lang w:val="en-GB" w:eastAsia="en-GB"/>
              </w:rPr>
              <w:t>powerbank</w:t>
            </w:r>
            <w:proofErr w:type="spellEnd"/>
          </w:p>
        </w:tc>
      </w:tr>
      <w:tr w:rsidR="007C5BB1" w:rsidRPr="007C5BB1" w14:paraId="0F172D58" w14:textId="77777777" w:rsidTr="007C5BB1">
        <w:trPr>
          <w:gridAfter w:val="4"/>
          <w:wAfter w:w="4127" w:type="dxa"/>
          <w:trHeight w:val="295"/>
        </w:trPr>
        <w:tc>
          <w:tcPr>
            <w:tcW w:w="2911" w:type="dxa"/>
            <w:gridSpan w:val="2"/>
            <w:tcBorders>
              <w:top w:val="single" w:sz="4" w:space="0" w:color="B2B2B2"/>
              <w:left w:val="single" w:sz="4" w:space="0" w:color="B2B2B2"/>
              <w:bottom w:val="single" w:sz="4" w:space="0" w:color="B2B2B2"/>
              <w:right w:val="single" w:sz="4" w:space="0" w:color="B2B2B2"/>
            </w:tcBorders>
            <w:shd w:val="clear" w:color="auto" w:fill="DEEAF6"/>
            <w:noWrap/>
            <w:hideMark/>
          </w:tcPr>
          <w:p w14:paraId="07424F59"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Created By</w:t>
            </w:r>
          </w:p>
        </w:tc>
        <w:tc>
          <w:tcPr>
            <w:tcW w:w="1614" w:type="dxa"/>
            <w:tcBorders>
              <w:top w:val="nil"/>
              <w:left w:val="nil"/>
              <w:bottom w:val="single" w:sz="4" w:space="0" w:color="auto"/>
              <w:right w:val="single" w:sz="4" w:space="0" w:color="auto"/>
            </w:tcBorders>
            <w:shd w:val="clear" w:color="auto" w:fill="auto"/>
            <w:noWrap/>
            <w:hideMark/>
          </w:tcPr>
          <w:p w14:paraId="15EAB492"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Pedro</w:t>
            </w:r>
          </w:p>
        </w:tc>
        <w:tc>
          <w:tcPr>
            <w:tcW w:w="2593" w:type="dxa"/>
            <w:gridSpan w:val="2"/>
            <w:tcBorders>
              <w:top w:val="single" w:sz="4" w:space="0" w:color="B2B2B2"/>
              <w:left w:val="single" w:sz="4" w:space="0" w:color="B2B2B2"/>
              <w:bottom w:val="single" w:sz="4" w:space="0" w:color="B2B2B2"/>
              <w:right w:val="single" w:sz="4" w:space="0" w:color="B2B2B2"/>
            </w:tcBorders>
            <w:shd w:val="clear" w:color="auto" w:fill="DEEAF6"/>
            <w:hideMark/>
          </w:tcPr>
          <w:p w14:paraId="681DF118"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Version</w:t>
            </w:r>
          </w:p>
        </w:tc>
        <w:tc>
          <w:tcPr>
            <w:tcW w:w="7781" w:type="dxa"/>
            <w:gridSpan w:val="4"/>
            <w:tcBorders>
              <w:top w:val="single" w:sz="4" w:space="0" w:color="auto"/>
              <w:left w:val="nil"/>
              <w:bottom w:val="single" w:sz="4" w:space="0" w:color="auto"/>
              <w:right w:val="single" w:sz="4" w:space="0" w:color="000000"/>
            </w:tcBorders>
            <w:shd w:val="clear" w:color="auto" w:fill="auto"/>
            <w:noWrap/>
            <w:hideMark/>
          </w:tcPr>
          <w:p w14:paraId="5FB71E6D"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1.0</w:t>
            </w:r>
          </w:p>
        </w:tc>
      </w:tr>
      <w:tr w:rsidR="007C5BB1" w:rsidRPr="007C5BB1" w14:paraId="7A4DD653" w14:textId="77777777" w:rsidTr="006F090F">
        <w:trPr>
          <w:trHeight w:val="295"/>
        </w:trPr>
        <w:tc>
          <w:tcPr>
            <w:tcW w:w="1296" w:type="dxa"/>
            <w:tcBorders>
              <w:top w:val="nil"/>
              <w:left w:val="nil"/>
              <w:bottom w:val="nil"/>
              <w:right w:val="nil"/>
            </w:tcBorders>
            <w:shd w:val="clear" w:color="auto" w:fill="auto"/>
            <w:hideMark/>
          </w:tcPr>
          <w:p w14:paraId="0733321C"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hideMark/>
          </w:tcPr>
          <w:p w14:paraId="521604EF"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hideMark/>
          </w:tcPr>
          <w:p w14:paraId="31C81779"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64393DD8"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03066CDA"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288A9175"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6483" w:type="dxa"/>
            <w:gridSpan w:val="3"/>
            <w:tcBorders>
              <w:top w:val="nil"/>
              <w:left w:val="nil"/>
              <w:bottom w:val="nil"/>
              <w:right w:val="nil"/>
            </w:tcBorders>
            <w:shd w:val="clear" w:color="auto" w:fill="auto"/>
            <w:hideMark/>
          </w:tcPr>
          <w:p w14:paraId="66FAFA10"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236" w:type="dxa"/>
            <w:tcBorders>
              <w:top w:val="nil"/>
              <w:left w:val="nil"/>
              <w:bottom w:val="nil"/>
              <w:right w:val="nil"/>
            </w:tcBorders>
            <w:shd w:val="clear" w:color="auto" w:fill="auto"/>
            <w:hideMark/>
          </w:tcPr>
          <w:p w14:paraId="4558305F"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63449050"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58614B2A"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278D7EFF"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7C5BB1" w14:paraId="710C9623" w14:textId="77777777" w:rsidTr="007C5BB1">
        <w:trPr>
          <w:gridAfter w:val="6"/>
          <w:wAfter w:w="8018" w:type="dxa"/>
          <w:trHeight w:val="295"/>
        </w:trPr>
        <w:tc>
          <w:tcPr>
            <w:tcW w:w="2911" w:type="dxa"/>
            <w:gridSpan w:val="2"/>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17241841"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Date Tested</w:t>
            </w:r>
          </w:p>
        </w:tc>
        <w:tc>
          <w:tcPr>
            <w:tcW w:w="291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5EC330E1"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18-Aug-2022</w:t>
            </w:r>
          </w:p>
        </w:tc>
        <w:tc>
          <w:tcPr>
            <w:tcW w:w="2594" w:type="dxa"/>
            <w:gridSpan w:val="2"/>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01371B95"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Test Case (Pass/Fail/Not Executed)</w:t>
            </w:r>
          </w:p>
        </w:tc>
        <w:tc>
          <w:tcPr>
            <w:tcW w:w="259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A29CF90"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06191361" w14:textId="77777777" w:rsidTr="006F090F">
        <w:trPr>
          <w:trHeight w:val="295"/>
        </w:trPr>
        <w:tc>
          <w:tcPr>
            <w:tcW w:w="1296" w:type="dxa"/>
            <w:tcBorders>
              <w:top w:val="nil"/>
              <w:left w:val="nil"/>
              <w:bottom w:val="nil"/>
              <w:right w:val="nil"/>
            </w:tcBorders>
            <w:shd w:val="clear" w:color="auto" w:fill="auto"/>
            <w:hideMark/>
          </w:tcPr>
          <w:p w14:paraId="0AE8A551"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hideMark/>
          </w:tcPr>
          <w:p w14:paraId="1A1ADDC9"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hideMark/>
          </w:tcPr>
          <w:p w14:paraId="13BB14D4"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0B1AD452"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1F501652"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5E751B08"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6483" w:type="dxa"/>
            <w:gridSpan w:val="3"/>
            <w:tcBorders>
              <w:top w:val="nil"/>
              <w:left w:val="nil"/>
              <w:bottom w:val="nil"/>
              <w:right w:val="nil"/>
            </w:tcBorders>
            <w:shd w:val="clear" w:color="auto" w:fill="auto"/>
            <w:hideMark/>
          </w:tcPr>
          <w:p w14:paraId="4D9AFA8A"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236" w:type="dxa"/>
            <w:tcBorders>
              <w:top w:val="nil"/>
              <w:left w:val="nil"/>
              <w:bottom w:val="nil"/>
              <w:right w:val="nil"/>
            </w:tcBorders>
            <w:shd w:val="clear" w:color="auto" w:fill="auto"/>
            <w:hideMark/>
          </w:tcPr>
          <w:p w14:paraId="4D8A6AE8"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523419E7"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33D281AB"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2DC5534A"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7C5BB1" w14:paraId="6082F422" w14:textId="77777777" w:rsidTr="007C5BB1">
        <w:trPr>
          <w:gridAfter w:val="4"/>
          <w:wAfter w:w="4127" w:type="dxa"/>
          <w:trHeight w:val="295"/>
        </w:trPr>
        <w:tc>
          <w:tcPr>
            <w:tcW w:w="1296" w:type="dxa"/>
            <w:tcBorders>
              <w:top w:val="single" w:sz="4" w:space="0" w:color="B2B2B2"/>
              <w:left w:val="single" w:sz="4" w:space="0" w:color="B2B2B2"/>
              <w:bottom w:val="single" w:sz="4" w:space="0" w:color="B2B2B2"/>
              <w:right w:val="single" w:sz="4" w:space="0" w:color="B2B2B2"/>
            </w:tcBorders>
            <w:shd w:val="clear" w:color="auto" w:fill="DEEAF6"/>
            <w:hideMark/>
          </w:tcPr>
          <w:p w14:paraId="0B092D62"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S #</w:t>
            </w:r>
          </w:p>
        </w:tc>
        <w:tc>
          <w:tcPr>
            <w:tcW w:w="4526" w:type="dxa"/>
            <w:gridSpan w:val="3"/>
            <w:tcBorders>
              <w:top w:val="single" w:sz="4" w:space="0" w:color="B2B2B2"/>
              <w:left w:val="nil"/>
              <w:bottom w:val="single" w:sz="4" w:space="0" w:color="B2B2B2"/>
              <w:right w:val="single" w:sz="4" w:space="0" w:color="B2B2B2"/>
            </w:tcBorders>
            <w:shd w:val="clear" w:color="auto" w:fill="DEEAF6"/>
            <w:hideMark/>
          </w:tcPr>
          <w:p w14:paraId="7A1EC477"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Prerequisites:</w:t>
            </w:r>
          </w:p>
        </w:tc>
        <w:tc>
          <w:tcPr>
            <w:tcW w:w="1296" w:type="dxa"/>
            <w:tcBorders>
              <w:top w:val="nil"/>
              <w:left w:val="nil"/>
              <w:bottom w:val="nil"/>
              <w:right w:val="nil"/>
            </w:tcBorders>
            <w:shd w:val="clear" w:color="auto" w:fill="auto"/>
            <w:hideMark/>
          </w:tcPr>
          <w:p w14:paraId="09640E75"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c>
          <w:tcPr>
            <w:tcW w:w="1298" w:type="dxa"/>
            <w:tcBorders>
              <w:top w:val="single" w:sz="4" w:space="0" w:color="B2B2B2"/>
              <w:left w:val="single" w:sz="4" w:space="0" w:color="B2B2B2"/>
              <w:bottom w:val="single" w:sz="4" w:space="0" w:color="B2B2B2"/>
              <w:right w:val="single" w:sz="4" w:space="0" w:color="B2B2B2"/>
            </w:tcBorders>
            <w:shd w:val="clear" w:color="auto" w:fill="DEEAF6"/>
            <w:noWrap/>
            <w:vAlign w:val="center"/>
            <w:hideMark/>
          </w:tcPr>
          <w:p w14:paraId="5E8B507B"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S #</w:t>
            </w:r>
          </w:p>
        </w:tc>
        <w:tc>
          <w:tcPr>
            <w:tcW w:w="6483" w:type="dxa"/>
            <w:gridSpan w:val="3"/>
            <w:tcBorders>
              <w:top w:val="single" w:sz="4" w:space="0" w:color="B2B2B2"/>
              <w:left w:val="nil"/>
              <w:bottom w:val="single" w:sz="4" w:space="0" w:color="B2B2B2"/>
              <w:right w:val="single" w:sz="4" w:space="0" w:color="B2B2B2"/>
            </w:tcBorders>
            <w:shd w:val="clear" w:color="auto" w:fill="DEEAF6"/>
            <w:noWrap/>
            <w:vAlign w:val="center"/>
            <w:hideMark/>
          </w:tcPr>
          <w:p w14:paraId="219B5E72"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Test Data</w:t>
            </w:r>
          </w:p>
        </w:tc>
      </w:tr>
      <w:tr w:rsidR="007C5BB1" w:rsidRPr="007C5BB1" w14:paraId="6ED635B0" w14:textId="77777777" w:rsidTr="006F090F">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hideMark/>
          </w:tcPr>
          <w:p w14:paraId="1ADCA973"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1</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1E5D663D"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roofErr w:type="spellStart"/>
            <w:r w:rsidRPr="007C5BB1">
              <w:rPr>
                <w:rFonts w:ascii="Calibri" w:eastAsia="Times New Roman" w:hAnsi="Calibri" w:cs="Calibri"/>
                <w:sz w:val="22"/>
                <w:lang w:val="en-GB" w:eastAsia="en-GB"/>
              </w:rPr>
              <w:t>Powerbank</w:t>
            </w:r>
            <w:proofErr w:type="spellEnd"/>
            <w:r w:rsidRPr="007C5BB1">
              <w:rPr>
                <w:rFonts w:ascii="Calibri" w:eastAsia="Times New Roman" w:hAnsi="Calibri" w:cs="Calibri"/>
                <w:sz w:val="22"/>
                <w:lang w:val="en-GB" w:eastAsia="en-GB"/>
              </w:rPr>
              <w:t xml:space="preserve"> fully charged</w:t>
            </w:r>
          </w:p>
        </w:tc>
        <w:tc>
          <w:tcPr>
            <w:tcW w:w="1296" w:type="dxa"/>
            <w:tcBorders>
              <w:top w:val="nil"/>
              <w:left w:val="nil"/>
              <w:bottom w:val="nil"/>
              <w:right w:val="nil"/>
            </w:tcBorders>
            <w:shd w:val="clear" w:color="auto" w:fill="auto"/>
            <w:hideMark/>
          </w:tcPr>
          <w:p w14:paraId="0027F440"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7D1F6AC"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1</w:t>
            </w:r>
          </w:p>
        </w:tc>
        <w:tc>
          <w:tcPr>
            <w:tcW w:w="6483" w:type="dxa"/>
            <w:gridSpan w:val="3"/>
            <w:tcBorders>
              <w:top w:val="single" w:sz="4" w:space="0" w:color="auto"/>
              <w:left w:val="nil"/>
              <w:bottom w:val="single" w:sz="4" w:space="0" w:color="auto"/>
              <w:right w:val="single" w:sz="4" w:space="0" w:color="000000"/>
            </w:tcBorders>
            <w:shd w:val="clear" w:color="auto" w:fill="auto"/>
            <w:vAlign w:val="center"/>
            <w:hideMark/>
          </w:tcPr>
          <w:p w14:paraId="6CF0D988"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roofErr w:type="spellStart"/>
            <w:r w:rsidRPr="007C5BB1">
              <w:rPr>
                <w:rFonts w:ascii="Calibri" w:eastAsia="Times New Roman" w:hAnsi="Calibri" w:cs="Calibri"/>
                <w:sz w:val="22"/>
                <w:lang w:val="en-GB" w:eastAsia="en-GB"/>
              </w:rPr>
              <w:t>TagName</w:t>
            </w:r>
            <w:proofErr w:type="spellEnd"/>
            <w:r w:rsidRPr="007C5BB1">
              <w:rPr>
                <w:rFonts w:ascii="Calibri" w:eastAsia="Times New Roman" w:hAnsi="Calibri" w:cs="Calibri"/>
                <w:sz w:val="22"/>
                <w:lang w:val="en-GB" w:eastAsia="en-GB"/>
              </w:rPr>
              <w:t xml:space="preserve"> = tagT6</w:t>
            </w:r>
          </w:p>
        </w:tc>
      </w:tr>
      <w:tr w:rsidR="007C5BB1" w:rsidRPr="007C5BB1" w14:paraId="2F255F30"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hideMark/>
          </w:tcPr>
          <w:p w14:paraId="2AD699F3"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05DCC03E"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Tag data saved in the flash memory</w:t>
            </w:r>
          </w:p>
        </w:tc>
        <w:tc>
          <w:tcPr>
            <w:tcW w:w="1296" w:type="dxa"/>
            <w:tcBorders>
              <w:top w:val="nil"/>
              <w:left w:val="nil"/>
              <w:bottom w:val="nil"/>
              <w:right w:val="nil"/>
            </w:tcBorders>
            <w:shd w:val="clear" w:color="auto" w:fill="auto"/>
            <w:hideMark/>
          </w:tcPr>
          <w:p w14:paraId="00C7D083"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single" w:sz="4" w:space="0" w:color="auto"/>
              <w:bottom w:val="single" w:sz="4" w:space="0" w:color="auto"/>
              <w:right w:val="single" w:sz="4" w:space="0" w:color="auto"/>
            </w:tcBorders>
            <w:shd w:val="clear" w:color="auto" w:fill="auto"/>
            <w:vAlign w:val="center"/>
            <w:hideMark/>
          </w:tcPr>
          <w:p w14:paraId="0C96D7BB"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w:t>
            </w:r>
          </w:p>
        </w:tc>
        <w:tc>
          <w:tcPr>
            <w:tcW w:w="6483" w:type="dxa"/>
            <w:gridSpan w:val="3"/>
            <w:tcBorders>
              <w:top w:val="single" w:sz="4" w:space="0" w:color="auto"/>
              <w:left w:val="nil"/>
              <w:bottom w:val="single" w:sz="4" w:space="0" w:color="auto"/>
              <w:right w:val="single" w:sz="4" w:space="0" w:color="000000"/>
            </w:tcBorders>
            <w:shd w:val="clear" w:color="auto" w:fill="auto"/>
            <w:vAlign w:val="center"/>
            <w:hideMark/>
          </w:tcPr>
          <w:p w14:paraId="11DEE5DF"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roofErr w:type="spellStart"/>
            <w:r w:rsidRPr="007C5BB1">
              <w:rPr>
                <w:rFonts w:ascii="Calibri" w:eastAsia="Times New Roman" w:hAnsi="Calibri" w:cs="Calibri"/>
                <w:sz w:val="22"/>
                <w:lang w:val="en-GB" w:eastAsia="en-GB"/>
              </w:rPr>
              <w:t>WIFIinterval</w:t>
            </w:r>
            <w:proofErr w:type="spellEnd"/>
            <w:r w:rsidRPr="007C5BB1">
              <w:rPr>
                <w:rFonts w:ascii="Calibri" w:eastAsia="Times New Roman" w:hAnsi="Calibri" w:cs="Calibri"/>
                <w:sz w:val="22"/>
                <w:lang w:val="en-GB" w:eastAsia="en-GB"/>
              </w:rPr>
              <w:t xml:space="preserve"> = 10000</w:t>
            </w:r>
          </w:p>
        </w:tc>
      </w:tr>
      <w:tr w:rsidR="007C5BB1" w:rsidRPr="007C5BB1" w14:paraId="7A1FC40F"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hideMark/>
          </w:tcPr>
          <w:p w14:paraId="47C174FD"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3</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63B1E71C"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Internet Access</w:t>
            </w:r>
          </w:p>
        </w:tc>
        <w:tc>
          <w:tcPr>
            <w:tcW w:w="1296" w:type="dxa"/>
            <w:tcBorders>
              <w:top w:val="nil"/>
              <w:left w:val="nil"/>
              <w:bottom w:val="nil"/>
              <w:right w:val="nil"/>
            </w:tcBorders>
            <w:shd w:val="clear" w:color="auto" w:fill="auto"/>
            <w:hideMark/>
          </w:tcPr>
          <w:p w14:paraId="3AFC138F"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single" w:sz="4" w:space="0" w:color="auto"/>
              <w:bottom w:val="single" w:sz="4" w:space="0" w:color="auto"/>
              <w:right w:val="single" w:sz="4" w:space="0" w:color="auto"/>
            </w:tcBorders>
            <w:shd w:val="clear" w:color="auto" w:fill="auto"/>
            <w:vAlign w:val="center"/>
            <w:hideMark/>
          </w:tcPr>
          <w:p w14:paraId="73872E7C"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3</w:t>
            </w:r>
          </w:p>
        </w:tc>
        <w:tc>
          <w:tcPr>
            <w:tcW w:w="6483" w:type="dxa"/>
            <w:gridSpan w:val="3"/>
            <w:tcBorders>
              <w:top w:val="single" w:sz="4" w:space="0" w:color="auto"/>
              <w:left w:val="nil"/>
              <w:bottom w:val="single" w:sz="4" w:space="0" w:color="auto"/>
              <w:right w:val="single" w:sz="4" w:space="0" w:color="000000"/>
            </w:tcBorders>
            <w:shd w:val="clear" w:color="auto" w:fill="auto"/>
            <w:vAlign w:val="center"/>
            <w:hideMark/>
          </w:tcPr>
          <w:p w14:paraId="240F4D93"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roofErr w:type="spellStart"/>
            <w:r w:rsidRPr="007C5BB1">
              <w:rPr>
                <w:rFonts w:ascii="Calibri" w:eastAsia="Times New Roman" w:hAnsi="Calibri" w:cs="Calibri"/>
                <w:sz w:val="22"/>
                <w:lang w:val="en-GB" w:eastAsia="en-GB"/>
              </w:rPr>
              <w:t>BLEinterval</w:t>
            </w:r>
            <w:proofErr w:type="spellEnd"/>
            <w:r w:rsidRPr="007C5BB1">
              <w:rPr>
                <w:rFonts w:ascii="Calibri" w:eastAsia="Times New Roman" w:hAnsi="Calibri" w:cs="Calibri"/>
                <w:sz w:val="22"/>
                <w:lang w:val="en-GB" w:eastAsia="en-GB"/>
              </w:rPr>
              <w:t xml:space="preserve"> = 8000</w:t>
            </w:r>
          </w:p>
        </w:tc>
      </w:tr>
      <w:tr w:rsidR="007C5BB1" w:rsidRPr="007C5BB1" w14:paraId="0E783BE1" w14:textId="77777777" w:rsidTr="006F090F">
        <w:trPr>
          <w:gridAfter w:val="8"/>
          <w:wAfter w:w="11908" w:type="dxa"/>
          <w:trHeight w:val="295"/>
        </w:trPr>
        <w:tc>
          <w:tcPr>
            <w:tcW w:w="1296" w:type="dxa"/>
            <w:tcBorders>
              <w:top w:val="nil"/>
              <w:left w:val="single" w:sz="4" w:space="0" w:color="auto"/>
              <w:bottom w:val="single" w:sz="4" w:space="0" w:color="auto"/>
              <w:right w:val="single" w:sz="4" w:space="0" w:color="auto"/>
            </w:tcBorders>
            <w:shd w:val="clear" w:color="auto" w:fill="auto"/>
            <w:hideMark/>
          </w:tcPr>
          <w:p w14:paraId="2FB1747A"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4</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45CE3E11"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Webserver online</w:t>
            </w:r>
          </w:p>
        </w:tc>
        <w:tc>
          <w:tcPr>
            <w:tcW w:w="1296" w:type="dxa"/>
            <w:tcBorders>
              <w:top w:val="nil"/>
              <w:left w:val="nil"/>
              <w:bottom w:val="nil"/>
              <w:right w:val="nil"/>
            </w:tcBorders>
            <w:shd w:val="clear" w:color="auto" w:fill="auto"/>
            <w:hideMark/>
          </w:tcPr>
          <w:p w14:paraId="142FF289"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7C5BB1" w14:paraId="7D989A53" w14:textId="77777777" w:rsidTr="006F090F">
        <w:trPr>
          <w:trHeight w:val="295"/>
        </w:trPr>
        <w:tc>
          <w:tcPr>
            <w:tcW w:w="1296" w:type="dxa"/>
            <w:tcBorders>
              <w:top w:val="nil"/>
              <w:left w:val="nil"/>
              <w:bottom w:val="nil"/>
              <w:right w:val="nil"/>
            </w:tcBorders>
            <w:shd w:val="clear" w:color="auto" w:fill="auto"/>
            <w:hideMark/>
          </w:tcPr>
          <w:p w14:paraId="359DCC81"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hideMark/>
          </w:tcPr>
          <w:p w14:paraId="01BB3953"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hideMark/>
          </w:tcPr>
          <w:p w14:paraId="0692CB12"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48852192"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3665B912"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7779A653"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6483" w:type="dxa"/>
            <w:gridSpan w:val="3"/>
            <w:tcBorders>
              <w:top w:val="nil"/>
              <w:left w:val="nil"/>
              <w:bottom w:val="nil"/>
              <w:right w:val="nil"/>
            </w:tcBorders>
            <w:shd w:val="clear" w:color="auto" w:fill="auto"/>
            <w:hideMark/>
          </w:tcPr>
          <w:p w14:paraId="10EEC69A"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236" w:type="dxa"/>
            <w:tcBorders>
              <w:top w:val="nil"/>
              <w:left w:val="nil"/>
              <w:bottom w:val="nil"/>
              <w:right w:val="nil"/>
            </w:tcBorders>
            <w:shd w:val="clear" w:color="auto" w:fill="auto"/>
            <w:hideMark/>
          </w:tcPr>
          <w:p w14:paraId="3345AC95"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12FA912B"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319FEB93"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5F1D2EC8"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454C63" w14:paraId="06EBBE6B" w14:textId="77777777" w:rsidTr="007C5BB1">
        <w:trPr>
          <w:trHeight w:val="295"/>
        </w:trPr>
        <w:tc>
          <w:tcPr>
            <w:tcW w:w="1296" w:type="dxa"/>
            <w:tcBorders>
              <w:top w:val="single" w:sz="4" w:space="0" w:color="B2B2B2"/>
              <w:left w:val="single" w:sz="4" w:space="0" w:color="B2B2B2"/>
              <w:bottom w:val="single" w:sz="4" w:space="0" w:color="B2B2B2"/>
              <w:right w:val="single" w:sz="4" w:space="0" w:color="B2B2B2"/>
            </w:tcBorders>
            <w:shd w:val="clear" w:color="auto" w:fill="DEEAF6"/>
            <w:noWrap/>
            <w:hideMark/>
          </w:tcPr>
          <w:p w14:paraId="62656307" w14:textId="77777777" w:rsidR="007C5BB1" w:rsidRPr="007C5BB1" w:rsidRDefault="007C5BB1" w:rsidP="007C5BB1">
            <w:pPr>
              <w:widowControl/>
              <w:autoSpaceDE/>
              <w:autoSpaceDN/>
              <w:spacing w:line="240" w:lineRule="auto"/>
              <w:jc w:val="left"/>
              <w:rPr>
                <w:rFonts w:ascii="Calibri" w:eastAsia="Times New Roman" w:hAnsi="Calibri" w:cs="Calibri"/>
                <w:b/>
                <w:bCs/>
                <w:sz w:val="22"/>
                <w:u w:val="single"/>
                <w:lang w:val="en-GB" w:eastAsia="en-GB"/>
              </w:rPr>
            </w:pPr>
            <w:r w:rsidRPr="007C5BB1">
              <w:rPr>
                <w:rFonts w:ascii="Calibri" w:eastAsia="Times New Roman" w:hAnsi="Calibri" w:cs="Calibri"/>
                <w:b/>
                <w:bCs/>
                <w:sz w:val="22"/>
                <w:u w:val="single"/>
                <w:lang w:val="en-GB" w:eastAsia="en-GB"/>
              </w:rPr>
              <w:t>Test Scenario</w:t>
            </w:r>
          </w:p>
        </w:tc>
        <w:tc>
          <w:tcPr>
            <w:tcW w:w="13603" w:type="dxa"/>
            <w:gridSpan w:val="8"/>
            <w:tcBorders>
              <w:top w:val="nil"/>
              <w:left w:val="nil"/>
              <w:bottom w:val="nil"/>
              <w:right w:val="nil"/>
            </w:tcBorders>
            <w:shd w:val="clear" w:color="auto" w:fill="auto"/>
            <w:noWrap/>
            <w:hideMark/>
          </w:tcPr>
          <w:p w14:paraId="6694ED91"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A </w:t>
            </w:r>
            <w:proofErr w:type="spellStart"/>
            <w:r w:rsidRPr="007C5BB1">
              <w:rPr>
                <w:rFonts w:ascii="Calibri" w:eastAsia="Times New Roman" w:hAnsi="Calibri" w:cs="Calibri"/>
                <w:sz w:val="22"/>
                <w:lang w:val="en-GB" w:eastAsia="en-GB"/>
              </w:rPr>
              <w:t>powerbank</w:t>
            </w:r>
            <w:proofErr w:type="spellEnd"/>
            <w:r w:rsidRPr="007C5BB1">
              <w:rPr>
                <w:rFonts w:ascii="Calibri" w:eastAsia="Times New Roman" w:hAnsi="Calibri" w:cs="Calibri"/>
                <w:sz w:val="22"/>
                <w:lang w:val="en-GB" w:eastAsia="en-GB"/>
              </w:rPr>
              <w:t>-powered tag is left in an open environment with Internet Access, while the webserver is being monitored for the time at which the tag starts to post data and when it last posted data.</w:t>
            </w:r>
          </w:p>
        </w:tc>
        <w:tc>
          <w:tcPr>
            <w:tcW w:w="236" w:type="dxa"/>
            <w:tcBorders>
              <w:top w:val="nil"/>
              <w:left w:val="nil"/>
              <w:bottom w:val="nil"/>
              <w:right w:val="nil"/>
            </w:tcBorders>
            <w:shd w:val="clear" w:color="auto" w:fill="auto"/>
            <w:hideMark/>
          </w:tcPr>
          <w:p w14:paraId="7A6AAE56"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69AF1133"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7C33CA62"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69E81147"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454C63" w14:paraId="65E77604" w14:textId="77777777" w:rsidTr="006F090F">
        <w:trPr>
          <w:trHeight w:val="295"/>
        </w:trPr>
        <w:tc>
          <w:tcPr>
            <w:tcW w:w="1296" w:type="dxa"/>
            <w:tcBorders>
              <w:top w:val="nil"/>
              <w:left w:val="nil"/>
              <w:bottom w:val="nil"/>
              <w:right w:val="nil"/>
            </w:tcBorders>
            <w:shd w:val="clear" w:color="auto" w:fill="auto"/>
            <w:noWrap/>
            <w:vAlign w:val="bottom"/>
            <w:hideMark/>
          </w:tcPr>
          <w:p w14:paraId="1CF4B862"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noWrap/>
            <w:vAlign w:val="bottom"/>
            <w:hideMark/>
          </w:tcPr>
          <w:p w14:paraId="73525334"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noWrap/>
            <w:vAlign w:val="bottom"/>
            <w:hideMark/>
          </w:tcPr>
          <w:p w14:paraId="384ED64C"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noWrap/>
            <w:vAlign w:val="bottom"/>
            <w:hideMark/>
          </w:tcPr>
          <w:p w14:paraId="437FE45F"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noWrap/>
            <w:vAlign w:val="bottom"/>
            <w:hideMark/>
          </w:tcPr>
          <w:p w14:paraId="1C68E449"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noWrap/>
            <w:vAlign w:val="bottom"/>
            <w:hideMark/>
          </w:tcPr>
          <w:p w14:paraId="7F0A7AD7"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6483" w:type="dxa"/>
            <w:gridSpan w:val="3"/>
            <w:tcBorders>
              <w:top w:val="nil"/>
              <w:left w:val="nil"/>
              <w:bottom w:val="nil"/>
              <w:right w:val="nil"/>
            </w:tcBorders>
            <w:shd w:val="clear" w:color="auto" w:fill="auto"/>
            <w:noWrap/>
            <w:vAlign w:val="bottom"/>
            <w:hideMark/>
          </w:tcPr>
          <w:p w14:paraId="50177E65"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236" w:type="dxa"/>
            <w:tcBorders>
              <w:top w:val="nil"/>
              <w:left w:val="nil"/>
              <w:bottom w:val="nil"/>
              <w:right w:val="nil"/>
            </w:tcBorders>
            <w:shd w:val="clear" w:color="auto" w:fill="auto"/>
            <w:noWrap/>
            <w:vAlign w:val="bottom"/>
            <w:hideMark/>
          </w:tcPr>
          <w:p w14:paraId="3058BEEF"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noWrap/>
            <w:vAlign w:val="bottom"/>
            <w:hideMark/>
          </w:tcPr>
          <w:p w14:paraId="57A1B349"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noWrap/>
            <w:vAlign w:val="bottom"/>
            <w:hideMark/>
          </w:tcPr>
          <w:p w14:paraId="7167D6E7"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noWrap/>
            <w:vAlign w:val="bottom"/>
            <w:hideMark/>
          </w:tcPr>
          <w:p w14:paraId="37AC3E86"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454C63" w14:paraId="541DCC86" w14:textId="77777777" w:rsidTr="007C5BB1">
        <w:trPr>
          <w:gridAfter w:val="4"/>
          <w:wAfter w:w="4127" w:type="dxa"/>
          <w:trHeight w:val="472"/>
        </w:trPr>
        <w:tc>
          <w:tcPr>
            <w:tcW w:w="1296" w:type="dxa"/>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7BA76166"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Step #</w:t>
            </w:r>
          </w:p>
        </w:tc>
        <w:tc>
          <w:tcPr>
            <w:tcW w:w="3229" w:type="dxa"/>
            <w:gridSpan w:val="2"/>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5F50801C"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Step Details</w:t>
            </w:r>
          </w:p>
        </w:tc>
        <w:tc>
          <w:tcPr>
            <w:tcW w:w="2593" w:type="dxa"/>
            <w:gridSpan w:val="2"/>
            <w:vMerge w:val="restart"/>
            <w:tcBorders>
              <w:top w:val="single" w:sz="4" w:space="0" w:color="B2B2B2"/>
              <w:left w:val="single" w:sz="4" w:space="0" w:color="B2B2B2"/>
              <w:bottom w:val="single" w:sz="4" w:space="0" w:color="B2B2B2"/>
              <w:right w:val="single" w:sz="4" w:space="0" w:color="B2B2B2"/>
            </w:tcBorders>
            <w:shd w:val="clear" w:color="auto" w:fill="DEEAF6"/>
            <w:noWrap/>
            <w:vAlign w:val="center"/>
            <w:hideMark/>
          </w:tcPr>
          <w:p w14:paraId="2E4FAE54"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Expected Results</w:t>
            </w:r>
          </w:p>
        </w:tc>
        <w:tc>
          <w:tcPr>
            <w:tcW w:w="3890" w:type="dxa"/>
            <w:gridSpan w:val="2"/>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41DFA588"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Actual Results</w:t>
            </w:r>
          </w:p>
        </w:tc>
        <w:tc>
          <w:tcPr>
            <w:tcW w:w="3891" w:type="dxa"/>
            <w:gridSpan w:val="2"/>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3BDE2427"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Pass / Fail / Not executed / Suspended</w:t>
            </w:r>
          </w:p>
        </w:tc>
      </w:tr>
      <w:tr w:rsidR="007C5BB1" w:rsidRPr="00454C63" w14:paraId="5EB44BF4" w14:textId="77777777" w:rsidTr="007C5BB1">
        <w:trPr>
          <w:gridAfter w:val="4"/>
          <w:wAfter w:w="4127" w:type="dxa"/>
          <w:trHeight w:val="472"/>
        </w:trPr>
        <w:tc>
          <w:tcPr>
            <w:tcW w:w="1296" w:type="dxa"/>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163C2126"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c>
          <w:tcPr>
            <w:tcW w:w="3229" w:type="dxa"/>
            <w:gridSpan w:val="2"/>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1BD07AEF"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c>
          <w:tcPr>
            <w:tcW w:w="2593" w:type="dxa"/>
            <w:gridSpan w:val="2"/>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2808EB48"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c>
          <w:tcPr>
            <w:tcW w:w="3890" w:type="dxa"/>
            <w:gridSpan w:val="2"/>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7936F56E"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c>
          <w:tcPr>
            <w:tcW w:w="3891" w:type="dxa"/>
            <w:gridSpan w:val="2"/>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4C7279B7"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r>
      <w:tr w:rsidR="007C5BB1" w:rsidRPr="007C5BB1" w14:paraId="4138158B" w14:textId="77777777" w:rsidTr="006F090F">
        <w:trPr>
          <w:gridAfter w:val="4"/>
          <w:wAfter w:w="4127" w:type="dxa"/>
          <w:trHeight w:val="573"/>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5D2ADC0"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1</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3E607DFC"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Connect the Tag to the </w:t>
            </w:r>
            <w:proofErr w:type="spellStart"/>
            <w:r w:rsidRPr="007C5BB1">
              <w:rPr>
                <w:rFonts w:ascii="Calibri" w:eastAsia="Times New Roman" w:hAnsi="Calibri" w:cs="Calibri"/>
                <w:sz w:val="22"/>
                <w:lang w:val="en-GB" w:eastAsia="en-GB"/>
              </w:rPr>
              <w:t>Powerbank</w:t>
            </w:r>
            <w:proofErr w:type="spellEnd"/>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16CE0138"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The </w:t>
            </w:r>
            <w:proofErr w:type="spellStart"/>
            <w:r w:rsidRPr="007C5BB1">
              <w:rPr>
                <w:rFonts w:ascii="Calibri" w:eastAsia="Times New Roman" w:hAnsi="Calibri" w:cs="Calibri"/>
                <w:sz w:val="22"/>
                <w:lang w:val="en-GB" w:eastAsia="en-GB"/>
              </w:rPr>
              <w:t>powerbank</w:t>
            </w:r>
            <w:proofErr w:type="spellEnd"/>
            <w:r w:rsidRPr="007C5BB1">
              <w:rPr>
                <w:rFonts w:ascii="Calibri" w:eastAsia="Times New Roman" w:hAnsi="Calibri" w:cs="Calibri"/>
                <w:sz w:val="22"/>
                <w:lang w:val="en-GB" w:eastAsia="en-GB"/>
              </w:rPr>
              <w:t xml:space="preserve"> turns blue when it is working</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78117E8F"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gridSpan w:val="2"/>
            <w:tcBorders>
              <w:top w:val="single" w:sz="4" w:space="0" w:color="auto"/>
              <w:left w:val="nil"/>
              <w:bottom w:val="single" w:sz="4" w:space="0" w:color="auto"/>
              <w:right w:val="single" w:sz="4" w:space="0" w:color="000000"/>
            </w:tcBorders>
            <w:shd w:val="clear" w:color="auto" w:fill="auto"/>
            <w:vAlign w:val="center"/>
          </w:tcPr>
          <w:p w14:paraId="52311D26"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15C51E37"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1F9F4E10"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3D828A1D"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Navigate to http://ils.dsi.uminho.pt/viewData</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53F94D41"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Site should open</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1E15A4D6"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gridSpan w:val="2"/>
            <w:tcBorders>
              <w:top w:val="single" w:sz="4" w:space="0" w:color="auto"/>
              <w:left w:val="nil"/>
              <w:bottom w:val="single" w:sz="4" w:space="0" w:color="auto"/>
              <w:right w:val="single" w:sz="4" w:space="0" w:color="000000"/>
            </w:tcBorders>
            <w:shd w:val="clear" w:color="auto" w:fill="auto"/>
            <w:vAlign w:val="center"/>
          </w:tcPr>
          <w:p w14:paraId="3F6160A3"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3284A663"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4624E505"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3</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1072BDC5"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Enter </w:t>
            </w:r>
            <w:proofErr w:type="spellStart"/>
            <w:r w:rsidRPr="007C5BB1">
              <w:rPr>
                <w:rFonts w:ascii="Calibri" w:eastAsia="Times New Roman" w:hAnsi="Calibri" w:cs="Calibri"/>
                <w:sz w:val="22"/>
                <w:lang w:val="en-GB" w:eastAsia="en-GB"/>
              </w:rPr>
              <w:t>TagName</w:t>
            </w:r>
            <w:proofErr w:type="spellEnd"/>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1CE6F6F3"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Credential can be entered</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639C8D96"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gridSpan w:val="2"/>
            <w:tcBorders>
              <w:top w:val="single" w:sz="4" w:space="0" w:color="auto"/>
              <w:left w:val="nil"/>
              <w:bottom w:val="single" w:sz="4" w:space="0" w:color="auto"/>
              <w:right w:val="single" w:sz="4" w:space="0" w:color="000000"/>
            </w:tcBorders>
            <w:shd w:val="clear" w:color="auto" w:fill="auto"/>
            <w:vAlign w:val="center"/>
          </w:tcPr>
          <w:p w14:paraId="07F08E02"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2AC88CFC"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25EFFEA1"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4</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03083817"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Click Submit</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6D5C7669"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Initial tag data is displayed</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0F3792DC"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gridSpan w:val="2"/>
            <w:tcBorders>
              <w:top w:val="single" w:sz="4" w:space="0" w:color="auto"/>
              <w:left w:val="nil"/>
              <w:bottom w:val="single" w:sz="4" w:space="0" w:color="auto"/>
              <w:right w:val="single" w:sz="4" w:space="0" w:color="000000"/>
            </w:tcBorders>
            <w:shd w:val="clear" w:color="auto" w:fill="auto"/>
            <w:vAlign w:val="center"/>
          </w:tcPr>
          <w:p w14:paraId="6209BDF0"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604FEA27"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6AD56F7E"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5</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19232DB6"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Record initial tag data</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759D592F"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30735783"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2022-08-18 14:54:01</w:t>
            </w:r>
          </w:p>
        </w:tc>
        <w:tc>
          <w:tcPr>
            <w:tcW w:w="3891" w:type="dxa"/>
            <w:gridSpan w:val="2"/>
            <w:tcBorders>
              <w:top w:val="single" w:sz="4" w:space="0" w:color="auto"/>
              <w:left w:val="nil"/>
              <w:bottom w:val="single" w:sz="4" w:space="0" w:color="auto"/>
              <w:right w:val="single" w:sz="4" w:space="0" w:color="000000"/>
            </w:tcBorders>
            <w:shd w:val="clear" w:color="auto" w:fill="auto"/>
            <w:vAlign w:val="center"/>
          </w:tcPr>
          <w:p w14:paraId="53F104BF"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3375F678"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74D6C10B"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6</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6DB8ABE5"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Wait until the </w:t>
            </w:r>
            <w:proofErr w:type="spellStart"/>
            <w:r w:rsidRPr="007C5BB1">
              <w:rPr>
                <w:rFonts w:ascii="Calibri" w:eastAsia="Times New Roman" w:hAnsi="Calibri" w:cs="Calibri"/>
                <w:sz w:val="22"/>
                <w:lang w:val="en-GB" w:eastAsia="en-GB"/>
              </w:rPr>
              <w:t>powerbank</w:t>
            </w:r>
            <w:proofErr w:type="spellEnd"/>
            <w:r w:rsidRPr="007C5BB1">
              <w:rPr>
                <w:rFonts w:ascii="Calibri" w:eastAsia="Times New Roman" w:hAnsi="Calibri" w:cs="Calibri"/>
                <w:sz w:val="22"/>
                <w:lang w:val="en-GB" w:eastAsia="en-GB"/>
              </w:rPr>
              <w:t xml:space="preserve"> is completely discharged</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60A7556B"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roofErr w:type="spellStart"/>
            <w:r w:rsidRPr="007C5BB1">
              <w:rPr>
                <w:rFonts w:ascii="Calibri" w:eastAsia="Times New Roman" w:hAnsi="Calibri" w:cs="Calibri"/>
                <w:sz w:val="22"/>
                <w:lang w:val="en-GB" w:eastAsia="en-GB"/>
              </w:rPr>
              <w:t>Powerbank</w:t>
            </w:r>
            <w:proofErr w:type="spellEnd"/>
            <w:r w:rsidRPr="007C5BB1">
              <w:rPr>
                <w:rFonts w:ascii="Calibri" w:eastAsia="Times New Roman" w:hAnsi="Calibri" w:cs="Calibri"/>
                <w:sz w:val="22"/>
                <w:lang w:val="en-GB" w:eastAsia="en-GB"/>
              </w:rPr>
              <w:t xml:space="preserve"> stops displaying blue </w:t>
            </w:r>
            <w:proofErr w:type="spellStart"/>
            <w:r w:rsidRPr="007C5BB1">
              <w:rPr>
                <w:rFonts w:ascii="Calibri" w:eastAsia="Times New Roman" w:hAnsi="Calibri" w:cs="Calibri"/>
                <w:sz w:val="22"/>
                <w:lang w:val="en-GB" w:eastAsia="en-GB"/>
              </w:rPr>
              <w:t>color</w:t>
            </w:r>
            <w:proofErr w:type="spellEnd"/>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0E84D300"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gridSpan w:val="2"/>
            <w:tcBorders>
              <w:top w:val="single" w:sz="4" w:space="0" w:color="auto"/>
              <w:left w:val="nil"/>
              <w:bottom w:val="single" w:sz="4" w:space="0" w:color="auto"/>
              <w:right w:val="single" w:sz="4" w:space="0" w:color="000000"/>
            </w:tcBorders>
            <w:shd w:val="clear" w:color="auto" w:fill="auto"/>
            <w:vAlign w:val="center"/>
          </w:tcPr>
          <w:p w14:paraId="189F5469"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12F888A5" w14:textId="77777777" w:rsidTr="006F090F">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tcPr>
          <w:p w14:paraId="4F7D2785"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7</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0F61EF90"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Click Submit</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3B301D69"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Final tag data is displayed</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3FE52487"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gridSpan w:val="2"/>
            <w:tcBorders>
              <w:top w:val="single" w:sz="4" w:space="0" w:color="auto"/>
              <w:left w:val="nil"/>
              <w:bottom w:val="single" w:sz="4" w:space="0" w:color="auto"/>
              <w:right w:val="single" w:sz="4" w:space="0" w:color="000000"/>
            </w:tcBorders>
            <w:shd w:val="clear" w:color="auto" w:fill="auto"/>
            <w:vAlign w:val="center"/>
          </w:tcPr>
          <w:p w14:paraId="54B731A6"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43BE4DF3" w14:textId="77777777" w:rsidTr="006F090F">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tcPr>
          <w:p w14:paraId="639EE586"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8</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61D83FBC"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Record final tag data</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40120B61"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0F4B5A4A"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2022-08-19 06:40:38</w:t>
            </w:r>
          </w:p>
        </w:tc>
        <w:tc>
          <w:tcPr>
            <w:tcW w:w="3891" w:type="dxa"/>
            <w:gridSpan w:val="2"/>
            <w:tcBorders>
              <w:top w:val="single" w:sz="4" w:space="0" w:color="auto"/>
              <w:left w:val="nil"/>
              <w:bottom w:val="single" w:sz="4" w:space="0" w:color="auto"/>
              <w:right w:val="single" w:sz="4" w:space="0" w:color="000000"/>
            </w:tcBorders>
            <w:shd w:val="clear" w:color="auto" w:fill="auto"/>
            <w:vAlign w:val="center"/>
          </w:tcPr>
          <w:p w14:paraId="58D37863"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37FDB21F" w14:textId="77777777" w:rsidTr="006F090F">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tcPr>
          <w:p w14:paraId="76C130E6"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9</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6C7DEEA6"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Calculate tag’s execution time</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36394354"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4DD8AC15"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15 hours 46 minutes 37 seconds</w:t>
            </w:r>
          </w:p>
        </w:tc>
        <w:tc>
          <w:tcPr>
            <w:tcW w:w="3891" w:type="dxa"/>
            <w:gridSpan w:val="2"/>
            <w:tcBorders>
              <w:top w:val="single" w:sz="4" w:space="0" w:color="auto"/>
              <w:left w:val="nil"/>
              <w:bottom w:val="single" w:sz="4" w:space="0" w:color="auto"/>
              <w:right w:val="single" w:sz="4" w:space="0" w:color="000000"/>
            </w:tcBorders>
            <w:shd w:val="clear" w:color="auto" w:fill="auto"/>
            <w:vAlign w:val="center"/>
          </w:tcPr>
          <w:p w14:paraId="0C4E6ECF"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454C63" w14:paraId="2873BCDD" w14:textId="77777777" w:rsidTr="007C5BB1">
        <w:trPr>
          <w:gridAfter w:val="4"/>
          <w:wAfter w:w="4127" w:type="dxa"/>
          <w:trHeight w:val="295"/>
        </w:trPr>
        <w:tc>
          <w:tcPr>
            <w:tcW w:w="2911" w:type="dxa"/>
            <w:gridSpan w:val="2"/>
            <w:tcBorders>
              <w:top w:val="single" w:sz="4" w:space="0" w:color="B2B2B2"/>
              <w:left w:val="single" w:sz="4" w:space="0" w:color="B2B2B2"/>
              <w:bottom w:val="single" w:sz="4" w:space="0" w:color="B2B2B2"/>
              <w:right w:val="single" w:sz="4" w:space="0" w:color="B2B2B2"/>
            </w:tcBorders>
            <w:shd w:val="clear" w:color="auto" w:fill="DEEAF6"/>
            <w:noWrap/>
            <w:hideMark/>
          </w:tcPr>
          <w:p w14:paraId="1AA72E93"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lastRenderedPageBreak/>
              <w:t>Test Case ID</w:t>
            </w:r>
          </w:p>
        </w:tc>
        <w:tc>
          <w:tcPr>
            <w:tcW w:w="1614" w:type="dxa"/>
            <w:tcBorders>
              <w:top w:val="single" w:sz="4" w:space="0" w:color="auto"/>
              <w:left w:val="nil"/>
              <w:bottom w:val="single" w:sz="4" w:space="0" w:color="auto"/>
              <w:right w:val="single" w:sz="4" w:space="0" w:color="auto"/>
            </w:tcBorders>
            <w:shd w:val="clear" w:color="auto" w:fill="auto"/>
            <w:noWrap/>
            <w:hideMark/>
          </w:tcPr>
          <w:p w14:paraId="1AB272AE"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TagT6</w:t>
            </w:r>
          </w:p>
        </w:tc>
        <w:tc>
          <w:tcPr>
            <w:tcW w:w="2593" w:type="dxa"/>
            <w:gridSpan w:val="2"/>
            <w:tcBorders>
              <w:top w:val="single" w:sz="4" w:space="0" w:color="B2B2B2"/>
              <w:left w:val="single" w:sz="4" w:space="0" w:color="B2B2B2"/>
              <w:bottom w:val="single" w:sz="4" w:space="0" w:color="B2B2B2"/>
              <w:right w:val="single" w:sz="4" w:space="0" w:color="B2B2B2"/>
            </w:tcBorders>
            <w:shd w:val="clear" w:color="auto" w:fill="DEEAF6"/>
            <w:noWrap/>
            <w:hideMark/>
          </w:tcPr>
          <w:p w14:paraId="4AE6364E"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Test Case Description</w:t>
            </w:r>
          </w:p>
        </w:tc>
        <w:tc>
          <w:tcPr>
            <w:tcW w:w="7781" w:type="dxa"/>
            <w:gridSpan w:val="4"/>
            <w:tcBorders>
              <w:top w:val="single" w:sz="4" w:space="0" w:color="auto"/>
              <w:left w:val="nil"/>
              <w:bottom w:val="single" w:sz="4" w:space="0" w:color="auto"/>
              <w:right w:val="single" w:sz="4" w:space="0" w:color="000000"/>
            </w:tcBorders>
            <w:shd w:val="clear" w:color="auto" w:fill="auto"/>
            <w:hideMark/>
          </w:tcPr>
          <w:p w14:paraId="7CBE37E8"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Test the duration of the tag’s execution time powered with a </w:t>
            </w:r>
            <w:proofErr w:type="spellStart"/>
            <w:r w:rsidRPr="007C5BB1">
              <w:rPr>
                <w:rFonts w:ascii="Calibri" w:eastAsia="Times New Roman" w:hAnsi="Calibri" w:cs="Calibri"/>
                <w:sz w:val="22"/>
                <w:lang w:val="en-GB" w:eastAsia="en-GB"/>
              </w:rPr>
              <w:t>powerbank</w:t>
            </w:r>
            <w:proofErr w:type="spellEnd"/>
          </w:p>
        </w:tc>
      </w:tr>
      <w:tr w:rsidR="007C5BB1" w:rsidRPr="007C5BB1" w14:paraId="69FCF8DB" w14:textId="77777777" w:rsidTr="007C5BB1">
        <w:trPr>
          <w:gridAfter w:val="4"/>
          <w:wAfter w:w="4127" w:type="dxa"/>
          <w:trHeight w:val="295"/>
        </w:trPr>
        <w:tc>
          <w:tcPr>
            <w:tcW w:w="2911" w:type="dxa"/>
            <w:gridSpan w:val="2"/>
            <w:tcBorders>
              <w:top w:val="single" w:sz="4" w:space="0" w:color="B2B2B2"/>
              <w:left w:val="single" w:sz="4" w:space="0" w:color="B2B2B2"/>
              <w:bottom w:val="single" w:sz="4" w:space="0" w:color="B2B2B2"/>
              <w:right w:val="single" w:sz="4" w:space="0" w:color="B2B2B2"/>
            </w:tcBorders>
            <w:shd w:val="clear" w:color="auto" w:fill="DEEAF6"/>
            <w:noWrap/>
            <w:hideMark/>
          </w:tcPr>
          <w:p w14:paraId="7B212E3E"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Created By</w:t>
            </w:r>
          </w:p>
        </w:tc>
        <w:tc>
          <w:tcPr>
            <w:tcW w:w="1614" w:type="dxa"/>
            <w:tcBorders>
              <w:top w:val="nil"/>
              <w:left w:val="nil"/>
              <w:bottom w:val="single" w:sz="4" w:space="0" w:color="auto"/>
              <w:right w:val="single" w:sz="4" w:space="0" w:color="auto"/>
            </w:tcBorders>
            <w:shd w:val="clear" w:color="auto" w:fill="auto"/>
            <w:noWrap/>
            <w:hideMark/>
          </w:tcPr>
          <w:p w14:paraId="42F7F70F"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Pedro</w:t>
            </w:r>
          </w:p>
        </w:tc>
        <w:tc>
          <w:tcPr>
            <w:tcW w:w="2593" w:type="dxa"/>
            <w:gridSpan w:val="2"/>
            <w:tcBorders>
              <w:top w:val="single" w:sz="4" w:space="0" w:color="B2B2B2"/>
              <w:left w:val="single" w:sz="4" w:space="0" w:color="B2B2B2"/>
              <w:bottom w:val="single" w:sz="4" w:space="0" w:color="B2B2B2"/>
              <w:right w:val="single" w:sz="4" w:space="0" w:color="B2B2B2"/>
            </w:tcBorders>
            <w:shd w:val="clear" w:color="auto" w:fill="DEEAF6"/>
            <w:hideMark/>
          </w:tcPr>
          <w:p w14:paraId="3DCDE213"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Version</w:t>
            </w:r>
          </w:p>
        </w:tc>
        <w:tc>
          <w:tcPr>
            <w:tcW w:w="7781" w:type="dxa"/>
            <w:gridSpan w:val="4"/>
            <w:tcBorders>
              <w:top w:val="single" w:sz="4" w:space="0" w:color="auto"/>
              <w:left w:val="nil"/>
              <w:bottom w:val="single" w:sz="4" w:space="0" w:color="auto"/>
              <w:right w:val="single" w:sz="4" w:space="0" w:color="000000"/>
            </w:tcBorders>
            <w:shd w:val="clear" w:color="auto" w:fill="auto"/>
            <w:noWrap/>
            <w:hideMark/>
          </w:tcPr>
          <w:p w14:paraId="1E66D4C3"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2.0</w:t>
            </w:r>
          </w:p>
        </w:tc>
      </w:tr>
      <w:tr w:rsidR="007C5BB1" w:rsidRPr="007C5BB1" w14:paraId="5B94E083" w14:textId="77777777" w:rsidTr="006F090F">
        <w:trPr>
          <w:trHeight w:val="295"/>
        </w:trPr>
        <w:tc>
          <w:tcPr>
            <w:tcW w:w="1296" w:type="dxa"/>
            <w:tcBorders>
              <w:top w:val="nil"/>
              <w:left w:val="nil"/>
              <w:bottom w:val="nil"/>
              <w:right w:val="nil"/>
            </w:tcBorders>
            <w:shd w:val="clear" w:color="auto" w:fill="auto"/>
            <w:hideMark/>
          </w:tcPr>
          <w:p w14:paraId="28E3D65B"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hideMark/>
          </w:tcPr>
          <w:p w14:paraId="47A33102"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hideMark/>
          </w:tcPr>
          <w:p w14:paraId="5A9BEC4C"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2AC4FFE5"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6299B753"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3E1AE1C4"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6483" w:type="dxa"/>
            <w:gridSpan w:val="3"/>
            <w:tcBorders>
              <w:top w:val="nil"/>
              <w:left w:val="nil"/>
              <w:bottom w:val="nil"/>
              <w:right w:val="nil"/>
            </w:tcBorders>
            <w:shd w:val="clear" w:color="auto" w:fill="auto"/>
            <w:hideMark/>
          </w:tcPr>
          <w:p w14:paraId="2853E449"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236" w:type="dxa"/>
            <w:tcBorders>
              <w:top w:val="nil"/>
              <w:left w:val="nil"/>
              <w:bottom w:val="nil"/>
              <w:right w:val="nil"/>
            </w:tcBorders>
            <w:shd w:val="clear" w:color="auto" w:fill="auto"/>
            <w:hideMark/>
          </w:tcPr>
          <w:p w14:paraId="35699452"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2E6BD26D"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797461C2"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00D7383B"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7C5BB1" w14:paraId="289388A9" w14:textId="77777777" w:rsidTr="007C5BB1">
        <w:trPr>
          <w:gridAfter w:val="6"/>
          <w:wAfter w:w="8018" w:type="dxa"/>
          <w:trHeight w:val="295"/>
        </w:trPr>
        <w:tc>
          <w:tcPr>
            <w:tcW w:w="2911" w:type="dxa"/>
            <w:gridSpan w:val="2"/>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7975DA74"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Date Tested</w:t>
            </w:r>
          </w:p>
        </w:tc>
        <w:tc>
          <w:tcPr>
            <w:tcW w:w="291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394A89C7"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23-Sep-2022</w:t>
            </w:r>
          </w:p>
        </w:tc>
        <w:tc>
          <w:tcPr>
            <w:tcW w:w="2594" w:type="dxa"/>
            <w:gridSpan w:val="2"/>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7B947806"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Test Case (Pass/Fail/Not Executed)</w:t>
            </w:r>
          </w:p>
        </w:tc>
        <w:tc>
          <w:tcPr>
            <w:tcW w:w="259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9CD6B21"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365F2A0C" w14:textId="77777777" w:rsidTr="006F090F">
        <w:trPr>
          <w:trHeight w:val="295"/>
        </w:trPr>
        <w:tc>
          <w:tcPr>
            <w:tcW w:w="1296" w:type="dxa"/>
            <w:tcBorders>
              <w:top w:val="nil"/>
              <w:left w:val="nil"/>
              <w:bottom w:val="nil"/>
              <w:right w:val="nil"/>
            </w:tcBorders>
            <w:shd w:val="clear" w:color="auto" w:fill="auto"/>
            <w:hideMark/>
          </w:tcPr>
          <w:p w14:paraId="3EEE93A9"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hideMark/>
          </w:tcPr>
          <w:p w14:paraId="61A3932F"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hideMark/>
          </w:tcPr>
          <w:p w14:paraId="5B525547"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009E7185"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59759DEF"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1038B085"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6483" w:type="dxa"/>
            <w:gridSpan w:val="3"/>
            <w:tcBorders>
              <w:top w:val="nil"/>
              <w:left w:val="nil"/>
              <w:bottom w:val="nil"/>
              <w:right w:val="nil"/>
            </w:tcBorders>
            <w:shd w:val="clear" w:color="auto" w:fill="auto"/>
            <w:hideMark/>
          </w:tcPr>
          <w:p w14:paraId="69D8A353"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236" w:type="dxa"/>
            <w:tcBorders>
              <w:top w:val="nil"/>
              <w:left w:val="nil"/>
              <w:bottom w:val="nil"/>
              <w:right w:val="nil"/>
            </w:tcBorders>
            <w:shd w:val="clear" w:color="auto" w:fill="auto"/>
            <w:hideMark/>
          </w:tcPr>
          <w:p w14:paraId="36FE8C28"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5E53AEAD"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4B60FC03"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62B0DEC5"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7C5BB1" w14:paraId="7FC2BB55" w14:textId="77777777" w:rsidTr="007C5BB1">
        <w:trPr>
          <w:gridAfter w:val="4"/>
          <w:wAfter w:w="4127" w:type="dxa"/>
          <w:trHeight w:val="295"/>
        </w:trPr>
        <w:tc>
          <w:tcPr>
            <w:tcW w:w="1296" w:type="dxa"/>
            <w:tcBorders>
              <w:top w:val="single" w:sz="4" w:space="0" w:color="B2B2B2"/>
              <w:left w:val="single" w:sz="4" w:space="0" w:color="B2B2B2"/>
              <w:bottom w:val="single" w:sz="4" w:space="0" w:color="B2B2B2"/>
              <w:right w:val="single" w:sz="4" w:space="0" w:color="B2B2B2"/>
            </w:tcBorders>
            <w:shd w:val="clear" w:color="auto" w:fill="DEEAF6"/>
            <w:hideMark/>
          </w:tcPr>
          <w:p w14:paraId="7BDCD936"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S #</w:t>
            </w:r>
          </w:p>
        </w:tc>
        <w:tc>
          <w:tcPr>
            <w:tcW w:w="4526" w:type="dxa"/>
            <w:gridSpan w:val="3"/>
            <w:tcBorders>
              <w:top w:val="single" w:sz="4" w:space="0" w:color="B2B2B2"/>
              <w:left w:val="nil"/>
              <w:bottom w:val="single" w:sz="4" w:space="0" w:color="B2B2B2"/>
              <w:right w:val="single" w:sz="4" w:space="0" w:color="B2B2B2"/>
            </w:tcBorders>
            <w:shd w:val="clear" w:color="auto" w:fill="DEEAF6"/>
            <w:hideMark/>
          </w:tcPr>
          <w:p w14:paraId="6285D810"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Prerequisites:</w:t>
            </w:r>
          </w:p>
        </w:tc>
        <w:tc>
          <w:tcPr>
            <w:tcW w:w="1296" w:type="dxa"/>
            <w:tcBorders>
              <w:top w:val="nil"/>
              <w:left w:val="nil"/>
              <w:bottom w:val="nil"/>
              <w:right w:val="nil"/>
            </w:tcBorders>
            <w:shd w:val="clear" w:color="auto" w:fill="auto"/>
            <w:hideMark/>
          </w:tcPr>
          <w:p w14:paraId="43BEC9EF"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c>
          <w:tcPr>
            <w:tcW w:w="1298" w:type="dxa"/>
            <w:tcBorders>
              <w:top w:val="single" w:sz="4" w:space="0" w:color="B2B2B2"/>
              <w:left w:val="single" w:sz="4" w:space="0" w:color="B2B2B2"/>
              <w:bottom w:val="single" w:sz="4" w:space="0" w:color="B2B2B2"/>
              <w:right w:val="single" w:sz="4" w:space="0" w:color="B2B2B2"/>
            </w:tcBorders>
            <w:shd w:val="clear" w:color="auto" w:fill="DEEAF6"/>
            <w:noWrap/>
            <w:vAlign w:val="center"/>
            <w:hideMark/>
          </w:tcPr>
          <w:p w14:paraId="0955B3CA"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S #</w:t>
            </w:r>
          </w:p>
        </w:tc>
        <w:tc>
          <w:tcPr>
            <w:tcW w:w="6483" w:type="dxa"/>
            <w:gridSpan w:val="3"/>
            <w:tcBorders>
              <w:top w:val="single" w:sz="4" w:space="0" w:color="B2B2B2"/>
              <w:left w:val="nil"/>
              <w:bottom w:val="single" w:sz="4" w:space="0" w:color="B2B2B2"/>
              <w:right w:val="single" w:sz="4" w:space="0" w:color="B2B2B2"/>
            </w:tcBorders>
            <w:shd w:val="clear" w:color="auto" w:fill="DEEAF6"/>
            <w:noWrap/>
            <w:vAlign w:val="center"/>
            <w:hideMark/>
          </w:tcPr>
          <w:p w14:paraId="37DEF751"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Test Data</w:t>
            </w:r>
          </w:p>
        </w:tc>
      </w:tr>
      <w:tr w:rsidR="007C5BB1" w:rsidRPr="007C5BB1" w14:paraId="072234CB" w14:textId="77777777" w:rsidTr="006F090F">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hideMark/>
          </w:tcPr>
          <w:p w14:paraId="6C99B512"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1</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5FC463DB"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roofErr w:type="spellStart"/>
            <w:r w:rsidRPr="007C5BB1">
              <w:rPr>
                <w:rFonts w:ascii="Calibri" w:eastAsia="Times New Roman" w:hAnsi="Calibri" w:cs="Calibri"/>
                <w:sz w:val="22"/>
                <w:lang w:val="en-GB" w:eastAsia="en-GB"/>
              </w:rPr>
              <w:t>Powerbank</w:t>
            </w:r>
            <w:proofErr w:type="spellEnd"/>
            <w:r w:rsidRPr="007C5BB1">
              <w:rPr>
                <w:rFonts w:ascii="Calibri" w:eastAsia="Times New Roman" w:hAnsi="Calibri" w:cs="Calibri"/>
                <w:sz w:val="22"/>
                <w:lang w:val="en-GB" w:eastAsia="en-GB"/>
              </w:rPr>
              <w:t xml:space="preserve"> fully charged</w:t>
            </w:r>
          </w:p>
        </w:tc>
        <w:tc>
          <w:tcPr>
            <w:tcW w:w="1296" w:type="dxa"/>
            <w:tcBorders>
              <w:top w:val="nil"/>
              <w:left w:val="nil"/>
              <w:bottom w:val="nil"/>
              <w:right w:val="nil"/>
            </w:tcBorders>
            <w:shd w:val="clear" w:color="auto" w:fill="auto"/>
            <w:hideMark/>
          </w:tcPr>
          <w:p w14:paraId="0C37AD31"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EFBE21A"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1</w:t>
            </w:r>
          </w:p>
        </w:tc>
        <w:tc>
          <w:tcPr>
            <w:tcW w:w="6483" w:type="dxa"/>
            <w:gridSpan w:val="3"/>
            <w:tcBorders>
              <w:top w:val="single" w:sz="4" w:space="0" w:color="auto"/>
              <w:left w:val="nil"/>
              <w:bottom w:val="single" w:sz="4" w:space="0" w:color="auto"/>
              <w:right w:val="single" w:sz="4" w:space="0" w:color="000000"/>
            </w:tcBorders>
            <w:shd w:val="clear" w:color="auto" w:fill="auto"/>
            <w:vAlign w:val="center"/>
            <w:hideMark/>
          </w:tcPr>
          <w:p w14:paraId="301DED37"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roofErr w:type="spellStart"/>
            <w:r w:rsidRPr="007C5BB1">
              <w:rPr>
                <w:rFonts w:ascii="Calibri" w:eastAsia="Times New Roman" w:hAnsi="Calibri" w:cs="Calibri"/>
                <w:sz w:val="22"/>
                <w:lang w:val="en-GB" w:eastAsia="en-GB"/>
              </w:rPr>
              <w:t>TagName</w:t>
            </w:r>
            <w:proofErr w:type="spellEnd"/>
            <w:r w:rsidRPr="007C5BB1">
              <w:rPr>
                <w:rFonts w:ascii="Calibri" w:eastAsia="Times New Roman" w:hAnsi="Calibri" w:cs="Calibri"/>
                <w:sz w:val="22"/>
                <w:lang w:val="en-GB" w:eastAsia="en-GB"/>
              </w:rPr>
              <w:t xml:space="preserve"> = tagT6</w:t>
            </w:r>
          </w:p>
        </w:tc>
      </w:tr>
      <w:tr w:rsidR="007C5BB1" w:rsidRPr="007C5BB1" w14:paraId="563A34F0"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hideMark/>
          </w:tcPr>
          <w:p w14:paraId="4650131B"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08F9D7F7"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Tag data saved in the flash memory</w:t>
            </w:r>
          </w:p>
        </w:tc>
        <w:tc>
          <w:tcPr>
            <w:tcW w:w="1296" w:type="dxa"/>
            <w:tcBorders>
              <w:top w:val="nil"/>
              <w:left w:val="nil"/>
              <w:bottom w:val="nil"/>
              <w:right w:val="nil"/>
            </w:tcBorders>
            <w:shd w:val="clear" w:color="auto" w:fill="auto"/>
            <w:hideMark/>
          </w:tcPr>
          <w:p w14:paraId="73DEDA72"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single" w:sz="4" w:space="0" w:color="auto"/>
              <w:bottom w:val="single" w:sz="4" w:space="0" w:color="auto"/>
              <w:right w:val="single" w:sz="4" w:space="0" w:color="auto"/>
            </w:tcBorders>
            <w:shd w:val="clear" w:color="auto" w:fill="auto"/>
            <w:vAlign w:val="center"/>
            <w:hideMark/>
          </w:tcPr>
          <w:p w14:paraId="476F3EB3"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w:t>
            </w:r>
          </w:p>
        </w:tc>
        <w:tc>
          <w:tcPr>
            <w:tcW w:w="6483" w:type="dxa"/>
            <w:gridSpan w:val="3"/>
            <w:tcBorders>
              <w:top w:val="single" w:sz="4" w:space="0" w:color="auto"/>
              <w:left w:val="nil"/>
              <w:bottom w:val="single" w:sz="4" w:space="0" w:color="auto"/>
              <w:right w:val="single" w:sz="4" w:space="0" w:color="000000"/>
            </w:tcBorders>
            <w:shd w:val="clear" w:color="auto" w:fill="auto"/>
            <w:vAlign w:val="center"/>
            <w:hideMark/>
          </w:tcPr>
          <w:p w14:paraId="11C53977"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roofErr w:type="spellStart"/>
            <w:r w:rsidRPr="007C5BB1">
              <w:rPr>
                <w:rFonts w:ascii="Calibri" w:eastAsia="Times New Roman" w:hAnsi="Calibri" w:cs="Calibri"/>
                <w:sz w:val="22"/>
                <w:lang w:val="en-GB" w:eastAsia="en-GB"/>
              </w:rPr>
              <w:t>WIFIinterval</w:t>
            </w:r>
            <w:proofErr w:type="spellEnd"/>
            <w:r w:rsidRPr="007C5BB1">
              <w:rPr>
                <w:rFonts w:ascii="Calibri" w:eastAsia="Times New Roman" w:hAnsi="Calibri" w:cs="Calibri"/>
                <w:sz w:val="22"/>
                <w:lang w:val="en-GB" w:eastAsia="en-GB"/>
              </w:rPr>
              <w:t xml:space="preserve"> = 10000</w:t>
            </w:r>
          </w:p>
        </w:tc>
      </w:tr>
      <w:tr w:rsidR="007C5BB1" w:rsidRPr="007C5BB1" w14:paraId="74334CEC"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hideMark/>
          </w:tcPr>
          <w:p w14:paraId="120DC98F"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3</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35FA3BC8"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Internet Access</w:t>
            </w:r>
          </w:p>
        </w:tc>
        <w:tc>
          <w:tcPr>
            <w:tcW w:w="1296" w:type="dxa"/>
            <w:tcBorders>
              <w:top w:val="nil"/>
              <w:left w:val="nil"/>
              <w:bottom w:val="nil"/>
              <w:right w:val="nil"/>
            </w:tcBorders>
            <w:shd w:val="clear" w:color="auto" w:fill="auto"/>
            <w:hideMark/>
          </w:tcPr>
          <w:p w14:paraId="5BD43069"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single" w:sz="4" w:space="0" w:color="auto"/>
              <w:bottom w:val="single" w:sz="4" w:space="0" w:color="auto"/>
              <w:right w:val="single" w:sz="4" w:space="0" w:color="auto"/>
            </w:tcBorders>
            <w:shd w:val="clear" w:color="auto" w:fill="auto"/>
            <w:vAlign w:val="center"/>
            <w:hideMark/>
          </w:tcPr>
          <w:p w14:paraId="7652144B"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3</w:t>
            </w:r>
          </w:p>
        </w:tc>
        <w:tc>
          <w:tcPr>
            <w:tcW w:w="6483" w:type="dxa"/>
            <w:gridSpan w:val="3"/>
            <w:tcBorders>
              <w:top w:val="single" w:sz="4" w:space="0" w:color="auto"/>
              <w:left w:val="nil"/>
              <w:bottom w:val="single" w:sz="4" w:space="0" w:color="auto"/>
              <w:right w:val="single" w:sz="4" w:space="0" w:color="000000"/>
            </w:tcBorders>
            <w:shd w:val="clear" w:color="auto" w:fill="auto"/>
            <w:vAlign w:val="center"/>
            <w:hideMark/>
          </w:tcPr>
          <w:p w14:paraId="45E16D84"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roofErr w:type="spellStart"/>
            <w:r w:rsidRPr="007C5BB1">
              <w:rPr>
                <w:rFonts w:ascii="Calibri" w:eastAsia="Times New Roman" w:hAnsi="Calibri" w:cs="Calibri"/>
                <w:sz w:val="22"/>
                <w:lang w:val="en-GB" w:eastAsia="en-GB"/>
              </w:rPr>
              <w:t>BLEinterval</w:t>
            </w:r>
            <w:proofErr w:type="spellEnd"/>
            <w:r w:rsidRPr="007C5BB1">
              <w:rPr>
                <w:rFonts w:ascii="Calibri" w:eastAsia="Times New Roman" w:hAnsi="Calibri" w:cs="Calibri"/>
                <w:sz w:val="22"/>
                <w:lang w:val="en-GB" w:eastAsia="en-GB"/>
              </w:rPr>
              <w:t xml:space="preserve"> = 8000</w:t>
            </w:r>
          </w:p>
        </w:tc>
      </w:tr>
      <w:tr w:rsidR="007C5BB1" w:rsidRPr="007C5BB1" w14:paraId="25BD72AC" w14:textId="77777777" w:rsidTr="006F090F">
        <w:trPr>
          <w:gridAfter w:val="8"/>
          <w:wAfter w:w="11908" w:type="dxa"/>
          <w:trHeight w:val="295"/>
        </w:trPr>
        <w:tc>
          <w:tcPr>
            <w:tcW w:w="1296" w:type="dxa"/>
            <w:tcBorders>
              <w:top w:val="nil"/>
              <w:left w:val="single" w:sz="4" w:space="0" w:color="auto"/>
              <w:bottom w:val="single" w:sz="4" w:space="0" w:color="auto"/>
              <w:right w:val="single" w:sz="4" w:space="0" w:color="auto"/>
            </w:tcBorders>
            <w:shd w:val="clear" w:color="auto" w:fill="auto"/>
            <w:hideMark/>
          </w:tcPr>
          <w:p w14:paraId="6F1AF01E"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4</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777AAECC"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Webserver online</w:t>
            </w:r>
          </w:p>
        </w:tc>
        <w:tc>
          <w:tcPr>
            <w:tcW w:w="1296" w:type="dxa"/>
            <w:tcBorders>
              <w:top w:val="nil"/>
              <w:left w:val="nil"/>
              <w:bottom w:val="nil"/>
              <w:right w:val="nil"/>
            </w:tcBorders>
            <w:shd w:val="clear" w:color="auto" w:fill="auto"/>
            <w:hideMark/>
          </w:tcPr>
          <w:p w14:paraId="3890CAB6"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7C5BB1" w14:paraId="0BB3525C" w14:textId="77777777" w:rsidTr="006F090F">
        <w:trPr>
          <w:trHeight w:val="295"/>
        </w:trPr>
        <w:tc>
          <w:tcPr>
            <w:tcW w:w="1296" w:type="dxa"/>
            <w:tcBorders>
              <w:top w:val="nil"/>
              <w:left w:val="nil"/>
              <w:bottom w:val="nil"/>
              <w:right w:val="nil"/>
            </w:tcBorders>
            <w:shd w:val="clear" w:color="auto" w:fill="auto"/>
            <w:hideMark/>
          </w:tcPr>
          <w:p w14:paraId="6FE5000E"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hideMark/>
          </w:tcPr>
          <w:p w14:paraId="3F40158B"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hideMark/>
          </w:tcPr>
          <w:p w14:paraId="18874419"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184C3B51"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3F8C49CC"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03F7F9DE"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6483" w:type="dxa"/>
            <w:gridSpan w:val="3"/>
            <w:tcBorders>
              <w:top w:val="nil"/>
              <w:left w:val="nil"/>
              <w:bottom w:val="nil"/>
              <w:right w:val="nil"/>
            </w:tcBorders>
            <w:shd w:val="clear" w:color="auto" w:fill="auto"/>
            <w:hideMark/>
          </w:tcPr>
          <w:p w14:paraId="5B397C8F"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236" w:type="dxa"/>
            <w:tcBorders>
              <w:top w:val="nil"/>
              <w:left w:val="nil"/>
              <w:bottom w:val="nil"/>
              <w:right w:val="nil"/>
            </w:tcBorders>
            <w:shd w:val="clear" w:color="auto" w:fill="auto"/>
            <w:hideMark/>
          </w:tcPr>
          <w:p w14:paraId="476C5BA8"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2305107A"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1455E6FF"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3E8B93D6"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454C63" w14:paraId="79B49698" w14:textId="77777777" w:rsidTr="007C5BB1">
        <w:trPr>
          <w:trHeight w:val="295"/>
        </w:trPr>
        <w:tc>
          <w:tcPr>
            <w:tcW w:w="1296" w:type="dxa"/>
            <w:tcBorders>
              <w:top w:val="single" w:sz="4" w:space="0" w:color="B2B2B2"/>
              <w:left w:val="single" w:sz="4" w:space="0" w:color="B2B2B2"/>
              <w:bottom w:val="single" w:sz="4" w:space="0" w:color="B2B2B2"/>
              <w:right w:val="single" w:sz="4" w:space="0" w:color="B2B2B2"/>
            </w:tcBorders>
            <w:shd w:val="clear" w:color="auto" w:fill="DEEAF6"/>
            <w:noWrap/>
            <w:hideMark/>
          </w:tcPr>
          <w:p w14:paraId="796B502F" w14:textId="77777777" w:rsidR="007C5BB1" w:rsidRPr="007C5BB1" w:rsidRDefault="007C5BB1" w:rsidP="007C5BB1">
            <w:pPr>
              <w:widowControl/>
              <w:autoSpaceDE/>
              <w:autoSpaceDN/>
              <w:spacing w:line="240" w:lineRule="auto"/>
              <w:jc w:val="left"/>
              <w:rPr>
                <w:rFonts w:ascii="Calibri" w:eastAsia="Times New Roman" w:hAnsi="Calibri" w:cs="Calibri"/>
                <w:b/>
                <w:bCs/>
                <w:sz w:val="22"/>
                <w:u w:val="single"/>
                <w:lang w:val="en-GB" w:eastAsia="en-GB"/>
              </w:rPr>
            </w:pPr>
            <w:r w:rsidRPr="007C5BB1">
              <w:rPr>
                <w:rFonts w:ascii="Calibri" w:eastAsia="Times New Roman" w:hAnsi="Calibri" w:cs="Calibri"/>
                <w:b/>
                <w:bCs/>
                <w:sz w:val="22"/>
                <w:u w:val="single"/>
                <w:lang w:val="en-GB" w:eastAsia="en-GB"/>
              </w:rPr>
              <w:t>Test Scenario</w:t>
            </w:r>
          </w:p>
        </w:tc>
        <w:tc>
          <w:tcPr>
            <w:tcW w:w="13603" w:type="dxa"/>
            <w:gridSpan w:val="8"/>
            <w:tcBorders>
              <w:top w:val="nil"/>
              <w:left w:val="nil"/>
              <w:bottom w:val="nil"/>
              <w:right w:val="nil"/>
            </w:tcBorders>
            <w:shd w:val="clear" w:color="auto" w:fill="auto"/>
            <w:noWrap/>
            <w:hideMark/>
          </w:tcPr>
          <w:p w14:paraId="24F02731"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A </w:t>
            </w:r>
            <w:proofErr w:type="spellStart"/>
            <w:r w:rsidRPr="007C5BB1">
              <w:rPr>
                <w:rFonts w:ascii="Calibri" w:eastAsia="Times New Roman" w:hAnsi="Calibri" w:cs="Calibri"/>
                <w:sz w:val="22"/>
                <w:lang w:val="en-GB" w:eastAsia="en-GB"/>
              </w:rPr>
              <w:t>powerbank</w:t>
            </w:r>
            <w:proofErr w:type="spellEnd"/>
            <w:r w:rsidRPr="007C5BB1">
              <w:rPr>
                <w:rFonts w:ascii="Calibri" w:eastAsia="Times New Roman" w:hAnsi="Calibri" w:cs="Calibri"/>
                <w:sz w:val="22"/>
                <w:lang w:val="en-GB" w:eastAsia="en-GB"/>
              </w:rPr>
              <w:t>-powered tag is left in an open environment with Internet Access, while the webserver is being monitored for the time at which the tag starts to post data and when it last posted data.</w:t>
            </w:r>
          </w:p>
        </w:tc>
        <w:tc>
          <w:tcPr>
            <w:tcW w:w="236" w:type="dxa"/>
            <w:tcBorders>
              <w:top w:val="nil"/>
              <w:left w:val="nil"/>
              <w:bottom w:val="nil"/>
              <w:right w:val="nil"/>
            </w:tcBorders>
            <w:shd w:val="clear" w:color="auto" w:fill="auto"/>
            <w:hideMark/>
          </w:tcPr>
          <w:p w14:paraId="2C1C500E"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5537E6FA"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5CA4E002"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3C3288BD"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454C63" w14:paraId="3B1D9B17" w14:textId="77777777" w:rsidTr="006F090F">
        <w:trPr>
          <w:trHeight w:val="295"/>
        </w:trPr>
        <w:tc>
          <w:tcPr>
            <w:tcW w:w="1296" w:type="dxa"/>
            <w:tcBorders>
              <w:top w:val="nil"/>
              <w:left w:val="nil"/>
              <w:bottom w:val="nil"/>
              <w:right w:val="nil"/>
            </w:tcBorders>
            <w:shd w:val="clear" w:color="auto" w:fill="auto"/>
            <w:noWrap/>
            <w:vAlign w:val="bottom"/>
            <w:hideMark/>
          </w:tcPr>
          <w:p w14:paraId="2002408E"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noWrap/>
            <w:vAlign w:val="bottom"/>
            <w:hideMark/>
          </w:tcPr>
          <w:p w14:paraId="11733A77"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noWrap/>
            <w:vAlign w:val="bottom"/>
            <w:hideMark/>
          </w:tcPr>
          <w:p w14:paraId="0C96A786"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noWrap/>
            <w:vAlign w:val="bottom"/>
            <w:hideMark/>
          </w:tcPr>
          <w:p w14:paraId="0AA56D51"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noWrap/>
            <w:vAlign w:val="bottom"/>
            <w:hideMark/>
          </w:tcPr>
          <w:p w14:paraId="075F614B"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noWrap/>
            <w:vAlign w:val="bottom"/>
            <w:hideMark/>
          </w:tcPr>
          <w:p w14:paraId="71243BCE"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6483" w:type="dxa"/>
            <w:gridSpan w:val="3"/>
            <w:tcBorders>
              <w:top w:val="nil"/>
              <w:left w:val="nil"/>
              <w:bottom w:val="nil"/>
              <w:right w:val="nil"/>
            </w:tcBorders>
            <w:shd w:val="clear" w:color="auto" w:fill="auto"/>
            <w:noWrap/>
            <w:vAlign w:val="bottom"/>
            <w:hideMark/>
          </w:tcPr>
          <w:p w14:paraId="16174B92"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236" w:type="dxa"/>
            <w:tcBorders>
              <w:top w:val="nil"/>
              <w:left w:val="nil"/>
              <w:bottom w:val="nil"/>
              <w:right w:val="nil"/>
            </w:tcBorders>
            <w:shd w:val="clear" w:color="auto" w:fill="auto"/>
            <w:noWrap/>
            <w:vAlign w:val="bottom"/>
            <w:hideMark/>
          </w:tcPr>
          <w:p w14:paraId="16BACBBA"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noWrap/>
            <w:vAlign w:val="bottom"/>
            <w:hideMark/>
          </w:tcPr>
          <w:p w14:paraId="17264E14"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noWrap/>
            <w:vAlign w:val="bottom"/>
            <w:hideMark/>
          </w:tcPr>
          <w:p w14:paraId="338E0EE3"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noWrap/>
            <w:vAlign w:val="bottom"/>
            <w:hideMark/>
          </w:tcPr>
          <w:p w14:paraId="6BDDE817"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454C63" w14:paraId="5A8D12B9" w14:textId="77777777" w:rsidTr="007C5BB1">
        <w:trPr>
          <w:gridAfter w:val="4"/>
          <w:wAfter w:w="4127" w:type="dxa"/>
          <w:trHeight w:val="472"/>
        </w:trPr>
        <w:tc>
          <w:tcPr>
            <w:tcW w:w="1296" w:type="dxa"/>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79D38802"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Step #</w:t>
            </w:r>
          </w:p>
        </w:tc>
        <w:tc>
          <w:tcPr>
            <w:tcW w:w="3229" w:type="dxa"/>
            <w:gridSpan w:val="2"/>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4315BFF2"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Step Details</w:t>
            </w:r>
          </w:p>
        </w:tc>
        <w:tc>
          <w:tcPr>
            <w:tcW w:w="2593" w:type="dxa"/>
            <w:gridSpan w:val="2"/>
            <w:vMerge w:val="restart"/>
            <w:tcBorders>
              <w:top w:val="single" w:sz="4" w:space="0" w:color="B2B2B2"/>
              <w:left w:val="single" w:sz="4" w:space="0" w:color="B2B2B2"/>
              <w:bottom w:val="single" w:sz="4" w:space="0" w:color="B2B2B2"/>
              <w:right w:val="single" w:sz="4" w:space="0" w:color="B2B2B2"/>
            </w:tcBorders>
            <w:shd w:val="clear" w:color="auto" w:fill="DEEAF6"/>
            <w:noWrap/>
            <w:vAlign w:val="center"/>
            <w:hideMark/>
          </w:tcPr>
          <w:p w14:paraId="34716D46"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Expected Results</w:t>
            </w:r>
          </w:p>
        </w:tc>
        <w:tc>
          <w:tcPr>
            <w:tcW w:w="3890" w:type="dxa"/>
            <w:gridSpan w:val="2"/>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7E79DF68"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Actual Results</w:t>
            </w:r>
          </w:p>
        </w:tc>
        <w:tc>
          <w:tcPr>
            <w:tcW w:w="3891" w:type="dxa"/>
            <w:gridSpan w:val="2"/>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247C95D7"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Pass / Fail / Not executed / Suspended</w:t>
            </w:r>
          </w:p>
        </w:tc>
      </w:tr>
      <w:tr w:rsidR="007C5BB1" w:rsidRPr="00454C63" w14:paraId="532D2FAA" w14:textId="77777777" w:rsidTr="007C5BB1">
        <w:trPr>
          <w:gridAfter w:val="4"/>
          <w:wAfter w:w="4127" w:type="dxa"/>
          <w:trHeight w:val="472"/>
        </w:trPr>
        <w:tc>
          <w:tcPr>
            <w:tcW w:w="1296" w:type="dxa"/>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71143731"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c>
          <w:tcPr>
            <w:tcW w:w="3229" w:type="dxa"/>
            <w:gridSpan w:val="2"/>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2F9659E6"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c>
          <w:tcPr>
            <w:tcW w:w="2593" w:type="dxa"/>
            <w:gridSpan w:val="2"/>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36039337"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c>
          <w:tcPr>
            <w:tcW w:w="3890" w:type="dxa"/>
            <w:gridSpan w:val="2"/>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42336379"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c>
          <w:tcPr>
            <w:tcW w:w="3891" w:type="dxa"/>
            <w:gridSpan w:val="2"/>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487BDF2A"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r>
      <w:tr w:rsidR="007C5BB1" w:rsidRPr="007C5BB1" w14:paraId="4BFD1249" w14:textId="77777777" w:rsidTr="006F090F">
        <w:trPr>
          <w:gridAfter w:val="4"/>
          <w:wAfter w:w="4127" w:type="dxa"/>
          <w:trHeight w:val="573"/>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78A6BB2"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1</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64524475"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Connect the Tag to the </w:t>
            </w:r>
            <w:proofErr w:type="spellStart"/>
            <w:r w:rsidRPr="007C5BB1">
              <w:rPr>
                <w:rFonts w:ascii="Calibri" w:eastAsia="Times New Roman" w:hAnsi="Calibri" w:cs="Calibri"/>
                <w:sz w:val="22"/>
                <w:lang w:val="en-GB" w:eastAsia="en-GB"/>
              </w:rPr>
              <w:t>Powerbank</w:t>
            </w:r>
            <w:proofErr w:type="spellEnd"/>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43193091"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The </w:t>
            </w:r>
            <w:proofErr w:type="spellStart"/>
            <w:r w:rsidRPr="007C5BB1">
              <w:rPr>
                <w:rFonts w:ascii="Calibri" w:eastAsia="Times New Roman" w:hAnsi="Calibri" w:cs="Calibri"/>
                <w:sz w:val="22"/>
                <w:lang w:val="en-GB" w:eastAsia="en-GB"/>
              </w:rPr>
              <w:t>powerbank</w:t>
            </w:r>
            <w:proofErr w:type="spellEnd"/>
            <w:r w:rsidRPr="007C5BB1">
              <w:rPr>
                <w:rFonts w:ascii="Calibri" w:eastAsia="Times New Roman" w:hAnsi="Calibri" w:cs="Calibri"/>
                <w:sz w:val="22"/>
                <w:lang w:val="en-GB" w:eastAsia="en-GB"/>
              </w:rPr>
              <w:t xml:space="preserve"> turns blue when it is working</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38691261"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gridSpan w:val="2"/>
            <w:tcBorders>
              <w:top w:val="single" w:sz="4" w:space="0" w:color="auto"/>
              <w:left w:val="nil"/>
              <w:bottom w:val="single" w:sz="4" w:space="0" w:color="auto"/>
              <w:right w:val="single" w:sz="4" w:space="0" w:color="000000"/>
            </w:tcBorders>
            <w:shd w:val="clear" w:color="auto" w:fill="auto"/>
            <w:vAlign w:val="center"/>
          </w:tcPr>
          <w:p w14:paraId="31F2D5B3"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1B327615"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46B367B1"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6B9DBDBA"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Navigate to http://ils.dsi.uminho.pt/viewData</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1D846CE7"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Site should open</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7C5295C8"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gridSpan w:val="2"/>
            <w:tcBorders>
              <w:top w:val="single" w:sz="4" w:space="0" w:color="auto"/>
              <w:left w:val="nil"/>
              <w:bottom w:val="single" w:sz="4" w:space="0" w:color="auto"/>
              <w:right w:val="single" w:sz="4" w:space="0" w:color="000000"/>
            </w:tcBorders>
            <w:shd w:val="clear" w:color="auto" w:fill="auto"/>
            <w:vAlign w:val="center"/>
          </w:tcPr>
          <w:p w14:paraId="07491EE2"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38C0ACB4"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79E8BD05"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3</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70A86E43"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Enter </w:t>
            </w:r>
            <w:proofErr w:type="spellStart"/>
            <w:r w:rsidRPr="007C5BB1">
              <w:rPr>
                <w:rFonts w:ascii="Calibri" w:eastAsia="Times New Roman" w:hAnsi="Calibri" w:cs="Calibri"/>
                <w:sz w:val="22"/>
                <w:lang w:val="en-GB" w:eastAsia="en-GB"/>
              </w:rPr>
              <w:t>TagName</w:t>
            </w:r>
            <w:proofErr w:type="spellEnd"/>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089AED84"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Credential can be entered</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3A968718"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gridSpan w:val="2"/>
            <w:tcBorders>
              <w:top w:val="single" w:sz="4" w:space="0" w:color="auto"/>
              <w:left w:val="nil"/>
              <w:bottom w:val="single" w:sz="4" w:space="0" w:color="auto"/>
              <w:right w:val="single" w:sz="4" w:space="0" w:color="000000"/>
            </w:tcBorders>
            <w:shd w:val="clear" w:color="auto" w:fill="auto"/>
            <w:vAlign w:val="center"/>
          </w:tcPr>
          <w:p w14:paraId="3BC968A7"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4FA125BD"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52AE4DA8"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4</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03E5FED3"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Click Submit</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296DA17F"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Initial tag data is displayed</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6DD94B7E"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gridSpan w:val="2"/>
            <w:tcBorders>
              <w:top w:val="single" w:sz="4" w:space="0" w:color="auto"/>
              <w:left w:val="nil"/>
              <w:bottom w:val="single" w:sz="4" w:space="0" w:color="auto"/>
              <w:right w:val="single" w:sz="4" w:space="0" w:color="000000"/>
            </w:tcBorders>
            <w:shd w:val="clear" w:color="auto" w:fill="auto"/>
            <w:vAlign w:val="center"/>
          </w:tcPr>
          <w:p w14:paraId="4432101E"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71E8DCB9"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7431B181"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5</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317386A5"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Record initial tag data</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38012742"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1F4BD51D"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2022-09-23 12:04:32</w:t>
            </w:r>
          </w:p>
        </w:tc>
        <w:tc>
          <w:tcPr>
            <w:tcW w:w="3891" w:type="dxa"/>
            <w:gridSpan w:val="2"/>
            <w:tcBorders>
              <w:top w:val="single" w:sz="4" w:space="0" w:color="auto"/>
              <w:left w:val="nil"/>
              <w:bottom w:val="single" w:sz="4" w:space="0" w:color="auto"/>
              <w:right w:val="single" w:sz="4" w:space="0" w:color="000000"/>
            </w:tcBorders>
            <w:shd w:val="clear" w:color="auto" w:fill="auto"/>
            <w:vAlign w:val="center"/>
          </w:tcPr>
          <w:p w14:paraId="3B3B6D9C"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68124A67"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0D68AA5C"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6</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035C365C"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Wait until the </w:t>
            </w:r>
            <w:proofErr w:type="spellStart"/>
            <w:r w:rsidRPr="007C5BB1">
              <w:rPr>
                <w:rFonts w:ascii="Calibri" w:eastAsia="Times New Roman" w:hAnsi="Calibri" w:cs="Calibri"/>
                <w:sz w:val="22"/>
                <w:lang w:val="en-GB" w:eastAsia="en-GB"/>
              </w:rPr>
              <w:t>powerbank</w:t>
            </w:r>
            <w:proofErr w:type="spellEnd"/>
            <w:r w:rsidRPr="007C5BB1">
              <w:rPr>
                <w:rFonts w:ascii="Calibri" w:eastAsia="Times New Roman" w:hAnsi="Calibri" w:cs="Calibri"/>
                <w:sz w:val="22"/>
                <w:lang w:val="en-GB" w:eastAsia="en-GB"/>
              </w:rPr>
              <w:t xml:space="preserve"> is completely discharged</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039E1DF9"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roofErr w:type="spellStart"/>
            <w:r w:rsidRPr="007C5BB1">
              <w:rPr>
                <w:rFonts w:ascii="Calibri" w:eastAsia="Times New Roman" w:hAnsi="Calibri" w:cs="Calibri"/>
                <w:sz w:val="22"/>
                <w:lang w:val="en-GB" w:eastAsia="en-GB"/>
              </w:rPr>
              <w:t>Powerbank</w:t>
            </w:r>
            <w:proofErr w:type="spellEnd"/>
            <w:r w:rsidRPr="007C5BB1">
              <w:rPr>
                <w:rFonts w:ascii="Calibri" w:eastAsia="Times New Roman" w:hAnsi="Calibri" w:cs="Calibri"/>
                <w:sz w:val="22"/>
                <w:lang w:val="en-GB" w:eastAsia="en-GB"/>
              </w:rPr>
              <w:t xml:space="preserve"> stops displaying blue </w:t>
            </w:r>
            <w:proofErr w:type="spellStart"/>
            <w:r w:rsidRPr="007C5BB1">
              <w:rPr>
                <w:rFonts w:ascii="Calibri" w:eastAsia="Times New Roman" w:hAnsi="Calibri" w:cs="Calibri"/>
                <w:sz w:val="22"/>
                <w:lang w:val="en-GB" w:eastAsia="en-GB"/>
              </w:rPr>
              <w:t>color</w:t>
            </w:r>
            <w:proofErr w:type="spellEnd"/>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63F095EC"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gridSpan w:val="2"/>
            <w:tcBorders>
              <w:top w:val="single" w:sz="4" w:space="0" w:color="auto"/>
              <w:left w:val="nil"/>
              <w:bottom w:val="single" w:sz="4" w:space="0" w:color="auto"/>
              <w:right w:val="single" w:sz="4" w:space="0" w:color="000000"/>
            </w:tcBorders>
            <w:shd w:val="clear" w:color="auto" w:fill="auto"/>
            <w:vAlign w:val="center"/>
          </w:tcPr>
          <w:p w14:paraId="1FB46EFB"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1AE2A658" w14:textId="77777777" w:rsidTr="006F090F">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tcPr>
          <w:p w14:paraId="20BD4C9A"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7</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19307B1A"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Click Submit</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73EF4F09"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Final tag data is displayed</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3EB80E1F"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gridSpan w:val="2"/>
            <w:tcBorders>
              <w:top w:val="single" w:sz="4" w:space="0" w:color="auto"/>
              <w:left w:val="nil"/>
              <w:bottom w:val="single" w:sz="4" w:space="0" w:color="auto"/>
              <w:right w:val="single" w:sz="4" w:space="0" w:color="000000"/>
            </w:tcBorders>
            <w:shd w:val="clear" w:color="auto" w:fill="auto"/>
            <w:vAlign w:val="center"/>
          </w:tcPr>
          <w:p w14:paraId="36028CDC"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0A6D2100" w14:textId="77777777" w:rsidTr="006F090F">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tcPr>
          <w:p w14:paraId="04145052"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8</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1A59FECE"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Record final tag data</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0990F457"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18FA565F"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2022-09-24 02:26:07</w:t>
            </w:r>
          </w:p>
        </w:tc>
        <w:tc>
          <w:tcPr>
            <w:tcW w:w="3891" w:type="dxa"/>
            <w:gridSpan w:val="2"/>
            <w:tcBorders>
              <w:top w:val="single" w:sz="4" w:space="0" w:color="auto"/>
              <w:left w:val="nil"/>
              <w:bottom w:val="single" w:sz="4" w:space="0" w:color="auto"/>
              <w:right w:val="single" w:sz="4" w:space="0" w:color="000000"/>
            </w:tcBorders>
            <w:shd w:val="clear" w:color="auto" w:fill="auto"/>
            <w:vAlign w:val="center"/>
          </w:tcPr>
          <w:p w14:paraId="56D026CB"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14D42D9F" w14:textId="77777777" w:rsidTr="006F090F">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tcPr>
          <w:p w14:paraId="1797BC04"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9</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3314B614"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Calculate tag’s execution time</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3C99E1D3"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76793D35"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14 hours 21 minutes 35 seconds</w:t>
            </w:r>
          </w:p>
        </w:tc>
        <w:tc>
          <w:tcPr>
            <w:tcW w:w="3891" w:type="dxa"/>
            <w:gridSpan w:val="2"/>
            <w:tcBorders>
              <w:top w:val="single" w:sz="4" w:space="0" w:color="auto"/>
              <w:left w:val="nil"/>
              <w:bottom w:val="single" w:sz="4" w:space="0" w:color="auto"/>
              <w:right w:val="single" w:sz="4" w:space="0" w:color="000000"/>
            </w:tcBorders>
            <w:shd w:val="clear" w:color="auto" w:fill="auto"/>
            <w:vAlign w:val="center"/>
          </w:tcPr>
          <w:p w14:paraId="242E0720"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454C63" w14:paraId="621E0878" w14:textId="77777777" w:rsidTr="007C5BB1">
        <w:trPr>
          <w:gridAfter w:val="4"/>
          <w:wAfter w:w="4127" w:type="dxa"/>
          <w:trHeight w:val="295"/>
        </w:trPr>
        <w:tc>
          <w:tcPr>
            <w:tcW w:w="2911" w:type="dxa"/>
            <w:gridSpan w:val="2"/>
            <w:tcBorders>
              <w:top w:val="single" w:sz="4" w:space="0" w:color="B2B2B2"/>
              <w:left w:val="single" w:sz="4" w:space="0" w:color="B2B2B2"/>
              <w:bottom w:val="single" w:sz="4" w:space="0" w:color="B2B2B2"/>
              <w:right w:val="single" w:sz="4" w:space="0" w:color="B2B2B2"/>
            </w:tcBorders>
            <w:shd w:val="clear" w:color="auto" w:fill="DEEAF6"/>
            <w:noWrap/>
            <w:hideMark/>
          </w:tcPr>
          <w:p w14:paraId="2AE6DBD1"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lastRenderedPageBreak/>
              <w:t>Test Case ID</w:t>
            </w:r>
          </w:p>
        </w:tc>
        <w:tc>
          <w:tcPr>
            <w:tcW w:w="1614" w:type="dxa"/>
            <w:tcBorders>
              <w:top w:val="single" w:sz="4" w:space="0" w:color="auto"/>
              <w:left w:val="nil"/>
              <w:bottom w:val="single" w:sz="4" w:space="0" w:color="auto"/>
              <w:right w:val="single" w:sz="4" w:space="0" w:color="auto"/>
            </w:tcBorders>
            <w:shd w:val="clear" w:color="auto" w:fill="auto"/>
            <w:noWrap/>
            <w:hideMark/>
          </w:tcPr>
          <w:p w14:paraId="758BBD76"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TagT6</w:t>
            </w:r>
          </w:p>
        </w:tc>
        <w:tc>
          <w:tcPr>
            <w:tcW w:w="2593" w:type="dxa"/>
            <w:gridSpan w:val="2"/>
            <w:tcBorders>
              <w:top w:val="single" w:sz="4" w:space="0" w:color="B2B2B2"/>
              <w:left w:val="single" w:sz="4" w:space="0" w:color="B2B2B2"/>
              <w:bottom w:val="single" w:sz="4" w:space="0" w:color="B2B2B2"/>
              <w:right w:val="single" w:sz="4" w:space="0" w:color="B2B2B2"/>
            </w:tcBorders>
            <w:shd w:val="clear" w:color="auto" w:fill="DEEAF6"/>
            <w:noWrap/>
            <w:hideMark/>
          </w:tcPr>
          <w:p w14:paraId="0CF03E39"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Test Case Description</w:t>
            </w:r>
          </w:p>
        </w:tc>
        <w:tc>
          <w:tcPr>
            <w:tcW w:w="7781" w:type="dxa"/>
            <w:gridSpan w:val="4"/>
            <w:tcBorders>
              <w:top w:val="single" w:sz="4" w:space="0" w:color="auto"/>
              <w:left w:val="nil"/>
              <w:bottom w:val="single" w:sz="4" w:space="0" w:color="auto"/>
              <w:right w:val="single" w:sz="4" w:space="0" w:color="000000"/>
            </w:tcBorders>
            <w:shd w:val="clear" w:color="auto" w:fill="auto"/>
            <w:hideMark/>
          </w:tcPr>
          <w:p w14:paraId="778FC8FA"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Test the duration of the tag’s execution time powered with a </w:t>
            </w:r>
            <w:proofErr w:type="spellStart"/>
            <w:r w:rsidRPr="007C5BB1">
              <w:rPr>
                <w:rFonts w:ascii="Calibri" w:eastAsia="Times New Roman" w:hAnsi="Calibri" w:cs="Calibri"/>
                <w:sz w:val="22"/>
                <w:lang w:val="en-GB" w:eastAsia="en-GB"/>
              </w:rPr>
              <w:t>powerbank</w:t>
            </w:r>
            <w:proofErr w:type="spellEnd"/>
          </w:p>
        </w:tc>
      </w:tr>
      <w:tr w:rsidR="007C5BB1" w:rsidRPr="007C5BB1" w14:paraId="5B201975" w14:textId="77777777" w:rsidTr="007C5BB1">
        <w:trPr>
          <w:gridAfter w:val="4"/>
          <w:wAfter w:w="4127" w:type="dxa"/>
          <w:trHeight w:val="295"/>
        </w:trPr>
        <w:tc>
          <w:tcPr>
            <w:tcW w:w="2911" w:type="dxa"/>
            <w:gridSpan w:val="2"/>
            <w:tcBorders>
              <w:top w:val="single" w:sz="4" w:space="0" w:color="B2B2B2"/>
              <w:left w:val="single" w:sz="4" w:space="0" w:color="B2B2B2"/>
              <w:bottom w:val="single" w:sz="4" w:space="0" w:color="B2B2B2"/>
              <w:right w:val="single" w:sz="4" w:space="0" w:color="B2B2B2"/>
            </w:tcBorders>
            <w:shd w:val="clear" w:color="auto" w:fill="DEEAF6"/>
            <w:noWrap/>
            <w:hideMark/>
          </w:tcPr>
          <w:p w14:paraId="3537C1EE"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Created By</w:t>
            </w:r>
          </w:p>
        </w:tc>
        <w:tc>
          <w:tcPr>
            <w:tcW w:w="1614" w:type="dxa"/>
            <w:tcBorders>
              <w:top w:val="nil"/>
              <w:left w:val="nil"/>
              <w:bottom w:val="single" w:sz="4" w:space="0" w:color="auto"/>
              <w:right w:val="single" w:sz="4" w:space="0" w:color="auto"/>
            </w:tcBorders>
            <w:shd w:val="clear" w:color="auto" w:fill="auto"/>
            <w:noWrap/>
            <w:hideMark/>
          </w:tcPr>
          <w:p w14:paraId="3717953D"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Pedro</w:t>
            </w:r>
          </w:p>
        </w:tc>
        <w:tc>
          <w:tcPr>
            <w:tcW w:w="2593" w:type="dxa"/>
            <w:gridSpan w:val="2"/>
            <w:tcBorders>
              <w:top w:val="single" w:sz="4" w:space="0" w:color="B2B2B2"/>
              <w:left w:val="single" w:sz="4" w:space="0" w:color="B2B2B2"/>
              <w:bottom w:val="single" w:sz="4" w:space="0" w:color="B2B2B2"/>
              <w:right w:val="single" w:sz="4" w:space="0" w:color="B2B2B2"/>
            </w:tcBorders>
            <w:shd w:val="clear" w:color="auto" w:fill="DEEAF6"/>
            <w:hideMark/>
          </w:tcPr>
          <w:p w14:paraId="1EC50D78"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Version</w:t>
            </w:r>
          </w:p>
        </w:tc>
        <w:tc>
          <w:tcPr>
            <w:tcW w:w="7781" w:type="dxa"/>
            <w:gridSpan w:val="4"/>
            <w:tcBorders>
              <w:top w:val="single" w:sz="4" w:space="0" w:color="auto"/>
              <w:left w:val="nil"/>
              <w:bottom w:val="single" w:sz="4" w:space="0" w:color="auto"/>
              <w:right w:val="single" w:sz="4" w:space="0" w:color="000000"/>
            </w:tcBorders>
            <w:shd w:val="clear" w:color="auto" w:fill="auto"/>
            <w:noWrap/>
            <w:hideMark/>
          </w:tcPr>
          <w:p w14:paraId="08A272F0"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3.0</w:t>
            </w:r>
          </w:p>
        </w:tc>
      </w:tr>
      <w:tr w:rsidR="007C5BB1" w:rsidRPr="007C5BB1" w14:paraId="3803065C" w14:textId="77777777" w:rsidTr="006F090F">
        <w:trPr>
          <w:gridAfter w:val="4"/>
          <w:wAfter w:w="4127" w:type="dxa"/>
          <w:trHeight w:val="295"/>
        </w:trPr>
        <w:tc>
          <w:tcPr>
            <w:tcW w:w="1296" w:type="dxa"/>
            <w:tcBorders>
              <w:top w:val="nil"/>
              <w:left w:val="nil"/>
              <w:bottom w:val="nil"/>
              <w:right w:val="nil"/>
            </w:tcBorders>
            <w:shd w:val="clear" w:color="auto" w:fill="auto"/>
            <w:hideMark/>
          </w:tcPr>
          <w:p w14:paraId="797D8726"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hideMark/>
          </w:tcPr>
          <w:p w14:paraId="5FB6C15A"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hideMark/>
          </w:tcPr>
          <w:p w14:paraId="01247FFA"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704E4AF8"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069F124C"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1F8D928D"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6483" w:type="dxa"/>
            <w:gridSpan w:val="3"/>
            <w:tcBorders>
              <w:top w:val="nil"/>
              <w:left w:val="nil"/>
              <w:bottom w:val="nil"/>
              <w:right w:val="nil"/>
            </w:tcBorders>
            <w:shd w:val="clear" w:color="auto" w:fill="auto"/>
            <w:hideMark/>
          </w:tcPr>
          <w:p w14:paraId="153BF3C2"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7C5BB1" w14:paraId="54632321" w14:textId="77777777" w:rsidTr="007C5BB1">
        <w:trPr>
          <w:gridAfter w:val="6"/>
          <w:wAfter w:w="8018" w:type="dxa"/>
          <w:trHeight w:val="295"/>
        </w:trPr>
        <w:tc>
          <w:tcPr>
            <w:tcW w:w="2911" w:type="dxa"/>
            <w:gridSpan w:val="2"/>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6717C9B1"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Date Tested</w:t>
            </w:r>
          </w:p>
        </w:tc>
        <w:tc>
          <w:tcPr>
            <w:tcW w:w="291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16A17614"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24-Sep-2022</w:t>
            </w:r>
          </w:p>
        </w:tc>
        <w:tc>
          <w:tcPr>
            <w:tcW w:w="2594" w:type="dxa"/>
            <w:gridSpan w:val="2"/>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4B3B8A86"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Test Case (Pass/Fail/Not Executed)</w:t>
            </w:r>
          </w:p>
        </w:tc>
        <w:tc>
          <w:tcPr>
            <w:tcW w:w="259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63E056E"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4FA02755" w14:textId="77777777" w:rsidTr="006F090F">
        <w:trPr>
          <w:gridAfter w:val="4"/>
          <w:wAfter w:w="4127" w:type="dxa"/>
          <w:trHeight w:val="295"/>
        </w:trPr>
        <w:tc>
          <w:tcPr>
            <w:tcW w:w="1296" w:type="dxa"/>
            <w:tcBorders>
              <w:top w:val="nil"/>
              <w:left w:val="nil"/>
              <w:bottom w:val="nil"/>
              <w:right w:val="nil"/>
            </w:tcBorders>
            <w:shd w:val="clear" w:color="auto" w:fill="auto"/>
            <w:hideMark/>
          </w:tcPr>
          <w:p w14:paraId="7A477E7A"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hideMark/>
          </w:tcPr>
          <w:p w14:paraId="23CC1831"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hideMark/>
          </w:tcPr>
          <w:p w14:paraId="67C8CBAB"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1D3A3DFC"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5E689E5F"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6E909AB2"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6483" w:type="dxa"/>
            <w:gridSpan w:val="3"/>
            <w:tcBorders>
              <w:top w:val="nil"/>
              <w:left w:val="nil"/>
              <w:bottom w:val="nil"/>
              <w:right w:val="nil"/>
            </w:tcBorders>
            <w:shd w:val="clear" w:color="auto" w:fill="auto"/>
            <w:hideMark/>
          </w:tcPr>
          <w:p w14:paraId="3C8B85FE"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7C5BB1" w14:paraId="072B3574" w14:textId="77777777" w:rsidTr="007C5BB1">
        <w:trPr>
          <w:gridAfter w:val="4"/>
          <w:wAfter w:w="4127" w:type="dxa"/>
          <w:trHeight w:val="295"/>
        </w:trPr>
        <w:tc>
          <w:tcPr>
            <w:tcW w:w="1296" w:type="dxa"/>
            <w:tcBorders>
              <w:top w:val="single" w:sz="4" w:space="0" w:color="B2B2B2"/>
              <w:left w:val="single" w:sz="4" w:space="0" w:color="B2B2B2"/>
              <w:bottom w:val="single" w:sz="4" w:space="0" w:color="B2B2B2"/>
              <w:right w:val="single" w:sz="4" w:space="0" w:color="B2B2B2"/>
            </w:tcBorders>
            <w:shd w:val="clear" w:color="auto" w:fill="DEEAF6"/>
            <w:hideMark/>
          </w:tcPr>
          <w:p w14:paraId="4E11BB59"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S #</w:t>
            </w:r>
          </w:p>
        </w:tc>
        <w:tc>
          <w:tcPr>
            <w:tcW w:w="4526" w:type="dxa"/>
            <w:gridSpan w:val="3"/>
            <w:tcBorders>
              <w:top w:val="single" w:sz="4" w:space="0" w:color="B2B2B2"/>
              <w:left w:val="nil"/>
              <w:bottom w:val="single" w:sz="4" w:space="0" w:color="B2B2B2"/>
              <w:right w:val="single" w:sz="4" w:space="0" w:color="B2B2B2"/>
            </w:tcBorders>
            <w:shd w:val="clear" w:color="auto" w:fill="DEEAF6"/>
            <w:hideMark/>
          </w:tcPr>
          <w:p w14:paraId="194D2C83"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Prerequisites:</w:t>
            </w:r>
          </w:p>
        </w:tc>
        <w:tc>
          <w:tcPr>
            <w:tcW w:w="1296" w:type="dxa"/>
            <w:tcBorders>
              <w:top w:val="nil"/>
              <w:left w:val="nil"/>
              <w:bottom w:val="nil"/>
              <w:right w:val="nil"/>
            </w:tcBorders>
            <w:shd w:val="clear" w:color="auto" w:fill="auto"/>
            <w:hideMark/>
          </w:tcPr>
          <w:p w14:paraId="40B155A3"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c>
          <w:tcPr>
            <w:tcW w:w="1298" w:type="dxa"/>
            <w:tcBorders>
              <w:top w:val="single" w:sz="4" w:space="0" w:color="B2B2B2"/>
              <w:left w:val="single" w:sz="4" w:space="0" w:color="B2B2B2"/>
              <w:bottom w:val="single" w:sz="4" w:space="0" w:color="B2B2B2"/>
              <w:right w:val="single" w:sz="4" w:space="0" w:color="B2B2B2"/>
            </w:tcBorders>
            <w:shd w:val="clear" w:color="auto" w:fill="DEEAF6"/>
            <w:noWrap/>
            <w:vAlign w:val="center"/>
            <w:hideMark/>
          </w:tcPr>
          <w:p w14:paraId="6E2F22F5"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S #</w:t>
            </w:r>
          </w:p>
        </w:tc>
        <w:tc>
          <w:tcPr>
            <w:tcW w:w="6483" w:type="dxa"/>
            <w:gridSpan w:val="3"/>
            <w:tcBorders>
              <w:top w:val="single" w:sz="4" w:space="0" w:color="B2B2B2"/>
              <w:left w:val="nil"/>
              <w:bottom w:val="single" w:sz="4" w:space="0" w:color="B2B2B2"/>
              <w:right w:val="single" w:sz="4" w:space="0" w:color="B2B2B2"/>
            </w:tcBorders>
            <w:shd w:val="clear" w:color="auto" w:fill="DEEAF6"/>
            <w:noWrap/>
            <w:vAlign w:val="center"/>
            <w:hideMark/>
          </w:tcPr>
          <w:p w14:paraId="215CFB8E"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Test Data</w:t>
            </w:r>
          </w:p>
        </w:tc>
      </w:tr>
      <w:tr w:rsidR="007C5BB1" w:rsidRPr="007C5BB1" w14:paraId="21927770" w14:textId="77777777" w:rsidTr="006F090F">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hideMark/>
          </w:tcPr>
          <w:p w14:paraId="1FAE65D4"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1</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008542D2"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roofErr w:type="spellStart"/>
            <w:r w:rsidRPr="007C5BB1">
              <w:rPr>
                <w:rFonts w:ascii="Calibri" w:eastAsia="Times New Roman" w:hAnsi="Calibri" w:cs="Calibri"/>
                <w:sz w:val="22"/>
                <w:lang w:val="en-GB" w:eastAsia="en-GB"/>
              </w:rPr>
              <w:t>Powerbank</w:t>
            </w:r>
            <w:proofErr w:type="spellEnd"/>
            <w:r w:rsidRPr="007C5BB1">
              <w:rPr>
                <w:rFonts w:ascii="Calibri" w:eastAsia="Times New Roman" w:hAnsi="Calibri" w:cs="Calibri"/>
                <w:sz w:val="22"/>
                <w:lang w:val="en-GB" w:eastAsia="en-GB"/>
              </w:rPr>
              <w:t xml:space="preserve"> fully charged</w:t>
            </w:r>
          </w:p>
        </w:tc>
        <w:tc>
          <w:tcPr>
            <w:tcW w:w="1296" w:type="dxa"/>
            <w:tcBorders>
              <w:top w:val="nil"/>
              <w:left w:val="nil"/>
              <w:bottom w:val="nil"/>
              <w:right w:val="nil"/>
            </w:tcBorders>
            <w:shd w:val="clear" w:color="auto" w:fill="auto"/>
            <w:hideMark/>
          </w:tcPr>
          <w:p w14:paraId="13612CBC"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1FDF5DA"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1</w:t>
            </w:r>
          </w:p>
        </w:tc>
        <w:tc>
          <w:tcPr>
            <w:tcW w:w="6483" w:type="dxa"/>
            <w:gridSpan w:val="3"/>
            <w:tcBorders>
              <w:top w:val="single" w:sz="4" w:space="0" w:color="auto"/>
              <w:left w:val="nil"/>
              <w:bottom w:val="single" w:sz="4" w:space="0" w:color="auto"/>
              <w:right w:val="single" w:sz="4" w:space="0" w:color="000000"/>
            </w:tcBorders>
            <w:shd w:val="clear" w:color="auto" w:fill="auto"/>
            <w:vAlign w:val="center"/>
            <w:hideMark/>
          </w:tcPr>
          <w:p w14:paraId="56CD6B19"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roofErr w:type="spellStart"/>
            <w:r w:rsidRPr="007C5BB1">
              <w:rPr>
                <w:rFonts w:ascii="Calibri" w:eastAsia="Times New Roman" w:hAnsi="Calibri" w:cs="Calibri"/>
                <w:sz w:val="22"/>
                <w:lang w:val="en-GB" w:eastAsia="en-GB"/>
              </w:rPr>
              <w:t>TagName</w:t>
            </w:r>
            <w:proofErr w:type="spellEnd"/>
            <w:r w:rsidRPr="007C5BB1">
              <w:rPr>
                <w:rFonts w:ascii="Calibri" w:eastAsia="Times New Roman" w:hAnsi="Calibri" w:cs="Calibri"/>
                <w:sz w:val="22"/>
                <w:lang w:val="en-GB" w:eastAsia="en-GB"/>
              </w:rPr>
              <w:t xml:space="preserve"> = tagT6</w:t>
            </w:r>
          </w:p>
        </w:tc>
      </w:tr>
      <w:tr w:rsidR="007C5BB1" w:rsidRPr="007C5BB1" w14:paraId="5658BEBE"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hideMark/>
          </w:tcPr>
          <w:p w14:paraId="0AFCBB4A"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1CA9B0D2"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Tag data saved in the flash memory</w:t>
            </w:r>
          </w:p>
        </w:tc>
        <w:tc>
          <w:tcPr>
            <w:tcW w:w="1296" w:type="dxa"/>
            <w:tcBorders>
              <w:top w:val="nil"/>
              <w:left w:val="nil"/>
              <w:bottom w:val="nil"/>
              <w:right w:val="nil"/>
            </w:tcBorders>
            <w:shd w:val="clear" w:color="auto" w:fill="auto"/>
            <w:hideMark/>
          </w:tcPr>
          <w:p w14:paraId="34F11ED6"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single" w:sz="4" w:space="0" w:color="auto"/>
              <w:bottom w:val="single" w:sz="4" w:space="0" w:color="auto"/>
              <w:right w:val="single" w:sz="4" w:space="0" w:color="auto"/>
            </w:tcBorders>
            <w:shd w:val="clear" w:color="auto" w:fill="auto"/>
            <w:vAlign w:val="center"/>
            <w:hideMark/>
          </w:tcPr>
          <w:p w14:paraId="2138DA93"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w:t>
            </w:r>
          </w:p>
        </w:tc>
        <w:tc>
          <w:tcPr>
            <w:tcW w:w="6483" w:type="dxa"/>
            <w:gridSpan w:val="3"/>
            <w:tcBorders>
              <w:top w:val="single" w:sz="4" w:space="0" w:color="auto"/>
              <w:left w:val="nil"/>
              <w:bottom w:val="single" w:sz="4" w:space="0" w:color="auto"/>
              <w:right w:val="single" w:sz="4" w:space="0" w:color="000000"/>
            </w:tcBorders>
            <w:shd w:val="clear" w:color="auto" w:fill="auto"/>
            <w:vAlign w:val="center"/>
            <w:hideMark/>
          </w:tcPr>
          <w:p w14:paraId="1D260349"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roofErr w:type="spellStart"/>
            <w:r w:rsidRPr="007C5BB1">
              <w:rPr>
                <w:rFonts w:ascii="Calibri" w:eastAsia="Times New Roman" w:hAnsi="Calibri" w:cs="Calibri"/>
                <w:sz w:val="22"/>
                <w:lang w:val="en-GB" w:eastAsia="en-GB"/>
              </w:rPr>
              <w:t>WIFIinterval</w:t>
            </w:r>
            <w:proofErr w:type="spellEnd"/>
            <w:r w:rsidRPr="007C5BB1">
              <w:rPr>
                <w:rFonts w:ascii="Calibri" w:eastAsia="Times New Roman" w:hAnsi="Calibri" w:cs="Calibri"/>
                <w:sz w:val="22"/>
                <w:lang w:val="en-GB" w:eastAsia="en-GB"/>
              </w:rPr>
              <w:t xml:space="preserve"> = 10000</w:t>
            </w:r>
          </w:p>
        </w:tc>
      </w:tr>
      <w:tr w:rsidR="007C5BB1" w:rsidRPr="007C5BB1" w14:paraId="16F502E0"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hideMark/>
          </w:tcPr>
          <w:p w14:paraId="259A53D8"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3</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2C8F50A0"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Internet Access</w:t>
            </w:r>
          </w:p>
        </w:tc>
        <w:tc>
          <w:tcPr>
            <w:tcW w:w="1296" w:type="dxa"/>
            <w:tcBorders>
              <w:top w:val="nil"/>
              <w:left w:val="nil"/>
              <w:bottom w:val="nil"/>
              <w:right w:val="nil"/>
            </w:tcBorders>
            <w:shd w:val="clear" w:color="auto" w:fill="auto"/>
            <w:hideMark/>
          </w:tcPr>
          <w:p w14:paraId="1114C4B9"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single" w:sz="4" w:space="0" w:color="auto"/>
              <w:bottom w:val="single" w:sz="4" w:space="0" w:color="auto"/>
              <w:right w:val="single" w:sz="4" w:space="0" w:color="auto"/>
            </w:tcBorders>
            <w:shd w:val="clear" w:color="auto" w:fill="auto"/>
            <w:vAlign w:val="center"/>
            <w:hideMark/>
          </w:tcPr>
          <w:p w14:paraId="64CBA254"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3</w:t>
            </w:r>
          </w:p>
        </w:tc>
        <w:tc>
          <w:tcPr>
            <w:tcW w:w="6483" w:type="dxa"/>
            <w:gridSpan w:val="3"/>
            <w:tcBorders>
              <w:top w:val="single" w:sz="4" w:space="0" w:color="auto"/>
              <w:left w:val="nil"/>
              <w:bottom w:val="single" w:sz="4" w:space="0" w:color="auto"/>
              <w:right w:val="single" w:sz="4" w:space="0" w:color="000000"/>
            </w:tcBorders>
            <w:shd w:val="clear" w:color="auto" w:fill="auto"/>
            <w:vAlign w:val="center"/>
            <w:hideMark/>
          </w:tcPr>
          <w:p w14:paraId="731F6866"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roofErr w:type="spellStart"/>
            <w:r w:rsidRPr="007C5BB1">
              <w:rPr>
                <w:rFonts w:ascii="Calibri" w:eastAsia="Times New Roman" w:hAnsi="Calibri" w:cs="Calibri"/>
                <w:sz w:val="22"/>
                <w:lang w:val="en-GB" w:eastAsia="en-GB"/>
              </w:rPr>
              <w:t>BLEinterval</w:t>
            </w:r>
            <w:proofErr w:type="spellEnd"/>
            <w:r w:rsidRPr="007C5BB1">
              <w:rPr>
                <w:rFonts w:ascii="Calibri" w:eastAsia="Times New Roman" w:hAnsi="Calibri" w:cs="Calibri"/>
                <w:sz w:val="22"/>
                <w:lang w:val="en-GB" w:eastAsia="en-GB"/>
              </w:rPr>
              <w:t xml:space="preserve"> = 8000</w:t>
            </w:r>
          </w:p>
        </w:tc>
      </w:tr>
      <w:tr w:rsidR="007C5BB1" w:rsidRPr="007C5BB1" w14:paraId="7C43BCEF" w14:textId="77777777" w:rsidTr="006F090F">
        <w:trPr>
          <w:gridAfter w:val="8"/>
          <w:wAfter w:w="11908" w:type="dxa"/>
          <w:trHeight w:val="295"/>
        </w:trPr>
        <w:tc>
          <w:tcPr>
            <w:tcW w:w="1296" w:type="dxa"/>
            <w:tcBorders>
              <w:top w:val="nil"/>
              <w:left w:val="single" w:sz="4" w:space="0" w:color="auto"/>
              <w:bottom w:val="single" w:sz="4" w:space="0" w:color="auto"/>
              <w:right w:val="single" w:sz="4" w:space="0" w:color="auto"/>
            </w:tcBorders>
            <w:shd w:val="clear" w:color="auto" w:fill="auto"/>
            <w:hideMark/>
          </w:tcPr>
          <w:p w14:paraId="507BFB8E"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4</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3F6E488F"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Webserver online</w:t>
            </w:r>
          </w:p>
        </w:tc>
        <w:tc>
          <w:tcPr>
            <w:tcW w:w="1296" w:type="dxa"/>
            <w:tcBorders>
              <w:top w:val="nil"/>
              <w:left w:val="nil"/>
              <w:bottom w:val="nil"/>
              <w:right w:val="nil"/>
            </w:tcBorders>
            <w:shd w:val="clear" w:color="auto" w:fill="auto"/>
            <w:hideMark/>
          </w:tcPr>
          <w:p w14:paraId="04E264DA"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7C5BB1" w14:paraId="29F9DCED" w14:textId="77777777" w:rsidTr="006F090F">
        <w:trPr>
          <w:gridAfter w:val="4"/>
          <w:wAfter w:w="4127" w:type="dxa"/>
          <w:trHeight w:val="295"/>
        </w:trPr>
        <w:tc>
          <w:tcPr>
            <w:tcW w:w="1296" w:type="dxa"/>
            <w:tcBorders>
              <w:top w:val="nil"/>
              <w:left w:val="nil"/>
              <w:bottom w:val="nil"/>
              <w:right w:val="nil"/>
            </w:tcBorders>
            <w:shd w:val="clear" w:color="auto" w:fill="auto"/>
            <w:hideMark/>
          </w:tcPr>
          <w:p w14:paraId="4DB41070"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hideMark/>
          </w:tcPr>
          <w:p w14:paraId="0FE77D05"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hideMark/>
          </w:tcPr>
          <w:p w14:paraId="3EB3E49C"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16560C91"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7E2CCC9F"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17B2E793"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6483" w:type="dxa"/>
            <w:gridSpan w:val="3"/>
            <w:tcBorders>
              <w:top w:val="nil"/>
              <w:left w:val="nil"/>
              <w:bottom w:val="nil"/>
              <w:right w:val="nil"/>
            </w:tcBorders>
            <w:shd w:val="clear" w:color="auto" w:fill="auto"/>
            <w:hideMark/>
          </w:tcPr>
          <w:p w14:paraId="456AB6F6"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454C63" w14:paraId="61031285" w14:textId="77777777" w:rsidTr="007C5BB1">
        <w:trPr>
          <w:gridAfter w:val="4"/>
          <w:wAfter w:w="4127" w:type="dxa"/>
          <w:trHeight w:val="295"/>
        </w:trPr>
        <w:tc>
          <w:tcPr>
            <w:tcW w:w="1296" w:type="dxa"/>
            <w:tcBorders>
              <w:top w:val="single" w:sz="4" w:space="0" w:color="B2B2B2"/>
              <w:left w:val="single" w:sz="4" w:space="0" w:color="B2B2B2"/>
              <w:bottom w:val="single" w:sz="4" w:space="0" w:color="B2B2B2"/>
              <w:right w:val="single" w:sz="4" w:space="0" w:color="B2B2B2"/>
            </w:tcBorders>
            <w:shd w:val="clear" w:color="auto" w:fill="DEEAF6"/>
            <w:noWrap/>
            <w:hideMark/>
          </w:tcPr>
          <w:p w14:paraId="719D369A" w14:textId="77777777" w:rsidR="007C5BB1" w:rsidRPr="007C5BB1" w:rsidRDefault="007C5BB1" w:rsidP="007C5BB1">
            <w:pPr>
              <w:widowControl/>
              <w:autoSpaceDE/>
              <w:autoSpaceDN/>
              <w:spacing w:line="240" w:lineRule="auto"/>
              <w:jc w:val="left"/>
              <w:rPr>
                <w:rFonts w:ascii="Calibri" w:eastAsia="Times New Roman" w:hAnsi="Calibri" w:cs="Calibri"/>
                <w:b/>
                <w:bCs/>
                <w:sz w:val="22"/>
                <w:u w:val="single"/>
                <w:lang w:val="en-GB" w:eastAsia="en-GB"/>
              </w:rPr>
            </w:pPr>
            <w:r w:rsidRPr="007C5BB1">
              <w:rPr>
                <w:rFonts w:ascii="Calibri" w:eastAsia="Times New Roman" w:hAnsi="Calibri" w:cs="Calibri"/>
                <w:b/>
                <w:bCs/>
                <w:sz w:val="22"/>
                <w:u w:val="single"/>
                <w:lang w:val="en-GB" w:eastAsia="en-GB"/>
              </w:rPr>
              <w:t>Test Scenario</w:t>
            </w:r>
          </w:p>
        </w:tc>
        <w:tc>
          <w:tcPr>
            <w:tcW w:w="13603" w:type="dxa"/>
            <w:gridSpan w:val="8"/>
            <w:tcBorders>
              <w:top w:val="nil"/>
              <w:left w:val="nil"/>
              <w:bottom w:val="nil"/>
              <w:right w:val="nil"/>
            </w:tcBorders>
            <w:shd w:val="clear" w:color="auto" w:fill="auto"/>
            <w:noWrap/>
            <w:hideMark/>
          </w:tcPr>
          <w:p w14:paraId="3744AF3A"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A </w:t>
            </w:r>
            <w:proofErr w:type="spellStart"/>
            <w:r w:rsidRPr="007C5BB1">
              <w:rPr>
                <w:rFonts w:ascii="Calibri" w:eastAsia="Times New Roman" w:hAnsi="Calibri" w:cs="Calibri"/>
                <w:sz w:val="22"/>
                <w:lang w:val="en-GB" w:eastAsia="en-GB"/>
              </w:rPr>
              <w:t>powerbank</w:t>
            </w:r>
            <w:proofErr w:type="spellEnd"/>
            <w:r w:rsidRPr="007C5BB1">
              <w:rPr>
                <w:rFonts w:ascii="Calibri" w:eastAsia="Times New Roman" w:hAnsi="Calibri" w:cs="Calibri"/>
                <w:sz w:val="22"/>
                <w:lang w:val="en-GB" w:eastAsia="en-GB"/>
              </w:rPr>
              <w:t>-powered tag is left in an open environment with Internet Access, while the webserver is being monitored for the time at which the tag starts to post data and when it last posted data.</w:t>
            </w:r>
          </w:p>
        </w:tc>
      </w:tr>
      <w:tr w:rsidR="007C5BB1" w:rsidRPr="00454C63" w14:paraId="38189A90" w14:textId="77777777" w:rsidTr="006F090F">
        <w:trPr>
          <w:gridAfter w:val="4"/>
          <w:wAfter w:w="4127" w:type="dxa"/>
          <w:trHeight w:val="295"/>
        </w:trPr>
        <w:tc>
          <w:tcPr>
            <w:tcW w:w="1296" w:type="dxa"/>
            <w:tcBorders>
              <w:top w:val="nil"/>
              <w:left w:val="nil"/>
              <w:bottom w:val="nil"/>
              <w:right w:val="nil"/>
            </w:tcBorders>
            <w:shd w:val="clear" w:color="auto" w:fill="auto"/>
            <w:noWrap/>
            <w:vAlign w:val="bottom"/>
            <w:hideMark/>
          </w:tcPr>
          <w:p w14:paraId="4DEA58F9"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noWrap/>
            <w:vAlign w:val="bottom"/>
            <w:hideMark/>
          </w:tcPr>
          <w:p w14:paraId="32642E70"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noWrap/>
            <w:vAlign w:val="bottom"/>
            <w:hideMark/>
          </w:tcPr>
          <w:p w14:paraId="48563A55"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noWrap/>
            <w:vAlign w:val="bottom"/>
            <w:hideMark/>
          </w:tcPr>
          <w:p w14:paraId="2F0898D6"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noWrap/>
            <w:vAlign w:val="bottom"/>
            <w:hideMark/>
          </w:tcPr>
          <w:p w14:paraId="77DC07EE"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noWrap/>
            <w:vAlign w:val="bottom"/>
            <w:hideMark/>
          </w:tcPr>
          <w:p w14:paraId="4F292C85"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6483" w:type="dxa"/>
            <w:gridSpan w:val="3"/>
            <w:tcBorders>
              <w:top w:val="nil"/>
              <w:left w:val="nil"/>
              <w:bottom w:val="nil"/>
              <w:right w:val="nil"/>
            </w:tcBorders>
            <w:shd w:val="clear" w:color="auto" w:fill="auto"/>
            <w:noWrap/>
            <w:vAlign w:val="bottom"/>
            <w:hideMark/>
          </w:tcPr>
          <w:p w14:paraId="799DDC47"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454C63" w14:paraId="69211DED" w14:textId="77777777" w:rsidTr="007C5BB1">
        <w:trPr>
          <w:gridAfter w:val="4"/>
          <w:wAfter w:w="4127" w:type="dxa"/>
          <w:trHeight w:val="472"/>
        </w:trPr>
        <w:tc>
          <w:tcPr>
            <w:tcW w:w="1296" w:type="dxa"/>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22EE4913"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Step #</w:t>
            </w:r>
          </w:p>
        </w:tc>
        <w:tc>
          <w:tcPr>
            <w:tcW w:w="3229" w:type="dxa"/>
            <w:gridSpan w:val="2"/>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2A7631AC"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Step Details</w:t>
            </w:r>
          </w:p>
        </w:tc>
        <w:tc>
          <w:tcPr>
            <w:tcW w:w="2593" w:type="dxa"/>
            <w:gridSpan w:val="2"/>
            <w:vMerge w:val="restart"/>
            <w:tcBorders>
              <w:top w:val="single" w:sz="4" w:space="0" w:color="B2B2B2"/>
              <w:left w:val="single" w:sz="4" w:space="0" w:color="B2B2B2"/>
              <w:bottom w:val="single" w:sz="4" w:space="0" w:color="B2B2B2"/>
              <w:right w:val="single" w:sz="4" w:space="0" w:color="B2B2B2"/>
            </w:tcBorders>
            <w:shd w:val="clear" w:color="auto" w:fill="DEEAF6"/>
            <w:noWrap/>
            <w:vAlign w:val="center"/>
            <w:hideMark/>
          </w:tcPr>
          <w:p w14:paraId="135C702C"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Expected Results</w:t>
            </w:r>
          </w:p>
        </w:tc>
        <w:tc>
          <w:tcPr>
            <w:tcW w:w="3890" w:type="dxa"/>
            <w:gridSpan w:val="2"/>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5C4815E9"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Actual Results</w:t>
            </w:r>
          </w:p>
        </w:tc>
        <w:tc>
          <w:tcPr>
            <w:tcW w:w="3891" w:type="dxa"/>
            <w:gridSpan w:val="2"/>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547D61E3"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Pass / Fail / Not executed / Suspended</w:t>
            </w:r>
          </w:p>
        </w:tc>
      </w:tr>
      <w:tr w:rsidR="007C5BB1" w:rsidRPr="00454C63" w14:paraId="019A5846" w14:textId="77777777" w:rsidTr="007C5BB1">
        <w:trPr>
          <w:gridAfter w:val="4"/>
          <w:wAfter w:w="4127" w:type="dxa"/>
          <w:trHeight w:val="472"/>
        </w:trPr>
        <w:tc>
          <w:tcPr>
            <w:tcW w:w="1296" w:type="dxa"/>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3685EC7B"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c>
          <w:tcPr>
            <w:tcW w:w="3229" w:type="dxa"/>
            <w:gridSpan w:val="2"/>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4ACE0D4A"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c>
          <w:tcPr>
            <w:tcW w:w="2593" w:type="dxa"/>
            <w:gridSpan w:val="2"/>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5DE0AB38"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c>
          <w:tcPr>
            <w:tcW w:w="3890" w:type="dxa"/>
            <w:gridSpan w:val="2"/>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0F156D4C"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c>
          <w:tcPr>
            <w:tcW w:w="3891" w:type="dxa"/>
            <w:gridSpan w:val="2"/>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440EA9F1"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r>
      <w:tr w:rsidR="007C5BB1" w:rsidRPr="007C5BB1" w14:paraId="6EDB5195" w14:textId="77777777" w:rsidTr="006F090F">
        <w:trPr>
          <w:gridAfter w:val="4"/>
          <w:wAfter w:w="4127" w:type="dxa"/>
          <w:trHeight w:val="573"/>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939211E"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1</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3FB82B68"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Connect the Tag to the </w:t>
            </w:r>
            <w:proofErr w:type="spellStart"/>
            <w:r w:rsidRPr="007C5BB1">
              <w:rPr>
                <w:rFonts w:ascii="Calibri" w:eastAsia="Times New Roman" w:hAnsi="Calibri" w:cs="Calibri"/>
                <w:sz w:val="22"/>
                <w:lang w:val="en-GB" w:eastAsia="en-GB"/>
              </w:rPr>
              <w:t>Powerbank</w:t>
            </w:r>
            <w:proofErr w:type="spellEnd"/>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1765F9E8"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The </w:t>
            </w:r>
            <w:proofErr w:type="spellStart"/>
            <w:r w:rsidRPr="007C5BB1">
              <w:rPr>
                <w:rFonts w:ascii="Calibri" w:eastAsia="Times New Roman" w:hAnsi="Calibri" w:cs="Calibri"/>
                <w:sz w:val="22"/>
                <w:lang w:val="en-GB" w:eastAsia="en-GB"/>
              </w:rPr>
              <w:t>powerbank</w:t>
            </w:r>
            <w:proofErr w:type="spellEnd"/>
            <w:r w:rsidRPr="007C5BB1">
              <w:rPr>
                <w:rFonts w:ascii="Calibri" w:eastAsia="Times New Roman" w:hAnsi="Calibri" w:cs="Calibri"/>
                <w:sz w:val="22"/>
                <w:lang w:val="en-GB" w:eastAsia="en-GB"/>
              </w:rPr>
              <w:t xml:space="preserve"> turns blue when it is working</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3E30EF3B"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gridSpan w:val="2"/>
            <w:tcBorders>
              <w:top w:val="single" w:sz="4" w:space="0" w:color="auto"/>
              <w:left w:val="nil"/>
              <w:bottom w:val="single" w:sz="4" w:space="0" w:color="auto"/>
              <w:right w:val="single" w:sz="4" w:space="0" w:color="000000"/>
            </w:tcBorders>
            <w:shd w:val="clear" w:color="auto" w:fill="auto"/>
            <w:vAlign w:val="center"/>
          </w:tcPr>
          <w:p w14:paraId="76567BE1"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5EB8A725"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6ED5C23A"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19892A14"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Navigate to http://ils.dsi.uminho.pt/viewData</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3E1FF03F"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Site should open</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6A507674"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gridSpan w:val="2"/>
            <w:tcBorders>
              <w:top w:val="single" w:sz="4" w:space="0" w:color="auto"/>
              <w:left w:val="nil"/>
              <w:bottom w:val="single" w:sz="4" w:space="0" w:color="auto"/>
              <w:right w:val="single" w:sz="4" w:space="0" w:color="000000"/>
            </w:tcBorders>
            <w:shd w:val="clear" w:color="auto" w:fill="auto"/>
            <w:vAlign w:val="center"/>
          </w:tcPr>
          <w:p w14:paraId="2BDD2A9E"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6B0EC338"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6CF115AC"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3</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77D96283"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Enter </w:t>
            </w:r>
            <w:proofErr w:type="spellStart"/>
            <w:r w:rsidRPr="007C5BB1">
              <w:rPr>
                <w:rFonts w:ascii="Calibri" w:eastAsia="Times New Roman" w:hAnsi="Calibri" w:cs="Calibri"/>
                <w:sz w:val="22"/>
                <w:lang w:val="en-GB" w:eastAsia="en-GB"/>
              </w:rPr>
              <w:t>TagName</w:t>
            </w:r>
            <w:proofErr w:type="spellEnd"/>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69A545AE"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Credential can be entered</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046F1B6D"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gridSpan w:val="2"/>
            <w:tcBorders>
              <w:top w:val="single" w:sz="4" w:space="0" w:color="auto"/>
              <w:left w:val="nil"/>
              <w:bottom w:val="single" w:sz="4" w:space="0" w:color="auto"/>
              <w:right w:val="single" w:sz="4" w:space="0" w:color="000000"/>
            </w:tcBorders>
            <w:shd w:val="clear" w:color="auto" w:fill="auto"/>
            <w:vAlign w:val="center"/>
          </w:tcPr>
          <w:p w14:paraId="357BD7B3"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11F8635A"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30642957"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4</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0D92BAF6"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Click Submit</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511B265D"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Initial tag data is displayed</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199BA411"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gridSpan w:val="2"/>
            <w:tcBorders>
              <w:top w:val="single" w:sz="4" w:space="0" w:color="auto"/>
              <w:left w:val="nil"/>
              <w:bottom w:val="single" w:sz="4" w:space="0" w:color="auto"/>
              <w:right w:val="single" w:sz="4" w:space="0" w:color="000000"/>
            </w:tcBorders>
            <w:shd w:val="clear" w:color="auto" w:fill="auto"/>
            <w:vAlign w:val="center"/>
          </w:tcPr>
          <w:p w14:paraId="02F1D155"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45CD56FF"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01083364"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5</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32A83695"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Record initial tag data</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7A42AEE5"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6B3C7871"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2022-09-24 16:51:39</w:t>
            </w:r>
          </w:p>
        </w:tc>
        <w:tc>
          <w:tcPr>
            <w:tcW w:w="3891" w:type="dxa"/>
            <w:gridSpan w:val="2"/>
            <w:tcBorders>
              <w:top w:val="single" w:sz="4" w:space="0" w:color="auto"/>
              <w:left w:val="nil"/>
              <w:bottom w:val="single" w:sz="4" w:space="0" w:color="auto"/>
              <w:right w:val="single" w:sz="4" w:space="0" w:color="000000"/>
            </w:tcBorders>
            <w:shd w:val="clear" w:color="auto" w:fill="auto"/>
            <w:vAlign w:val="center"/>
          </w:tcPr>
          <w:p w14:paraId="09E58934"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25F9F519"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718F5CEF"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6</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23ED3709"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Wait until the </w:t>
            </w:r>
            <w:proofErr w:type="spellStart"/>
            <w:r w:rsidRPr="007C5BB1">
              <w:rPr>
                <w:rFonts w:ascii="Calibri" w:eastAsia="Times New Roman" w:hAnsi="Calibri" w:cs="Calibri"/>
                <w:sz w:val="22"/>
                <w:lang w:val="en-GB" w:eastAsia="en-GB"/>
              </w:rPr>
              <w:t>powerbank</w:t>
            </w:r>
            <w:proofErr w:type="spellEnd"/>
            <w:r w:rsidRPr="007C5BB1">
              <w:rPr>
                <w:rFonts w:ascii="Calibri" w:eastAsia="Times New Roman" w:hAnsi="Calibri" w:cs="Calibri"/>
                <w:sz w:val="22"/>
                <w:lang w:val="en-GB" w:eastAsia="en-GB"/>
              </w:rPr>
              <w:t xml:space="preserve"> is completely discharged</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5E6511A2"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roofErr w:type="spellStart"/>
            <w:r w:rsidRPr="007C5BB1">
              <w:rPr>
                <w:rFonts w:ascii="Calibri" w:eastAsia="Times New Roman" w:hAnsi="Calibri" w:cs="Calibri"/>
                <w:sz w:val="22"/>
                <w:lang w:val="en-GB" w:eastAsia="en-GB"/>
              </w:rPr>
              <w:t>Powerbank</w:t>
            </w:r>
            <w:proofErr w:type="spellEnd"/>
            <w:r w:rsidRPr="007C5BB1">
              <w:rPr>
                <w:rFonts w:ascii="Calibri" w:eastAsia="Times New Roman" w:hAnsi="Calibri" w:cs="Calibri"/>
                <w:sz w:val="22"/>
                <w:lang w:val="en-GB" w:eastAsia="en-GB"/>
              </w:rPr>
              <w:t xml:space="preserve"> stops displaying blue </w:t>
            </w:r>
            <w:proofErr w:type="spellStart"/>
            <w:r w:rsidRPr="007C5BB1">
              <w:rPr>
                <w:rFonts w:ascii="Calibri" w:eastAsia="Times New Roman" w:hAnsi="Calibri" w:cs="Calibri"/>
                <w:sz w:val="22"/>
                <w:lang w:val="en-GB" w:eastAsia="en-GB"/>
              </w:rPr>
              <w:t>color</w:t>
            </w:r>
            <w:proofErr w:type="spellEnd"/>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66626AFC"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gridSpan w:val="2"/>
            <w:tcBorders>
              <w:top w:val="single" w:sz="4" w:space="0" w:color="auto"/>
              <w:left w:val="nil"/>
              <w:bottom w:val="single" w:sz="4" w:space="0" w:color="auto"/>
              <w:right w:val="single" w:sz="4" w:space="0" w:color="000000"/>
            </w:tcBorders>
            <w:shd w:val="clear" w:color="auto" w:fill="auto"/>
            <w:vAlign w:val="center"/>
          </w:tcPr>
          <w:p w14:paraId="68AF3E67"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0A0F7206" w14:textId="77777777" w:rsidTr="006F090F">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tcPr>
          <w:p w14:paraId="013C8758"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7</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0A20E47C"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Click Submit</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2AEA0E4A"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Final tag data is displayed</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7032F66C"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gridSpan w:val="2"/>
            <w:tcBorders>
              <w:top w:val="single" w:sz="4" w:space="0" w:color="auto"/>
              <w:left w:val="nil"/>
              <w:bottom w:val="single" w:sz="4" w:space="0" w:color="auto"/>
              <w:right w:val="single" w:sz="4" w:space="0" w:color="000000"/>
            </w:tcBorders>
            <w:shd w:val="clear" w:color="auto" w:fill="auto"/>
            <w:vAlign w:val="center"/>
          </w:tcPr>
          <w:p w14:paraId="6E248501"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173CFCB4" w14:textId="77777777" w:rsidTr="006F090F">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tcPr>
          <w:p w14:paraId="0D9610FF"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8</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5116BEAF"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Record final tag data</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709E1451"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7B7E51F8"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2022-09-25 06:44:29</w:t>
            </w:r>
          </w:p>
        </w:tc>
        <w:tc>
          <w:tcPr>
            <w:tcW w:w="3891" w:type="dxa"/>
            <w:gridSpan w:val="2"/>
            <w:tcBorders>
              <w:top w:val="single" w:sz="4" w:space="0" w:color="auto"/>
              <w:left w:val="nil"/>
              <w:bottom w:val="single" w:sz="4" w:space="0" w:color="auto"/>
              <w:right w:val="single" w:sz="4" w:space="0" w:color="000000"/>
            </w:tcBorders>
            <w:shd w:val="clear" w:color="auto" w:fill="auto"/>
            <w:vAlign w:val="center"/>
          </w:tcPr>
          <w:p w14:paraId="381BA2B0"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5647771B" w14:textId="77777777" w:rsidTr="006F090F">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tcPr>
          <w:p w14:paraId="19B732CD"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9</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242498CC"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Calculate tag’s execution time</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2B069809"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37036783"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13 hours 52 minutes 50 seconds</w:t>
            </w:r>
          </w:p>
        </w:tc>
        <w:tc>
          <w:tcPr>
            <w:tcW w:w="3891" w:type="dxa"/>
            <w:gridSpan w:val="2"/>
            <w:tcBorders>
              <w:top w:val="single" w:sz="4" w:space="0" w:color="auto"/>
              <w:left w:val="nil"/>
              <w:bottom w:val="single" w:sz="4" w:space="0" w:color="auto"/>
              <w:right w:val="single" w:sz="4" w:space="0" w:color="000000"/>
            </w:tcBorders>
            <w:shd w:val="clear" w:color="auto" w:fill="auto"/>
            <w:vAlign w:val="center"/>
          </w:tcPr>
          <w:p w14:paraId="18A6E90E"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bl>
    <w:p w14:paraId="7066ED71" w14:textId="026B60A0" w:rsidR="00CF0A1D" w:rsidRDefault="00CF0A1D" w:rsidP="00CF0A1D">
      <w:pPr>
        <w:pStyle w:val="Corpodetexto"/>
        <w:rPr>
          <w:lang w:val="en-GB"/>
        </w:rPr>
      </w:pPr>
    </w:p>
    <w:p w14:paraId="6C668548" w14:textId="61D7F756" w:rsidR="007C5BB1" w:rsidRDefault="007C5BB1" w:rsidP="00CF0A1D">
      <w:pPr>
        <w:pStyle w:val="Corpodetexto"/>
        <w:rPr>
          <w:lang w:val="en-GB"/>
        </w:rPr>
      </w:pPr>
      <w:r>
        <w:rPr>
          <w:noProof/>
        </w:rPr>
        <w:drawing>
          <wp:inline distT="0" distB="0" distL="0" distR="0" wp14:anchorId="0028FB4F" wp14:editId="41BDEAC8">
            <wp:extent cx="9105900" cy="3063875"/>
            <wp:effectExtent l="0" t="0" r="0" b="3175"/>
            <wp:docPr id="160" name="Chart 160">
              <a:extLst xmlns:a="http://schemas.openxmlformats.org/drawingml/2006/main">
                <a:ext uri="{FF2B5EF4-FFF2-40B4-BE49-F238E27FC236}">
                  <a16:creationId xmlns:a16="http://schemas.microsoft.com/office/drawing/2014/main" id="{5E1AC387-D5C4-4F14-B5BD-DEE3229C2E8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31"/>
              </a:graphicData>
            </a:graphic>
          </wp:inline>
        </w:drawing>
      </w:r>
      <w:r>
        <w:rPr>
          <w:lang w:val="en-GB"/>
        </w:rPr>
        <w:br w:type="page"/>
      </w:r>
    </w:p>
    <w:tbl>
      <w:tblPr>
        <w:tblpPr w:leftFromText="180" w:rightFromText="180" w:vertAnchor="text" w:tblpY="1"/>
        <w:tblOverlap w:val="never"/>
        <w:tblW w:w="19026" w:type="dxa"/>
        <w:tblLook w:val="04A0" w:firstRow="1" w:lastRow="0" w:firstColumn="1" w:lastColumn="0" w:noHBand="0" w:noVBand="1"/>
      </w:tblPr>
      <w:tblGrid>
        <w:gridCol w:w="1296"/>
        <w:gridCol w:w="1615"/>
        <w:gridCol w:w="1614"/>
        <w:gridCol w:w="1297"/>
        <w:gridCol w:w="1296"/>
        <w:gridCol w:w="1298"/>
        <w:gridCol w:w="2592"/>
        <w:gridCol w:w="3891"/>
        <w:gridCol w:w="236"/>
        <w:gridCol w:w="1297"/>
        <w:gridCol w:w="1296"/>
        <w:gridCol w:w="1298"/>
      </w:tblGrid>
      <w:tr w:rsidR="007C5BB1" w:rsidRPr="00454C63" w14:paraId="3BBA8D8F" w14:textId="77777777" w:rsidTr="007C5BB1">
        <w:trPr>
          <w:gridAfter w:val="4"/>
          <w:wAfter w:w="4127" w:type="dxa"/>
          <w:trHeight w:val="295"/>
        </w:trPr>
        <w:tc>
          <w:tcPr>
            <w:tcW w:w="2911" w:type="dxa"/>
            <w:gridSpan w:val="2"/>
            <w:tcBorders>
              <w:top w:val="single" w:sz="4" w:space="0" w:color="B2B2B2"/>
              <w:left w:val="single" w:sz="4" w:space="0" w:color="B2B2B2"/>
              <w:bottom w:val="single" w:sz="4" w:space="0" w:color="B2B2B2"/>
              <w:right w:val="single" w:sz="4" w:space="0" w:color="B2B2B2"/>
            </w:tcBorders>
            <w:shd w:val="clear" w:color="auto" w:fill="DEEAF6"/>
            <w:noWrap/>
            <w:hideMark/>
          </w:tcPr>
          <w:p w14:paraId="2FB9E54B"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lastRenderedPageBreak/>
              <w:t>Test Case ID</w:t>
            </w:r>
          </w:p>
        </w:tc>
        <w:tc>
          <w:tcPr>
            <w:tcW w:w="1614" w:type="dxa"/>
            <w:tcBorders>
              <w:top w:val="single" w:sz="4" w:space="0" w:color="auto"/>
              <w:left w:val="nil"/>
              <w:bottom w:val="single" w:sz="4" w:space="0" w:color="auto"/>
              <w:right w:val="single" w:sz="4" w:space="0" w:color="auto"/>
            </w:tcBorders>
            <w:shd w:val="clear" w:color="auto" w:fill="auto"/>
            <w:noWrap/>
            <w:hideMark/>
          </w:tcPr>
          <w:p w14:paraId="099E4B9C"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TagT7</w:t>
            </w:r>
          </w:p>
        </w:tc>
        <w:tc>
          <w:tcPr>
            <w:tcW w:w="2593" w:type="dxa"/>
            <w:gridSpan w:val="2"/>
            <w:tcBorders>
              <w:top w:val="single" w:sz="4" w:space="0" w:color="B2B2B2"/>
              <w:left w:val="single" w:sz="4" w:space="0" w:color="B2B2B2"/>
              <w:bottom w:val="single" w:sz="4" w:space="0" w:color="B2B2B2"/>
              <w:right w:val="single" w:sz="4" w:space="0" w:color="B2B2B2"/>
            </w:tcBorders>
            <w:shd w:val="clear" w:color="auto" w:fill="DEEAF6"/>
            <w:noWrap/>
            <w:hideMark/>
          </w:tcPr>
          <w:p w14:paraId="18C75F97"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Test Case Description</w:t>
            </w:r>
          </w:p>
        </w:tc>
        <w:tc>
          <w:tcPr>
            <w:tcW w:w="7781" w:type="dxa"/>
            <w:gridSpan w:val="3"/>
            <w:tcBorders>
              <w:top w:val="single" w:sz="4" w:space="0" w:color="auto"/>
              <w:left w:val="nil"/>
              <w:bottom w:val="single" w:sz="4" w:space="0" w:color="auto"/>
              <w:right w:val="single" w:sz="4" w:space="0" w:color="000000"/>
            </w:tcBorders>
            <w:shd w:val="clear" w:color="auto" w:fill="auto"/>
            <w:hideMark/>
          </w:tcPr>
          <w:p w14:paraId="33AAD502"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Test the duration of the tag’s execution time powered with a </w:t>
            </w:r>
            <w:proofErr w:type="spellStart"/>
            <w:r w:rsidRPr="007C5BB1">
              <w:rPr>
                <w:rFonts w:ascii="Calibri" w:eastAsia="Times New Roman" w:hAnsi="Calibri" w:cs="Calibri"/>
                <w:sz w:val="22"/>
                <w:lang w:val="en-GB" w:eastAsia="en-GB"/>
              </w:rPr>
              <w:t>powerbank</w:t>
            </w:r>
            <w:proofErr w:type="spellEnd"/>
          </w:p>
        </w:tc>
      </w:tr>
      <w:tr w:rsidR="007C5BB1" w:rsidRPr="007C5BB1" w14:paraId="286344A7" w14:textId="77777777" w:rsidTr="007C5BB1">
        <w:trPr>
          <w:gridAfter w:val="4"/>
          <w:wAfter w:w="4127" w:type="dxa"/>
          <w:trHeight w:val="295"/>
        </w:trPr>
        <w:tc>
          <w:tcPr>
            <w:tcW w:w="2911" w:type="dxa"/>
            <w:gridSpan w:val="2"/>
            <w:tcBorders>
              <w:top w:val="single" w:sz="4" w:space="0" w:color="B2B2B2"/>
              <w:left w:val="single" w:sz="4" w:space="0" w:color="B2B2B2"/>
              <w:bottom w:val="single" w:sz="4" w:space="0" w:color="B2B2B2"/>
              <w:right w:val="single" w:sz="4" w:space="0" w:color="B2B2B2"/>
            </w:tcBorders>
            <w:shd w:val="clear" w:color="auto" w:fill="DEEAF6"/>
            <w:noWrap/>
            <w:hideMark/>
          </w:tcPr>
          <w:p w14:paraId="7ED58CFF"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Created By</w:t>
            </w:r>
          </w:p>
        </w:tc>
        <w:tc>
          <w:tcPr>
            <w:tcW w:w="1614" w:type="dxa"/>
            <w:tcBorders>
              <w:top w:val="nil"/>
              <w:left w:val="nil"/>
              <w:bottom w:val="single" w:sz="4" w:space="0" w:color="auto"/>
              <w:right w:val="single" w:sz="4" w:space="0" w:color="auto"/>
            </w:tcBorders>
            <w:shd w:val="clear" w:color="auto" w:fill="auto"/>
            <w:noWrap/>
            <w:hideMark/>
          </w:tcPr>
          <w:p w14:paraId="618F21F9"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Pedro</w:t>
            </w:r>
          </w:p>
        </w:tc>
        <w:tc>
          <w:tcPr>
            <w:tcW w:w="2593" w:type="dxa"/>
            <w:gridSpan w:val="2"/>
            <w:tcBorders>
              <w:top w:val="single" w:sz="4" w:space="0" w:color="B2B2B2"/>
              <w:left w:val="single" w:sz="4" w:space="0" w:color="B2B2B2"/>
              <w:bottom w:val="single" w:sz="4" w:space="0" w:color="B2B2B2"/>
              <w:right w:val="single" w:sz="4" w:space="0" w:color="B2B2B2"/>
            </w:tcBorders>
            <w:shd w:val="clear" w:color="auto" w:fill="DEEAF6"/>
            <w:hideMark/>
          </w:tcPr>
          <w:p w14:paraId="4B1739BA"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Version</w:t>
            </w:r>
          </w:p>
        </w:tc>
        <w:tc>
          <w:tcPr>
            <w:tcW w:w="7781" w:type="dxa"/>
            <w:gridSpan w:val="3"/>
            <w:tcBorders>
              <w:top w:val="single" w:sz="4" w:space="0" w:color="auto"/>
              <w:left w:val="nil"/>
              <w:bottom w:val="single" w:sz="4" w:space="0" w:color="auto"/>
              <w:right w:val="single" w:sz="4" w:space="0" w:color="000000"/>
            </w:tcBorders>
            <w:shd w:val="clear" w:color="auto" w:fill="auto"/>
            <w:noWrap/>
            <w:hideMark/>
          </w:tcPr>
          <w:p w14:paraId="550E8077"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1.0</w:t>
            </w:r>
          </w:p>
        </w:tc>
      </w:tr>
      <w:tr w:rsidR="007C5BB1" w:rsidRPr="007C5BB1" w14:paraId="71A1788C" w14:textId="77777777" w:rsidTr="006F090F">
        <w:trPr>
          <w:trHeight w:val="295"/>
        </w:trPr>
        <w:tc>
          <w:tcPr>
            <w:tcW w:w="1296" w:type="dxa"/>
            <w:tcBorders>
              <w:top w:val="nil"/>
              <w:left w:val="nil"/>
              <w:bottom w:val="nil"/>
              <w:right w:val="nil"/>
            </w:tcBorders>
            <w:shd w:val="clear" w:color="auto" w:fill="auto"/>
            <w:hideMark/>
          </w:tcPr>
          <w:p w14:paraId="034D71F8"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hideMark/>
          </w:tcPr>
          <w:p w14:paraId="4D19EC84"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hideMark/>
          </w:tcPr>
          <w:p w14:paraId="76937159"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11705BAC"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1E797E2C"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35EA29AA"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6483" w:type="dxa"/>
            <w:gridSpan w:val="2"/>
            <w:tcBorders>
              <w:top w:val="nil"/>
              <w:left w:val="nil"/>
              <w:bottom w:val="nil"/>
              <w:right w:val="nil"/>
            </w:tcBorders>
            <w:shd w:val="clear" w:color="auto" w:fill="auto"/>
            <w:hideMark/>
          </w:tcPr>
          <w:p w14:paraId="734D23C4"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236" w:type="dxa"/>
            <w:tcBorders>
              <w:top w:val="nil"/>
              <w:left w:val="nil"/>
              <w:bottom w:val="nil"/>
              <w:right w:val="nil"/>
            </w:tcBorders>
            <w:shd w:val="clear" w:color="auto" w:fill="auto"/>
            <w:hideMark/>
          </w:tcPr>
          <w:p w14:paraId="7161FB34"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56EEF466"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2822C64C"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591E11E6"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7C5BB1" w14:paraId="2733818D" w14:textId="77777777" w:rsidTr="007C5BB1">
        <w:trPr>
          <w:gridAfter w:val="5"/>
          <w:wAfter w:w="8018" w:type="dxa"/>
          <w:trHeight w:val="295"/>
        </w:trPr>
        <w:tc>
          <w:tcPr>
            <w:tcW w:w="2911" w:type="dxa"/>
            <w:gridSpan w:val="2"/>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5A9A8473"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Date Tested</w:t>
            </w:r>
          </w:p>
        </w:tc>
        <w:tc>
          <w:tcPr>
            <w:tcW w:w="291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74D817B3"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19-Aug-2022</w:t>
            </w:r>
          </w:p>
        </w:tc>
        <w:tc>
          <w:tcPr>
            <w:tcW w:w="2594" w:type="dxa"/>
            <w:gridSpan w:val="2"/>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21122BC2"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Test Case (Pass/Fail/Not Executed)</w:t>
            </w:r>
          </w:p>
        </w:tc>
        <w:tc>
          <w:tcPr>
            <w:tcW w:w="259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1258386"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63C88115" w14:textId="77777777" w:rsidTr="006F090F">
        <w:trPr>
          <w:trHeight w:val="295"/>
        </w:trPr>
        <w:tc>
          <w:tcPr>
            <w:tcW w:w="1296" w:type="dxa"/>
            <w:tcBorders>
              <w:top w:val="nil"/>
              <w:left w:val="nil"/>
              <w:bottom w:val="nil"/>
              <w:right w:val="nil"/>
            </w:tcBorders>
            <w:shd w:val="clear" w:color="auto" w:fill="auto"/>
            <w:hideMark/>
          </w:tcPr>
          <w:p w14:paraId="7DFDB7D7"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hideMark/>
          </w:tcPr>
          <w:p w14:paraId="0982A719"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hideMark/>
          </w:tcPr>
          <w:p w14:paraId="74512473"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67F03CB9"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0656633F"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3B2A19CA"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6483" w:type="dxa"/>
            <w:gridSpan w:val="2"/>
            <w:tcBorders>
              <w:top w:val="nil"/>
              <w:left w:val="nil"/>
              <w:bottom w:val="nil"/>
              <w:right w:val="nil"/>
            </w:tcBorders>
            <w:shd w:val="clear" w:color="auto" w:fill="auto"/>
            <w:hideMark/>
          </w:tcPr>
          <w:p w14:paraId="592C332C"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236" w:type="dxa"/>
            <w:tcBorders>
              <w:top w:val="nil"/>
              <w:left w:val="nil"/>
              <w:bottom w:val="nil"/>
              <w:right w:val="nil"/>
            </w:tcBorders>
            <w:shd w:val="clear" w:color="auto" w:fill="auto"/>
            <w:hideMark/>
          </w:tcPr>
          <w:p w14:paraId="0FB40231"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07C4D82A"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25A565E0"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55421911"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7C5BB1" w14:paraId="4745820A" w14:textId="77777777" w:rsidTr="007C5BB1">
        <w:trPr>
          <w:gridAfter w:val="4"/>
          <w:wAfter w:w="4127" w:type="dxa"/>
          <w:trHeight w:val="295"/>
        </w:trPr>
        <w:tc>
          <w:tcPr>
            <w:tcW w:w="1296" w:type="dxa"/>
            <w:tcBorders>
              <w:top w:val="single" w:sz="4" w:space="0" w:color="B2B2B2"/>
              <w:left w:val="single" w:sz="4" w:space="0" w:color="B2B2B2"/>
              <w:bottom w:val="single" w:sz="4" w:space="0" w:color="B2B2B2"/>
              <w:right w:val="single" w:sz="4" w:space="0" w:color="B2B2B2"/>
            </w:tcBorders>
            <w:shd w:val="clear" w:color="auto" w:fill="DEEAF6"/>
            <w:hideMark/>
          </w:tcPr>
          <w:p w14:paraId="1E0CEFA7"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S #</w:t>
            </w:r>
          </w:p>
        </w:tc>
        <w:tc>
          <w:tcPr>
            <w:tcW w:w="4526" w:type="dxa"/>
            <w:gridSpan w:val="3"/>
            <w:tcBorders>
              <w:top w:val="single" w:sz="4" w:space="0" w:color="B2B2B2"/>
              <w:left w:val="nil"/>
              <w:bottom w:val="single" w:sz="4" w:space="0" w:color="B2B2B2"/>
              <w:right w:val="single" w:sz="4" w:space="0" w:color="B2B2B2"/>
            </w:tcBorders>
            <w:shd w:val="clear" w:color="auto" w:fill="DEEAF6"/>
            <w:hideMark/>
          </w:tcPr>
          <w:p w14:paraId="71529828"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Prerequisites:</w:t>
            </w:r>
          </w:p>
        </w:tc>
        <w:tc>
          <w:tcPr>
            <w:tcW w:w="1296" w:type="dxa"/>
            <w:tcBorders>
              <w:top w:val="nil"/>
              <w:left w:val="nil"/>
              <w:bottom w:val="nil"/>
              <w:right w:val="nil"/>
            </w:tcBorders>
            <w:shd w:val="clear" w:color="auto" w:fill="auto"/>
            <w:hideMark/>
          </w:tcPr>
          <w:p w14:paraId="08A4231B"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c>
          <w:tcPr>
            <w:tcW w:w="1298" w:type="dxa"/>
            <w:tcBorders>
              <w:top w:val="single" w:sz="4" w:space="0" w:color="B2B2B2"/>
              <w:left w:val="single" w:sz="4" w:space="0" w:color="B2B2B2"/>
              <w:bottom w:val="single" w:sz="4" w:space="0" w:color="B2B2B2"/>
              <w:right w:val="single" w:sz="4" w:space="0" w:color="B2B2B2"/>
            </w:tcBorders>
            <w:shd w:val="clear" w:color="auto" w:fill="DEEAF6"/>
            <w:noWrap/>
            <w:vAlign w:val="center"/>
            <w:hideMark/>
          </w:tcPr>
          <w:p w14:paraId="1BE37DEE"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S #</w:t>
            </w:r>
          </w:p>
        </w:tc>
        <w:tc>
          <w:tcPr>
            <w:tcW w:w="6483" w:type="dxa"/>
            <w:gridSpan w:val="2"/>
            <w:tcBorders>
              <w:top w:val="single" w:sz="4" w:space="0" w:color="B2B2B2"/>
              <w:left w:val="nil"/>
              <w:bottom w:val="single" w:sz="4" w:space="0" w:color="B2B2B2"/>
              <w:right w:val="single" w:sz="4" w:space="0" w:color="B2B2B2"/>
            </w:tcBorders>
            <w:shd w:val="clear" w:color="auto" w:fill="DEEAF6"/>
            <w:noWrap/>
            <w:vAlign w:val="center"/>
            <w:hideMark/>
          </w:tcPr>
          <w:p w14:paraId="0162D301"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Test Data</w:t>
            </w:r>
          </w:p>
        </w:tc>
      </w:tr>
      <w:tr w:rsidR="007C5BB1" w:rsidRPr="007C5BB1" w14:paraId="056B1E2D" w14:textId="77777777" w:rsidTr="006F090F">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hideMark/>
          </w:tcPr>
          <w:p w14:paraId="509A87B5"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1</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53551A65"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roofErr w:type="spellStart"/>
            <w:r w:rsidRPr="007C5BB1">
              <w:rPr>
                <w:rFonts w:ascii="Calibri" w:eastAsia="Times New Roman" w:hAnsi="Calibri" w:cs="Calibri"/>
                <w:sz w:val="22"/>
                <w:lang w:val="en-GB" w:eastAsia="en-GB"/>
              </w:rPr>
              <w:t>Powerbank</w:t>
            </w:r>
            <w:proofErr w:type="spellEnd"/>
            <w:r w:rsidRPr="007C5BB1">
              <w:rPr>
                <w:rFonts w:ascii="Calibri" w:eastAsia="Times New Roman" w:hAnsi="Calibri" w:cs="Calibri"/>
                <w:sz w:val="22"/>
                <w:lang w:val="en-GB" w:eastAsia="en-GB"/>
              </w:rPr>
              <w:t xml:space="preserve"> fully charged</w:t>
            </w:r>
          </w:p>
        </w:tc>
        <w:tc>
          <w:tcPr>
            <w:tcW w:w="1296" w:type="dxa"/>
            <w:tcBorders>
              <w:top w:val="nil"/>
              <w:left w:val="nil"/>
              <w:bottom w:val="nil"/>
              <w:right w:val="nil"/>
            </w:tcBorders>
            <w:shd w:val="clear" w:color="auto" w:fill="auto"/>
            <w:hideMark/>
          </w:tcPr>
          <w:p w14:paraId="02E28743"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76BBE67"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1</w:t>
            </w:r>
          </w:p>
        </w:tc>
        <w:tc>
          <w:tcPr>
            <w:tcW w:w="6483" w:type="dxa"/>
            <w:gridSpan w:val="2"/>
            <w:tcBorders>
              <w:top w:val="single" w:sz="4" w:space="0" w:color="auto"/>
              <w:left w:val="nil"/>
              <w:bottom w:val="single" w:sz="4" w:space="0" w:color="auto"/>
              <w:right w:val="single" w:sz="4" w:space="0" w:color="000000"/>
            </w:tcBorders>
            <w:shd w:val="clear" w:color="auto" w:fill="auto"/>
            <w:vAlign w:val="center"/>
            <w:hideMark/>
          </w:tcPr>
          <w:p w14:paraId="0B743D94"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roofErr w:type="spellStart"/>
            <w:r w:rsidRPr="007C5BB1">
              <w:rPr>
                <w:rFonts w:ascii="Calibri" w:eastAsia="Times New Roman" w:hAnsi="Calibri" w:cs="Calibri"/>
                <w:sz w:val="22"/>
                <w:lang w:val="en-GB" w:eastAsia="en-GB"/>
              </w:rPr>
              <w:t>TagName</w:t>
            </w:r>
            <w:proofErr w:type="spellEnd"/>
            <w:r w:rsidRPr="007C5BB1">
              <w:rPr>
                <w:rFonts w:ascii="Calibri" w:eastAsia="Times New Roman" w:hAnsi="Calibri" w:cs="Calibri"/>
                <w:sz w:val="22"/>
                <w:lang w:val="en-GB" w:eastAsia="en-GB"/>
              </w:rPr>
              <w:t xml:space="preserve"> = tagT7</w:t>
            </w:r>
          </w:p>
        </w:tc>
      </w:tr>
      <w:tr w:rsidR="007C5BB1" w:rsidRPr="007C5BB1" w14:paraId="4CAB6197"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hideMark/>
          </w:tcPr>
          <w:p w14:paraId="79715BCB"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0CDB6479"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Tag data saved in the flash memory</w:t>
            </w:r>
          </w:p>
        </w:tc>
        <w:tc>
          <w:tcPr>
            <w:tcW w:w="1296" w:type="dxa"/>
            <w:tcBorders>
              <w:top w:val="nil"/>
              <w:left w:val="nil"/>
              <w:bottom w:val="nil"/>
              <w:right w:val="nil"/>
            </w:tcBorders>
            <w:shd w:val="clear" w:color="auto" w:fill="auto"/>
            <w:hideMark/>
          </w:tcPr>
          <w:p w14:paraId="57AA34D2"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single" w:sz="4" w:space="0" w:color="auto"/>
              <w:bottom w:val="single" w:sz="4" w:space="0" w:color="auto"/>
              <w:right w:val="single" w:sz="4" w:space="0" w:color="auto"/>
            </w:tcBorders>
            <w:shd w:val="clear" w:color="auto" w:fill="auto"/>
            <w:vAlign w:val="center"/>
            <w:hideMark/>
          </w:tcPr>
          <w:p w14:paraId="37B94557"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w:t>
            </w:r>
          </w:p>
        </w:tc>
        <w:tc>
          <w:tcPr>
            <w:tcW w:w="6483" w:type="dxa"/>
            <w:gridSpan w:val="2"/>
            <w:tcBorders>
              <w:top w:val="single" w:sz="4" w:space="0" w:color="auto"/>
              <w:left w:val="nil"/>
              <w:bottom w:val="single" w:sz="4" w:space="0" w:color="auto"/>
              <w:right w:val="single" w:sz="4" w:space="0" w:color="000000"/>
            </w:tcBorders>
            <w:shd w:val="clear" w:color="auto" w:fill="auto"/>
            <w:vAlign w:val="center"/>
            <w:hideMark/>
          </w:tcPr>
          <w:p w14:paraId="59A5E768"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roofErr w:type="spellStart"/>
            <w:r w:rsidRPr="007C5BB1">
              <w:rPr>
                <w:rFonts w:ascii="Calibri" w:eastAsia="Times New Roman" w:hAnsi="Calibri" w:cs="Calibri"/>
                <w:sz w:val="22"/>
                <w:lang w:val="en-GB" w:eastAsia="en-GB"/>
              </w:rPr>
              <w:t>WIFIinterval</w:t>
            </w:r>
            <w:proofErr w:type="spellEnd"/>
            <w:r w:rsidRPr="007C5BB1">
              <w:rPr>
                <w:rFonts w:ascii="Calibri" w:eastAsia="Times New Roman" w:hAnsi="Calibri" w:cs="Calibri"/>
                <w:sz w:val="22"/>
                <w:lang w:val="en-GB" w:eastAsia="en-GB"/>
              </w:rPr>
              <w:t xml:space="preserve"> = 15000</w:t>
            </w:r>
          </w:p>
        </w:tc>
      </w:tr>
      <w:tr w:rsidR="007C5BB1" w:rsidRPr="007C5BB1" w14:paraId="6154E023"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hideMark/>
          </w:tcPr>
          <w:p w14:paraId="65CBAB67"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3</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517B8E8B"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Internet Access</w:t>
            </w:r>
          </w:p>
        </w:tc>
        <w:tc>
          <w:tcPr>
            <w:tcW w:w="1296" w:type="dxa"/>
            <w:tcBorders>
              <w:top w:val="nil"/>
              <w:left w:val="nil"/>
              <w:bottom w:val="nil"/>
              <w:right w:val="nil"/>
            </w:tcBorders>
            <w:shd w:val="clear" w:color="auto" w:fill="auto"/>
            <w:hideMark/>
          </w:tcPr>
          <w:p w14:paraId="0C185B91"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single" w:sz="4" w:space="0" w:color="auto"/>
              <w:bottom w:val="single" w:sz="4" w:space="0" w:color="auto"/>
              <w:right w:val="single" w:sz="4" w:space="0" w:color="auto"/>
            </w:tcBorders>
            <w:shd w:val="clear" w:color="auto" w:fill="auto"/>
            <w:vAlign w:val="center"/>
            <w:hideMark/>
          </w:tcPr>
          <w:p w14:paraId="1D7D80D3"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3</w:t>
            </w:r>
          </w:p>
        </w:tc>
        <w:tc>
          <w:tcPr>
            <w:tcW w:w="6483" w:type="dxa"/>
            <w:gridSpan w:val="2"/>
            <w:tcBorders>
              <w:top w:val="single" w:sz="4" w:space="0" w:color="auto"/>
              <w:left w:val="nil"/>
              <w:bottom w:val="single" w:sz="4" w:space="0" w:color="auto"/>
              <w:right w:val="single" w:sz="4" w:space="0" w:color="000000"/>
            </w:tcBorders>
            <w:shd w:val="clear" w:color="auto" w:fill="auto"/>
            <w:vAlign w:val="center"/>
            <w:hideMark/>
          </w:tcPr>
          <w:p w14:paraId="72C3EC80"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roofErr w:type="spellStart"/>
            <w:r w:rsidRPr="007C5BB1">
              <w:rPr>
                <w:rFonts w:ascii="Calibri" w:eastAsia="Times New Roman" w:hAnsi="Calibri" w:cs="Calibri"/>
                <w:sz w:val="22"/>
                <w:lang w:val="en-GB" w:eastAsia="en-GB"/>
              </w:rPr>
              <w:t>BLEinterval</w:t>
            </w:r>
            <w:proofErr w:type="spellEnd"/>
            <w:r w:rsidRPr="007C5BB1">
              <w:rPr>
                <w:rFonts w:ascii="Calibri" w:eastAsia="Times New Roman" w:hAnsi="Calibri" w:cs="Calibri"/>
                <w:sz w:val="22"/>
                <w:lang w:val="en-GB" w:eastAsia="en-GB"/>
              </w:rPr>
              <w:t xml:space="preserve"> = 20000</w:t>
            </w:r>
          </w:p>
        </w:tc>
      </w:tr>
      <w:tr w:rsidR="007C5BB1" w:rsidRPr="007C5BB1" w14:paraId="31985907" w14:textId="77777777" w:rsidTr="006F090F">
        <w:trPr>
          <w:gridAfter w:val="7"/>
          <w:wAfter w:w="11908" w:type="dxa"/>
          <w:trHeight w:val="295"/>
        </w:trPr>
        <w:tc>
          <w:tcPr>
            <w:tcW w:w="1296" w:type="dxa"/>
            <w:tcBorders>
              <w:top w:val="nil"/>
              <w:left w:val="single" w:sz="4" w:space="0" w:color="auto"/>
              <w:bottom w:val="single" w:sz="4" w:space="0" w:color="auto"/>
              <w:right w:val="single" w:sz="4" w:space="0" w:color="auto"/>
            </w:tcBorders>
            <w:shd w:val="clear" w:color="auto" w:fill="auto"/>
            <w:hideMark/>
          </w:tcPr>
          <w:p w14:paraId="10277F73"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4</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5651255C"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Webserver online</w:t>
            </w:r>
          </w:p>
        </w:tc>
        <w:tc>
          <w:tcPr>
            <w:tcW w:w="1296" w:type="dxa"/>
            <w:tcBorders>
              <w:top w:val="nil"/>
              <w:left w:val="nil"/>
              <w:bottom w:val="nil"/>
              <w:right w:val="nil"/>
            </w:tcBorders>
            <w:shd w:val="clear" w:color="auto" w:fill="auto"/>
            <w:hideMark/>
          </w:tcPr>
          <w:p w14:paraId="02131850"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7C5BB1" w14:paraId="45DC1A10" w14:textId="77777777" w:rsidTr="006F090F">
        <w:trPr>
          <w:trHeight w:val="295"/>
        </w:trPr>
        <w:tc>
          <w:tcPr>
            <w:tcW w:w="1296" w:type="dxa"/>
            <w:tcBorders>
              <w:top w:val="nil"/>
              <w:left w:val="nil"/>
              <w:bottom w:val="nil"/>
              <w:right w:val="nil"/>
            </w:tcBorders>
            <w:shd w:val="clear" w:color="auto" w:fill="auto"/>
            <w:hideMark/>
          </w:tcPr>
          <w:p w14:paraId="3C9C4294"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hideMark/>
          </w:tcPr>
          <w:p w14:paraId="51B2FADC"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hideMark/>
          </w:tcPr>
          <w:p w14:paraId="5A4EB49E"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1874046B"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35DA2961"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0D724409"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6483" w:type="dxa"/>
            <w:gridSpan w:val="2"/>
            <w:tcBorders>
              <w:top w:val="nil"/>
              <w:left w:val="nil"/>
              <w:bottom w:val="nil"/>
              <w:right w:val="nil"/>
            </w:tcBorders>
            <w:shd w:val="clear" w:color="auto" w:fill="auto"/>
            <w:hideMark/>
          </w:tcPr>
          <w:p w14:paraId="73A8BFEB"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236" w:type="dxa"/>
            <w:tcBorders>
              <w:top w:val="nil"/>
              <w:left w:val="nil"/>
              <w:bottom w:val="nil"/>
              <w:right w:val="nil"/>
            </w:tcBorders>
            <w:shd w:val="clear" w:color="auto" w:fill="auto"/>
            <w:hideMark/>
          </w:tcPr>
          <w:p w14:paraId="2BD7927C"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081B591F"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1C36A4F9"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7763AC76"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454C63" w14:paraId="65B03E8A" w14:textId="77777777" w:rsidTr="007C5BB1">
        <w:trPr>
          <w:trHeight w:val="295"/>
        </w:trPr>
        <w:tc>
          <w:tcPr>
            <w:tcW w:w="1296" w:type="dxa"/>
            <w:tcBorders>
              <w:top w:val="single" w:sz="4" w:space="0" w:color="B2B2B2"/>
              <w:left w:val="single" w:sz="4" w:space="0" w:color="B2B2B2"/>
              <w:bottom w:val="single" w:sz="4" w:space="0" w:color="B2B2B2"/>
              <w:right w:val="single" w:sz="4" w:space="0" w:color="B2B2B2"/>
            </w:tcBorders>
            <w:shd w:val="clear" w:color="auto" w:fill="DEEAF6"/>
            <w:noWrap/>
            <w:hideMark/>
          </w:tcPr>
          <w:p w14:paraId="27E0A092" w14:textId="77777777" w:rsidR="007C5BB1" w:rsidRPr="007C5BB1" w:rsidRDefault="007C5BB1" w:rsidP="007C5BB1">
            <w:pPr>
              <w:widowControl/>
              <w:autoSpaceDE/>
              <w:autoSpaceDN/>
              <w:spacing w:line="240" w:lineRule="auto"/>
              <w:jc w:val="left"/>
              <w:rPr>
                <w:rFonts w:ascii="Calibri" w:eastAsia="Times New Roman" w:hAnsi="Calibri" w:cs="Calibri"/>
                <w:b/>
                <w:bCs/>
                <w:sz w:val="22"/>
                <w:u w:val="single"/>
                <w:lang w:val="en-GB" w:eastAsia="en-GB"/>
              </w:rPr>
            </w:pPr>
            <w:r w:rsidRPr="007C5BB1">
              <w:rPr>
                <w:rFonts w:ascii="Calibri" w:eastAsia="Times New Roman" w:hAnsi="Calibri" w:cs="Calibri"/>
                <w:b/>
                <w:bCs/>
                <w:sz w:val="22"/>
                <w:u w:val="single"/>
                <w:lang w:val="en-GB" w:eastAsia="en-GB"/>
              </w:rPr>
              <w:t>Test Scenario</w:t>
            </w:r>
          </w:p>
        </w:tc>
        <w:tc>
          <w:tcPr>
            <w:tcW w:w="13603" w:type="dxa"/>
            <w:gridSpan w:val="7"/>
            <w:tcBorders>
              <w:top w:val="nil"/>
              <w:left w:val="nil"/>
              <w:bottom w:val="nil"/>
              <w:right w:val="nil"/>
            </w:tcBorders>
            <w:shd w:val="clear" w:color="auto" w:fill="auto"/>
            <w:noWrap/>
            <w:hideMark/>
          </w:tcPr>
          <w:p w14:paraId="6F7CC2D3"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A </w:t>
            </w:r>
            <w:proofErr w:type="spellStart"/>
            <w:r w:rsidRPr="007C5BB1">
              <w:rPr>
                <w:rFonts w:ascii="Calibri" w:eastAsia="Times New Roman" w:hAnsi="Calibri" w:cs="Calibri"/>
                <w:sz w:val="22"/>
                <w:lang w:val="en-GB" w:eastAsia="en-GB"/>
              </w:rPr>
              <w:t>powerbank</w:t>
            </w:r>
            <w:proofErr w:type="spellEnd"/>
            <w:r w:rsidRPr="007C5BB1">
              <w:rPr>
                <w:rFonts w:ascii="Calibri" w:eastAsia="Times New Roman" w:hAnsi="Calibri" w:cs="Calibri"/>
                <w:sz w:val="22"/>
                <w:lang w:val="en-GB" w:eastAsia="en-GB"/>
              </w:rPr>
              <w:t>-powered tag is left in an open environment with Internet Access, while the webserver is being monitored for the time at which the tag starts to post data and when it last posted data.</w:t>
            </w:r>
          </w:p>
        </w:tc>
        <w:tc>
          <w:tcPr>
            <w:tcW w:w="236" w:type="dxa"/>
            <w:tcBorders>
              <w:top w:val="nil"/>
              <w:left w:val="nil"/>
              <w:bottom w:val="nil"/>
              <w:right w:val="nil"/>
            </w:tcBorders>
            <w:shd w:val="clear" w:color="auto" w:fill="auto"/>
            <w:hideMark/>
          </w:tcPr>
          <w:p w14:paraId="204B04ED"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7908BDB4"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5F6298C7"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648BE3D5"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454C63" w14:paraId="584C3D3C" w14:textId="77777777" w:rsidTr="006F090F">
        <w:trPr>
          <w:trHeight w:val="295"/>
        </w:trPr>
        <w:tc>
          <w:tcPr>
            <w:tcW w:w="1296" w:type="dxa"/>
            <w:tcBorders>
              <w:top w:val="nil"/>
              <w:left w:val="nil"/>
              <w:bottom w:val="nil"/>
              <w:right w:val="nil"/>
            </w:tcBorders>
            <w:shd w:val="clear" w:color="auto" w:fill="auto"/>
            <w:noWrap/>
            <w:vAlign w:val="bottom"/>
            <w:hideMark/>
          </w:tcPr>
          <w:p w14:paraId="355C1E02"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noWrap/>
            <w:vAlign w:val="bottom"/>
            <w:hideMark/>
          </w:tcPr>
          <w:p w14:paraId="29F7FF74"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noWrap/>
            <w:vAlign w:val="bottom"/>
            <w:hideMark/>
          </w:tcPr>
          <w:p w14:paraId="2A0FDEFB"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noWrap/>
            <w:vAlign w:val="bottom"/>
            <w:hideMark/>
          </w:tcPr>
          <w:p w14:paraId="3DEA14DB"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noWrap/>
            <w:vAlign w:val="bottom"/>
            <w:hideMark/>
          </w:tcPr>
          <w:p w14:paraId="582EEEF2"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noWrap/>
            <w:vAlign w:val="bottom"/>
            <w:hideMark/>
          </w:tcPr>
          <w:p w14:paraId="1B91AE81"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6483" w:type="dxa"/>
            <w:gridSpan w:val="2"/>
            <w:tcBorders>
              <w:top w:val="nil"/>
              <w:left w:val="nil"/>
              <w:bottom w:val="nil"/>
              <w:right w:val="nil"/>
            </w:tcBorders>
            <w:shd w:val="clear" w:color="auto" w:fill="auto"/>
            <w:noWrap/>
            <w:vAlign w:val="bottom"/>
            <w:hideMark/>
          </w:tcPr>
          <w:p w14:paraId="3EE0569E"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236" w:type="dxa"/>
            <w:tcBorders>
              <w:top w:val="nil"/>
              <w:left w:val="nil"/>
              <w:bottom w:val="nil"/>
              <w:right w:val="nil"/>
            </w:tcBorders>
            <w:shd w:val="clear" w:color="auto" w:fill="auto"/>
            <w:noWrap/>
            <w:vAlign w:val="bottom"/>
            <w:hideMark/>
          </w:tcPr>
          <w:p w14:paraId="3F67B760"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noWrap/>
            <w:vAlign w:val="bottom"/>
            <w:hideMark/>
          </w:tcPr>
          <w:p w14:paraId="08F2BEC3"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noWrap/>
            <w:vAlign w:val="bottom"/>
            <w:hideMark/>
          </w:tcPr>
          <w:p w14:paraId="638CECFE"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noWrap/>
            <w:vAlign w:val="bottom"/>
            <w:hideMark/>
          </w:tcPr>
          <w:p w14:paraId="306CC848"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454C63" w14:paraId="4188C5B8" w14:textId="77777777" w:rsidTr="007C5BB1">
        <w:trPr>
          <w:gridAfter w:val="4"/>
          <w:wAfter w:w="4127" w:type="dxa"/>
          <w:trHeight w:val="472"/>
        </w:trPr>
        <w:tc>
          <w:tcPr>
            <w:tcW w:w="1296" w:type="dxa"/>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7FD600C8"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Step #</w:t>
            </w:r>
          </w:p>
        </w:tc>
        <w:tc>
          <w:tcPr>
            <w:tcW w:w="3229" w:type="dxa"/>
            <w:gridSpan w:val="2"/>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4FE8FEA1"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Step Details</w:t>
            </w:r>
          </w:p>
        </w:tc>
        <w:tc>
          <w:tcPr>
            <w:tcW w:w="2593" w:type="dxa"/>
            <w:gridSpan w:val="2"/>
            <w:vMerge w:val="restart"/>
            <w:tcBorders>
              <w:top w:val="single" w:sz="4" w:space="0" w:color="B2B2B2"/>
              <w:left w:val="single" w:sz="4" w:space="0" w:color="B2B2B2"/>
              <w:bottom w:val="single" w:sz="4" w:space="0" w:color="B2B2B2"/>
              <w:right w:val="single" w:sz="4" w:space="0" w:color="B2B2B2"/>
            </w:tcBorders>
            <w:shd w:val="clear" w:color="auto" w:fill="DEEAF6"/>
            <w:noWrap/>
            <w:vAlign w:val="center"/>
            <w:hideMark/>
          </w:tcPr>
          <w:p w14:paraId="387D37A3"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Expected Results</w:t>
            </w:r>
          </w:p>
        </w:tc>
        <w:tc>
          <w:tcPr>
            <w:tcW w:w="3890" w:type="dxa"/>
            <w:gridSpan w:val="2"/>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36CC3731"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Actual Results</w:t>
            </w:r>
          </w:p>
        </w:tc>
        <w:tc>
          <w:tcPr>
            <w:tcW w:w="3891" w:type="dxa"/>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536E1782"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Pass / Fail / Not executed / Suspended</w:t>
            </w:r>
          </w:p>
        </w:tc>
      </w:tr>
      <w:tr w:rsidR="007C5BB1" w:rsidRPr="00454C63" w14:paraId="187BF68C" w14:textId="77777777" w:rsidTr="007C5BB1">
        <w:trPr>
          <w:gridAfter w:val="4"/>
          <w:wAfter w:w="4127" w:type="dxa"/>
          <w:trHeight w:val="472"/>
        </w:trPr>
        <w:tc>
          <w:tcPr>
            <w:tcW w:w="1296" w:type="dxa"/>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37160879"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c>
          <w:tcPr>
            <w:tcW w:w="3229" w:type="dxa"/>
            <w:gridSpan w:val="2"/>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634FE19F"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c>
          <w:tcPr>
            <w:tcW w:w="2593" w:type="dxa"/>
            <w:gridSpan w:val="2"/>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0A8F7E89"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c>
          <w:tcPr>
            <w:tcW w:w="3890" w:type="dxa"/>
            <w:gridSpan w:val="2"/>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3DF60538"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c>
          <w:tcPr>
            <w:tcW w:w="3891" w:type="dxa"/>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2232F8B5"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r>
      <w:tr w:rsidR="007C5BB1" w:rsidRPr="007C5BB1" w14:paraId="11F14869" w14:textId="77777777" w:rsidTr="006F090F">
        <w:trPr>
          <w:gridAfter w:val="4"/>
          <w:wAfter w:w="4127" w:type="dxa"/>
          <w:trHeight w:val="573"/>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6AE1493"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1</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3F5842B0"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Connect the Tag to the </w:t>
            </w:r>
            <w:proofErr w:type="spellStart"/>
            <w:r w:rsidRPr="007C5BB1">
              <w:rPr>
                <w:rFonts w:ascii="Calibri" w:eastAsia="Times New Roman" w:hAnsi="Calibri" w:cs="Calibri"/>
                <w:sz w:val="22"/>
                <w:lang w:val="en-GB" w:eastAsia="en-GB"/>
              </w:rPr>
              <w:t>Powerbank</w:t>
            </w:r>
            <w:proofErr w:type="spellEnd"/>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38033A5F"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The </w:t>
            </w:r>
            <w:proofErr w:type="spellStart"/>
            <w:r w:rsidRPr="007C5BB1">
              <w:rPr>
                <w:rFonts w:ascii="Calibri" w:eastAsia="Times New Roman" w:hAnsi="Calibri" w:cs="Calibri"/>
                <w:sz w:val="22"/>
                <w:lang w:val="en-GB" w:eastAsia="en-GB"/>
              </w:rPr>
              <w:t>powerbank</w:t>
            </w:r>
            <w:proofErr w:type="spellEnd"/>
            <w:r w:rsidRPr="007C5BB1">
              <w:rPr>
                <w:rFonts w:ascii="Calibri" w:eastAsia="Times New Roman" w:hAnsi="Calibri" w:cs="Calibri"/>
                <w:sz w:val="22"/>
                <w:lang w:val="en-GB" w:eastAsia="en-GB"/>
              </w:rPr>
              <w:t xml:space="preserve"> turns blue when it is working</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6EE31F95"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1A3F8580"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1E291F0A"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70738D81"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1C0871E5"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Navigate to http://ils.dsi.uminho.pt/viewData</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0B06248D"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Site should open</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05B4FE35"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0B88E796"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0C88C4FB"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2A98894B"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3</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38D7C0BD"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Enter </w:t>
            </w:r>
            <w:proofErr w:type="spellStart"/>
            <w:r w:rsidRPr="007C5BB1">
              <w:rPr>
                <w:rFonts w:ascii="Calibri" w:eastAsia="Times New Roman" w:hAnsi="Calibri" w:cs="Calibri"/>
                <w:sz w:val="22"/>
                <w:lang w:val="en-GB" w:eastAsia="en-GB"/>
              </w:rPr>
              <w:t>TagName</w:t>
            </w:r>
            <w:proofErr w:type="spellEnd"/>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4809D8DE"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Credential can be entered</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3CD19E0E"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50A95E05"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0435F483"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75F97885"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4</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7E916E03"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Click Submit</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2C367848"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Initial tag data is displayed</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40B11A21"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654431C3"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3D4EBEF5"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24F203EF"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5</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738DA018"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Record initial tag data</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1B43A25F"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0CB8CE7D"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2022-08-19 18:50:28</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28D638D3"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6A6A2068"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1100A1B6"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6</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60487B63"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Wait until the </w:t>
            </w:r>
            <w:proofErr w:type="spellStart"/>
            <w:r w:rsidRPr="007C5BB1">
              <w:rPr>
                <w:rFonts w:ascii="Calibri" w:eastAsia="Times New Roman" w:hAnsi="Calibri" w:cs="Calibri"/>
                <w:sz w:val="22"/>
                <w:lang w:val="en-GB" w:eastAsia="en-GB"/>
              </w:rPr>
              <w:t>powerbank</w:t>
            </w:r>
            <w:proofErr w:type="spellEnd"/>
            <w:r w:rsidRPr="007C5BB1">
              <w:rPr>
                <w:rFonts w:ascii="Calibri" w:eastAsia="Times New Roman" w:hAnsi="Calibri" w:cs="Calibri"/>
                <w:sz w:val="22"/>
                <w:lang w:val="en-GB" w:eastAsia="en-GB"/>
              </w:rPr>
              <w:t xml:space="preserve"> is completely discharged</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57B26E9D"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roofErr w:type="spellStart"/>
            <w:r w:rsidRPr="007C5BB1">
              <w:rPr>
                <w:rFonts w:ascii="Calibri" w:eastAsia="Times New Roman" w:hAnsi="Calibri" w:cs="Calibri"/>
                <w:sz w:val="22"/>
                <w:lang w:val="en-GB" w:eastAsia="en-GB"/>
              </w:rPr>
              <w:t>Powerbank</w:t>
            </w:r>
            <w:proofErr w:type="spellEnd"/>
            <w:r w:rsidRPr="007C5BB1">
              <w:rPr>
                <w:rFonts w:ascii="Calibri" w:eastAsia="Times New Roman" w:hAnsi="Calibri" w:cs="Calibri"/>
                <w:sz w:val="22"/>
                <w:lang w:val="en-GB" w:eastAsia="en-GB"/>
              </w:rPr>
              <w:t xml:space="preserve"> stops displaying blue </w:t>
            </w:r>
            <w:proofErr w:type="spellStart"/>
            <w:r w:rsidRPr="007C5BB1">
              <w:rPr>
                <w:rFonts w:ascii="Calibri" w:eastAsia="Times New Roman" w:hAnsi="Calibri" w:cs="Calibri"/>
                <w:sz w:val="22"/>
                <w:lang w:val="en-GB" w:eastAsia="en-GB"/>
              </w:rPr>
              <w:t>color</w:t>
            </w:r>
            <w:proofErr w:type="spellEnd"/>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734A5B38"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069A598D"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02047794" w14:textId="77777777" w:rsidTr="006F090F">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tcPr>
          <w:p w14:paraId="046A19BD"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7</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756A26F9"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Click Submit</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04660AF5"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Final tag data is displayed</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59BF0D14"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11659B53"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1FF08046" w14:textId="77777777" w:rsidTr="006F090F">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tcPr>
          <w:p w14:paraId="006C13A1"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8</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4D39B712"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Record final tag data</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3A310520"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059E7053"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2022-08-20 13:11:09</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2A47CF82"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7547F1C9" w14:textId="77777777" w:rsidTr="006F090F">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tcPr>
          <w:p w14:paraId="6875D34C"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9</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0B37EA99"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Calculate tag’s execution time</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7B2F96D7"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6BBABD33"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18 hours 20 minutes 41 seconds</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75F93A8C"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454C63" w14:paraId="640DD271" w14:textId="77777777" w:rsidTr="007C5BB1">
        <w:trPr>
          <w:gridAfter w:val="4"/>
          <w:wAfter w:w="4127" w:type="dxa"/>
          <w:trHeight w:val="295"/>
        </w:trPr>
        <w:tc>
          <w:tcPr>
            <w:tcW w:w="2911" w:type="dxa"/>
            <w:gridSpan w:val="2"/>
            <w:tcBorders>
              <w:top w:val="single" w:sz="4" w:space="0" w:color="B2B2B2"/>
              <w:left w:val="single" w:sz="4" w:space="0" w:color="B2B2B2"/>
              <w:bottom w:val="single" w:sz="4" w:space="0" w:color="B2B2B2"/>
              <w:right w:val="single" w:sz="4" w:space="0" w:color="B2B2B2"/>
            </w:tcBorders>
            <w:shd w:val="clear" w:color="auto" w:fill="DEEAF6"/>
            <w:noWrap/>
            <w:hideMark/>
          </w:tcPr>
          <w:p w14:paraId="64139FA2"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lastRenderedPageBreak/>
              <w:t>Test Case ID</w:t>
            </w:r>
          </w:p>
        </w:tc>
        <w:tc>
          <w:tcPr>
            <w:tcW w:w="1614" w:type="dxa"/>
            <w:tcBorders>
              <w:top w:val="single" w:sz="4" w:space="0" w:color="auto"/>
              <w:left w:val="nil"/>
              <w:bottom w:val="single" w:sz="4" w:space="0" w:color="auto"/>
              <w:right w:val="single" w:sz="4" w:space="0" w:color="auto"/>
            </w:tcBorders>
            <w:shd w:val="clear" w:color="auto" w:fill="auto"/>
            <w:noWrap/>
            <w:hideMark/>
          </w:tcPr>
          <w:p w14:paraId="5FDFEE2E"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TagT7</w:t>
            </w:r>
          </w:p>
        </w:tc>
        <w:tc>
          <w:tcPr>
            <w:tcW w:w="2593" w:type="dxa"/>
            <w:gridSpan w:val="2"/>
            <w:tcBorders>
              <w:top w:val="single" w:sz="4" w:space="0" w:color="B2B2B2"/>
              <w:left w:val="single" w:sz="4" w:space="0" w:color="B2B2B2"/>
              <w:bottom w:val="single" w:sz="4" w:space="0" w:color="B2B2B2"/>
              <w:right w:val="single" w:sz="4" w:space="0" w:color="B2B2B2"/>
            </w:tcBorders>
            <w:shd w:val="clear" w:color="auto" w:fill="DEEAF6"/>
            <w:noWrap/>
            <w:hideMark/>
          </w:tcPr>
          <w:p w14:paraId="2CC13CDE"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Test Case Description</w:t>
            </w:r>
          </w:p>
        </w:tc>
        <w:tc>
          <w:tcPr>
            <w:tcW w:w="7781" w:type="dxa"/>
            <w:gridSpan w:val="3"/>
            <w:tcBorders>
              <w:top w:val="single" w:sz="4" w:space="0" w:color="auto"/>
              <w:left w:val="nil"/>
              <w:bottom w:val="single" w:sz="4" w:space="0" w:color="auto"/>
              <w:right w:val="single" w:sz="4" w:space="0" w:color="000000"/>
            </w:tcBorders>
            <w:shd w:val="clear" w:color="auto" w:fill="auto"/>
            <w:hideMark/>
          </w:tcPr>
          <w:p w14:paraId="0C48E88B"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Test the duration of the tag’s execution time powered with a </w:t>
            </w:r>
            <w:proofErr w:type="spellStart"/>
            <w:r w:rsidRPr="007C5BB1">
              <w:rPr>
                <w:rFonts w:ascii="Calibri" w:eastAsia="Times New Roman" w:hAnsi="Calibri" w:cs="Calibri"/>
                <w:sz w:val="22"/>
                <w:lang w:val="en-GB" w:eastAsia="en-GB"/>
              </w:rPr>
              <w:t>powerbank</w:t>
            </w:r>
            <w:proofErr w:type="spellEnd"/>
          </w:p>
        </w:tc>
      </w:tr>
      <w:tr w:rsidR="007C5BB1" w:rsidRPr="007C5BB1" w14:paraId="0E04C6A7" w14:textId="77777777" w:rsidTr="007C5BB1">
        <w:trPr>
          <w:gridAfter w:val="4"/>
          <w:wAfter w:w="4127" w:type="dxa"/>
          <w:trHeight w:val="295"/>
        </w:trPr>
        <w:tc>
          <w:tcPr>
            <w:tcW w:w="2911" w:type="dxa"/>
            <w:gridSpan w:val="2"/>
            <w:tcBorders>
              <w:top w:val="single" w:sz="4" w:space="0" w:color="B2B2B2"/>
              <w:left w:val="single" w:sz="4" w:space="0" w:color="B2B2B2"/>
              <w:bottom w:val="single" w:sz="4" w:space="0" w:color="B2B2B2"/>
              <w:right w:val="single" w:sz="4" w:space="0" w:color="B2B2B2"/>
            </w:tcBorders>
            <w:shd w:val="clear" w:color="auto" w:fill="DEEAF6"/>
            <w:noWrap/>
            <w:hideMark/>
          </w:tcPr>
          <w:p w14:paraId="014F30DE"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Created By</w:t>
            </w:r>
          </w:p>
        </w:tc>
        <w:tc>
          <w:tcPr>
            <w:tcW w:w="1614" w:type="dxa"/>
            <w:tcBorders>
              <w:top w:val="nil"/>
              <w:left w:val="nil"/>
              <w:bottom w:val="single" w:sz="4" w:space="0" w:color="auto"/>
              <w:right w:val="single" w:sz="4" w:space="0" w:color="auto"/>
            </w:tcBorders>
            <w:shd w:val="clear" w:color="auto" w:fill="auto"/>
            <w:noWrap/>
            <w:hideMark/>
          </w:tcPr>
          <w:p w14:paraId="561252C5"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Pedro</w:t>
            </w:r>
          </w:p>
        </w:tc>
        <w:tc>
          <w:tcPr>
            <w:tcW w:w="2593" w:type="dxa"/>
            <w:gridSpan w:val="2"/>
            <w:tcBorders>
              <w:top w:val="single" w:sz="4" w:space="0" w:color="B2B2B2"/>
              <w:left w:val="single" w:sz="4" w:space="0" w:color="B2B2B2"/>
              <w:bottom w:val="single" w:sz="4" w:space="0" w:color="B2B2B2"/>
              <w:right w:val="single" w:sz="4" w:space="0" w:color="B2B2B2"/>
            </w:tcBorders>
            <w:shd w:val="clear" w:color="auto" w:fill="DEEAF6"/>
            <w:hideMark/>
          </w:tcPr>
          <w:p w14:paraId="17FE2A29"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Version</w:t>
            </w:r>
          </w:p>
        </w:tc>
        <w:tc>
          <w:tcPr>
            <w:tcW w:w="7781" w:type="dxa"/>
            <w:gridSpan w:val="3"/>
            <w:tcBorders>
              <w:top w:val="single" w:sz="4" w:space="0" w:color="auto"/>
              <w:left w:val="nil"/>
              <w:bottom w:val="single" w:sz="4" w:space="0" w:color="auto"/>
              <w:right w:val="single" w:sz="4" w:space="0" w:color="000000"/>
            </w:tcBorders>
            <w:shd w:val="clear" w:color="auto" w:fill="auto"/>
            <w:noWrap/>
            <w:hideMark/>
          </w:tcPr>
          <w:p w14:paraId="0CA416A1"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2.0</w:t>
            </w:r>
          </w:p>
        </w:tc>
      </w:tr>
      <w:tr w:rsidR="007C5BB1" w:rsidRPr="007C5BB1" w14:paraId="4493C23B" w14:textId="77777777" w:rsidTr="006F090F">
        <w:trPr>
          <w:trHeight w:val="295"/>
        </w:trPr>
        <w:tc>
          <w:tcPr>
            <w:tcW w:w="1296" w:type="dxa"/>
            <w:tcBorders>
              <w:top w:val="nil"/>
              <w:left w:val="nil"/>
              <w:bottom w:val="nil"/>
              <w:right w:val="nil"/>
            </w:tcBorders>
            <w:shd w:val="clear" w:color="auto" w:fill="auto"/>
            <w:hideMark/>
          </w:tcPr>
          <w:p w14:paraId="6845B5EE"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hideMark/>
          </w:tcPr>
          <w:p w14:paraId="55614D51"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hideMark/>
          </w:tcPr>
          <w:p w14:paraId="10DFFECF"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7C3F11A1"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1A9443CD"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44F9E21E"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6483" w:type="dxa"/>
            <w:gridSpan w:val="2"/>
            <w:tcBorders>
              <w:top w:val="nil"/>
              <w:left w:val="nil"/>
              <w:bottom w:val="nil"/>
              <w:right w:val="nil"/>
            </w:tcBorders>
            <w:shd w:val="clear" w:color="auto" w:fill="auto"/>
            <w:hideMark/>
          </w:tcPr>
          <w:p w14:paraId="41648026"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236" w:type="dxa"/>
            <w:tcBorders>
              <w:top w:val="nil"/>
              <w:left w:val="nil"/>
              <w:bottom w:val="nil"/>
              <w:right w:val="nil"/>
            </w:tcBorders>
            <w:shd w:val="clear" w:color="auto" w:fill="auto"/>
            <w:hideMark/>
          </w:tcPr>
          <w:p w14:paraId="4795172F"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3DA736B3"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52EA3596"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7E169D0C"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7C5BB1" w14:paraId="327FD4D3" w14:textId="77777777" w:rsidTr="007C5BB1">
        <w:trPr>
          <w:gridAfter w:val="5"/>
          <w:wAfter w:w="8018" w:type="dxa"/>
          <w:trHeight w:val="295"/>
        </w:trPr>
        <w:tc>
          <w:tcPr>
            <w:tcW w:w="2911" w:type="dxa"/>
            <w:gridSpan w:val="2"/>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738F286C"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Date Tested</w:t>
            </w:r>
          </w:p>
        </w:tc>
        <w:tc>
          <w:tcPr>
            <w:tcW w:w="291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560EB304"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25-Sep-2022</w:t>
            </w:r>
          </w:p>
        </w:tc>
        <w:tc>
          <w:tcPr>
            <w:tcW w:w="2594" w:type="dxa"/>
            <w:gridSpan w:val="2"/>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0CF67CFE"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Test Case (Pass/Fail/Not Executed)</w:t>
            </w:r>
          </w:p>
        </w:tc>
        <w:tc>
          <w:tcPr>
            <w:tcW w:w="259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725DC43"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7A0148F7" w14:textId="77777777" w:rsidTr="006F090F">
        <w:trPr>
          <w:trHeight w:val="295"/>
        </w:trPr>
        <w:tc>
          <w:tcPr>
            <w:tcW w:w="1296" w:type="dxa"/>
            <w:tcBorders>
              <w:top w:val="nil"/>
              <w:left w:val="nil"/>
              <w:bottom w:val="nil"/>
              <w:right w:val="nil"/>
            </w:tcBorders>
            <w:shd w:val="clear" w:color="auto" w:fill="auto"/>
            <w:hideMark/>
          </w:tcPr>
          <w:p w14:paraId="6D147E5D"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hideMark/>
          </w:tcPr>
          <w:p w14:paraId="46409C36"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hideMark/>
          </w:tcPr>
          <w:p w14:paraId="37B5A925"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4F26CF00"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1EE015AF"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15AC9685"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6483" w:type="dxa"/>
            <w:gridSpan w:val="2"/>
            <w:tcBorders>
              <w:top w:val="nil"/>
              <w:left w:val="nil"/>
              <w:bottom w:val="nil"/>
              <w:right w:val="nil"/>
            </w:tcBorders>
            <w:shd w:val="clear" w:color="auto" w:fill="auto"/>
            <w:hideMark/>
          </w:tcPr>
          <w:p w14:paraId="19172BC9"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236" w:type="dxa"/>
            <w:tcBorders>
              <w:top w:val="nil"/>
              <w:left w:val="nil"/>
              <w:bottom w:val="nil"/>
              <w:right w:val="nil"/>
            </w:tcBorders>
            <w:shd w:val="clear" w:color="auto" w:fill="auto"/>
            <w:hideMark/>
          </w:tcPr>
          <w:p w14:paraId="28F76BBA"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36EC90C4"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2C7A9302"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75668B77"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7C5BB1" w14:paraId="0442DC96" w14:textId="77777777" w:rsidTr="007C5BB1">
        <w:trPr>
          <w:gridAfter w:val="4"/>
          <w:wAfter w:w="4127" w:type="dxa"/>
          <w:trHeight w:val="295"/>
        </w:trPr>
        <w:tc>
          <w:tcPr>
            <w:tcW w:w="1296" w:type="dxa"/>
            <w:tcBorders>
              <w:top w:val="single" w:sz="4" w:space="0" w:color="B2B2B2"/>
              <w:left w:val="single" w:sz="4" w:space="0" w:color="B2B2B2"/>
              <w:bottom w:val="single" w:sz="4" w:space="0" w:color="B2B2B2"/>
              <w:right w:val="single" w:sz="4" w:space="0" w:color="B2B2B2"/>
            </w:tcBorders>
            <w:shd w:val="clear" w:color="auto" w:fill="DEEAF6"/>
            <w:hideMark/>
          </w:tcPr>
          <w:p w14:paraId="1E592BEF"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S #</w:t>
            </w:r>
          </w:p>
        </w:tc>
        <w:tc>
          <w:tcPr>
            <w:tcW w:w="4526" w:type="dxa"/>
            <w:gridSpan w:val="3"/>
            <w:tcBorders>
              <w:top w:val="single" w:sz="4" w:space="0" w:color="B2B2B2"/>
              <w:left w:val="nil"/>
              <w:bottom w:val="single" w:sz="4" w:space="0" w:color="B2B2B2"/>
              <w:right w:val="single" w:sz="4" w:space="0" w:color="B2B2B2"/>
            </w:tcBorders>
            <w:shd w:val="clear" w:color="auto" w:fill="DEEAF6"/>
            <w:hideMark/>
          </w:tcPr>
          <w:p w14:paraId="5DF74192"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Prerequisites:</w:t>
            </w:r>
          </w:p>
        </w:tc>
        <w:tc>
          <w:tcPr>
            <w:tcW w:w="1296" w:type="dxa"/>
            <w:tcBorders>
              <w:top w:val="nil"/>
              <w:left w:val="nil"/>
              <w:bottom w:val="nil"/>
              <w:right w:val="nil"/>
            </w:tcBorders>
            <w:shd w:val="clear" w:color="auto" w:fill="auto"/>
            <w:hideMark/>
          </w:tcPr>
          <w:p w14:paraId="719B5E65"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c>
          <w:tcPr>
            <w:tcW w:w="1298" w:type="dxa"/>
            <w:tcBorders>
              <w:top w:val="single" w:sz="4" w:space="0" w:color="B2B2B2"/>
              <w:left w:val="single" w:sz="4" w:space="0" w:color="B2B2B2"/>
              <w:bottom w:val="single" w:sz="4" w:space="0" w:color="B2B2B2"/>
              <w:right w:val="single" w:sz="4" w:space="0" w:color="B2B2B2"/>
            </w:tcBorders>
            <w:shd w:val="clear" w:color="auto" w:fill="DEEAF6"/>
            <w:noWrap/>
            <w:vAlign w:val="center"/>
            <w:hideMark/>
          </w:tcPr>
          <w:p w14:paraId="70813928"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S #</w:t>
            </w:r>
          </w:p>
        </w:tc>
        <w:tc>
          <w:tcPr>
            <w:tcW w:w="6483" w:type="dxa"/>
            <w:gridSpan w:val="2"/>
            <w:tcBorders>
              <w:top w:val="single" w:sz="4" w:space="0" w:color="B2B2B2"/>
              <w:left w:val="nil"/>
              <w:bottom w:val="single" w:sz="4" w:space="0" w:color="B2B2B2"/>
              <w:right w:val="single" w:sz="4" w:space="0" w:color="B2B2B2"/>
            </w:tcBorders>
            <w:shd w:val="clear" w:color="auto" w:fill="DEEAF6"/>
            <w:noWrap/>
            <w:vAlign w:val="center"/>
            <w:hideMark/>
          </w:tcPr>
          <w:p w14:paraId="287AA619"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Test Data</w:t>
            </w:r>
          </w:p>
        </w:tc>
      </w:tr>
      <w:tr w:rsidR="007C5BB1" w:rsidRPr="007C5BB1" w14:paraId="2167BFFB" w14:textId="77777777" w:rsidTr="006F090F">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hideMark/>
          </w:tcPr>
          <w:p w14:paraId="14150F42"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1</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06F70343"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roofErr w:type="spellStart"/>
            <w:r w:rsidRPr="007C5BB1">
              <w:rPr>
                <w:rFonts w:ascii="Calibri" w:eastAsia="Times New Roman" w:hAnsi="Calibri" w:cs="Calibri"/>
                <w:sz w:val="22"/>
                <w:lang w:val="en-GB" w:eastAsia="en-GB"/>
              </w:rPr>
              <w:t>Powerbank</w:t>
            </w:r>
            <w:proofErr w:type="spellEnd"/>
            <w:r w:rsidRPr="007C5BB1">
              <w:rPr>
                <w:rFonts w:ascii="Calibri" w:eastAsia="Times New Roman" w:hAnsi="Calibri" w:cs="Calibri"/>
                <w:sz w:val="22"/>
                <w:lang w:val="en-GB" w:eastAsia="en-GB"/>
              </w:rPr>
              <w:t xml:space="preserve"> fully charged</w:t>
            </w:r>
          </w:p>
        </w:tc>
        <w:tc>
          <w:tcPr>
            <w:tcW w:w="1296" w:type="dxa"/>
            <w:tcBorders>
              <w:top w:val="nil"/>
              <w:left w:val="nil"/>
              <w:bottom w:val="nil"/>
              <w:right w:val="nil"/>
            </w:tcBorders>
            <w:shd w:val="clear" w:color="auto" w:fill="auto"/>
            <w:hideMark/>
          </w:tcPr>
          <w:p w14:paraId="4D44E23A"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6A7B072"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1</w:t>
            </w:r>
          </w:p>
        </w:tc>
        <w:tc>
          <w:tcPr>
            <w:tcW w:w="6483" w:type="dxa"/>
            <w:gridSpan w:val="2"/>
            <w:tcBorders>
              <w:top w:val="single" w:sz="4" w:space="0" w:color="auto"/>
              <w:left w:val="nil"/>
              <w:bottom w:val="single" w:sz="4" w:space="0" w:color="auto"/>
              <w:right w:val="single" w:sz="4" w:space="0" w:color="000000"/>
            </w:tcBorders>
            <w:shd w:val="clear" w:color="auto" w:fill="auto"/>
            <w:vAlign w:val="center"/>
            <w:hideMark/>
          </w:tcPr>
          <w:p w14:paraId="4A28FC66"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roofErr w:type="spellStart"/>
            <w:r w:rsidRPr="007C5BB1">
              <w:rPr>
                <w:rFonts w:ascii="Calibri" w:eastAsia="Times New Roman" w:hAnsi="Calibri" w:cs="Calibri"/>
                <w:sz w:val="22"/>
                <w:lang w:val="en-GB" w:eastAsia="en-GB"/>
              </w:rPr>
              <w:t>TagName</w:t>
            </w:r>
            <w:proofErr w:type="spellEnd"/>
            <w:r w:rsidRPr="007C5BB1">
              <w:rPr>
                <w:rFonts w:ascii="Calibri" w:eastAsia="Times New Roman" w:hAnsi="Calibri" w:cs="Calibri"/>
                <w:sz w:val="22"/>
                <w:lang w:val="en-GB" w:eastAsia="en-GB"/>
              </w:rPr>
              <w:t xml:space="preserve"> = tagT7</w:t>
            </w:r>
          </w:p>
        </w:tc>
      </w:tr>
      <w:tr w:rsidR="007C5BB1" w:rsidRPr="007C5BB1" w14:paraId="24814FD4"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hideMark/>
          </w:tcPr>
          <w:p w14:paraId="243CBB61"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48ED3EBF"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Tag data saved in the flash memory</w:t>
            </w:r>
          </w:p>
        </w:tc>
        <w:tc>
          <w:tcPr>
            <w:tcW w:w="1296" w:type="dxa"/>
            <w:tcBorders>
              <w:top w:val="nil"/>
              <w:left w:val="nil"/>
              <w:bottom w:val="nil"/>
              <w:right w:val="nil"/>
            </w:tcBorders>
            <w:shd w:val="clear" w:color="auto" w:fill="auto"/>
            <w:hideMark/>
          </w:tcPr>
          <w:p w14:paraId="508CFC4E"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single" w:sz="4" w:space="0" w:color="auto"/>
              <w:bottom w:val="single" w:sz="4" w:space="0" w:color="auto"/>
              <w:right w:val="single" w:sz="4" w:space="0" w:color="auto"/>
            </w:tcBorders>
            <w:shd w:val="clear" w:color="auto" w:fill="auto"/>
            <w:vAlign w:val="center"/>
            <w:hideMark/>
          </w:tcPr>
          <w:p w14:paraId="4BB80AC9"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w:t>
            </w:r>
          </w:p>
        </w:tc>
        <w:tc>
          <w:tcPr>
            <w:tcW w:w="6483" w:type="dxa"/>
            <w:gridSpan w:val="2"/>
            <w:tcBorders>
              <w:top w:val="single" w:sz="4" w:space="0" w:color="auto"/>
              <w:left w:val="nil"/>
              <w:bottom w:val="single" w:sz="4" w:space="0" w:color="auto"/>
              <w:right w:val="single" w:sz="4" w:space="0" w:color="000000"/>
            </w:tcBorders>
            <w:shd w:val="clear" w:color="auto" w:fill="auto"/>
            <w:vAlign w:val="center"/>
            <w:hideMark/>
          </w:tcPr>
          <w:p w14:paraId="6E82A1AD"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roofErr w:type="spellStart"/>
            <w:r w:rsidRPr="007C5BB1">
              <w:rPr>
                <w:rFonts w:ascii="Calibri" w:eastAsia="Times New Roman" w:hAnsi="Calibri" w:cs="Calibri"/>
                <w:sz w:val="22"/>
                <w:lang w:val="en-GB" w:eastAsia="en-GB"/>
              </w:rPr>
              <w:t>WIFIinterval</w:t>
            </w:r>
            <w:proofErr w:type="spellEnd"/>
            <w:r w:rsidRPr="007C5BB1">
              <w:rPr>
                <w:rFonts w:ascii="Calibri" w:eastAsia="Times New Roman" w:hAnsi="Calibri" w:cs="Calibri"/>
                <w:sz w:val="22"/>
                <w:lang w:val="en-GB" w:eastAsia="en-GB"/>
              </w:rPr>
              <w:t xml:space="preserve"> = 15000</w:t>
            </w:r>
          </w:p>
        </w:tc>
      </w:tr>
      <w:tr w:rsidR="007C5BB1" w:rsidRPr="007C5BB1" w14:paraId="5969806F"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hideMark/>
          </w:tcPr>
          <w:p w14:paraId="0FE033BD"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3</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272D8439"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Internet Access</w:t>
            </w:r>
          </w:p>
        </w:tc>
        <w:tc>
          <w:tcPr>
            <w:tcW w:w="1296" w:type="dxa"/>
            <w:tcBorders>
              <w:top w:val="nil"/>
              <w:left w:val="nil"/>
              <w:bottom w:val="nil"/>
              <w:right w:val="nil"/>
            </w:tcBorders>
            <w:shd w:val="clear" w:color="auto" w:fill="auto"/>
            <w:hideMark/>
          </w:tcPr>
          <w:p w14:paraId="183638C7"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single" w:sz="4" w:space="0" w:color="auto"/>
              <w:bottom w:val="single" w:sz="4" w:space="0" w:color="auto"/>
              <w:right w:val="single" w:sz="4" w:space="0" w:color="auto"/>
            </w:tcBorders>
            <w:shd w:val="clear" w:color="auto" w:fill="auto"/>
            <w:vAlign w:val="center"/>
            <w:hideMark/>
          </w:tcPr>
          <w:p w14:paraId="732CFB5D"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3</w:t>
            </w:r>
          </w:p>
        </w:tc>
        <w:tc>
          <w:tcPr>
            <w:tcW w:w="6483" w:type="dxa"/>
            <w:gridSpan w:val="2"/>
            <w:tcBorders>
              <w:top w:val="single" w:sz="4" w:space="0" w:color="auto"/>
              <w:left w:val="nil"/>
              <w:bottom w:val="single" w:sz="4" w:space="0" w:color="auto"/>
              <w:right w:val="single" w:sz="4" w:space="0" w:color="000000"/>
            </w:tcBorders>
            <w:shd w:val="clear" w:color="auto" w:fill="auto"/>
            <w:vAlign w:val="center"/>
            <w:hideMark/>
          </w:tcPr>
          <w:p w14:paraId="1FB40D28"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roofErr w:type="spellStart"/>
            <w:r w:rsidRPr="007C5BB1">
              <w:rPr>
                <w:rFonts w:ascii="Calibri" w:eastAsia="Times New Roman" w:hAnsi="Calibri" w:cs="Calibri"/>
                <w:sz w:val="22"/>
                <w:lang w:val="en-GB" w:eastAsia="en-GB"/>
              </w:rPr>
              <w:t>BLEinterval</w:t>
            </w:r>
            <w:proofErr w:type="spellEnd"/>
            <w:r w:rsidRPr="007C5BB1">
              <w:rPr>
                <w:rFonts w:ascii="Calibri" w:eastAsia="Times New Roman" w:hAnsi="Calibri" w:cs="Calibri"/>
                <w:sz w:val="22"/>
                <w:lang w:val="en-GB" w:eastAsia="en-GB"/>
              </w:rPr>
              <w:t xml:space="preserve"> = 20000</w:t>
            </w:r>
          </w:p>
        </w:tc>
      </w:tr>
      <w:tr w:rsidR="007C5BB1" w:rsidRPr="007C5BB1" w14:paraId="02631504" w14:textId="77777777" w:rsidTr="006F090F">
        <w:trPr>
          <w:gridAfter w:val="7"/>
          <w:wAfter w:w="11908" w:type="dxa"/>
          <w:trHeight w:val="295"/>
        </w:trPr>
        <w:tc>
          <w:tcPr>
            <w:tcW w:w="1296" w:type="dxa"/>
            <w:tcBorders>
              <w:top w:val="nil"/>
              <w:left w:val="single" w:sz="4" w:space="0" w:color="auto"/>
              <w:bottom w:val="single" w:sz="4" w:space="0" w:color="auto"/>
              <w:right w:val="single" w:sz="4" w:space="0" w:color="auto"/>
            </w:tcBorders>
            <w:shd w:val="clear" w:color="auto" w:fill="auto"/>
            <w:hideMark/>
          </w:tcPr>
          <w:p w14:paraId="3F711869"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4</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70C2582C"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Webserver online</w:t>
            </w:r>
          </w:p>
        </w:tc>
        <w:tc>
          <w:tcPr>
            <w:tcW w:w="1296" w:type="dxa"/>
            <w:tcBorders>
              <w:top w:val="nil"/>
              <w:left w:val="nil"/>
              <w:bottom w:val="nil"/>
              <w:right w:val="nil"/>
            </w:tcBorders>
            <w:shd w:val="clear" w:color="auto" w:fill="auto"/>
            <w:hideMark/>
          </w:tcPr>
          <w:p w14:paraId="6ABD7CA1"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7C5BB1" w14:paraId="1BD9AFD4" w14:textId="77777777" w:rsidTr="006F090F">
        <w:trPr>
          <w:trHeight w:val="295"/>
        </w:trPr>
        <w:tc>
          <w:tcPr>
            <w:tcW w:w="1296" w:type="dxa"/>
            <w:tcBorders>
              <w:top w:val="nil"/>
              <w:left w:val="nil"/>
              <w:bottom w:val="nil"/>
              <w:right w:val="nil"/>
            </w:tcBorders>
            <w:shd w:val="clear" w:color="auto" w:fill="auto"/>
            <w:hideMark/>
          </w:tcPr>
          <w:p w14:paraId="2E29FCD7"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hideMark/>
          </w:tcPr>
          <w:p w14:paraId="1BD59B67"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hideMark/>
          </w:tcPr>
          <w:p w14:paraId="6CB779FC"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55CFA1E5"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1982B705"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46B3F2B6"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6483" w:type="dxa"/>
            <w:gridSpan w:val="2"/>
            <w:tcBorders>
              <w:top w:val="nil"/>
              <w:left w:val="nil"/>
              <w:bottom w:val="nil"/>
              <w:right w:val="nil"/>
            </w:tcBorders>
            <w:shd w:val="clear" w:color="auto" w:fill="auto"/>
            <w:hideMark/>
          </w:tcPr>
          <w:p w14:paraId="00731D4B"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236" w:type="dxa"/>
            <w:tcBorders>
              <w:top w:val="nil"/>
              <w:left w:val="nil"/>
              <w:bottom w:val="nil"/>
              <w:right w:val="nil"/>
            </w:tcBorders>
            <w:shd w:val="clear" w:color="auto" w:fill="auto"/>
            <w:hideMark/>
          </w:tcPr>
          <w:p w14:paraId="5B376C4F"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7842F707"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3C0BB52A"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2831DC35"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454C63" w14:paraId="455C14D5" w14:textId="77777777" w:rsidTr="007C5BB1">
        <w:trPr>
          <w:trHeight w:val="295"/>
        </w:trPr>
        <w:tc>
          <w:tcPr>
            <w:tcW w:w="1296" w:type="dxa"/>
            <w:tcBorders>
              <w:top w:val="single" w:sz="4" w:space="0" w:color="B2B2B2"/>
              <w:left w:val="single" w:sz="4" w:space="0" w:color="B2B2B2"/>
              <w:bottom w:val="single" w:sz="4" w:space="0" w:color="B2B2B2"/>
              <w:right w:val="single" w:sz="4" w:space="0" w:color="B2B2B2"/>
            </w:tcBorders>
            <w:shd w:val="clear" w:color="auto" w:fill="DEEAF6"/>
            <w:noWrap/>
            <w:hideMark/>
          </w:tcPr>
          <w:p w14:paraId="093B11F0" w14:textId="77777777" w:rsidR="007C5BB1" w:rsidRPr="007C5BB1" w:rsidRDefault="007C5BB1" w:rsidP="007C5BB1">
            <w:pPr>
              <w:widowControl/>
              <w:autoSpaceDE/>
              <w:autoSpaceDN/>
              <w:spacing w:line="240" w:lineRule="auto"/>
              <w:jc w:val="left"/>
              <w:rPr>
                <w:rFonts w:ascii="Calibri" w:eastAsia="Times New Roman" w:hAnsi="Calibri" w:cs="Calibri"/>
                <w:b/>
                <w:bCs/>
                <w:sz w:val="22"/>
                <w:u w:val="single"/>
                <w:lang w:val="en-GB" w:eastAsia="en-GB"/>
              </w:rPr>
            </w:pPr>
            <w:r w:rsidRPr="007C5BB1">
              <w:rPr>
                <w:rFonts w:ascii="Calibri" w:eastAsia="Times New Roman" w:hAnsi="Calibri" w:cs="Calibri"/>
                <w:b/>
                <w:bCs/>
                <w:sz w:val="22"/>
                <w:u w:val="single"/>
                <w:lang w:val="en-GB" w:eastAsia="en-GB"/>
              </w:rPr>
              <w:t>Test Scenario</w:t>
            </w:r>
          </w:p>
        </w:tc>
        <w:tc>
          <w:tcPr>
            <w:tcW w:w="13603" w:type="dxa"/>
            <w:gridSpan w:val="7"/>
            <w:tcBorders>
              <w:top w:val="nil"/>
              <w:left w:val="nil"/>
              <w:bottom w:val="nil"/>
              <w:right w:val="nil"/>
            </w:tcBorders>
            <w:shd w:val="clear" w:color="auto" w:fill="auto"/>
            <w:noWrap/>
            <w:hideMark/>
          </w:tcPr>
          <w:p w14:paraId="3A2BE753"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A </w:t>
            </w:r>
            <w:proofErr w:type="spellStart"/>
            <w:r w:rsidRPr="007C5BB1">
              <w:rPr>
                <w:rFonts w:ascii="Calibri" w:eastAsia="Times New Roman" w:hAnsi="Calibri" w:cs="Calibri"/>
                <w:sz w:val="22"/>
                <w:lang w:val="en-GB" w:eastAsia="en-GB"/>
              </w:rPr>
              <w:t>powerbank</w:t>
            </w:r>
            <w:proofErr w:type="spellEnd"/>
            <w:r w:rsidRPr="007C5BB1">
              <w:rPr>
                <w:rFonts w:ascii="Calibri" w:eastAsia="Times New Roman" w:hAnsi="Calibri" w:cs="Calibri"/>
                <w:sz w:val="22"/>
                <w:lang w:val="en-GB" w:eastAsia="en-GB"/>
              </w:rPr>
              <w:t>-powered tag is left in an open environment with Internet Access, while the webserver is being monitored for the time at which the tag starts to post data and when it last posted data.</w:t>
            </w:r>
          </w:p>
        </w:tc>
        <w:tc>
          <w:tcPr>
            <w:tcW w:w="236" w:type="dxa"/>
            <w:tcBorders>
              <w:top w:val="nil"/>
              <w:left w:val="nil"/>
              <w:bottom w:val="nil"/>
              <w:right w:val="nil"/>
            </w:tcBorders>
            <w:shd w:val="clear" w:color="auto" w:fill="auto"/>
            <w:hideMark/>
          </w:tcPr>
          <w:p w14:paraId="41562B67"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21CBD680"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23F0BC4D"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65749A9B"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454C63" w14:paraId="260425C7" w14:textId="77777777" w:rsidTr="006F090F">
        <w:trPr>
          <w:trHeight w:val="295"/>
        </w:trPr>
        <w:tc>
          <w:tcPr>
            <w:tcW w:w="1296" w:type="dxa"/>
            <w:tcBorders>
              <w:top w:val="nil"/>
              <w:left w:val="nil"/>
              <w:bottom w:val="nil"/>
              <w:right w:val="nil"/>
            </w:tcBorders>
            <w:shd w:val="clear" w:color="auto" w:fill="auto"/>
            <w:noWrap/>
            <w:vAlign w:val="bottom"/>
            <w:hideMark/>
          </w:tcPr>
          <w:p w14:paraId="78981820"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noWrap/>
            <w:vAlign w:val="bottom"/>
            <w:hideMark/>
          </w:tcPr>
          <w:p w14:paraId="7DE28147"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noWrap/>
            <w:vAlign w:val="bottom"/>
            <w:hideMark/>
          </w:tcPr>
          <w:p w14:paraId="75867228"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noWrap/>
            <w:vAlign w:val="bottom"/>
            <w:hideMark/>
          </w:tcPr>
          <w:p w14:paraId="41D661FD"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noWrap/>
            <w:vAlign w:val="bottom"/>
            <w:hideMark/>
          </w:tcPr>
          <w:p w14:paraId="587A11AF"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noWrap/>
            <w:vAlign w:val="bottom"/>
            <w:hideMark/>
          </w:tcPr>
          <w:p w14:paraId="5E053A31"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6483" w:type="dxa"/>
            <w:gridSpan w:val="2"/>
            <w:tcBorders>
              <w:top w:val="nil"/>
              <w:left w:val="nil"/>
              <w:bottom w:val="nil"/>
              <w:right w:val="nil"/>
            </w:tcBorders>
            <w:shd w:val="clear" w:color="auto" w:fill="auto"/>
            <w:noWrap/>
            <w:vAlign w:val="bottom"/>
            <w:hideMark/>
          </w:tcPr>
          <w:p w14:paraId="09965EEB"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236" w:type="dxa"/>
            <w:tcBorders>
              <w:top w:val="nil"/>
              <w:left w:val="nil"/>
              <w:bottom w:val="nil"/>
              <w:right w:val="nil"/>
            </w:tcBorders>
            <w:shd w:val="clear" w:color="auto" w:fill="auto"/>
            <w:noWrap/>
            <w:vAlign w:val="bottom"/>
            <w:hideMark/>
          </w:tcPr>
          <w:p w14:paraId="68C40D2C"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noWrap/>
            <w:vAlign w:val="bottom"/>
            <w:hideMark/>
          </w:tcPr>
          <w:p w14:paraId="443A4CD7"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noWrap/>
            <w:vAlign w:val="bottom"/>
            <w:hideMark/>
          </w:tcPr>
          <w:p w14:paraId="0BA2B79D"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noWrap/>
            <w:vAlign w:val="bottom"/>
            <w:hideMark/>
          </w:tcPr>
          <w:p w14:paraId="7C6ABDE6"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454C63" w14:paraId="20DCAB5B" w14:textId="77777777" w:rsidTr="007C5BB1">
        <w:trPr>
          <w:gridAfter w:val="4"/>
          <w:wAfter w:w="4127" w:type="dxa"/>
          <w:trHeight w:val="472"/>
        </w:trPr>
        <w:tc>
          <w:tcPr>
            <w:tcW w:w="1296" w:type="dxa"/>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082A1BA3"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Step #</w:t>
            </w:r>
          </w:p>
        </w:tc>
        <w:tc>
          <w:tcPr>
            <w:tcW w:w="3229" w:type="dxa"/>
            <w:gridSpan w:val="2"/>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5272F59C"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Step Details</w:t>
            </w:r>
          </w:p>
        </w:tc>
        <w:tc>
          <w:tcPr>
            <w:tcW w:w="2593" w:type="dxa"/>
            <w:gridSpan w:val="2"/>
            <w:vMerge w:val="restart"/>
            <w:tcBorders>
              <w:top w:val="single" w:sz="4" w:space="0" w:color="B2B2B2"/>
              <w:left w:val="single" w:sz="4" w:space="0" w:color="B2B2B2"/>
              <w:bottom w:val="single" w:sz="4" w:space="0" w:color="B2B2B2"/>
              <w:right w:val="single" w:sz="4" w:space="0" w:color="B2B2B2"/>
            </w:tcBorders>
            <w:shd w:val="clear" w:color="auto" w:fill="DEEAF6"/>
            <w:noWrap/>
            <w:vAlign w:val="center"/>
            <w:hideMark/>
          </w:tcPr>
          <w:p w14:paraId="1F4540C2"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Expected Results</w:t>
            </w:r>
          </w:p>
        </w:tc>
        <w:tc>
          <w:tcPr>
            <w:tcW w:w="3890" w:type="dxa"/>
            <w:gridSpan w:val="2"/>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3ED21936"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Actual Results</w:t>
            </w:r>
          </w:p>
        </w:tc>
        <w:tc>
          <w:tcPr>
            <w:tcW w:w="3891" w:type="dxa"/>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1D1DF214"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Pass / Fail / Not executed / Suspended</w:t>
            </w:r>
          </w:p>
        </w:tc>
      </w:tr>
      <w:tr w:rsidR="007C5BB1" w:rsidRPr="00454C63" w14:paraId="3842D4A9" w14:textId="77777777" w:rsidTr="007C5BB1">
        <w:trPr>
          <w:gridAfter w:val="4"/>
          <w:wAfter w:w="4127" w:type="dxa"/>
          <w:trHeight w:val="472"/>
        </w:trPr>
        <w:tc>
          <w:tcPr>
            <w:tcW w:w="1296" w:type="dxa"/>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4CA67D7A"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c>
          <w:tcPr>
            <w:tcW w:w="3229" w:type="dxa"/>
            <w:gridSpan w:val="2"/>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2A288CBC"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c>
          <w:tcPr>
            <w:tcW w:w="2593" w:type="dxa"/>
            <w:gridSpan w:val="2"/>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70ABD2D9"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c>
          <w:tcPr>
            <w:tcW w:w="3890" w:type="dxa"/>
            <w:gridSpan w:val="2"/>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0AC4C4C6"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c>
          <w:tcPr>
            <w:tcW w:w="3891" w:type="dxa"/>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39BD8FCF"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r>
      <w:tr w:rsidR="007C5BB1" w:rsidRPr="007C5BB1" w14:paraId="6009F0A0" w14:textId="77777777" w:rsidTr="006F090F">
        <w:trPr>
          <w:gridAfter w:val="4"/>
          <w:wAfter w:w="4127" w:type="dxa"/>
          <w:trHeight w:val="573"/>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6E536C6"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1</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527352E6"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Connect the Tag to the </w:t>
            </w:r>
            <w:proofErr w:type="spellStart"/>
            <w:r w:rsidRPr="007C5BB1">
              <w:rPr>
                <w:rFonts w:ascii="Calibri" w:eastAsia="Times New Roman" w:hAnsi="Calibri" w:cs="Calibri"/>
                <w:sz w:val="22"/>
                <w:lang w:val="en-GB" w:eastAsia="en-GB"/>
              </w:rPr>
              <w:t>Powerbank</w:t>
            </w:r>
            <w:proofErr w:type="spellEnd"/>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2D401CE5"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The </w:t>
            </w:r>
            <w:proofErr w:type="spellStart"/>
            <w:r w:rsidRPr="007C5BB1">
              <w:rPr>
                <w:rFonts w:ascii="Calibri" w:eastAsia="Times New Roman" w:hAnsi="Calibri" w:cs="Calibri"/>
                <w:sz w:val="22"/>
                <w:lang w:val="en-GB" w:eastAsia="en-GB"/>
              </w:rPr>
              <w:t>powerbank</w:t>
            </w:r>
            <w:proofErr w:type="spellEnd"/>
            <w:r w:rsidRPr="007C5BB1">
              <w:rPr>
                <w:rFonts w:ascii="Calibri" w:eastAsia="Times New Roman" w:hAnsi="Calibri" w:cs="Calibri"/>
                <w:sz w:val="22"/>
                <w:lang w:val="en-GB" w:eastAsia="en-GB"/>
              </w:rPr>
              <w:t xml:space="preserve"> turns blue when it is working</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0FA140C8"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383EE5FD"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608B5DE8"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78612288"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4176B7A3"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Navigate to http://ils.dsi.uminho.pt/viewData</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026FC85A"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Site should open</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1565D9E6"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7F64FEAE"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5F6A2FC5"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5D9E817E"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3</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24DAB46A"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Enter </w:t>
            </w:r>
            <w:proofErr w:type="spellStart"/>
            <w:r w:rsidRPr="007C5BB1">
              <w:rPr>
                <w:rFonts w:ascii="Calibri" w:eastAsia="Times New Roman" w:hAnsi="Calibri" w:cs="Calibri"/>
                <w:sz w:val="22"/>
                <w:lang w:val="en-GB" w:eastAsia="en-GB"/>
              </w:rPr>
              <w:t>TagName</w:t>
            </w:r>
            <w:proofErr w:type="spellEnd"/>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754800B9"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Credential can be entered</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6650BE94"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42AC19E5"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20CAE796"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07B780A5"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4</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25CEF8E2"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Click Submit</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102EBFC2"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Initial tag data is displayed</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6C7F3E28"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688065B6"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272C2ED2"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2323319F"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5</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18336938"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Record initial tag data</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075855A0"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62D98B27"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2022-09-25 15:03:22</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4EBC4191"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02081894"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650CEB47"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6</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3BAAFD73"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Wait until the </w:t>
            </w:r>
            <w:proofErr w:type="spellStart"/>
            <w:r w:rsidRPr="007C5BB1">
              <w:rPr>
                <w:rFonts w:ascii="Calibri" w:eastAsia="Times New Roman" w:hAnsi="Calibri" w:cs="Calibri"/>
                <w:sz w:val="22"/>
                <w:lang w:val="en-GB" w:eastAsia="en-GB"/>
              </w:rPr>
              <w:t>powerbank</w:t>
            </w:r>
            <w:proofErr w:type="spellEnd"/>
            <w:r w:rsidRPr="007C5BB1">
              <w:rPr>
                <w:rFonts w:ascii="Calibri" w:eastAsia="Times New Roman" w:hAnsi="Calibri" w:cs="Calibri"/>
                <w:sz w:val="22"/>
                <w:lang w:val="en-GB" w:eastAsia="en-GB"/>
              </w:rPr>
              <w:t xml:space="preserve"> is completely discharged</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29CA0BE1"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roofErr w:type="spellStart"/>
            <w:r w:rsidRPr="007C5BB1">
              <w:rPr>
                <w:rFonts w:ascii="Calibri" w:eastAsia="Times New Roman" w:hAnsi="Calibri" w:cs="Calibri"/>
                <w:sz w:val="22"/>
                <w:lang w:val="en-GB" w:eastAsia="en-GB"/>
              </w:rPr>
              <w:t>Powerbank</w:t>
            </w:r>
            <w:proofErr w:type="spellEnd"/>
            <w:r w:rsidRPr="007C5BB1">
              <w:rPr>
                <w:rFonts w:ascii="Calibri" w:eastAsia="Times New Roman" w:hAnsi="Calibri" w:cs="Calibri"/>
                <w:sz w:val="22"/>
                <w:lang w:val="en-GB" w:eastAsia="en-GB"/>
              </w:rPr>
              <w:t xml:space="preserve"> stops displaying blue </w:t>
            </w:r>
            <w:proofErr w:type="spellStart"/>
            <w:r w:rsidRPr="007C5BB1">
              <w:rPr>
                <w:rFonts w:ascii="Calibri" w:eastAsia="Times New Roman" w:hAnsi="Calibri" w:cs="Calibri"/>
                <w:sz w:val="22"/>
                <w:lang w:val="en-GB" w:eastAsia="en-GB"/>
              </w:rPr>
              <w:t>color</w:t>
            </w:r>
            <w:proofErr w:type="spellEnd"/>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47368E2E"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12F95394"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1713496F" w14:textId="77777777" w:rsidTr="006F090F">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tcPr>
          <w:p w14:paraId="0BA3A801"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7</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2070F7B9"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Click Submit</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28DC3802"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Final tag data is displayed</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235D7E15"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54BAA330"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23E4E141" w14:textId="77777777" w:rsidTr="006F090F">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tcPr>
          <w:p w14:paraId="59F4F327"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8</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2520F21E"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Record final tag data</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7BF51F4B"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05BE7B82"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2022-09-26 07:11:04</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7794D60E"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5F520317" w14:textId="77777777" w:rsidTr="006F090F">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tcPr>
          <w:p w14:paraId="1EA2525B"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9</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543E3B6F"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Calculate tag’s execution time</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727AEB03"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7096BC30"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16 hours 7 minutes 42 seconds</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61BE5F11"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454C63" w14:paraId="130A913A" w14:textId="77777777" w:rsidTr="007C5BB1">
        <w:trPr>
          <w:gridAfter w:val="4"/>
          <w:wAfter w:w="4127" w:type="dxa"/>
          <w:trHeight w:val="295"/>
        </w:trPr>
        <w:tc>
          <w:tcPr>
            <w:tcW w:w="2911" w:type="dxa"/>
            <w:gridSpan w:val="2"/>
            <w:tcBorders>
              <w:top w:val="single" w:sz="4" w:space="0" w:color="B2B2B2"/>
              <w:left w:val="single" w:sz="4" w:space="0" w:color="B2B2B2"/>
              <w:bottom w:val="single" w:sz="4" w:space="0" w:color="B2B2B2"/>
              <w:right w:val="single" w:sz="4" w:space="0" w:color="B2B2B2"/>
            </w:tcBorders>
            <w:shd w:val="clear" w:color="auto" w:fill="DEEAF6"/>
            <w:noWrap/>
            <w:hideMark/>
          </w:tcPr>
          <w:p w14:paraId="684D631E"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lastRenderedPageBreak/>
              <w:t>Test Case ID</w:t>
            </w:r>
          </w:p>
        </w:tc>
        <w:tc>
          <w:tcPr>
            <w:tcW w:w="1614" w:type="dxa"/>
            <w:tcBorders>
              <w:top w:val="single" w:sz="4" w:space="0" w:color="auto"/>
              <w:left w:val="nil"/>
              <w:bottom w:val="single" w:sz="4" w:space="0" w:color="auto"/>
              <w:right w:val="single" w:sz="4" w:space="0" w:color="auto"/>
            </w:tcBorders>
            <w:shd w:val="clear" w:color="auto" w:fill="auto"/>
            <w:noWrap/>
            <w:hideMark/>
          </w:tcPr>
          <w:p w14:paraId="7BE066F6"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TagT7</w:t>
            </w:r>
          </w:p>
        </w:tc>
        <w:tc>
          <w:tcPr>
            <w:tcW w:w="2593" w:type="dxa"/>
            <w:gridSpan w:val="2"/>
            <w:tcBorders>
              <w:top w:val="single" w:sz="4" w:space="0" w:color="B2B2B2"/>
              <w:left w:val="single" w:sz="4" w:space="0" w:color="B2B2B2"/>
              <w:bottom w:val="single" w:sz="4" w:space="0" w:color="B2B2B2"/>
              <w:right w:val="single" w:sz="4" w:space="0" w:color="B2B2B2"/>
            </w:tcBorders>
            <w:shd w:val="clear" w:color="auto" w:fill="DEEAF6"/>
            <w:noWrap/>
            <w:hideMark/>
          </w:tcPr>
          <w:p w14:paraId="6ADAEF3D"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Test Case Description</w:t>
            </w:r>
          </w:p>
        </w:tc>
        <w:tc>
          <w:tcPr>
            <w:tcW w:w="7781" w:type="dxa"/>
            <w:gridSpan w:val="3"/>
            <w:tcBorders>
              <w:top w:val="single" w:sz="4" w:space="0" w:color="auto"/>
              <w:left w:val="nil"/>
              <w:bottom w:val="single" w:sz="4" w:space="0" w:color="auto"/>
              <w:right w:val="single" w:sz="4" w:space="0" w:color="000000"/>
            </w:tcBorders>
            <w:shd w:val="clear" w:color="auto" w:fill="auto"/>
            <w:hideMark/>
          </w:tcPr>
          <w:p w14:paraId="6C18EB5F"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Test the duration of the tag’s execution time powered with a </w:t>
            </w:r>
            <w:proofErr w:type="spellStart"/>
            <w:r w:rsidRPr="007C5BB1">
              <w:rPr>
                <w:rFonts w:ascii="Calibri" w:eastAsia="Times New Roman" w:hAnsi="Calibri" w:cs="Calibri"/>
                <w:sz w:val="22"/>
                <w:lang w:val="en-GB" w:eastAsia="en-GB"/>
              </w:rPr>
              <w:t>powerbank</w:t>
            </w:r>
            <w:proofErr w:type="spellEnd"/>
          </w:p>
        </w:tc>
      </w:tr>
      <w:tr w:rsidR="007C5BB1" w:rsidRPr="007C5BB1" w14:paraId="049EC1E5" w14:textId="77777777" w:rsidTr="007C5BB1">
        <w:trPr>
          <w:gridAfter w:val="4"/>
          <w:wAfter w:w="4127" w:type="dxa"/>
          <w:trHeight w:val="295"/>
        </w:trPr>
        <w:tc>
          <w:tcPr>
            <w:tcW w:w="2911" w:type="dxa"/>
            <w:gridSpan w:val="2"/>
            <w:tcBorders>
              <w:top w:val="single" w:sz="4" w:space="0" w:color="B2B2B2"/>
              <w:left w:val="single" w:sz="4" w:space="0" w:color="B2B2B2"/>
              <w:bottom w:val="single" w:sz="4" w:space="0" w:color="B2B2B2"/>
              <w:right w:val="single" w:sz="4" w:space="0" w:color="B2B2B2"/>
            </w:tcBorders>
            <w:shd w:val="clear" w:color="auto" w:fill="DEEAF6"/>
            <w:noWrap/>
            <w:hideMark/>
          </w:tcPr>
          <w:p w14:paraId="17721F56"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Created By</w:t>
            </w:r>
          </w:p>
        </w:tc>
        <w:tc>
          <w:tcPr>
            <w:tcW w:w="1614" w:type="dxa"/>
            <w:tcBorders>
              <w:top w:val="nil"/>
              <w:left w:val="nil"/>
              <w:bottom w:val="single" w:sz="4" w:space="0" w:color="auto"/>
              <w:right w:val="single" w:sz="4" w:space="0" w:color="auto"/>
            </w:tcBorders>
            <w:shd w:val="clear" w:color="auto" w:fill="auto"/>
            <w:noWrap/>
            <w:hideMark/>
          </w:tcPr>
          <w:p w14:paraId="1028E1BD"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Pedro</w:t>
            </w:r>
          </w:p>
        </w:tc>
        <w:tc>
          <w:tcPr>
            <w:tcW w:w="2593" w:type="dxa"/>
            <w:gridSpan w:val="2"/>
            <w:tcBorders>
              <w:top w:val="single" w:sz="4" w:space="0" w:color="B2B2B2"/>
              <w:left w:val="single" w:sz="4" w:space="0" w:color="B2B2B2"/>
              <w:bottom w:val="single" w:sz="4" w:space="0" w:color="B2B2B2"/>
              <w:right w:val="single" w:sz="4" w:space="0" w:color="B2B2B2"/>
            </w:tcBorders>
            <w:shd w:val="clear" w:color="auto" w:fill="DEEAF6"/>
            <w:hideMark/>
          </w:tcPr>
          <w:p w14:paraId="0B68CBAE"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Version</w:t>
            </w:r>
          </w:p>
        </w:tc>
        <w:tc>
          <w:tcPr>
            <w:tcW w:w="7781" w:type="dxa"/>
            <w:gridSpan w:val="3"/>
            <w:tcBorders>
              <w:top w:val="single" w:sz="4" w:space="0" w:color="auto"/>
              <w:left w:val="nil"/>
              <w:bottom w:val="single" w:sz="4" w:space="0" w:color="auto"/>
              <w:right w:val="single" w:sz="4" w:space="0" w:color="000000"/>
            </w:tcBorders>
            <w:shd w:val="clear" w:color="auto" w:fill="auto"/>
            <w:noWrap/>
            <w:hideMark/>
          </w:tcPr>
          <w:p w14:paraId="4E5A98A5"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3.0</w:t>
            </w:r>
          </w:p>
        </w:tc>
      </w:tr>
      <w:tr w:rsidR="007C5BB1" w:rsidRPr="007C5BB1" w14:paraId="2F0803D3" w14:textId="77777777" w:rsidTr="006F090F">
        <w:trPr>
          <w:gridAfter w:val="4"/>
          <w:wAfter w:w="4127" w:type="dxa"/>
          <w:trHeight w:val="295"/>
        </w:trPr>
        <w:tc>
          <w:tcPr>
            <w:tcW w:w="1296" w:type="dxa"/>
            <w:tcBorders>
              <w:top w:val="nil"/>
              <w:left w:val="nil"/>
              <w:bottom w:val="nil"/>
              <w:right w:val="nil"/>
            </w:tcBorders>
            <w:shd w:val="clear" w:color="auto" w:fill="auto"/>
            <w:hideMark/>
          </w:tcPr>
          <w:p w14:paraId="59811A66"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hideMark/>
          </w:tcPr>
          <w:p w14:paraId="48DE9B56"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hideMark/>
          </w:tcPr>
          <w:p w14:paraId="1EFA1BBE"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7C071845"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373AFD83"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6D1C5A89"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6483" w:type="dxa"/>
            <w:gridSpan w:val="2"/>
            <w:tcBorders>
              <w:top w:val="nil"/>
              <w:left w:val="nil"/>
              <w:bottom w:val="nil"/>
              <w:right w:val="nil"/>
            </w:tcBorders>
            <w:shd w:val="clear" w:color="auto" w:fill="auto"/>
            <w:hideMark/>
          </w:tcPr>
          <w:p w14:paraId="73CA32B3"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7C5BB1" w14:paraId="489A8FC3" w14:textId="77777777" w:rsidTr="007C5BB1">
        <w:trPr>
          <w:gridAfter w:val="5"/>
          <w:wAfter w:w="8018" w:type="dxa"/>
          <w:trHeight w:val="295"/>
        </w:trPr>
        <w:tc>
          <w:tcPr>
            <w:tcW w:w="2911" w:type="dxa"/>
            <w:gridSpan w:val="2"/>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618786CC"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Date Tested</w:t>
            </w:r>
          </w:p>
        </w:tc>
        <w:tc>
          <w:tcPr>
            <w:tcW w:w="291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274B3573"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26-Sep-2022</w:t>
            </w:r>
          </w:p>
        </w:tc>
        <w:tc>
          <w:tcPr>
            <w:tcW w:w="2594" w:type="dxa"/>
            <w:gridSpan w:val="2"/>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0B4E417D"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Test Case (Pass/Fail/Not Executed)</w:t>
            </w:r>
          </w:p>
        </w:tc>
        <w:tc>
          <w:tcPr>
            <w:tcW w:w="259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433218A"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55A302D1" w14:textId="77777777" w:rsidTr="006F090F">
        <w:trPr>
          <w:gridAfter w:val="4"/>
          <w:wAfter w:w="4127" w:type="dxa"/>
          <w:trHeight w:val="295"/>
        </w:trPr>
        <w:tc>
          <w:tcPr>
            <w:tcW w:w="1296" w:type="dxa"/>
            <w:tcBorders>
              <w:top w:val="nil"/>
              <w:left w:val="nil"/>
              <w:bottom w:val="nil"/>
              <w:right w:val="nil"/>
            </w:tcBorders>
            <w:shd w:val="clear" w:color="auto" w:fill="auto"/>
            <w:hideMark/>
          </w:tcPr>
          <w:p w14:paraId="6C8A0381"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hideMark/>
          </w:tcPr>
          <w:p w14:paraId="05B559A3"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hideMark/>
          </w:tcPr>
          <w:p w14:paraId="193C79BD"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401711FD"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5019F7F1"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0F49BB03"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6483" w:type="dxa"/>
            <w:gridSpan w:val="2"/>
            <w:tcBorders>
              <w:top w:val="nil"/>
              <w:left w:val="nil"/>
              <w:bottom w:val="nil"/>
              <w:right w:val="nil"/>
            </w:tcBorders>
            <w:shd w:val="clear" w:color="auto" w:fill="auto"/>
            <w:hideMark/>
          </w:tcPr>
          <w:p w14:paraId="1A980921"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7C5BB1" w14:paraId="4C679011" w14:textId="77777777" w:rsidTr="007C5BB1">
        <w:trPr>
          <w:gridAfter w:val="4"/>
          <w:wAfter w:w="4127" w:type="dxa"/>
          <w:trHeight w:val="295"/>
        </w:trPr>
        <w:tc>
          <w:tcPr>
            <w:tcW w:w="1296" w:type="dxa"/>
            <w:tcBorders>
              <w:top w:val="single" w:sz="4" w:space="0" w:color="B2B2B2"/>
              <w:left w:val="single" w:sz="4" w:space="0" w:color="B2B2B2"/>
              <w:bottom w:val="single" w:sz="4" w:space="0" w:color="B2B2B2"/>
              <w:right w:val="single" w:sz="4" w:space="0" w:color="B2B2B2"/>
            </w:tcBorders>
            <w:shd w:val="clear" w:color="auto" w:fill="DEEAF6"/>
            <w:hideMark/>
          </w:tcPr>
          <w:p w14:paraId="69AFDEDF"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S #</w:t>
            </w:r>
          </w:p>
        </w:tc>
        <w:tc>
          <w:tcPr>
            <w:tcW w:w="4526" w:type="dxa"/>
            <w:gridSpan w:val="3"/>
            <w:tcBorders>
              <w:top w:val="single" w:sz="4" w:space="0" w:color="B2B2B2"/>
              <w:left w:val="nil"/>
              <w:bottom w:val="single" w:sz="4" w:space="0" w:color="B2B2B2"/>
              <w:right w:val="single" w:sz="4" w:space="0" w:color="B2B2B2"/>
            </w:tcBorders>
            <w:shd w:val="clear" w:color="auto" w:fill="DEEAF6"/>
            <w:hideMark/>
          </w:tcPr>
          <w:p w14:paraId="1B05EDC7"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Prerequisites:</w:t>
            </w:r>
          </w:p>
        </w:tc>
        <w:tc>
          <w:tcPr>
            <w:tcW w:w="1296" w:type="dxa"/>
            <w:tcBorders>
              <w:top w:val="nil"/>
              <w:left w:val="nil"/>
              <w:bottom w:val="nil"/>
              <w:right w:val="nil"/>
            </w:tcBorders>
            <w:shd w:val="clear" w:color="auto" w:fill="auto"/>
            <w:hideMark/>
          </w:tcPr>
          <w:p w14:paraId="4D7F99D3"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c>
          <w:tcPr>
            <w:tcW w:w="1298" w:type="dxa"/>
            <w:tcBorders>
              <w:top w:val="single" w:sz="4" w:space="0" w:color="B2B2B2"/>
              <w:left w:val="single" w:sz="4" w:space="0" w:color="B2B2B2"/>
              <w:bottom w:val="single" w:sz="4" w:space="0" w:color="B2B2B2"/>
              <w:right w:val="single" w:sz="4" w:space="0" w:color="B2B2B2"/>
            </w:tcBorders>
            <w:shd w:val="clear" w:color="auto" w:fill="DEEAF6"/>
            <w:noWrap/>
            <w:vAlign w:val="center"/>
            <w:hideMark/>
          </w:tcPr>
          <w:p w14:paraId="333D05C6"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S #</w:t>
            </w:r>
          </w:p>
        </w:tc>
        <w:tc>
          <w:tcPr>
            <w:tcW w:w="6483" w:type="dxa"/>
            <w:gridSpan w:val="2"/>
            <w:tcBorders>
              <w:top w:val="single" w:sz="4" w:space="0" w:color="B2B2B2"/>
              <w:left w:val="nil"/>
              <w:bottom w:val="single" w:sz="4" w:space="0" w:color="B2B2B2"/>
              <w:right w:val="single" w:sz="4" w:space="0" w:color="B2B2B2"/>
            </w:tcBorders>
            <w:shd w:val="clear" w:color="auto" w:fill="DEEAF6"/>
            <w:noWrap/>
            <w:vAlign w:val="center"/>
            <w:hideMark/>
          </w:tcPr>
          <w:p w14:paraId="471359C4"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Test Data</w:t>
            </w:r>
          </w:p>
        </w:tc>
      </w:tr>
      <w:tr w:rsidR="007C5BB1" w:rsidRPr="007C5BB1" w14:paraId="50401B7D" w14:textId="77777777" w:rsidTr="006F090F">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hideMark/>
          </w:tcPr>
          <w:p w14:paraId="3C0EAA2D"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1</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19A35D90"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roofErr w:type="spellStart"/>
            <w:r w:rsidRPr="007C5BB1">
              <w:rPr>
                <w:rFonts w:ascii="Calibri" w:eastAsia="Times New Roman" w:hAnsi="Calibri" w:cs="Calibri"/>
                <w:sz w:val="22"/>
                <w:lang w:val="en-GB" w:eastAsia="en-GB"/>
              </w:rPr>
              <w:t>Powerbank</w:t>
            </w:r>
            <w:proofErr w:type="spellEnd"/>
            <w:r w:rsidRPr="007C5BB1">
              <w:rPr>
                <w:rFonts w:ascii="Calibri" w:eastAsia="Times New Roman" w:hAnsi="Calibri" w:cs="Calibri"/>
                <w:sz w:val="22"/>
                <w:lang w:val="en-GB" w:eastAsia="en-GB"/>
              </w:rPr>
              <w:t xml:space="preserve"> fully charged</w:t>
            </w:r>
          </w:p>
        </w:tc>
        <w:tc>
          <w:tcPr>
            <w:tcW w:w="1296" w:type="dxa"/>
            <w:tcBorders>
              <w:top w:val="nil"/>
              <w:left w:val="nil"/>
              <w:bottom w:val="nil"/>
              <w:right w:val="nil"/>
            </w:tcBorders>
            <w:shd w:val="clear" w:color="auto" w:fill="auto"/>
            <w:hideMark/>
          </w:tcPr>
          <w:p w14:paraId="2B490F4B"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CDC69A5"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1</w:t>
            </w:r>
          </w:p>
        </w:tc>
        <w:tc>
          <w:tcPr>
            <w:tcW w:w="6483" w:type="dxa"/>
            <w:gridSpan w:val="2"/>
            <w:tcBorders>
              <w:top w:val="single" w:sz="4" w:space="0" w:color="auto"/>
              <w:left w:val="nil"/>
              <w:bottom w:val="single" w:sz="4" w:space="0" w:color="auto"/>
              <w:right w:val="single" w:sz="4" w:space="0" w:color="000000"/>
            </w:tcBorders>
            <w:shd w:val="clear" w:color="auto" w:fill="auto"/>
            <w:vAlign w:val="center"/>
            <w:hideMark/>
          </w:tcPr>
          <w:p w14:paraId="1ECD97AA"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roofErr w:type="spellStart"/>
            <w:r w:rsidRPr="007C5BB1">
              <w:rPr>
                <w:rFonts w:ascii="Calibri" w:eastAsia="Times New Roman" w:hAnsi="Calibri" w:cs="Calibri"/>
                <w:sz w:val="22"/>
                <w:lang w:val="en-GB" w:eastAsia="en-GB"/>
              </w:rPr>
              <w:t>TagName</w:t>
            </w:r>
            <w:proofErr w:type="spellEnd"/>
            <w:r w:rsidRPr="007C5BB1">
              <w:rPr>
                <w:rFonts w:ascii="Calibri" w:eastAsia="Times New Roman" w:hAnsi="Calibri" w:cs="Calibri"/>
                <w:sz w:val="22"/>
                <w:lang w:val="en-GB" w:eastAsia="en-GB"/>
              </w:rPr>
              <w:t xml:space="preserve"> = tagT7</w:t>
            </w:r>
          </w:p>
        </w:tc>
      </w:tr>
      <w:tr w:rsidR="007C5BB1" w:rsidRPr="007C5BB1" w14:paraId="2FC57DCD"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hideMark/>
          </w:tcPr>
          <w:p w14:paraId="466B763B"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23A39DE3"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Tag data saved in the flash memory</w:t>
            </w:r>
          </w:p>
        </w:tc>
        <w:tc>
          <w:tcPr>
            <w:tcW w:w="1296" w:type="dxa"/>
            <w:tcBorders>
              <w:top w:val="nil"/>
              <w:left w:val="nil"/>
              <w:bottom w:val="nil"/>
              <w:right w:val="nil"/>
            </w:tcBorders>
            <w:shd w:val="clear" w:color="auto" w:fill="auto"/>
            <w:hideMark/>
          </w:tcPr>
          <w:p w14:paraId="56ECC8E2"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single" w:sz="4" w:space="0" w:color="auto"/>
              <w:bottom w:val="single" w:sz="4" w:space="0" w:color="auto"/>
              <w:right w:val="single" w:sz="4" w:space="0" w:color="auto"/>
            </w:tcBorders>
            <w:shd w:val="clear" w:color="auto" w:fill="auto"/>
            <w:vAlign w:val="center"/>
            <w:hideMark/>
          </w:tcPr>
          <w:p w14:paraId="54E36183"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w:t>
            </w:r>
          </w:p>
        </w:tc>
        <w:tc>
          <w:tcPr>
            <w:tcW w:w="6483" w:type="dxa"/>
            <w:gridSpan w:val="2"/>
            <w:tcBorders>
              <w:top w:val="single" w:sz="4" w:space="0" w:color="auto"/>
              <w:left w:val="nil"/>
              <w:bottom w:val="single" w:sz="4" w:space="0" w:color="auto"/>
              <w:right w:val="single" w:sz="4" w:space="0" w:color="000000"/>
            </w:tcBorders>
            <w:shd w:val="clear" w:color="auto" w:fill="auto"/>
            <w:vAlign w:val="center"/>
            <w:hideMark/>
          </w:tcPr>
          <w:p w14:paraId="3220CF82"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roofErr w:type="spellStart"/>
            <w:r w:rsidRPr="007C5BB1">
              <w:rPr>
                <w:rFonts w:ascii="Calibri" w:eastAsia="Times New Roman" w:hAnsi="Calibri" w:cs="Calibri"/>
                <w:sz w:val="22"/>
                <w:lang w:val="en-GB" w:eastAsia="en-GB"/>
              </w:rPr>
              <w:t>WIFIinterval</w:t>
            </w:r>
            <w:proofErr w:type="spellEnd"/>
            <w:r w:rsidRPr="007C5BB1">
              <w:rPr>
                <w:rFonts w:ascii="Calibri" w:eastAsia="Times New Roman" w:hAnsi="Calibri" w:cs="Calibri"/>
                <w:sz w:val="22"/>
                <w:lang w:val="en-GB" w:eastAsia="en-GB"/>
              </w:rPr>
              <w:t xml:space="preserve"> = 15000</w:t>
            </w:r>
          </w:p>
        </w:tc>
      </w:tr>
      <w:tr w:rsidR="007C5BB1" w:rsidRPr="007C5BB1" w14:paraId="33654CBF"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hideMark/>
          </w:tcPr>
          <w:p w14:paraId="4677F791"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3</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03614434"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Internet Access</w:t>
            </w:r>
          </w:p>
        </w:tc>
        <w:tc>
          <w:tcPr>
            <w:tcW w:w="1296" w:type="dxa"/>
            <w:tcBorders>
              <w:top w:val="nil"/>
              <w:left w:val="nil"/>
              <w:bottom w:val="nil"/>
              <w:right w:val="nil"/>
            </w:tcBorders>
            <w:shd w:val="clear" w:color="auto" w:fill="auto"/>
            <w:hideMark/>
          </w:tcPr>
          <w:p w14:paraId="45824027"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single" w:sz="4" w:space="0" w:color="auto"/>
              <w:bottom w:val="single" w:sz="4" w:space="0" w:color="auto"/>
              <w:right w:val="single" w:sz="4" w:space="0" w:color="auto"/>
            </w:tcBorders>
            <w:shd w:val="clear" w:color="auto" w:fill="auto"/>
            <w:vAlign w:val="center"/>
            <w:hideMark/>
          </w:tcPr>
          <w:p w14:paraId="30E3FA07"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3</w:t>
            </w:r>
          </w:p>
        </w:tc>
        <w:tc>
          <w:tcPr>
            <w:tcW w:w="6483" w:type="dxa"/>
            <w:gridSpan w:val="2"/>
            <w:tcBorders>
              <w:top w:val="single" w:sz="4" w:space="0" w:color="auto"/>
              <w:left w:val="nil"/>
              <w:bottom w:val="single" w:sz="4" w:space="0" w:color="auto"/>
              <w:right w:val="single" w:sz="4" w:space="0" w:color="000000"/>
            </w:tcBorders>
            <w:shd w:val="clear" w:color="auto" w:fill="auto"/>
            <w:vAlign w:val="center"/>
            <w:hideMark/>
          </w:tcPr>
          <w:p w14:paraId="34FB9A90"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roofErr w:type="spellStart"/>
            <w:r w:rsidRPr="007C5BB1">
              <w:rPr>
                <w:rFonts w:ascii="Calibri" w:eastAsia="Times New Roman" w:hAnsi="Calibri" w:cs="Calibri"/>
                <w:sz w:val="22"/>
                <w:lang w:val="en-GB" w:eastAsia="en-GB"/>
              </w:rPr>
              <w:t>BLEinterval</w:t>
            </w:r>
            <w:proofErr w:type="spellEnd"/>
            <w:r w:rsidRPr="007C5BB1">
              <w:rPr>
                <w:rFonts w:ascii="Calibri" w:eastAsia="Times New Roman" w:hAnsi="Calibri" w:cs="Calibri"/>
                <w:sz w:val="22"/>
                <w:lang w:val="en-GB" w:eastAsia="en-GB"/>
              </w:rPr>
              <w:t xml:space="preserve"> = 20000</w:t>
            </w:r>
          </w:p>
        </w:tc>
      </w:tr>
      <w:tr w:rsidR="007C5BB1" w:rsidRPr="007C5BB1" w14:paraId="6B6D9B0A" w14:textId="77777777" w:rsidTr="006F090F">
        <w:trPr>
          <w:gridAfter w:val="7"/>
          <w:wAfter w:w="11908" w:type="dxa"/>
          <w:trHeight w:val="295"/>
        </w:trPr>
        <w:tc>
          <w:tcPr>
            <w:tcW w:w="1296" w:type="dxa"/>
            <w:tcBorders>
              <w:top w:val="nil"/>
              <w:left w:val="single" w:sz="4" w:space="0" w:color="auto"/>
              <w:bottom w:val="single" w:sz="4" w:space="0" w:color="auto"/>
              <w:right w:val="single" w:sz="4" w:space="0" w:color="auto"/>
            </w:tcBorders>
            <w:shd w:val="clear" w:color="auto" w:fill="auto"/>
            <w:hideMark/>
          </w:tcPr>
          <w:p w14:paraId="503E0B56"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4</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7745B4CF"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Webserver online</w:t>
            </w:r>
          </w:p>
        </w:tc>
        <w:tc>
          <w:tcPr>
            <w:tcW w:w="1296" w:type="dxa"/>
            <w:tcBorders>
              <w:top w:val="nil"/>
              <w:left w:val="nil"/>
              <w:bottom w:val="nil"/>
              <w:right w:val="nil"/>
            </w:tcBorders>
            <w:shd w:val="clear" w:color="auto" w:fill="auto"/>
            <w:hideMark/>
          </w:tcPr>
          <w:p w14:paraId="48366FD8"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7C5BB1" w14:paraId="74673963" w14:textId="77777777" w:rsidTr="006F090F">
        <w:trPr>
          <w:gridAfter w:val="4"/>
          <w:wAfter w:w="4127" w:type="dxa"/>
          <w:trHeight w:val="295"/>
        </w:trPr>
        <w:tc>
          <w:tcPr>
            <w:tcW w:w="1296" w:type="dxa"/>
            <w:tcBorders>
              <w:top w:val="nil"/>
              <w:left w:val="nil"/>
              <w:bottom w:val="nil"/>
              <w:right w:val="nil"/>
            </w:tcBorders>
            <w:shd w:val="clear" w:color="auto" w:fill="auto"/>
            <w:hideMark/>
          </w:tcPr>
          <w:p w14:paraId="66E1CC36"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hideMark/>
          </w:tcPr>
          <w:p w14:paraId="7F641DF0"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hideMark/>
          </w:tcPr>
          <w:p w14:paraId="3EDD76B9"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51207ED5"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66AE933C"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5253472D"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6483" w:type="dxa"/>
            <w:gridSpan w:val="2"/>
            <w:tcBorders>
              <w:top w:val="nil"/>
              <w:left w:val="nil"/>
              <w:bottom w:val="nil"/>
              <w:right w:val="nil"/>
            </w:tcBorders>
            <w:shd w:val="clear" w:color="auto" w:fill="auto"/>
            <w:hideMark/>
          </w:tcPr>
          <w:p w14:paraId="5FDE7624"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454C63" w14:paraId="69C630FB" w14:textId="77777777" w:rsidTr="007C5BB1">
        <w:trPr>
          <w:gridAfter w:val="4"/>
          <w:wAfter w:w="4127" w:type="dxa"/>
          <w:trHeight w:val="295"/>
        </w:trPr>
        <w:tc>
          <w:tcPr>
            <w:tcW w:w="1296" w:type="dxa"/>
            <w:tcBorders>
              <w:top w:val="single" w:sz="4" w:space="0" w:color="B2B2B2"/>
              <w:left w:val="single" w:sz="4" w:space="0" w:color="B2B2B2"/>
              <w:bottom w:val="single" w:sz="4" w:space="0" w:color="B2B2B2"/>
              <w:right w:val="single" w:sz="4" w:space="0" w:color="B2B2B2"/>
            </w:tcBorders>
            <w:shd w:val="clear" w:color="auto" w:fill="DEEAF6"/>
            <w:noWrap/>
            <w:hideMark/>
          </w:tcPr>
          <w:p w14:paraId="371183E6" w14:textId="77777777" w:rsidR="007C5BB1" w:rsidRPr="007C5BB1" w:rsidRDefault="007C5BB1" w:rsidP="007C5BB1">
            <w:pPr>
              <w:widowControl/>
              <w:autoSpaceDE/>
              <w:autoSpaceDN/>
              <w:spacing w:line="240" w:lineRule="auto"/>
              <w:jc w:val="left"/>
              <w:rPr>
                <w:rFonts w:ascii="Calibri" w:eastAsia="Times New Roman" w:hAnsi="Calibri" w:cs="Calibri"/>
                <w:b/>
                <w:bCs/>
                <w:sz w:val="22"/>
                <w:u w:val="single"/>
                <w:lang w:val="en-GB" w:eastAsia="en-GB"/>
              </w:rPr>
            </w:pPr>
            <w:r w:rsidRPr="007C5BB1">
              <w:rPr>
                <w:rFonts w:ascii="Calibri" w:eastAsia="Times New Roman" w:hAnsi="Calibri" w:cs="Calibri"/>
                <w:b/>
                <w:bCs/>
                <w:sz w:val="22"/>
                <w:u w:val="single"/>
                <w:lang w:val="en-GB" w:eastAsia="en-GB"/>
              </w:rPr>
              <w:t>Test Scenario</w:t>
            </w:r>
          </w:p>
        </w:tc>
        <w:tc>
          <w:tcPr>
            <w:tcW w:w="13603" w:type="dxa"/>
            <w:gridSpan w:val="7"/>
            <w:tcBorders>
              <w:top w:val="nil"/>
              <w:left w:val="nil"/>
              <w:bottom w:val="nil"/>
              <w:right w:val="nil"/>
            </w:tcBorders>
            <w:shd w:val="clear" w:color="auto" w:fill="auto"/>
            <w:noWrap/>
            <w:hideMark/>
          </w:tcPr>
          <w:p w14:paraId="35FDEEFD"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A </w:t>
            </w:r>
            <w:proofErr w:type="spellStart"/>
            <w:r w:rsidRPr="007C5BB1">
              <w:rPr>
                <w:rFonts w:ascii="Calibri" w:eastAsia="Times New Roman" w:hAnsi="Calibri" w:cs="Calibri"/>
                <w:sz w:val="22"/>
                <w:lang w:val="en-GB" w:eastAsia="en-GB"/>
              </w:rPr>
              <w:t>powerbank</w:t>
            </w:r>
            <w:proofErr w:type="spellEnd"/>
            <w:r w:rsidRPr="007C5BB1">
              <w:rPr>
                <w:rFonts w:ascii="Calibri" w:eastAsia="Times New Roman" w:hAnsi="Calibri" w:cs="Calibri"/>
                <w:sz w:val="22"/>
                <w:lang w:val="en-GB" w:eastAsia="en-GB"/>
              </w:rPr>
              <w:t>-powered tag is left in an open environment with Internet Access, while the webserver is being monitored for the time at which the tag starts to post data and when it last posted data.</w:t>
            </w:r>
          </w:p>
        </w:tc>
      </w:tr>
      <w:tr w:rsidR="007C5BB1" w:rsidRPr="00454C63" w14:paraId="65BA0FD4" w14:textId="77777777" w:rsidTr="006F090F">
        <w:trPr>
          <w:gridAfter w:val="4"/>
          <w:wAfter w:w="4127" w:type="dxa"/>
          <w:trHeight w:val="295"/>
        </w:trPr>
        <w:tc>
          <w:tcPr>
            <w:tcW w:w="1296" w:type="dxa"/>
            <w:tcBorders>
              <w:top w:val="nil"/>
              <w:left w:val="nil"/>
              <w:bottom w:val="nil"/>
              <w:right w:val="nil"/>
            </w:tcBorders>
            <w:shd w:val="clear" w:color="auto" w:fill="auto"/>
            <w:noWrap/>
            <w:vAlign w:val="bottom"/>
            <w:hideMark/>
          </w:tcPr>
          <w:p w14:paraId="7351FB8D"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noWrap/>
            <w:vAlign w:val="bottom"/>
            <w:hideMark/>
          </w:tcPr>
          <w:p w14:paraId="2B2C3F6B"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noWrap/>
            <w:vAlign w:val="bottom"/>
            <w:hideMark/>
          </w:tcPr>
          <w:p w14:paraId="5B89B4A0"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noWrap/>
            <w:vAlign w:val="bottom"/>
            <w:hideMark/>
          </w:tcPr>
          <w:p w14:paraId="4CE34646"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noWrap/>
            <w:vAlign w:val="bottom"/>
            <w:hideMark/>
          </w:tcPr>
          <w:p w14:paraId="460BD7B3"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noWrap/>
            <w:vAlign w:val="bottom"/>
            <w:hideMark/>
          </w:tcPr>
          <w:p w14:paraId="4F5ED9EC"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6483" w:type="dxa"/>
            <w:gridSpan w:val="2"/>
            <w:tcBorders>
              <w:top w:val="nil"/>
              <w:left w:val="nil"/>
              <w:bottom w:val="nil"/>
              <w:right w:val="nil"/>
            </w:tcBorders>
            <w:shd w:val="clear" w:color="auto" w:fill="auto"/>
            <w:noWrap/>
            <w:vAlign w:val="bottom"/>
            <w:hideMark/>
          </w:tcPr>
          <w:p w14:paraId="04DB2228"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454C63" w14:paraId="1EEC1C52" w14:textId="77777777" w:rsidTr="007C5BB1">
        <w:trPr>
          <w:gridAfter w:val="4"/>
          <w:wAfter w:w="4127" w:type="dxa"/>
          <w:trHeight w:val="472"/>
        </w:trPr>
        <w:tc>
          <w:tcPr>
            <w:tcW w:w="1296" w:type="dxa"/>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2DFE13CE"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Step #</w:t>
            </w:r>
          </w:p>
        </w:tc>
        <w:tc>
          <w:tcPr>
            <w:tcW w:w="3229" w:type="dxa"/>
            <w:gridSpan w:val="2"/>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074A8CDF"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Step Details</w:t>
            </w:r>
          </w:p>
        </w:tc>
        <w:tc>
          <w:tcPr>
            <w:tcW w:w="2593" w:type="dxa"/>
            <w:gridSpan w:val="2"/>
            <w:vMerge w:val="restart"/>
            <w:tcBorders>
              <w:top w:val="single" w:sz="4" w:space="0" w:color="B2B2B2"/>
              <w:left w:val="single" w:sz="4" w:space="0" w:color="B2B2B2"/>
              <w:bottom w:val="single" w:sz="4" w:space="0" w:color="B2B2B2"/>
              <w:right w:val="single" w:sz="4" w:space="0" w:color="B2B2B2"/>
            </w:tcBorders>
            <w:shd w:val="clear" w:color="auto" w:fill="DEEAF6"/>
            <w:noWrap/>
            <w:vAlign w:val="center"/>
            <w:hideMark/>
          </w:tcPr>
          <w:p w14:paraId="520B01FB"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Expected Results</w:t>
            </w:r>
          </w:p>
        </w:tc>
        <w:tc>
          <w:tcPr>
            <w:tcW w:w="3890" w:type="dxa"/>
            <w:gridSpan w:val="2"/>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0B57D227"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Actual Results</w:t>
            </w:r>
          </w:p>
        </w:tc>
        <w:tc>
          <w:tcPr>
            <w:tcW w:w="3891" w:type="dxa"/>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4325DF16"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Pass / Fail / Not executed / Suspended</w:t>
            </w:r>
          </w:p>
        </w:tc>
      </w:tr>
      <w:tr w:rsidR="007C5BB1" w:rsidRPr="00454C63" w14:paraId="3A2FBB41" w14:textId="77777777" w:rsidTr="007C5BB1">
        <w:trPr>
          <w:gridAfter w:val="4"/>
          <w:wAfter w:w="4127" w:type="dxa"/>
          <w:trHeight w:val="472"/>
        </w:trPr>
        <w:tc>
          <w:tcPr>
            <w:tcW w:w="1296" w:type="dxa"/>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63073AA5"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c>
          <w:tcPr>
            <w:tcW w:w="3229" w:type="dxa"/>
            <w:gridSpan w:val="2"/>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2761C960"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c>
          <w:tcPr>
            <w:tcW w:w="2593" w:type="dxa"/>
            <w:gridSpan w:val="2"/>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6D771DE5"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c>
          <w:tcPr>
            <w:tcW w:w="3890" w:type="dxa"/>
            <w:gridSpan w:val="2"/>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0DC2D8F9"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c>
          <w:tcPr>
            <w:tcW w:w="3891" w:type="dxa"/>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070A88D3"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r>
      <w:tr w:rsidR="007C5BB1" w:rsidRPr="007C5BB1" w14:paraId="571347C9" w14:textId="77777777" w:rsidTr="006F090F">
        <w:trPr>
          <w:gridAfter w:val="4"/>
          <w:wAfter w:w="4127" w:type="dxa"/>
          <w:trHeight w:val="573"/>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42F73B8"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1</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3B774225"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Connect the Tag to the </w:t>
            </w:r>
            <w:proofErr w:type="spellStart"/>
            <w:r w:rsidRPr="007C5BB1">
              <w:rPr>
                <w:rFonts w:ascii="Calibri" w:eastAsia="Times New Roman" w:hAnsi="Calibri" w:cs="Calibri"/>
                <w:sz w:val="22"/>
                <w:lang w:val="en-GB" w:eastAsia="en-GB"/>
              </w:rPr>
              <w:t>Powerbank</w:t>
            </w:r>
            <w:proofErr w:type="spellEnd"/>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69315949"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The </w:t>
            </w:r>
            <w:proofErr w:type="spellStart"/>
            <w:r w:rsidRPr="007C5BB1">
              <w:rPr>
                <w:rFonts w:ascii="Calibri" w:eastAsia="Times New Roman" w:hAnsi="Calibri" w:cs="Calibri"/>
                <w:sz w:val="22"/>
                <w:lang w:val="en-GB" w:eastAsia="en-GB"/>
              </w:rPr>
              <w:t>powerbank</w:t>
            </w:r>
            <w:proofErr w:type="spellEnd"/>
            <w:r w:rsidRPr="007C5BB1">
              <w:rPr>
                <w:rFonts w:ascii="Calibri" w:eastAsia="Times New Roman" w:hAnsi="Calibri" w:cs="Calibri"/>
                <w:sz w:val="22"/>
                <w:lang w:val="en-GB" w:eastAsia="en-GB"/>
              </w:rPr>
              <w:t xml:space="preserve"> turns blue when it is working</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253B292D"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69A76D26"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2B7DFEA3"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19B5C2F6"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6D052225"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Navigate to http://ils.dsi.uminho.pt/viewData</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78FBC9EB"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Site should open</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6E7E2C89"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797F80D2"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7B887C1E"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1B9E80EB"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3</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2AC478B6"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Enter </w:t>
            </w:r>
            <w:proofErr w:type="spellStart"/>
            <w:r w:rsidRPr="007C5BB1">
              <w:rPr>
                <w:rFonts w:ascii="Calibri" w:eastAsia="Times New Roman" w:hAnsi="Calibri" w:cs="Calibri"/>
                <w:sz w:val="22"/>
                <w:lang w:val="en-GB" w:eastAsia="en-GB"/>
              </w:rPr>
              <w:t>TagName</w:t>
            </w:r>
            <w:proofErr w:type="spellEnd"/>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4E57A094"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Credential can be entered</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12B82C07"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3E7DCF5A"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43334259"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3E0E9597"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4</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508DA416"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Click Submit</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64DCBED9"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Initial tag data is displayed</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03928964"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27AD6CCA"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27A90D89"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20851651"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5</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2CB5EDEE"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Record initial tag data</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5A758865"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69FE68B9"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2022-09-26 14:11:21</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60047FD6"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7B7519A2"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1B78FD9D"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6</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0BA63665"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Wait until the </w:t>
            </w:r>
            <w:proofErr w:type="spellStart"/>
            <w:r w:rsidRPr="007C5BB1">
              <w:rPr>
                <w:rFonts w:ascii="Calibri" w:eastAsia="Times New Roman" w:hAnsi="Calibri" w:cs="Calibri"/>
                <w:sz w:val="22"/>
                <w:lang w:val="en-GB" w:eastAsia="en-GB"/>
              </w:rPr>
              <w:t>powerbank</w:t>
            </w:r>
            <w:proofErr w:type="spellEnd"/>
            <w:r w:rsidRPr="007C5BB1">
              <w:rPr>
                <w:rFonts w:ascii="Calibri" w:eastAsia="Times New Roman" w:hAnsi="Calibri" w:cs="Calibri"/>
                <w:sz w:val="22"/>
                <w:lang w:val="en-GB" w:eastAsia="en-GB"/>
              </w:rPr>
              <w:t xml:space="preserve"> is completely discharged</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028189AD"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roofErr w:type="spellStart"/>
            <w:r w:rsidRPr="007C5BB1">
              <w:rPr>
                <w:rFonts w:ascii="Calibri" w:eastAsia="Times New Roman" w:hAnsi="Calibri" w:cs="Calibri"/>
                <w:sz w:val="22"/>
                <w:lang w:val="en-GB" w:eastAsia="en-GB"/>
              </w:rPr>
              <w:t>Powerbank</w:t>
            </w:r>
            <w:proofErr w:type="spellEnd"/>
            <w:r w:rsidRPr="007C5BB1">
              <w:rPr>
                <w:rFonts w:ascii="Calibri" w:eastAsia="Times New Roman" w:hAnsi="Calibri" w:cs="Calibri"/>
                <w:sz w:val="22"/>
                <w:lang w:val="en-GB" w:eastAsia="en-GB"/>
              </w:rPr>
              <w:t xml:space="preserve"> stops displaying blue </w:t>
            </w:r>
            <w:proofErr w:type="spellStart"/>
            <w:r w:rsidRPr="007C5BB1">
              <w:rPr>
                <w:rFonts w:ascii="Calibri" w:eastAsia="Times New Roman" w:hAnsi="Calibri" w:cs="Calibri"/>
                <w:sz w:val="22"/>
                <w:lang w:val="en-GB" w:eastAsia="en-GB"/>
              </w:rPr>
              <w:t>color</w:t>
            </w:r>
            <w:proofErr w:type="spellEnd"/>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3E8B622D"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04423843"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495418E7" w14:textId="77777777" w:rsidTr="006F090F">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tcPr>
          <w:p w14:paraId="56655E00"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7</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09D41379"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Click Submit</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27FBCAE5"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Final tag data is displayed</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01A3870A"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798047EC"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2D8FE921" w14:textId="77777777" w:rsidTr="006F090F">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tcPr>
          <w:p w14:paraId="3A4C3826"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8</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1912E8AB"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Record final tag data</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057499F4"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6542D119"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2022-09-27 06:02:41</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4F5C9368"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6126FDD0" w14:textId="77777777" w:rsidTr="006F090F">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tcPr>
          <w:p w14:paraId="04EF637E"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9</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6EC89DB4"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Calculate tag’s execution time</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215706CB"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22AC4BBA"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15 hours 51 minutes 20 seconds</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46E1D7F7"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bl>
    <w:p w14:paraId="35387B61" w14:textId="4D5614A5" w:rsidR="007C5BB1" w:rsidRDefault="007C5BB1" w:rsidP="00CF0A1D">
      <w:pPr>
        <w:pStyle w:val="Corpodetexto"/>
        <w:rPr>
          <w:lang w:val="en-GB"/>
        </w:rPr>
      </w:pPr>
    </w:p>
    <w:p w14:paraId="7A62DFB8" w14:textId="5D449D38" w:rsidR="007C5BB1" w:rsidRDefault="007C5BB1" w:rsidP="00CF0A1D">
      <w:pPr>
        <w:pStyle w:val="Corpodetexto"/>
        <w:rPr>
          <w:lang w:val="en-GB"/>
        </w:rPr>
      </w:pPr>
      <w:r>
        <w:rPr>
          <w:noProof/>
        </w:rPr>
        <w:drawing>
          <wp:inline distT="0" distB="0" distL="0" distR="0" wp14:anchorId="2C860E84" wp14:editId="7911C83B">
            <wp:extent cx="9105900" cy="3909695"/>
            <wp:effectExtent l="0" t="0" r="0" b="14605"/>
            <wp:docPr id="161" name="Chart 161">
              <a:extLst xmlns:a="http://schemas.openxmlformats.org/drawingml/2006/main">
                <a:ext uri="{FF2B5EF4-FFF2-40B4-BE49-F238E27FC236}">
                  <a16:creationId xmlns:a16="http://schemas.microsoft.com/office/drawing/2014/main" id="{5ED304A5-C4CA-4124-8DA4-DE980D76C21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32"/>
              </a:graphicData>
            </a:graphic>
          </wp:inline>
        </w:drawing>
      </w:r>
    </w:p>
    <w:p w14:paraId="2C505EB6" w14:textId="76547023" w:rsidR="007C5BB1" w:rsidRDefault="007C5BB1" w:rsidP="00CF0A1D">
      <w:pPr>
        <w:pStyle w:val="Corpodetexto"/>
        <w:rPr>
          <w:lang w:val="en-GB"/>
        </w:rPr>
      </w:pPr>
      <w:r>
        <w:rPr>
          <w:lang w:val="en-GB"/>
        </w:rPr>
        <w:br w:type="page"/>
      </w:r>
    </w:p>
    <w:tbl>
      <w:tblPr>
        <w:tblpPr w:leftFromText="180" w:rightFromText="180" w:vertAnchor="text" w:tblpY="1"/>
        <w:tblOverlap w:val="never"/>
        <w:tblW w:w="19026" w:type="dxa"/>
        <w:tblLook w:val="04A0" w:firstRow="1" w:lastRow="0" w:firstColumn="1" w:lastColumn="0" w:noHBand="0" w:noVBand="1"/>
      </w:tblPr>
      <w:tblGrid>
        <w:gridCol w:w="1296"/>
        <w:gridCol w:w="1615"/>
        <w:gridCol w:w="1614"/>
        <w:gridCol w:w="1297"/>
        <w:gridCol w:w="1296"/>
        <w:gridCol w:w="1298"/>
        <w:gridCol w:w="2592"/>
        <w:gridCol w:w="3891"/>
        <w:gridCol w:w="236"/>
        <w:gridCol w:w="1297"/>
        <w:gridCol w:w="1296"/>
        <w:gridCol w:w="1298"/>
      </w:tblGrid>
      <w:tr w:rsidR="007C5BB1" w:rsidRPr="00454C63" w14:paraId="57CE9F7C" w14:textId="77777777" w:rsidTr="007C5BB1">
        <w:trPr>
          <w:gridAfter w:val="4"/>
          <w:wAfter w:w="4127" w:type="dxa"/>
          <w:trHeight w:val="295"/>
        </w:trPr>
        <w:tc>
          <w:tcPr>
            <w:tcW w:w="2911" w:type="dxa"/>
            <w:gridSpan w:val="2"/>
            <w:tcBorders>
              <w:top w:val="single" w:sz="4" w:space="0" w:color="B2B2B2"/>
              <w:left w:val="single" w:sz="4" w:space="0" w:color="B2B2B2"/>
              <w:bottom w:val="single" w:sz="4" w:space="0" w:color="B2B2B2"/>
              <w:right w:val="single" w:sz="4" w:space="0" w:color="B2B2B2"/>
            </w:tcBorders>
            <w:shd w:val="clear" w:color="auto" w:fill="DEEAF6"/>
            <w:noWrap/>
            <w:hideMark/>
          </w:tcPr>
          <w:p w14:paraId="032F3508"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lastRenderedPageBreak/>
              <w:t>Test Case ID</w:t>
            </w:r>
          </w:p>
        </w:tc>
        <w:tc>
          <w:tcPr>
            <w:tcW w:w="1614" w:type="dxa"/>
            <w:tcBorders>
              <w:top w:val="single" w:sz="4" w:space="0" w:color="auto"/>
              <w:left w:val="nil"/>
              <w:bottom w:val="single" w:sz="4" w:space="0" w:color="auto"/>
              <w:right w:val="single" w:sz="4" w:space="0" w:color="auto"/>
            </w:tcBorders>
            <w:shd w:val="clear" w:color="auto" w:fill="auto"/>
            <w:noWrap/>
            <w:hideMark/>
          </w:tcPr>
          <w:p w14:paraId="451223EF"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TagT8</w:t>
            </w:r>
          </w:p>
        </w:tc>
        <w:tc>
          <w:tcPr>
            <w:tcW w:w="2593" w:type="dxa"/>
            <w:gridSpan w:val="2"/>
            <w:tcBorders>
              <w:top w:val="single" w:sz="4" w:space="0" w:color="B2B2B2"/>
              <w:left w:val="single" w:sz="4" w:space="0" w:color="B2B2B2"/>
              <w:bottom w:val="single" w:sz="4" w:space="0" w:color="B2B2B2"/>
              <w:right w:val="single" w:sz="4" w:space="0" w:color="B2B2B2"/>
            </w:tcBorders>
            <w:shd w:val="clear" w:color="auto" w:fill="DEEAF6"/>
            <w:noWrap/>
            <w:hideMark/>
          </w:tcPr>
          <w:p w14:paraId="63F97239"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Test Case Description</w:t>
            </w:r>
          </w:p>
        </w:tc>
        <w:tc>
          <w:tcPr>
            <w:tcW w:w="7781" w:type="dxa"/>
            <w:gridSpan w:val="3"/>
            <w:tcBorders>
              <w:top w:val="single" w:sz="4" w:space="0" w:color="auto"/>
              <w:left w:val="nil"/>
              <w:bottom w:val="single" w:sz="4" w:space="0" w:color="auto"/>
              <w:right w:val="single" w:sz="4" w:space="0" w:color="000000"/>
            </w:tcBorders>
            <w:shd w:val="clear" w:color="auto" w:fill="auto"/>
            <w:hideMark/>
          </w:tcPr>
          <w:p w14:paraId="739FE2D9"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Test the duration of the tag’s execution time powered with a </w:t>
            </w:r>
            <w:proofErr w:type="spellStart"/>
            <w:r w:rsidRPr="007C5BB1">
              <w:rPr>
                <w:rFonts w:ascii="Calibri" w:eastAsia="Times New Roman" w:hAnsi="Calibri" w:cs="Calibri"/>
                <w:sz w:val="22"/>
                <w:lang w:val="en-GB" w:eastAsia="en-GB"/>
              </w:rPr>
              <w:t>powerbank</w:t>
            </w:r>
            <w:proofErr w:type="spellEnd"/>
          </w:p>
        </w:tc>
      </w:tr>
      <w:tr w:rsidR="007C5BB1" w:rsidRPr="007C5BB1" w14:paraId="7E94354A" w14:textId="77777777" w:rsidTr="007C5BB1">
        <w:trPr>
          <w:gridAfter w:val="4"/>
          <w:wAfter w:w="4127" w:type="dxa"/>
          <w:trHeight w:val="295"/>
        </w:trPr>
        <w:tc>
          <w:tcPr>
            <w:tcW w:w="2911" w:type="dxa"/>
            <w:gridSpan w:val="2"/>
            <w:tcBorders>
              <w:top w:val="single" w:sz="4" w:space="0" w:color="B2B2B2"/>
              <w:left w:val="single" w:sz="4" w:space="0" w:color="B2B2B2"/>
              <w:bottom w:val="single" w:sz="4" w:space="0" w:color="B2B2B2"/>
              <w:right w:val="single" w:sz="4" w:space="0" w:color="B2B2B2"/>
            </w:tcBorders>
            <w:shd w:val="clear" w:color="auto" w:fill="DEEAF6"/>
            <w:noWrap/>
            <w:hideMark/>
          </w:tcPr>
          <w:p w14:paraId="2CC92D3E"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Created By</w:t>
            </w:r>
          </w:p>
        </w:tc>
        <w:tc>
          <w:tcPr>
            <w:tcW w:w="1614" w:type="dxa"/>
            <w:tcBorders>
              <w:top w:val="nil"/>
              <w:left w:val="nil"/>
              <w:bottom w:val="single" w:sz="4" w:space="0" w:color="auto"/>
              <w:right w:val="single" w:sz="4" w:space="0" w:color="auto"/>
            </w:tcBorders>
            <w:shd w:val="clear" w:color="auto" w:fill="auto"/>
            <w:noWrap/>
            <w:hideMark/>
          </w:tcPr>
          <w:p w14:paraId="3CD96B28"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Pedro</w:t>
            </w:r>
          </w:p>
        </w:tc>
        <w:tc>
          <w:tcPr>
            <w:tcW w:w="2593" w:type="dxa"/>
            <w:gridSpan w:val="2"/>
            <w:tcBorders>
              <w:top w:val="single" w:sz="4" w:space="0" w:color="B2B2B2"/>
              <w:left w:val="single" w:sz="4" w:space="0" w:color="B2B2B2"/>
              <w:bottom w:val="single" w:sz="4" w:space="0" w:color="B2B2B2"/>
              <w:right w:val="single" w:sz="4" w:space="0" w:color="B2B2B2"/>
            </w:tcBorders>
            <w:shd w:val="clear" w:color="auto" w:fill="DEEAF6"/>
            <w:hideMark/>
          </w:tcPr>
          <w:p w14:paraId="7BF0A9E1"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Version</w:t>
            </w:r>
          </w:p>
        </w:tc>
        <w:tc>
          <w:tcPr>
            <w:tcW w:w="7781" w:type="dxa"/>
            <w:gridSpan w:val="3"/>
            <w:tcBorders>
              <w:top w:val="single" w:sz="4" w:space="0" w:color="auto"/>
              <w:left w:val="nil"/>
              <w:bottom w:val="single" w:sz="4" w:space="0" w:color="auto"/>
              <w:right w:val="single" w:sz="4" w:space="0" w:color="000000"/>
            </w:tcBorders>
            <w:shd w:val="clear" w:color="auto" w:fill="auto"/>
            <w:noWrap/>
            <w:hideMark/>
          </w:tcPr>
          <w:p w14:paraId="5AB22076"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1.0</w:t>
            </w:r>
          </w:p>
        </w:tc>
      </w:tr>
      <w:tr w:rsidR="007C5BB1" w:rsidRPr="007C5BB1" w14:paraId="3F0A7EB8" w14:textId="77777777" w:rsidTr="006F090F">
        <w:trPr>
          <w:trHeight w:val="295"/>
        </w:trPr>
        <w:tc>
          <w:tcPr>
            <w:tcW w:w="1296" w:type="dxa"/>
            <w:tcBorders>
              <w:top w:val="nil"/>
              <w:left w:val="nil"/>
              <w:bottom w:val="nil"/>
              <w:right w:val="nil"/>
            </w:tcBorders>
            <w:shd w:val="clear" w:color="auto" w:fill="auto"/>
            <w:hideMark/>
          </w:tcPr>
          <w:p w14:paraId="16CD63B4"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hideMark/>
          </w:tcPr>
          <w:p w14:paraId="6076A1C4"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hideMark/>
          </w:tcPr>
          <w:p w14:paraId="4228D0F1"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32E4873E"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04251943"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1E46DA9C"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6483" w:type="dxa"/>
            <w:gridSpan w:val="2"/>
            <w:tcBorders>
              <w:top w:val="nil"/>
              <w:left w:val="nil"/>
              <w:bottom w:val="nil"/>
              <w:right w:val="nil"/>
            </w:tcBorders>
            <w:shd w:val="clear" w:color="auto" w:fill="auto"/>
            <w:hideMark/>
          </w:tcPr>
          <w:p w14:paraId="1F3D6026"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236" w:type="dxa"/>
            <w:tcBorders>
              <w:top w:val="nil"/>
              <w:left w:val="nil"/>
              <w:bottom w:val="nil"/>
              <w:right w:val="nil"/>
            </w:tcBorders>
            <w:shd w:val="clear" w:color="auto" w:fill="auto"/>
            <w:hideMark/>
          </w:tcPr>
          <w:p w14:paraId="109E649B"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278636C6"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62F000B3"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2C57CAC4"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7C5BB1" w14:paraId="4984C78E" w14:textId="77777777" w:rsidTr="007C5BB1">
        <w:trPr>
          <w:gridAfter w:val="5"/>
          <w:wAfter w:w="8018" w:type="dxa"/>
          <w:trHeight w:val="295"/>
        </w:trPr>
        <w:tc>
          <w:tcPr>
            <w:tcW w:w="2911" w:type="dxa"/>
            <w:gridSpan w:val="2"/>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10AC378E"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Date Tested</w:t>
            </w:r>
          </w:p>
        </w:tc>
        <w:tc>
          <w:tcPr>
            <w:tcW w:w="291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39DC0CD7"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21-Aug-2022</w:t>
            </w:r>
          </w:p>
        </w:tc>
        <w:tc>
          <w:tcPr>
            <w:tcW w:w="2594" w:type="dxa"/>
            <w:gridSpan w:val="2"/>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49E56E2B"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Test Case (Pass/Fail/Not Executed)</w:t>
            </w:r>
          </w:p>
        </w:tc>
        <w:tc>
          <w:tcPr>
            <w:tcW w:w="259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1C04E34"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14B38B09" w14:textId="77777777" w:rsidTr="006F090F">
        <w:trPr>
          <w:trHeight w:val="295"/>
        </w:trPr>
        <w:tc>
          <w:tcPr>
            <w:tcW w:w="1296" w:type="dxa"/>
            <w:tcBorders>
              <w:top w:val="nil"/>
              <w:left w:val="nil"/>
              <w:bottom w:val="nil"/>
              <w:right w:val="nil"/>
            </w:tcBorders>
            <w:shd w:val="clear" w:color="auto" w:fill="auto"/>
            <w:hideMark/>
          </w:tcPr>
          <w:p w14:paraId="05E861F1"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hideMark/>
          </w:tcPr>
          <w:p w14:paraId="3F020C61"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hideMark/>
          </w:tcPr>
          <w:p w14:paraId="4CA1B70F"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72F8A1C6"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47631547"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3F341172"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6483" w:type="dxa"/>
            <w:gridSpan w:val="2"/>
            <w:tcBorders>
              <w:top w:val="nil"/>
              <w:left w:val="nil"/>
              <w:bottom w:val="nil"/>
              <w:right w:val="nil"/>
            </w:tcBorders>
            <w:shd w:val="clear" w:color="auto" w:fill="auto"/>
            <w:hideMark/>
          </w:tcPr>
          <w:p w14:paraId="4B8E1549"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236" w:type="dxa"/>
            <w:tcBorders>
              <w:top w:val="nil"/>
              <w:left w:val="nil"/>
              <w:bottom w:val="nil"/>
              <w:right w:val="nil"/>
            </w:tcBorders>
            <w:shd w:val="clear" w:color="auto" w:fill="auto"/>
            <w:hideMark/>
          </w:tcPr>
          <w:p w14:paraId="24D36750"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5D2F4113"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78E06E02"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54E94972"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7C5BB1" w14:paraId="5A37618C" w14:textId="77777777" w:rsidTr="007C5BB1">
        <w:trPr>
          <w:gridAfter w:val="4"/>
          <w:wAfter w:w="4127" w:type="dxa"/>
          <w:trHeight w:val="295"/>
        </w:trPr>
        <w:tc>
          <w:tcPr>
            <w:tcW w:w="1296" w:type="dxa"/>
            <w:tcBorders>
              <w:top w:val="single" w:sz="4" w:space="0" w:color="B2B2B2"/>
              <w:left w:val="single" w:sz="4" w:space="0" w:color="B2B2B2"/>
              <w:bottom w:val="single" w:sz="4" w:space="0" w:color="B2B2B2"/>
              <w:right w:val="single" w:sz="4" w:space="0" w:color="B2B2B2"/>
            </w:tcBorders>
            <w:shd w:val="clear" w:color="auto" w:fill="DEEAF6"/>
            <w:hideMark/>
          </w:tcPr>
          <w:p w14:paraId="46E98BF8"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S #</w:t>
            </w:r>
          </w:p>
        </w:tc>
        <w:tc>
          <w:tcPr>
            <w:tcW w:w="4526" w:type="dxa"/>
            <w:gridSpan w:val="3"/>
            <w:tcBorders>
              <w:top w:val="single" w:sz="4" w:space="0" w:color="B2B2B2"/>
              <w:left w:val="nil"/>
              <w:bottom w:val="single" w:sz="4" w:space="0" w:color="B2B2B2"/>
              <w:right w:val="single" w:sz="4" w:space="0" w:color="B2B2B2"/>
            </w:tcBorders>
            <w:shd w:val="clear" w:color="auto" w:fill="DEEAF6"/>
            <w:hideMark/>
          </w:tcPr>
          <w:p w14:paraId="08AB8FAD"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Prerequisites:</w:t>
            </w:r>
          </w:p>
        </w:tc>
        <w:tc>
          <w:tcPr>
            <w:tcW w:w="1296" w:type="dxa"/>
            <w:tcBorders>
              <w:top w:val="nil"/>
              <w:left w:val="nil"/>
              <w:bottom w:val="nil"/>
              <w:right w:val="nil"/>
            </w:tcBorders>
            <w:shd w:val="clear" w:color="auto" w:fill="auto"/>
            <w:hideMark/>
          </w:tcPr>
          <w:p w14:paraId="38B38683"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c>
          <w:tcPr>
            <w:tcW w:w="1298" w:type="dxa"/>
            <w:tcBorders>
              <w:top w:val="single" w:sz="4" w:space="0" w:color="B2B2B2"/>
              <w:left w:val="single" w:sz="4" w:space="0" w:color="B2B2B2"/>
              <w:bottom w:val="single" w:sz="4" w:space="0" w:color="B2B2B2"/>
              <w:right w:val="single" w:sz="4" w:space="0" w:color="B2B2B2"/>
            </w:tcBorders>
            <w:shd w:val="clear" w:color="auto" w:fill="DEEAF6"/>
            <w:noWrap/>
            <w:vAlign w:val="center"/>
            <w:hideMark/>
          </w:tcPr>
          <w:p w14:paraId="5A3C1EF0"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S #</w:t>
            </w:r>
          </w:p>
        </w:tc>
        <w:tc>
          <w:tcPr>
            <w:tcW w:w="6483" w:type="dxa"/>
            <w:gridSpan w:val="2"/>
            <w:tcBorders>
              <w:top w:val="single" w:sz="4" w:space="0" w:color="B2B2B2"/>
              <w:left w:val="nil"/>
              <w:bottom w:val="single" w:sz="4" w:space="0" w:color="B2B2B2"/>
              <w:right w:val="single" w:sz="4" w:space="0" w:color="B2B2B2"/>
            </w:tcBorders>
            <w:shd w:val="clear" w:color="auto" w:fill="DEEAF6"/>
            <w:noWrap/>
            <w:vAlign w:val="center"/>
            <w:hideMark/>
          </w:tcPr>
          <w:p w14:paraId="4F7BC4BD"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Test Data</w:t>
            </w:r>
          </w:p>
        </w:tc>
      </w:tr>
      <w:tr w:rsidR="007C5BB1" w:rsidRPr="007C5BB1" w14:paraId="5745F6E8" w14:textId="77777777" w:rsidTr="006F090F">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hideMark/>
          </w:tcPr>
          <w:p w14:paraId="19A61E5D"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1</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14E79BD9"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roofErr w:type="spellStart"/>
            <w:r w:rsidRPr="007C5BB1">
              <w:rPr>
                <w:rFonts w:ascii="Calibri" w:eastAsia="Times New Roman" w:hAnsi="Calibri" w:cs="Calibri"/>
                <w:sz w:val="22"/>
                <w:lang w:val="en-GB" w:eastAsia="en-GB"/>
              </w:rPr>
              <w:t>Powerbank</w:t>
            </w:r>
            <w:proofErr w:type="spellEnd"/>
            <w:r w:rsidRPr="007C5BB1">
              <w:rPr>
                <w:rFonts w:ascii="Calibri" w:eastAsia="Times New Roman" w:hAnsi="Calibri" w:cs="Calibri"/>
                <w:sz w:val="22"/>
                <w:lang w:val="en-GB" w:eastAsia="en-GB"/>
              </w:rPr>
              <w:t xml:space="preserve"> fully charged</w:t>
            </w:r>
          </w:p>
        </w:tc>
        <w:tc>
          <w:tcPr>
            <w:tcW w:w="1296" w:type="dxa"/>
            <w:tcBorders>
              <w:top w:val="nil"/>
              <w:left w:val="nil"/>
              <w:bottom w:val="nil"/>
              <w:right w:val="nil"/>
            </w:tcBorders>
            <w:shd w:val="clear" w:color="auto" w:fill="auto"/>
            <w:hideMark/>
          </w:tcPr>
          <w:p w14:paraId="145280F1"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C295E5D"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1</w:t>
            </w:r>
          </w:p>
        </w:tc>
        <w:tc>
          <w:tcPr>
            <w:tcW w:w="6483" w:type="dxa"/>
            <w:gridSpan w:val="2"/>
            <w:tcBorders>
              <w:top w:val="single" w:sz="4" w:space="0" w:color="auto"/>
              <w:left w:val="nil"/>
              <w:bottom w:val="single" w:sz="4" w:space="0" w:color="auto"/>
              <w:right w:val="single" w:sz="4" w:space="0" w:color="000000"/>
            </w:tcBorders>
            <w:shd w:val="clear" w:color="auto" w:fill="auto"/>
            <w:vAlign w:val="center"/>
            <w:hideMark/>
          </w:tcPr>
          <w:p w14:paraId="1A15F433"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roofErr w:type="spellStart"/>
            <w:r w:rsidRPr="007C5BB1">
              <w:rPr>
                <w:rFonts w:ascii="Calibri" w:eastAsia="Times New Roman" w:hAnsi="Calibri" w:cs="Calibri"/>
                <w:sz w:val="22"/>
                <w:lang w:val="en-GB" w:eastAsia="en-GB"/>
              </w:rPr>
              <w:t>TagName</w:t>
            </w:r>
            <w:proofErr w:type="spellEnd"/>
            <w:r w:rsidRPr="007C5BB1">
              <w:rPr>
                <w:rFonts w:ascii="Calibri" w:eastAsia="Times New Roman" w:hAnsi="Calibri" w:cs="Calibri"/>
                <w:sz w:val="22"/>
                <w:lang w:val="en-GB" w:eastAsia="en-GB"/>
              </w:rPr>
              <w:t xml:space="preserve"> = tagT8</w:t>
            </w:r>
          </w:p>
        </w:tc>
      </w:tr>
      <w:tr w:rsidR="007C5BB1" w:rsidRPr="007C5BB1" w14:paraId="156B69D8"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hideMark/>
          </w:tcPr>
          <w:p w14:paraId="321E0CD5"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45DF0618"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Tag data saved in the flash memory</w:t>
            </w:r>
          </w:p>
        </w:tc>
        <w:tc>
          <w:tcPr>
            <w:tcW w:w="1296" w:type="dxa"/>
            <w:tcBorders>
              <w:top w:val="nil"/>
              <w:left w:val="nil"/>
              <w:bottom w:val="nil"/>
              <w:right w:val="nil"/>
            </w:tcBorders>
            <w:shd w:val="clear" w:color="auto" w:fill="auto"/>
            <w:hideMark/>
          </w:tcPr>
          <w:p w14:paraId="17F9A1D6"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single" w:sz="4" w:space="0" w:color="auto"/>
              <w:bottom w:val="single" w:sz="4" w:space="0" w:color="auto"/>
              <w:right w:val="single" w:sz="4" w:space="0" w:color="auto"/>
            </w:tcBorders>
            <w:shd w:val="clear" w:color="auto" w:fill="auto"/>
            <w:vAlign w:val="center"/>
            <w:hideMark/>
          </w:tcPr>
          <w:p w14:paraId="5EC23D6C"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w:t>
            </w:r>
          </w:p>
        </w:tc>
        <w:tc>
          <w:tcPr>
            <w:tcW w:w="6483" w:type="dxa"/>
            <w:gridSpan w:val="2"/>
            <w:tcBorders>
              <w:top w:val="single" w:sz="4" w:space="0" w:color="auto"/>
              <w:left w:val="nil"/>
              <w:bottom w:val="single" w:sz="4" w:space="0" w:color="auto"/>
              <w:right w:val="single" w:sz="4" w:space="0" w:color="000000"/>
            </w:tcBorders>
            <w:shd w:val="clear" w:color="auto" w:fill="auto"/>
            <w:vAlign w:val="center"/>
            <w:hideMark/>
          </w:tcPr>
          <w:p w14:paraId="5CBB384B"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roofErr w:type="spellStart"/>
            <w:r w:rsidRPr="007C5BB1">
              <w:rPr>
                <w:rFonts w:ascii="Calibri" w:eastAsia="Times New Roman" w:hAnsi="Calibri" w:cs="Calibri"/>
                <w:sz w:val="22"/>
                <w:lang w:val="en-GB" w:eastAsia="en-GB"/>
              </w:rPr>
              <w:t>WIFIinterval</w:t>
            </w:r>
            <w:proofErr w:type="spellEnd"/>
            <w:r w:rsidRPr="007C5BB1">
              <w:rPr>
                <w:rFonts w:ascii="Calibri" w:eastAsia="Times New Roman" w:hAnsi="Calibri" w:cs="Calibri"/>
                <w:sz w:val="22"/>
                <w:lang w:val="en-GB" w:eastAsia="en-GB"/>
              </w:rPr>
              <w:t xml:space="preserve"> = 20000</w:t>
            </w:r>
          </w:p>
        </w:tc>
      </w:tr>
      <w:tr w:rsidR="007C5BB1" w:rsidRPr="007C5BB1" w14:paraId="24543696"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hideMark/>
          </w:tcPr>
          <w:p w14:paraId="54C839B7"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3</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205B0ECE"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Internet Access</w:t>
            </w:r>
          </w:p>
        </w:tc>
        <w:tc>
          <w:tcPr>
            <w:tcW w:w="1296" w:type="dxa"/>
            <w:tcBorders>
              <w:top w:val="nil"/>
              <w:left w:val="nil"/>
              <w:bottom w:val="nil"/>
              <w:right w:val="nil"/>
            </w:tcBorders>
            <w:shd w:val="clear" w:color="auto" w:fill="auto"/>
            <w:hideMark/>
          </w:tcPr>
          <w:p w14:paraId="6053A8D6"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single" w:sz="4" w:space="0" w:color="auto"/>
              <w:bottom w:val="single" w:sz="4" w:space="0" w:color="auto"/>
              <w:right w:val="single" w:sz="4" w:space="0" w:color="auto"/>
            </w:tcBorders>
            <w:shd w:val="clear" w:color="auto" w:fill="auto"/>
            <w:vAlign w:val="center"/>
            <w:hideMark/>
          </w:tcPr>
          <w:p w14:paraId="0480F5D5"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3</w:t>
            </w:r>
          </w:p>
        </w:tc>
        <w:tc>
          <w:tcPr>
            <w:tcW w:w="6483" w:type="dxa"/>
            <w:gridSpan w:val="2"/>
            <w:tcBorders>
              <w:top w:val="single" w:sz="4" w:space="0" w:color="auto"/>
              <w:left w:val="nil"/>
              <w:bottom w:val="single" w:sz="4" w:space="0" w:color="auto"/>
              <w:right w:val="single" w:sz="4" w:space="0" w:color="000000"/>
            </w:tcBorders>
            <w:shd w:val="clear" w:color="auto" w:fill="auto"/>
            <w:vAlign w:val="center"/>
            <w:hideMark/>
          </w:tcPr>
          <w:p w14:paraId="6263A8EB"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roofErr w:type="spellStart"/>
            <w:r w:rsidRPr="007C5BB1">
              <w:rPr>
                <w:rFonts w:ascii="Calibri" w:eastAsia="Times New Roman" w:hAnsi="Calibri" w:cs="Calibri"/>
                <w:sz w:val="22"/>
                <w:lang w:val="en-GB" w:eastAsia="en-GB"/>
              </w:rPr>
              <w:t>BLEinterval</w:t>
            </w:r>
            <w:proofErr w:type="spellEnd"/>
            <w:r w:rsidRPr="007C5BB1">
              <w:rPr>
                <w:rFonts w:ascii="Calibri" w:eastAsia="Times New Roman" w:hAnsi="Calibri" w:cs="Calibri"/>
                <w:sz w:val="22"/>
                <w:lang w:val="en-GB" w:eastAsia="en-GB"/>
              </w:rPr>
              <w:t xml:space="preserve"> = 15000</w:t>
            </w:r>
          </w:p>
        </w:tc>
      </w:tr>
      <w:tr w:rsidR="007C5BB1" w:rsidRPr="007C5BB1" w14:paraId="172B666F" w14:textId="77777777" w:rsidTr="006F090F">
        <w:trPr>
          <w:gridAfter w:val="7"/>
          <w:wAfter w:w="11908" w:type="dxa"/>
          <w:trHeight w:val="295"/>
        </w:trPr>
        <w:tc>
          <w:tcPr>
            <w:tcW w:w="1296" w:type="dxa"/>
            <w:tcBorders>
              <w:top w:val="nil"/>
              <w:left w:val="single" w:sz="4" w:space="0" w:color="auto"/>
              <w:bottom w:val="single" w:sz="4" w:space="0" w:color="auto"/>
              <w:right w:val="single" w:sz="4" w:space="0" w:color="auto"/>
            </w:tcBorders>
            <w:shd w:val="clear" w:color="auto" w:fill="auto"/>
            <w:hideMark/>
          </w:tcPr>
          <w:p w14:paraId="4DBECB98"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4</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2B955B6A"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Webserver online</w:t>
            </w:r>
          </w:p>
        </w:tc>
        <w:tc>
          <w:tcPr>
            <w:tcW w:w="1296" w:type="dxa"/>
            <w:tcBorders>
              <w:top w:val="nil"/>
              <w:left w:val="nil"/>
              <w:bottom w:val="nil"/>
              <w:right w:val="nil"/>
            </w:tcBorders>
            <w:shd w:val="clear" w:color="auto" w:fill="auto"/>
            <w:hideMark/>
          </w:tcPr>
          <w:p w14:paraId="1BE0B924"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7C5BB1" w14:paraId="25B82FA6" w14:textId="77777777" w:rsidTr="006F090F">
        <w:trPr>
          <w:trHeight w:val="295"/>
        </w:trPr>
        <w:tc>
          <w:tcPr>
            <w:tcW w:w="1296" w:type="dxa"/>
            <w:tcBorders>
              <w:top w:val="nil"/>
              <w:left w:val="nil"/>
              <w:bottom w:val="nil"/>
              <w:right w:val="nil"/>
            </w:tcBorders>
            <w:shd w:val="clear" w:color="auto" w:fill="auto"/>
            <w:hideMark/>
          </w:tcPr>
          <w:p w14:paraId="77056752"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hideMark/>
          </w:tcPr>
          <w:p w14:paraId="25599B11"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hideMark/>
          </w:tcPr>
          <w:p w14:paraId="799EB2C4"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583CF001"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34D0384C"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330C7E99"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6483" w:type="dxa"/>
            <w:gridSpan w:val="2"/>
            <w:tcBorders>
              <w:top w:val="nil"/>
              <w:left w:val="nil"/>
              <w:bottom w:val="nil"/>
              <w:right w:val="nil"/>
            </w:tcBorders>
            <w:shd w:val="clear" w:color="auto" w:fill="auto"/>
            <w:hideMark/>
          </w:tcPr>
          <w:p w14:paraId="016175E6"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236" w:type="dxa"/>
            <w:tcBorders>
              <w:top w:val="nil"/>
              <w:left w:val="nil"/>
              <w:bottom w:val="nil"/>
              <w:right w:val="nil"/>
            </w:tcBorders>
            <w:shd w:val="clear" w:color="auto" w:fill="auto"/>
            <w:hideMark/>
          </w:tcPr>
          <w:p w14:paraId="12F4A285"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4E0B7101"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27FB0A8B"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64D04A1D"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454C63" w14:paraId="0A9D594B" w14:textId="77777777" w:rsidTr="007C5BB1">
        <w:trPr>
          <w:trHeight w:val="295"/>
        </w:trPr>
        <w:tc>
          <w:tcPr>
            <w:tcW w:w="1296" w:type="dxa"/>
            <w:tcBorders>
              <w:top w:val="single" w:sz="4" w:space="0" w:color="B2B2B2"/>
              <w:left w:val="single" w:sz="4" w:space="0" w:color="B2B2B2"/>
              <w:bottom w:val="single" w:sz="4" w:space="0" w:color="B2B2B2"/>
              <w:right w:val="single" w:sz="4" w:space="0" w:color="B2B2B2"/>
            </w:tcBorders>
            <w:shd w:val="clear" w:color="auto" w:fill="DEEAF6"/>
            <w:noWrap/>
            <w:hideMark/>
          </w:tcPr>
          <w:p w14:paraId="2608C979" w14:textId="77777777" w:rsidR="007C5BB1" w:rsidRPr="007C5BB1" w:rsidRDefault="007C5BB1" w:rsidP="007C5BB1">
            <w:pPr>
              <w:widowControl/>
              <w:autoSpaceDE/>
              <w:autoSpaceDN/>
              <w:spacing w:line="240" w:lineRule="auto"/>
              <w:jc w:val="left"/>
              <w:rPr>
                <w:rFonts w:ascii="Calibri" w:eastAsia="Times New Roman" w:hAnsi="Calibri" w:cs="Calibri"/>
                <w:b/>
                <w:bCs/>
                <w:sz w:val="22"/>
                <w:u w:val="single"/>
                <w:lang w:val="en-GB" w:eastAsia="en-GB"/>
              </w:rPr>
            </w:pPr>
            <w:r w:rsidRPr="007C5BB1">
              <w:rPr>
                <w:rFonts w:ascii="Calibri" w:eastAsia="Times New Roman" w:hAnsi="Calibri" w:cs="Calibri"/>
                <w:b/>
                <w:bCs/>
                <w:sz w:val="22"/>
                <w:u w:val="single"/>
                <w:lang w:val="en-GB" w:eastAsia="en-GB"/>
              </w:rPr>
              <w:t>Test Scenario</w:t>
            </w:r>
          </w:p>
        </w:tc>
        <w:tc>
          <w:tcPr>
            <w:tcW w:w="13603" w:type="dxa"/>
            <w:gridSpan w:val="7"/>
            <w:tcBorders>
              <w:top w:val="nil"/>
              <w:left w:val="nil"/>
              <w:bottom w:val="nil"/>
              <w:right w:val="nil"/>
            </w:tcBorders>
            <w:shd w:val="clear" w:color="auto" w:fill="auto"/>
            <w:noWrap/>
            <w:hideMark/>
          </w:tcPr>
          <w:p w14:paraId="3A25FC73"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A </w:t>
            </w:r>
            <w:proofErr w:type="spellStart"/>
            <w:r w:rsidRPr="007C5BB1">
              <w:rPr>
                <w:rFonts w:ascii="Calibri" w:eastAsia="Times New Roman" w:hAnsi="Calibri" w:cs="Calibri"/>
                <w:sz w:val="22"/>
                <w:lang w:val="en-GB" w:eastAsia="en-GB"/>
              </w:rPr>
              <w:t>powerbank</w:t>
            </w:r>
            <w:proofErr w:type="spellEnd"/>
            <w:r w:rsidRPr="007C5BB1">
              <w:rPr>
                <w:rFonts w:ascii="Calibri" w:eastAsia="Times New Roman" w:hAnsi="Calibri" w:cs="Calibri"/>
                <w:sz w:val="22"/>
                <w:lang w:val="en-GB" w:eastAsia="en-GB"/>
              </w:rPr>
              <w:t>-powered tag is left in an open environment with Internet Access, while the webserver is being monitored for the time at which the tag starts to post data and when it last posted data.</w:t>
            </w:r>
          </w:p>
        </w:tc>
        <w:tc>
          <w:tcPr>
            <w:tcW w:w="236" w:type="dxa"/>
            <w:tcBorders>
              <w:top w:val="nil"/>
              <w:left w:val="nil"/>
              <w:bottom w:val="nil"/>
              <w:right w:val="nil"/>
            </w:tcBorders>
            <w:shd w:val="clear" w:color="auto" w:fill="auto"/>
            <w:hideMark/>
          </w:tcPr>
          <w:p w14:paraId="5E52AB48"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2481CB64"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226473D4"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02BC3DD9"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454C63" w14:paraId="04BCF810" w14:textId="77777777" w:rsidTr="006F090F">
        <w:trPr>
          <w:trHeight w:val="295"/>
        </w:trPr>
        <w:tc>
          <w:tcPr>
            <w:tcW w:w="1296" w:type="dxa"/>
            <w:tcBorders>
              <w:top w:val="nil"/>
              <w:left w:val="nil"/>
              <w:bottom w:val="nil"/>
              <w:right w:val="nil"/>
            </w:tcBorders>
            <w:shd w:val="clear" w:color="auto" w:fill="auto"/>
            <w:noWrap/>
            <w:vAlign w:val="bottom"/>
            <w:hideMark/>
          </w:tcPr>
          <w:p w14:paraId="51775336"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noWrap/>
            <w:vAlign w:val="bottom"/>
            <w:hideMark/>
          </w:tcPr>
          <w:p w14:paraId="69C01B97"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noWrap/>
            <w:vAlign w:val="bottom"/>
            <w:hideMark/>
          </w:tcPr>
          <w:p w14:paraId="09EF70BC"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noWrap/>
            <w:vAlign w:val="bottom"/>
            <w:hideMark/>
          </w:tcPr>
          <w:p w14:paraId="41C49FF5"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noWrap/>
            <w:vAlign w:val="bottom"/>
            <w:hideMark/>
          </w:tcPr>
          <w:p w14:paraId="2F3954AB"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noWrap/>
            <w:vAlign w:val="bottom"/>
            <w:hideMark/>
          </w:tcPr>
          <w:p w14:paraId="4571F5B8"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6483" w:type="dxa"/>
            <w:gridSpan w:val="2"/>
            <w:tcBorders>
              <w:top w:val="nil"/>
              <w:left w:val="nil"/>
              <w:bottom w:val="nil"/>
              <w:right w:val="nil"/>
            </w:tcBorders>
            <w:shd w:val="clear" w:color="auto" w:fill="auto"/>
            <w:noWrap/>
            <w:vAlign w:val="bottom"/>
            <w:hideMark/>
          </w:tcPr>
          <w:p w14:paraId="3FEC6644"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236" w:type="dxa"/>
            <w:tcBorders>
              <w:top w:val="nil"/>
              <w:left w:val="nil"/>
              <w:bottom w:val="nil"/>
              <w:right w:val="nil"/>
            </w:tcBorders>
            <w:shd w:val="clear" w:color="auto" w:fill="auto"/>
            <w:noWrap/>
            <w:vAlign w:val="bottom"/>
            <w:hideMark/>
          </w:tcPr>
          <w:p w14:paraId="6B1C110C"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noWrap/>
            <w:vAlign w:val="bottom"/>
            <w:hideMark/>
          </w:tcPr>
          <w:p w14:paraId="2EC6EB1A"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noWrap/>
            <w:vAlign w:val="bottom"/>
            <w:hideMark/>
          </w:tcPr>
          <w:p w14:paraId="20361419"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noWrap/>
            <w:vAlign w:val="bottom"/>
            <w:hideMark/>
          </w:tcPr>
          <w:p w14:paraId="55ADB9C7"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454C63" w14:paraId="2335279D" w14:textId="77777777" w:rsidTr="007C5BB1">
        <w:trPr>
          <w:gridAfter w:val="4"/>
          <w:wAfter w:w="4127" w:type="dxa"/>
          <w:trHeight w:val="472"/>
        </w:trPr>
        <w:tc>
          <w:tcPr>
            <w:tcW w:w="1296" w:type="dxa"/>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60853F73"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Step #</w:t>
            </w:r>
          </w:p>
        </w:tc>
        <w:tc>
          <w:tcPr>
            <w:tcW w:w="3229" w:type="dxa"/>
            <w:gridSpan w:val="2"/>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72DFFD1C"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Step Details</w:t>
            </w:r>
          </w:p>
        </w:tc>
        <w:tc>
          <w:tcPr>
            <w:tcW w:w="2593" w:type="dxa"/>
            <w:gridSpan w:val="2"/>
            <w:vMerge w:val="restart"/>
            <w:tcBorders>
              <w:top w:val="single" w:sz="4" w:space="0" w:color="B2B2B2"/>
              <w:left w:val="single" w:sz="4" w:space="0" w:color="B2B2B2"/>
              <w:bottom w:val="single" w:sz="4" w:space="0" w:color="B2B2B2"/>
              <w:right w:val="single" w:sz="4" w:space="0" w:color="B2B2B2"/>
            </w:tcBorders>
            <w:shd w:val="clear" w:color="auto" w:fill="DEEAF6"/>
            <w:noWrap/>
            <w:vAlign w:val="center"/>
            <w:hideMark/>
          </w:tcPr>
          <w:p w14:paraId="15FE0F50"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Expected Results</w:t>
            </w:r>
          </w:p>
        </w:tc>
        <w:tc>
          <w:tcPr>
            <w:tcW w:w="3890" w:type="dxa"/>
            <w:gridSpan w:val="2"/>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4E9E3885"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Actual Results</w:t>
            </w:r>
          </w:p>
        </w:tc>
        <w:tc>
          <w:tcPr>
            <w:tcW w:w="3891" w:type="dxa"/>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26EB1298"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Pass / Fail / Not executed / Suspended</w:t>
            </w:r>
          </w:p>
        </w:tc>
      </w:tr>
      <w:tr w:rsidR="007C5BB1" w:rsidRPr="00454C63" w14:paraId="0410E59C" w14:textId="77777777" w:rsidTr="007C5BB1">
        <w:trPr>
          <w:gridAfter w:val="4"/>
          <w:wAfter w:w="4127" w:type="dxa"/>
          <w:trHeight w:val="472"/>
        </w:trPr>
        <w:tc>
          <w:tcPr>
            <w:tcW w:w="1296" w:type="dxa"/>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493D7612"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c>
          <w:tcPr>
            <w:tcW w:w="3229" w:type="dxa"/>
            <w:gridSpan w:val="2"/>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55E767AE"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c>
          <w:tcPr>
            <w:tcW w:w="2593" w:type="dxa"/>
            <w:gridSpan w:val="2"/>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29816191"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c>
          <w:tcPr>
            <w:tcW w:w="3890" w:type="dxa"/>
            <w:gridSpan w:val="2"/>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6388CBF8"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c>
          <w:tcPr>
            <w:tcW w:w="3891" w:type="dxa"/>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1205D033"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r>
      <w:tr w:rsidR="007C5BB1" w:rsidRPr="007C5BB1" w14:paraId="3FEA5B46" w14:textId="77777777" w:rsidTr="006F090F">
        <w:trPr>
          <w:gridAfter w:val="4"/>
          <w:wAfter w:w="4127" w:type="dxa"/>
          <w:trHeight w:val="573"/>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745442D"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1</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57553628"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Connect the Tag to the </w:t>
            </w:r>
            <w:proofErr w:type="spellStart"/>
            <w:r w:rsidRPr="007C5BB1">
              <w:rPr>
                <w:rFonts w:ascii="Calibri" w:eastAsia="Times New Roman" w:hAnsi="Calibri" w:cs="Calibri"/>
                <w:sz w:val="22"/>
                <w:lang w:val="en-GB" w:eastAsia="en-GB"/>
              </w:rPr>
              <w:t>Powerbank</w:t>
            </w:r>
            <w:proofErr w:type="spellEnd"/>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7B0B8521"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The </w:t>
            </w:r>
            <w:proofErr w:type="spellStart"/>
            <w:r w:rsidRPr="007C5BB1">
              <w:rPr>
                <w:rFonts w:ascii="Calibri" w:eastAsia="Times New Roman" w:hAnsi="Calibri" w:cs="Calibri"/>
                <w:sz w:val="22"/>
                <w:lang w:val="en-GB" w:eastAsia="en-GB"/>
              </w:rPr>
              <w:t>powerbank</w:t>
            </w:r>
            <w:proofErr w:type="spellEnd"/>
            <w:r w:rsidRPr="007C5BB1">
              <w:rPr>
                <w:rFonts w:ascii="Calibri" w:eastAsia="Times New Roman" w:hAnsi="Calibri" w:cs="Calibri"/>
                <w:sz w:val="22"/>
                <w:lang w:val="en-GB" w:eastAsia="en-GB"/>
              </w:rPr>
              <w:t xml:space="preserve"> turns blue when it is working</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03FF32B6"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70491CFF"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779B7F58"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1CBC50FE"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7F7BDB77"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Navigate to http://ils.dsi.uminho.pt/viewData</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4D9F511A"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Site should open</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73F7296F"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6BFD831A"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5779344B"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23713966"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3</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49B3BD38"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Enter </w:t>
            </w:r>
            <w:proofErr w:type="spellStart"/>
            <w:r w:rsidRPr="007C5BB1">
              <w:rPr>
                <w:rFonts w:ascii="Calibri" w:eastAsia="Times New Roman" w:hAnsi="Calibri" w:cs="Calibri"/>
                <w:sz w:val="22"/>
                <w:lang w:val="en-GB" w:eastAsia="en-GB"/>
              </w:rPr>
              <w:t>TagName</w:t>
            </w:r>
            <w:proofErr w:type="spellEnd"/>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0F6EEBE8"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Credential can be entered</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2D5CDF9A"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5EFAD2E3"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2CE570BA"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5FD7F550"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4</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7AEAF69E"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Click Submit</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23041591"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Initial tag data is displayed</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6EBC336A"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450D5E3F"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45C07AB0"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7922613D"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5</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36F960EA"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Record initial tag data</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1807BF50"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7C430C6B"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2022-08-21 21:24:01</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33405317"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1E4BF794"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042F89E8"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6</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2ECA4633"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Wait until the </w:t>
            </w:r>
            <w:proofErr w:type="spellStart"/>
            <w:r w:rsidRPr="007C5BB1">
              <w:rPr>
                <w:rFonts w:ascii="Calibri" w:eastAsia="Times New Roman" w:hAnsi="Calibri" w:cs="Calibri"/>
                <w:sz w:val="22"/>
                <w:lang w:val="en-GB" w:eastAsia="en-GB"/>
              </w:rPr>
              <w:t>powerbank</w:t>
            </w:r>
            <w:proofErr w:type="spellEnd"/>
            <w:r w:rsidRPr="007C5BB1">
              <w:rPr>
                <w:rFonts w:ascii="Calibri" w:eastAsia="Times New Roman" w:hAnsi="Calibri" w:cs="Calibri"/>
                <w:sz w:val="22"/>
                <w:lang w:val="en-GB" w:eastAsia="en-GB"/>
              </w:rPr>
              <w:t xml:space="preserve"> is completely discharged</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20F3DFDB"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roofErr w:type="spellStart"/>
            <w:r w:rsidRPr="007C5BB1">
              <w:rPr>
                <w:rFonts w:ascii="Calibri" w:eastAsia="Times New Roman" w:hAnsi="Calibri" w:cs="Calibri"/>
                <w:sz w:val="22"/>
                <w:lang w:val="en-GB" w:eastAsia="en-GB"/>
              </w:rPr>
              <w:t>Powerbank</w:t>
            </w:r>
            <w:proofErr w:type="spellEnd"/>
            <w:r w:rsidRPr="007C5BB1">
              <w:rPr>
                <w:rFonts w:ascii="Calibri" w:eastAsia="Times New Roman" w:hAnsi="Calibri" w:cs="Calibri"/>
                <w:sz w:val="22"/>
                <w:lang w:val="en-GB" w:eastAsia="en-GB"/>
              </w:rPr>
              <w:t xml:space="preserve"> stops displaying blue </w:t>
            </w:r>
            <w:proofErr w:type="spellStart"/>
            <w:r w:rsidRPr="007C5BB1">
              <w:rPr>
                <w:rFonts w:ascii="Calibri" w:eastAsia="Times New Roman" w:hAnsi="Calibri" w:cs="Calibri"/>
                <w:sz w:val="22"/>
                <w:lang w:val="en-GB" w:eastAsia="en-GB"/>
              </w:rPr>
              <w:t>color</w:t>
            </w:r>
            <w:proofErr w:type="spellEnd"/>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46DF996B"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0B0D74F1"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11BB0B0E" w14:textId="77777777" w:rsidTr="006F090F">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tcPr>
          <w:p w14:paraId="63659AD1"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7</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4BF12AA7"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Click Submit</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7DFE23A1"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Final tag data is displayed</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19A9C4F6"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20F5D362"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4BB90635" w14:textId="77777777" w:rsidTr="006F090F">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tcPr>
          <w:p w14:paraId="4FA3D141"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8</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5A9F9B27"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Record final tag data</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381020A1"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5DC084D2"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2022-08-22 12:52:35</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3DB45F4E"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69711359" w14:textId="77777777" w:rsidTr="006F090F">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tcPr>
          <w:p w14:paraId="142FF50D"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9</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0ED8A661"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Calculate tag’s execution time</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287382A0"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7266EE1E"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15 hours 28 minutes 34 seconds</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71C9E55D"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454C63" w14:paraId="463491A0" w14:textId="77777777" w:rsidTr="007C5BB1">
        <w:trPr>
          <w:gridAfter w:val="4"/>
          <w:wAfter w:w="4127" w:type="dxa"/>
          <w:trHeight w:val="295"/>
        </w:trPr>
        <w:tc>
          <w:tcPr>
            <w:tcW w:w="2911" w:type="dxa"/>
            <w:gridSpan w:val="2"/>
            <w:tcBorders>
              <w:top w:val="single" w:sz="4" w:space="0" w:color="B2B2B2"/>
              <w:left w:val="single" w:sz="4" w:space="0" w:color="B2B2B2"/>
              <w:bottom w:val="single" w:sz="4" w:space="0" w:color="B2B2B2"/>
              <w:right w:val="single" w:sz="4" w:space="0" w:color="B2B2B2"/>
            </w:tcBorders>
            <w:shd w:val="clear" w:color="auto" w:fill="DEEAF6"/>
            <w:noWrap/>
            <w:hideMark/>
          </w:tcPr>
          <w:p w14:paraId="32003332"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lastRenderedPageBreak/>
              <w:t>Test Case ID</w:t>
            </w:r>
          </w:p>
        </w:tc>
        <w:tc>
          <w:tcPr>
            <w:tcW w:w="1614" w:type="dxa"/>
            <w:tcBorders>
              <w:top w:val="single" w:sz="4" w:space="0" w:color="auto"/>
              <w:left w:val="nil"/>
              <w:bottom w:val="single" w:sz="4" w:space="0" w:color="auto"/>
              <w:right w:val="single" w:sz="4" w:space="0" w:color="auto"/>
            </w:tcBorders>
            <w:shd w:val="clear" w:color="auto" w:fill="auto"/>
            <w:noWrap/>
            <w:hideMark/>
          </w:tcPr>
          <w:p w14:paraId="4CB8D44A"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TagT8</w:t>
            </w:r>
          </w:p>
        </w:tc>
        <w:tc>
          <w:tcPr>
            <w:tcW w:w="2593" w:type="dxa"/>
            <w:gridSpan w:val="2"/>
            <w:tcBorders>
              <w:top w:val="single" w:sz="4" w:space="0" w:color="B2B2B2"/>
              <w:left w:val="single" w:sz="4" w:space="0" w:color="B2B2B2"/>
              <w:bottom w:val="single" w:sz="4" w:space="0" w:color="B2B2B2"/>
              <w:right w:val="single" w:sz="4" w:space="0" w:color="B2B2B2"/>
            </w:tcBorders>
            <w:shd w:val="clear" w:color="auto" w:fill="DEEAF6"/>
            <w:noWrap/>
            <w:hideMark/>
          </w:tcPr>
          <w:p w14:paraId="69B4ED87"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Test Case Description</w:t>
            </w:r>
          </w:p>
        </w:tc>
        <w:tc>
          <w:tcPr>
            <w:tcW w:w="7781" w:type="dxa"/>
            <w:gridSpan w:val="3"/>
            <w:tcBorders>
              <w:top w:val="single" w:sz="4" w:space="0" w:color="auto"/>
              <w:left w:val="nil"/>
              <w:bottom w:val="single" w:sz="4" w:space="0" w:color="auto"/>
              <w:right w:val="single" w:sz="4" w:space="0" w:color="000000"/>
            </w:tcBorders>
            <w:shd w:val="clear" w:color="auto" w:fill="auto"/>
            <w:hideMark/>
          </w:tcPr>
          <w:p w14:paraId="5D093B4B"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Test the duration of the tag’s execution time powered with a </w:t>
            </w:r>
            <w:proofErr w:type="spellStart"/>
            <w:r w:rsidRPr="007C5BB1">
              <w:rPr>
                <w:rFonts w:ascii="Calibri" w:eastAsia="Times New Roman" w:hAnsi="Calibri" w:cs="Calibri"/>
                <w:sz w:val="22"/>
                <w:lang w:val="en-GB" w:eastAsia="en-GB"/>
              </w:rPr>
              <w:t>powerbank</w:t>
            </w:r>
            <w:proofErr w:type="spellEnd"/>
          </w:p>
        </w:tc>
      </w:tr>
      <w:tr w:rsidR="007C5BB1" w:rsidRPr="007C5BB1" w14:paraId="34EC7EF7" w14:textId="77777777" w:rsidTr="007C5BB1">
        <w:trPr>
          <w:gridAfter w:val="4"/>
          <w:wAfter w:w="4127" w:type="dxa"/>
          <w:trHeight w:val="295"/>
        </w:trPr>
        <w:tc>
          <w:tcPr>
            <w:tcW w:w="2911" w:type="dxa"/>
            <w:gridSpan w:val="2"/>
            <w:tcBorders>
              <w:top w:val="single" w:sz="4" w:space="0" w:color="B2B2B2"/>
              <w:left w:val="single" w:sz="4" w:space="0" w:color="B2B2B2"/>
              <w:bottom w:val="single" w:sz="4" w:space="0" w:color="B2B2B2"/>
              <w:right w:val="single" w:sz="4" w:space="0" w:color="B2B2B2"/>
            </w:tcBorders>
            <w:shd w:val="clear" w:color="auto" w:fill="DEEAF6"/>
            <w:noWrap/>
            <w:hideMark/>
          </w:tcPr>
          <w:p w14:paraId="69C377BF"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Created By</w:t>
            </w:r>
          </w:p>
        </w:tc>
        <w:tc>
          <w:tcPr>
            <w:tcW w:w="1614" w:type="dxa"/>
            <w:tcBorders>
              <w:top w:val="nil"/>
              <w:left w:val="nil"/>
              <w:bottom w:val="single" w:sz="4" w:space="0" w:color="auto"/>
              <w:right w:val="single" w:sz="4" w:space="0" w:color="auto"/>
            </w:tcBorders>
            <w:shd w:val="clear" w:color="auto" w:fill="auto"/>
            <w:noWrap/>
            <w:hideMark/>
          </w:tcPr>
          <w:p w14:paraId="0AD5C550"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Pedro</w:t>
            </w:r>
          </w:p>
        </w:tc>
        <w:tc>
          <w:tcPr>
            <w:tcW w:w="2593" w:type="dxa"/>
            <w:gridSpan w:val="2"/>
            <w:tcBorders>
              <w:top w:val="single" w:sz="4" w:space="0" w:color="B2B2B2"/>
              <w:left w:val="single" w:sz="4" w:space="0" w:color="B2B2B2"/>
              <w:bottom w:val="single" w:sz="4" w:space="0" w:color="B2B2B2"/>
              <w:right w:val="single" w:sz="4" w:space="0" w:color="B2B2B2"/>
            </w:tcBorders>
            <w:shd w:val="clear" w:color="auto" w:fill="DEEAF6"/>
            <w:hideMark/>
          </w:tcPr>
          <w:p w14:paraId="45FF4941"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Version</w:t>
            </w:r>
          </w:p>
        </w:tc>
        <w:tc>
          <w:tcPr>
            <w:tcW w:w="7781" w:type="dxa"/>
            <w:gridSpan w:val="3"/>
            <w:tcBorders>
              <w:top w:val="single" w:sz="4" w:space="0" w:color="auto"/>
              <w:left w:val="nil"/>
              <w:bottom w:val="single" w:sz="4" w:space="0" w:color="auto"/>
              <w:right w:val="single" w:sz="4" w:space="0" w:color="000000"/>
            </w:tcBorders>
            <w:shd w:val="clear" w:color="auto" w:fill="auto"/>
            <w:noWrap/>
            <w:hideMark/>
          </w:tcPr>
          <w:p w14:paraId="6DAA2F7B"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2.0</w:t>
            </w:r>
          </w:p>
        </w:tc>
      </w:tr>
      <w:tr w:rsidR="007C5BB1" w:rsidRPr="007C5BB1" w14:paraId="1E2D1E35" w14:textId="77777777" w:rsidTr="006F090F">
        <w:trPr>
          <w:trHeight w:val="295"/>
        </w:trPr>
        <w:tc>
          <w:tcPr>
            <w:tcW w:w="1296" w:type="dxa"/>
            <w:tcBorders>
              <w:top w:val="nil"/>
              <w:left w:val="nil"/>
              <w:bottom w:val="nil"/>
              <w:right w:val="nil"/>
            </w:tcBorders>
            <w:shd w:val="clear" w:color="auto" w:fill="auto"/>
            <w:hideMark/>
          </w:tcPr>
          <w:p w14:paraId="6FCF982E"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hideMark/>
          </w:tcPr>
          <w:p w14:paraId="0A0DFD5F"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hideMark/>
          </w:tcPr>
          <w:p w14:paraId="55BDE546"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71119E5F"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4BF58A96"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25D281DF"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6483" w:type="dxa"/>
            <w:gridSpan w:val="2"/>
            <w:tcBorders>
              <w:top w:val="nil"/>
              <w:left w:val="nil"/>
              <w:bottom w:val="nil"/>
              <w:right w:val="nil"/>
            </w:tcBorders>
            <w:shd w:val="clear" w:color="auto" w:fill="auto"/>
            <w:hideMark/>
          </w:tcPr>
          <w:p w14:paraId="17CD18A3"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236" w:type="dxa"/>
            <w:tcBorders>
              <w:top w:val="nil"/>
              <w:left w:val="nil"/>
              <w:bottom w:val="nil"/>
              <w:right w:val="nil"/>
            </w:tcBorders>
            <w:shd w:val="clear" w:color="auto" w:fill="auto"/>
            <w:hideMark/>
          </w:tcPr>
          <w:p w14:paraId="3236E9C7"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7FB3327C"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18A4ABEC"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00642D5E"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7C5BB1" w14:paraId="64FD3E94" w14:textId="77777777" w:rsidTr="007C5BB1">
        <w:trPr>
          <w:gridAfter w:val="5"/>
          <w:wAfter w:w="8018" w:type="dxa"/>
          <w:trHeight w:val="295"/>
        </w:trPr>
        <w:tc>
          <w:tcPr>
            <w:tcW w:w="2911" w:type="dxa"/>
            <w:gridSpan w:val="2"/>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43EC8D6E"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Date Tested</w:t>
            </w:r>
          </w:p>
        </w:tc>
        <w:tc>
          <w:tcPr>
            <w:tcW w:w="291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64FA8356"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1-Oct-2022</w:t>
            </w:r>
          </w:p>
        </w:tc>
        <w:tc>
          <w:tcPr>
            <w:tcW w:w="2594" w:type="dxa"/>
            <w:gridSpan w:val="2"/>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798D53EE"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Test Case (Pass/Fail/Not Executed)</w:t>
            </w:r>
          </w:p>
        </w:tc>
        <w:tc>
          <w:tcPr>
            <w:tcW w:w="259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DD9BB8F"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2E4CE8C7" w14:textId="77777777" w:rsidTr="006F090F">
        <w:trPr>
          <w:trHeight w:val="295"/>
        </w:trPr>
        <w:tc>
          <w:tcPr>
            <w:tcW w:w="1296" w:type="dxa"/>
            <w:tcBorders>
              <w:top w:val="nil"/>
              <w:left w:val="nil"/>
              <w:bottom w:val="nil"/>
              <w:right w:val="nil"/>
            </w:tcBorders>
            <w:shd w:val="clear" w:color="auto" w:fill="auto"/>
            <w:hideMark/>
          </w:tcPr>
          <w:p w14:paraId="6256A79A"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hideMark/>
          </w:tcPr>
          <w:p w14:paraId="3168B81B"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hideMark/>
          </w:tcPr>
          <w:p w14:paraId="196BB2A3"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53B0CDFD"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40DB3448"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34719209"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6483" w:type="dxa"/>
            <w:gridSpan w:val="2"/>
            <w:tcBorders>
              <w:top w:val="nil"/>
              <w:left w:val="nil"/>
              <w:bottom w:val="nil"/>
              <w:right w:val="nil"/>
            </w:tcBorders>
            <w:shd w:val="clear" w:color="auto" w:fill="auto"/>
            <w:hideMark/>
          </w:tcPr>
          <w:p w14:paraId="03FC41FC"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236" w:type="dxa"/>
            <w:tcBorders>
              <w:top w:val="nil"/>
              <w:left w:val="nil"/>
              <w:bottom w:val="nil"/>
              <w:right w:val="nil"/>
            </w:tcBorders>
            <w:shd w:val="clear" w:color="auto" w:fill="auto"/>
            <w:hideMark/>
          </w:tcPr>
          <w:p w14:paraId="7F7C046F"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53C316C0"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7E4CAA79"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5E34E548"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7C5BB1" w14:paraId="68442DEC" w14:textId="77777777" w:rsidTr="007C5BB1">
        <w:trPr>
          <w:gridAfter w:val="4"/>
          <w:wAfter w:w="4127" w:type="dxa"/>
          <w:trHeight w:val="295"/>
        </w:trPr>
        <w:tc>
          <w:tcPr>
            <w:tcW w:w="1296" w:type="dxa"/>
            <w:tcBorders>
              <w:top w:val="single" w:sz="4" w:space="0" w:color="B2B2B2"/>
              <w:left w:val="single" w:sz="4" w:space="0" w:color="B2B2B2"/>
              <w:bottom w:val="single" w:sz="4" w:space="0" w:color="B2B2B2"/>
              <w:right w:val="single" w:sz="4" w:space="0" w:color="B2B2B2"/>
            </w:tcBorders>
            <w:shd w:val="clear" w:color="auto" w:fill="DEEAF6"/>
            <w:hideMark/>
          </w:tcPr>
          <w:p w14:paraId="578AEA2A"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S #</w:t>
            </w:r>
          </w:p>
        </w:tc>
        <w:tc>
          <w:tcPr>
            <w:tcW w:w="4526" w:type="dxa"/>
            <w:gridSpan w:val="3"/>
            <w:tcBorders>
              <w:top w:val="single" w:sz="4" w:space="0" w:color="B2B2B2"/>
              <w:left w:val="nil"/>
              <w:bottom w:val="single" w:sz="4" w:space="0" w:color="B2B2B2"/>
              <w:right w:val="single" w:sz="4" w:space="0" w:color="B2B2B2"/>
            </w:tcBorders>
            <w:shd w:val="clear" w:color="auto" w:fill="DEEAF6"/>
            <w:hideMark/>
          </w:tcPr>
          <w:p w14:paraId="07463F3A"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Prerequisites:</w:t>
            </w:r>
          </w:p>
        </w:tc>
        <w:tc>
          <w:tcPr>
            <w:tcW w:w="1296" w:type="dxa"/>
            <w:tcBorders>
              <w:top w:val="nil"/>
              <w:left w:val="nil"/>
              <w:bottom w:val="nil"/>
              <w:right w:val="nil"/>
            </w:tcBorders>
            <w:shd w:val="clear" w:color="auto" w:fill="auto"/>
            <w:hideMark/>
          </w:tcPr>
          <w:p w14:paraId="2CF4521D"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c>
          <w:tcPr>
            <w:tcW w:w="1298" w:type="dxa"/>
            <w:tcBorders>
              <w:top w:val="single" w:sz="4" w:space="0" w:color="B2B2B2"/>
              <w:left w:val="single" w:sz="4" w:space="0" w:color="B2B2B2"/>
              <w:bottom w:val="single" w:sz="4" w:space="0" w:color="B2B2B2"/>
              <w:right w:val="single" w:sz="4" w:space="0" w:color="B2B2B2"/>
            </w:tcBorders>
            <w:shd w:val="clear" w:color="auto" w:fill="DEEAF6"/>
            <w:noWrap/>
            <w:vAlign w:val="center"/>
            <w:hideMark/>
          </w:tcPr>
          <w:p w14:paraId="33FEE54C"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S #</w:t>
            </w:r>
          </w:p>
        </w:tc>
        <w:tc>
          <w:tcPr>
            <w:tcW w:w="6483" w:type="dxa"/>
            <w:gridSpan w:val="2"/>
            <w:tcBorders>
              <w:top w:val="single" w:sz="4" w:space="0" w:color="B2B2B2"/>
              <w:left w:val="nil"/>
              <w:bottom w:val="single" w:sz="4" w:space="0" w:color="B2B2B2"/>
              <w:right w:val="single" w:sz="4" w:space="0" w:color="B2B2B2"/>
            </w:tcBorders>
            <w:shd w:val="clear" w:color="auto" w:fill="DEEAF6"/>
            <w:noWrap/>
            <w:vAlign w:val="center"/>
            <w:hideMark/>
          </w:tcPr>
          <w:p w14:paraId="54AF6861"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Test Data</w:t>
            </w:r>
          </w:p>
        </w:tc>
      </w:tr>
      <w:tr w:rsidR="007C5BB1" w:rsidRPr="007C5BB1" w14:paraId="3080D700" w14:textId="77777777" w:rsidTr="006F090F">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hideMark/>
          </w:tcPr>
          <w:p w14:paraId="1AA2AB07"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1</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6D87DB6B"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roofErr w:type="spellStart"/>
            <w:r w:rsidRPr="007C5BB1">
              <w:rPr>
                <w:rFonts w:ascii="Calibri" w:eastAsia="Times New Roman" w:hAnsi="Calibri" w:cs="Calibri"/>
                <w:sz w:val="22"/>
                <w:lang w:val="en-GB" w:eastAsia="en-GB"/>
              </w:rPr>
              <w:t>Powerbank</w:t>
            </w:r>
            <w:proofErr w:type="spellEnd"/>
            <w:r w:rsidRPr="007C5BB1">
              <w:rPr>
                <w:rFonts w:ascii="Calibri" w:eastAsia="Times New Roman" w:hAnsi="Calibri" w:cs="Calibri"/>
                <w:sz w:val="22"/>
                <w:lang w:val="en-GB" w:eastAsia="en-GB"/>
              </w:rPr>
              <w:t xml:space="preserve"> fully charged</w:t>
            </w:r>
          </w:p>
        </w:tc>
        <w:tc>
          <w:tcPr>
            <w:tcW w:w="1296" w:type="dxa"/>
            <w:tcBorders>
              <w:top w:val="nil"/>
              <w:left w:val="nil"/>
              <w:bottom w:val="nil"/>
              <w:right w:val="nil"/>
            </w:tcBorders>
            <w:shd w:val="clear" w:color="auto" w:fill="auto"/>
            <w:hideMark/>
          </w:tcPr>
          <w:p w14:paraId="0FF99AB3"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5B07E32"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1</w:t>
            </w:r>
          </w:p>
        </w:tc>
        <w:tc>
          <w:tcPr>
            <w:tcW w:w="6483" w:type="dxa"/>
            <w:gridSpan w:val="2"/>
            <w:tcBorders>
              <w:top w:val="single" w:sz="4" w:space="0" w:color="auto"/>
              <w:left w:val="nil"/>
              <w:bottom w:val="single" w:sz="4" w:space="0" w:color="auto"/>
              <w:right w:val="single" w:sz="4" w:space="0" w:color="000000"/>
            </w:tcBorders>
            <w:shd w:val="clear" w:color="auto" w:fill="auto"/>
            <w:vAlign w:val="center"/>
            <w:hideMark/>
          </w:tcPr>
          <w:p w14:paraId="0EE634B6"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roofErr w:type="spellStart"/>
            <w:r w:rsidRPr="007C5BB1">
              <w:rPr>
                <w:rFonts w:ascii="Calibri" w:eastAsia="Times New Roman" w:hAnsi="Calibri" w:cs="Calibri"/>
                <w:sz w:val="22"/>
                <w:lang w:val="en-GB" w:eastAsia="en-GB"/>
              </w:rPr>
              <w:t>TagName</w:t>
            </w:r>
            <w:proofErr w:type="spellEnd"/>
            <w:r w:rsidRPr="007C5BB1">
              <w:rPr>
                <w:rFonts w:ascii="Calibri" w:eastAsia="Times New Roman" w:hAnsi="Calibri" w:cs="Calibri"/>
                <w:sz w:val="22"/>
                <w:lang w:val="en-GB" w:eastAsia="en-GB"/>
              </w:rPr>
              <w:t xml:space="preserve"> = tagT8</w:t>
            </w:r>
          </w:p>
        </w:tc>
      </w:tr>
      <w:tr w:rsidR="007C5BB1" w:rsidRPr="007C5BB1" w14:paraId="0D4A1E80"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hideMark/>
          </w:tcPr>
          <w:p w14:paraId="59C4ED45"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72CF5AD6"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Tag data saved in the flash memory</w:t>
            </w:r>
          </w:p>
        </w:tc>
        <w:tc>
          <w:tcPr>
            <w:tcW w:w="1296" w:type="dxa"/>
            <w:tcBorders>
              <w:top w:val="nil"/>
              <w:left w:val="nil"/>
              <w:bottom w:val="nil"/>
              <w:right w:val="nil"/>
            </w:tcBorders>
            <w:shd w:val="clear" w:color="auto" w:fill="auto"/>
            <w:hideMark/>
          </w:tcPr>
          <w:p w14:paraId="17DCBDBA"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single" w:sz="4" w:space="0" w:color="auto"/>
              <w:bottom w:val="single" w:sz="4" w:space="0" w:color="auto"/>
              <w:right w:val="single" w:sz="4" w:space="0" w:color="auto"/>
            </w:tcBorders>
            <w:shd w:val="clear" w:color="auto" w:fill="auto"/>
            <w:vAlign w:val="center"/>
            <w:hideMark/>
          </w:tcPr>
          <w:p w14:paraId="0A675753"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w:t>
            </w:r>
          </w:p>
        </w:tc>
        <w:tc>
          <w:tcPr>
            <w:tcW w:w="6483" w:type="dxa"/>
            <w:gridSpan w:val="2"/>
            <w:tcBorders>
              <w:top w:val="single" w:sz="4" w:space="0" w:color="auto"/>
              <w:left w:val="nil"/>
              <w:bottom w:val="single" w:sz="4" w:space="0" w:color="auto"/>
              <w:right w:val="single" w:sz="4" w:space="0" w:color="000000"/>
            </w:tcBorders>
            <w:shd w:val="clear" w:color="auto" w:fill="auto"/>
            <w:vAlign w:val="center"/>
            <w:hideMark/>
          </w:tcPr>
          <w:p w14:paraId="398DBAF5"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roofErr w:type="spellStart"/>
            <w:r w:rsidRPr="007C5BB1">
              <w:rPr>
                <w:rFonts w:ascii="Calibri" w:eastAsia="Times New Roman" w:hAnsi="Calibri" w:cs="Calibri"/>
                <w:sz w:val="22"/>
                <w:lang w:val="en-GB" w:eastAsia="en-GB"/>
              </w:rPr>
              <w:t>WIFIinterval</w:t>
            </w:r>
            <w:proofErr w:type="spellEnd"/>
            <w:r w:rsidRPr="007C5BB1">
              <w:rPr>
                <w:rFonts w:ascii="Calibri" w:eastAsia="Times New Roman" w:hAnsi="Calibri" w:cs="Calibri"/>
                <w:sz w:val="22"/>
                <w:lang w:val="en-GB" w:eastAsia="en-GB"/>
              </w:rPr>
              <w:t xml:space="preserve"> = 20000</w:t>
            </w:r>
          </w:p>
        </w:tc>
      </w:tr>
      <w:tr w:rsidR="007C5BB1" w:rsidRPr="007C5BB1" w14:paraId="0F30B696"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hideMark/>
          </w:tcPr>
          <w:p w14:paraId="6F80D1A4"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3</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3BF762CF"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Internet Access</w:t>
            </w:r>
          </w:p>
        </w:tc>
        <w:tc>
          <w:tcPr>
            <w:tcW w:w="1296" w:type="dxa"/>
            <w:tcBorders>
              <w:top w:val="nil"/>
              <w:left w:val="nil"/>
              <w:bottom w:val="nil"/>
              <w:right w:val="nil"/>
            </w:tcBorders>
            <w:shd w:val="clear" w:color="auto" w:fill="auto"/>
            <w:hideMark/>
          </w:tcPr>
          <w:p w14:paraId="1C967E23"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single" w:sz="4" w:space="0" w:color="auto"/>
              <w:bottom w:val="single" w:sz="4" w:space="0" w:color="auto"/>
              <w:right w:val="single" w:sz="4" w:space="0" w:color="auto"/>
            </w:tcBorders>
            <w:shd w:val="clear" w:color="auto" w:fill="auto"/>
            <w:vAlign w:val="center"/>
            <w:hideMark/>
          </w:tcPr>
          <w:p w14:paraId="5471BD82"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3</w:t>
            </w:r>
          </w:p>
        </w:tc>
        <w:tc>
          <w:tcPr>
            <w:tcW w:w="6483" w:type="dxa"/>
            <w:gridSpan w:val="2"/>
            <w:tcBorders>
              <w:top w:val="single" w:sz="4" w:space="0" w:color="auto"/>
              <w:left w:val="nil"/>
              <w:bottom w:val="single" w:sz="4" w:space="0" w:color="auto"/>
              <w:right w:val="single" w:sz="4" w:space="0" w:color="000000"/>
            </w:tcBorders>
            <w:shd w:val="clear" w:color="auto" w:fill="auto"/>
            <w:vAlign w:val="center"/>
            <w:hideMark/>
          </w:tcPr>
          <w:p w14:paraId="2A80184B"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roofErr w:type="spellStart"/>
            <w:r w:rsidRPr="007C5BB1">
              <w:rPr>
                <w:rFonts w:ascii="Calibri" w:eastAsia="Times New Roman" w:hAnsi="Calibri" w:cs="Calibri"/>
                <w:sz w:val="22"/>
                <w:lang w:val="en-GB" w:eastAsia="en-GB"/>
              </w:rPr>
              <w:t>BLEinterval</w:t>
            </w:r>
            <w:proofErr w:type="spellEnd"/>
            <w:r w:rsidRPr="007C5BB1">
              <w:rPr>
                <w:rFonts w:ascii="Calibri" w:eastAsia="Times New Roman" w:hAnsi="Calibri" w:cs="Calibri"/>
                <w:sz w:val="22"/>
                <w:lang w:val="en-GB" w:eastAsia="en-GB"/>
              </w:rPr>
              <w:t xml:space="preserve"> = 15000</w:t>
            </w:r>
          </w:p>
        </w:tc>
      </w:tr>
      <w:tr w:rsidR="007C5BB1" w:rsidRPr="007C5BB1" w14:paraId="30CC2000" w14:textId="77777777" w:rsidTr="006F090F">
        <w:trPr>
          <w:gridAfter w:val="7"/>
          <w:wAfter w:w="11908" w:type="dxa"/>
          <w:trHeight w:val="295"/>
        </w:trPr>
        <w:tc>
          <w:tcPr>
            <w:tcW w:w="1296" w:type="dxa"/>
            <w:tcBorders>
              <w:top w:val="nil"/>
              <w:left w:val="single" w:sz="4" w:space="0" w:color="auto"/>
              <w:bottom w:val="single" w:sz="4" w:space="0" w:color="auto"/>
              <w:right w:val="single" w:sz="4" w:space="0" w:color="auto"/>
            </w:tcBorders>
            <w:shd w:val="clear" w:color="auto" w:fill="auto"/>
            <w:hideMark/>
          </w:tcPr>
          <w:p w14:paraId="5AD95AF4"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4</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5F8320E6"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Webserver online</w:t>
            </w:r>
          </w:p>
        </w:tc>
        <w:tc>
          <w:tcPr>
            <w:tcW w:w="1296" w:type="dxa"/>
            <w:tcBorders>
              <w:top w:val="nil"/>
              <w:left w:val="nil"/>
              <w:bottom w:val="nil"/>
              <w:right w:val="nil"/>
            </w:tcBorders>
            <w:shd w:val="clear" w:color="auto" w:fill="auto"/>
            <w:hideMark/>
          </w:tcPr>
          <w:p w14:paraId="449204BA"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7C5BB1" w14:paraId="34C4CA67" w14:textId="77777777" w:rsidTr="006F090F">
        <w:trPr>
          <w:trHeight w:val="295"/>
        </w:trPr>
        <w:tc>
          <w:tcPr>
            <w:tcW w:w="1296" w:type="dxa"/>
            <w:tcBorders>
              <w:top w:val="nil"/>
              <w:left w:val="nil"/>
              <w:bottom w:val="nil"/>
              <w:right w:val="nil"/>
            </w:tcBorders>
            <w:shd w:val="clear" w:color="auto" w:fill="auto"/>
            <w:hideMark/>
          </w:tcPr>
          <w:p w14:paraId="21F45DF8"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hideMark/>
          </w:tcPr>
          <w:p w14:paraId="36C5AEE3"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hideMark/>
          </w:tcPr>
          <w:p w14:paraId="58D3125B"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3474095F"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629852F5"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08B36BDB"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6483" w:type="dxa"/>
            <w:gridSpan w:val="2"/>
            <w:tcBorders>
              <w:top w:val="nil"/>
              <w:left w:val="nil"/>
              <w:bottom w:val="nil"/>
              <w:right w:val="nil"/>
            </w:tcBorders>
            <w:shd w:val="clear" w:color="auto" w:fill="auto"/>
            <w:hideMark/>
          </w:tcPr>
          <w:p w14:paraId="663D64C8"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236" w:type="dxa"/>
            <w:tcBorders>
              <w:top w:val="nil"/>
              <w:left w:val="nil"/>
              <w:bottom w:val="nil"/>
              <w:right w:val="nil"/>
            </w:tcBorders>
            <w:shd w:val="clear" w:color="auto" w:fill="auto"/>
            <w:hideMark/>
          </w:tcPr>
          <w:p w14:paraId="5C503DA6"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0D59DFDA"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4BED59CE"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6B9B02BC"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454C63" w14:paraId="4A83F67B" w14:textId="77777777" w:rsidTr="007C5BB1">
        <w:trPr>
          <w:trHeight w:val="295"/>
        </w:trPr>
        <w:tc>
          <w:tcPr>
            <w:tcW w:w="1296" w:type="dxa"/>
            <w:tcBorders>
              <w:top w:val="single" w:sz="4" w:space="0" w:color="B2B2B2"/>
              <w:left w:val="single" w:sz="4" w:space="0" w:color="B2B2B2"/>
              <w:bottom w:val="single" w:sz="4" w:space="0" w:color="B2B2B2"/>
              <w:right w:val="single" w:sz="4" w:space="0" w:color="B2B2B2"/>
            </w:tcBorders>
            <w:shd w:val="clear" w:color="auto" w:fill="DEEAF6"/>
            <w:noWrap/>
            <w:hideMark/>
          </w:tcPr>
          <w:p w14:paraId="7C959EAA" w14:textId="77777777" w:rsidR="007C5BB1" w:rsidRPr="007C5BB1" w:rsidRDefault="007C5BB1" w:rsidP="007C5BB1">
            <w:pPr>
              <w:widowControl/>
              <w:autoSpaceDE/>
              <w:autoSpaceDN/>
              <w:spacing w:line="240" w:lineRule="auto"/>
              <w:jc w:val="left"/>
              <w:rPr>
                <w:rFonts w:ascii="Calibri" w:eastAsia="Times New Roman" w:hAnsi="Calibri" w:cs="Calibri"/>
                <w:b/>
                <w:bCs/>
                <w:sz w:val="22"/>
                <w:u w:val="single"/>
                <w:lang w:val="en-GB" w:eastAsia="en-GB"/>
              </w:rPr>
            </w:pPr>
            <w:r w:rsidRPr="007C5BB1">
              <w:rPr>
                <w:rFonts w:ascii="Calibri" w:eastAsia="Times New Roman" w:hAnsi="Calibri" w:cs="Calibri"/>
                <w:b/>
                <w:bCs/>
                <w:sz w:val="22"/>
                <w:u w:val="single"/>
                <w:lang w:val="en-GB" w:eastAsia="en-GB"/>
              </w:rPr>
              <w:t>Test Scenario</w:t>
            </w:r>
          </w:p>
        </w:tc>
        <w:tc>
          <w:tcPr>
            <w:tcW w:w="13603" w:type="dxa"/>
            <w:gridSpan w:val="7"/>
            <w:tcBorders>
              <w:top w:val="nil"/>
              <w:left w:val="nil"/>
              <w:bottom w:val="nil"/>
              <w:right w:val="nil"/>
            </w:tcBorders>
            <w:shd w:val="clear" w:color="auto" w:fill="auto"/>
            <w:noWrap/>
            <w:hideMark/>
          </w:tcPr>
          <w:p w14:paraId="12F4EA61"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A </w:t>
            </w:r>
            <w:proofErr w:type="spellStart"/>
            <w:r w:rsidRPr="007C5BB1">
              <w:rPr>
                <w:rFonts w:ascii="Calibri" w:eastAsia="Times New Roman" w:hAnsi="Calibri" w:cs="Calibri"/>
                <w:sz w:val="22"/>
                <w:lang w:val="en-GB" w:eastAsia="en-GB"/>
              </w:rPr>
              <w:t>powerbank</w:t>
            </w:r>
            <w:proofErr w:type="spellEnd"/>
            <w:r w:rsidRPr="007C5BB1">
              <w:rPr>
                <w:rFonts w:ascii="Calibri" w:eastAsia="Times New Roman" w:hAnsi="Calibri" w:cs="Calibri"/>
                <w:sz w:val="22"/>
                <w:lang w:val="en-GB" w:eastAsia="en-GB"/>
              </w:rPr>
              <w:t>-powered tag is left in an open environment with Internet Access, while the webserver is being monitored for the time at which the tag starts to post data and when it last posted data.</w:t>
            </w:r>
          </w:p>
        </w:tc>
        <w:tc>
          <w:tcPr>
            <w:tcW w:w="236" w:type="dxa"/>
            <w:tcBorders>
              <w:top w:val="nil"/>
              <w:left w:val="nil"/>
              <w:bottom w:val="nil"/>
              <w:right w:val="nil"/>
            </w:tcBorders>
            <w:shd w:val="clear" w:color="auto" w:fill="auto"/>
            <w:hideMark/>
          </w:tcPr>
          <w:p w14:paraId="58D04036"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483C4191"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4AAC2B5F"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4A08B13B"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454C63" w14:paraId="548CF3C9" w14:textId="77777777" w:rsidTr="006F090F">
        <w:trPr>
          <w:trHeight w:val="295"/>
        </w:trPr>
        <w:tc>
          <w:tcPr>
            <w:tcW w:w="1296" w:type="dxa"/>
            <w:tcBorders>
              <w:top w:val="nil"/>
              <w:left w:val="nil"/>
              <w:bottom w:val="nil"/>
              <w:right w:val="nil"/>
            </w:tcBorders>
            <w:shd w:val="clear" w:color="auto" w:fill="auto"/>
            <w:noWrap/>
            <w:vAlign w:val="bottom"/>
            <w:hideMark/>
          </w:tcPr>
          <w:p w14:paraId="4393A28D"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noWrap/>
            <w:vAlign w:val="bottom"/>
            <w:hideMark/>
          </w:tcPr>
          <w:p w14:paraId="11CFDB35"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noWrap/>
            <w:vAlign w:val="bottom"/>
            <w:hideMark/>
          </w:tcPr>
          <w:p w14:paraId="6E194DE1"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noWrap/>
            <w:vAlign w:val="bottom"/>
            <w:hideMark/>
          </w:tcPr>
          <w:p w14:paraId="5BCD9178"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noWrap/>
            <w:vAlign w:val="bottom"/>
            <w:hideMark/>
          </w:tcPr>
          <w:p w14:paraId="7852959C"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noWrap/>
            <w:vAlign w:val="bottom"/>
            <w:hideMark/>
          </w:tcPr>
          <w:p w14:paraId="13428CE4"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6483" w:type="dxa"/>
            <w:gridSpan w:val="2"/>
            <w:tcBorders>
              <w:top w:val="nil"/>
              <w:left w:val="nil"/>
              <w:bottom w:val="nil"/>
              <w:right w:val="nil"/>
            </w:tcBorders>
            <w:shd w:val="clear" w:color="auto" w:fill="auto"/>
            <w:noWrap/>
            <w:vAlign w:val="bottom"/>
            <w:hideMark/>
          </w:tcPr>
          <w:p w14:paraId="7B23CD2F"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236" w:type="dxa"/>
            <w:tcBorders>
              <w:top w:val="nil"/>
              <w:left w:val="nil"/>
              <w:bottom w:val="nil"/>
              <w:right w:val="nil"/>
            </w:tcBorders>
            <w:shd w:val="clear" w:color="auto" w:fill="auto"/>
            <w:noWrap/>
            <w:vAlign w:val="bottom"/>
            <w:hideMark/>
          </w:tcPr>
          <w:p w14:paraId="2783736B"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noWrap/>
            <w:vAlign w:val="bottom"/>
            <w:hideMark/>
          </w:tcPr>
          <w:p w14:paraId="78EFA6B6"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noWrap/>
            <w:vAlign w:val="bottom"/>
            <w:hideMark/>
          </w:tcPr>
          <w:p w14:paraId="1CDB81F7"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noWrap/>
            <w:vAlign w:val="bottom"/>
            <w:hideMark/>
          </w:tcPr>
          <w:p w14:paraId="2C159F4C"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454C63" w14:paraId="1D01A960" w14:textId="77777777" w:rsidTr="007C5BB1">
        <w:trPr>
          <w:gridAfter w:val="4"/>
          <w:wAfter w:w="4127" w:type="dxa"/>
          <w:trHeight w:val="472"/>
        </w:trPr>
        <w:tc>
          <w:tcPr>
            <w:tcW w:w="1296" w:type="dxa"/>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3E71434E"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Step #</w:t>
            </w:r>
          </w:p>
        </w:tc>
        <w:tc>
          <w:tcPr>
            <w:tcW w:w="3229" w:type="dxa"/>
            <w:gridSpan w:val="2"/>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1A2FE6A6"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Step Details</w:t>
            </w:r>
          </w:p>
        </w:tc>
        <w:tc>
          <w:tcPr>
            <w:tcW w:w="2593" w:type="dxa"/>
            <w:gridSpan w:val="2"/>
            <w:vMerge w:val="restart"/>
            <w:tcBorders>
              <w:top w:val="single" w:sz="4" w:space="0" w:color="B2B2B2"/>
              <w:left w:val="single" w:sz="4" w:space="0" w:color="B2B2B2"/>
              <w:bottom w:val="single" w:sz="4" w:space="0" w:color="B2B2B2"/>
              <w:right w:val="single" w:sz="4" w:space="0" w:color="B2B2B2"/>
            </w:tcBorders>
            <w:shd w:val="clear" w:color="auto" w:fill="DEEAF6"/>
            <w:noWrap/>
            <w:vAlign w:val="center"/>
            <w:hideMark/>
          </w:tcPr>
          <w:p w14:paraId="3AB02394"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Expected Results</w:t>
            </w:r>
          </w:p>
        </w:tc>
        <w:tc>
          <w:tcPr>
            <w:tcW w:w="3890" w:type="dxa"/>
            <w:gridSpan w:val="2"/>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1251C43A"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Actual Results</w:t>
            </w:r>
          </w:p>
        </w:tc>
        <w:tc>
          <w:tcPr>
            <w:tcW w:w="3891" w:type="dxa"/>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65E1A847"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Pass / Fail / Not executed / Suspended</w:t>
            </w:r>
          </w:p>
        </w:tc>
      </w:tr>
      <w:tr w:rsidR="007C5BB1" w:rsidRPr="00454C63" w14:paraId="1860BED2" w14:textId="77777777" w:rsidTr="007C5BB1">
        <w:trPr>
          <w:gridAfter w:val="4"/>
          <w:wAfter w:w="4127" w:type="dxa"/>
          <w:trHeight w:val="472"/>
        </w:trPr>
        <w:tc>
          <w:tcPr>
            <w:tcW w:w="1296" w:type="dxa"/>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63CB8BD5"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c>
          <w:tcPr>
            <w:tcW w:w="3229" w:type="dxa"/>
            <w:gridSpan w:val="2"/>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12C060EB"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c>
          <w:tcPr>
            <w:tcW w:w="2593" w:type="dxa"/>
            <w:gridSpan w:val="2"/>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7952D87B"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c>
          <w:tcPr>
            <w:tcW w:w="3890" w:type="dxa"/>
            <w:gridSpan w:val="2"/>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7A47E0F7"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c>
          <w:tcPr>
            <w:tcW w:w="3891" w:type="dxa"/>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328E4E5B"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r>
      <w:tr w:rsidR="007C5BB1" w:rsidRPr="007C5BB1" w14:paraId="38675776" w14:textId="77777777" w:rsidTr="006F090F">
        <w:trPr>
          <w:gridAfter w:val="4"/>
          <w:wAfter w:w="4127" w:type="dxa"/>
          <w:trHeight w:val="573"/>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28535E3"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1</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5B7116C3"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Connect the Tag to the </w:t>
            </w:r>
            <w:proofErr w:type="spellStart"/>
            <w:r w:rsidRPr="007C5BB1">
              <w:rPr>
                <w:rFonts w:ascii="Calibri" w:eastAsia="Times New Roman" w:hAnsi="Calibri" w:cs="Calibri"/>
                <w:sz w:val="22"/>
                <w:lang w:val="en-GB" w:eastAsia="en-GB"/>
              </w:rPr>
              <w:t>Powerbank</w:t>
            </w:r>
            <w:proofErr w:type="spellEnd"/>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1C8313C1"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The </w:t>
            </w:r>
            <w:proofErr w:type="spellStart"/>
            <w:r w:rsidRPr="007C5BB1">
              <w:rPr>
                <w:rFonts w:ascii="Calibri" w:eastAsia="Times New Roman" w:hAnsi="Calibri" w:cs="Calibri"/>
                <w:sz w:val="22"/>
                <w:lang w:val="en-GB" w:eastAsia="en-GB"/>
              </w:rPr>
              <w:t>powerbank</w:t>
            </w:r>
            <w:proofErr w:type="spellEnd"/>
            <w:r w:rsidRPr="007C5BB1">
              <w:rPr>
                <w:rFonts w:ascii="Calibri" w:eastAsia="Times New Roman" w:hAnsi="Calibri" w:cs="Calibri"/>
                <w:sz w:val="22"/>
                <w:lang w:val="en-GB" w:eastAsia="en-GB"/>
              </w:rPr>
              <w:t xml:space="preserve"> turns blue when it is working</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6B998F94"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7D261101"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55A43696"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6F932CB2"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7C2698E7"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Navigate to http://ils.dsi.uminho.pt/viewData</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6FC4DA04"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Site should open</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6DECAE48"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2BE6F07A"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79192568"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17CEF029"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3</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78E01C4C"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Enter </w:t>
            </w:r>
            <w:proofErr w:type="spellStart"/>
            <w:r w:rsidRPr="007C5BB1">
              <w:rPr>
                <w:rFonts w:ascii="Calibri" w:eastAsia="Times New Roman" w:hAnsi="Calibri" w:cs="Calibri"/>
                <w:sz w:val="22"/>
                <w:lang w:val="en-GB" w:eastAsia="en-GB"/>
              </w:rPr>
              <w:t>TagName</w:t>
            </w:r>
            <w:proofErr w:type="spellEnd"/>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48AA93C8"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Credential can be entered</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52F44961"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00AFF365"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31FCF143"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54BCFE11"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4</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716BBE25"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Click Submit</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4D6A87D4"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Initial tag data is displayed</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0AE9A98F"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411A88BF"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2301A7E9"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4FC06411"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5</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22CBBA04"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Record initial tag data</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7CABFD1F"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6D1A8E03"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2022-10-01 23:14:34</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2EC6FDC1"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1848CF8F"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11936479"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6</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5E822CBA"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Wait until the </w:t>
            </w:r>
            <w:proofErr w:type="spellStart"/>
            <w:r w:rsidRPr="007C5BB1">
              <w:rPr>
                <w:rFonts w:ascii="Calibri" w:eastAsia="Times New Roman" w:hAnsi="Calibri" w:cs="Calibri"/>
                <w:sz w:val="22"/>
                <w:lang w:val="en-GB" w:eastAsia="en-GB"/>
              </w:rPr>
              <w:t>powerbank</w:t>
            </w:r>
            <w:proofErr w:type="spellEnd"/>
            <w:r w:rsidRPr="007C5BB1">
              <w:rPr>
                <w:rFonts w:ascii="Calibri" w:eastAsia="Times New Roman" w:hAnsi="Calibri" w:cs="Calibri"/>
                <w:sz w:val="22"/>
                <w:lang w:val="en-GB" w:eastAsia="en-GB"/>
              </w:rPr>
              <w:t xml:space="preserve"> is completely discharged</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42FAD34E"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roofErr w:type="spellStart"/>
            <w:r w:rsidRPr="007C5BB1">
              <w:rPr>
                <w:rFonts w:ascii="Calibri" w:eastAsia="Times New Roman" w:hAnsi="Calibri" w:cs="Calibri"/>
                <w:sz w:val="22"/>
                <w:lang w:val="en-GB" w:eastAsia="en-GB"/>
              </w:rPr>
              <w:t>Powerbank</w:t>
            </w:r>
            <w:proofErr w:type="spellEnd"/>
            <w:r w:rsidRPr="007C5BB1">
              <w:rPr>
                <w:rFonts w:ascii="Calibri" w:eastAsia="Times New Roman" w:hAnsi="Calibri" w:cs="Calibri"/>
                <w:sz w:val="22"/>
                <w:lang w:val="en-GB" w:eastAsia="en-GB"/>
              </w:rPr>
              <w:t xml:space="preserve"> stops displaying blue </w:t>
            </w:r>
            <w:proofErr w:type="spellStart"/>
            <w:r w:rsidRPr="007C5BB1">
              <w:rPr>
                <w:rFonts w:ascii="Calibri" w:eastAsia="Times New Roman" w:hAnsi="Calibri" w:cs="Calibri"/>
                <w:sz w:val="22"/>
                <w:lang w:val="en-GB" w:eastAsia="en-GB"/>
              </w:rPr>
              <w:t>color</w:t>
            </w:r>
            <w:proofErr w:type="spellEnd"/>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2B893B38"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4AB18BB1"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5D15F2A2" w14:textId="77777777" w:rsidTr="006F090F">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tcPr>
          <w:p w14:paraId="3C4F54A6"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7</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4A6F4AE2"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Click Submit</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2A988D21"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Final tag data is displayed</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396AFA57"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58129CCB"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5D52020E" w14:textId="77777777" w:rsidTr="006F090F">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tcPr>
          <w:p w14:paraId="2E0A175B"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8</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542EC41E"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Record final tag data</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2126865F"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5DFDAB53"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2022-10-02 14:02:42</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67A26D8F"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0865608E" w14:textId="77777777" w:rsidTr="006F090F">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tcPr>
          <w:p w14:paraId="2E25BDA3"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9</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78E8D4ED"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Calculate tag’s execution time</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173D8994"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2ED3A173"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14 hours 48 minutes 8 seconds</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07E5727A"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454C63" w14:paraId="4AAEB76A" w14:textId="77777777" w:rsidTr="007C5BB1">
        <w:trPr>
          <w:gridAfter w:val="4"/>
          <w:wAfter w:w="4127" w:type="dxa"/>
          <w:trHeight w:val="295"/>
        </w:trPr>
        <w:tc>
          <w:tcPr>
            <w:tcW w:w="2911" w:type="dxa"/>
            <w:gridSpan w:val="2"/>
            <w:tcBorders>
              <w:top w:val="single" w:sz="4" w:space="0" w:color="B2B2B2"/>
              <w:left w:val="single" w:sz="4" w:space="0" w:color="B2B2B2"/>
              <w:bottom w:val="single" w:sz="4" w:space="0" w:color="B2B2B2"/>
              <w:right w:val="single" w:sz="4" w:space="0" w:color="B2B2B2"/>
            </w:tcBorders>
            <w:shd w:val="clear" w:color="auto" w:fill="DEEAF6"/>
            <w:noWrap/>
            <w:hideMark/>
          </w:tcPr>
          <w:p w14:paraId="3435DDD6"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lastRenderedPageBreak/>
              <w:t>Test Case ID</w:t>
            </w:r>
          </w:p>
        </w:tc>
        <w:tc>
          <w:tcPr>
            <w:tcW w:w="1614" w:type="dxa"/>
            <w:tcBorders>
              <w:top w:val="single" w:sz="4" w:space="0" w:color="auto"/>
              <w:left w:val="nil"/>
              <w:bottom w:val="single" w:sz="4" w:space="0" w:color="auto"/>
              <w:right w:val="single" w:sz="4" w:space="0" w:color="auto"/>
            </w:tcBorders>
            <w:shd w:val="clear" w:color="auto" w:fill="auto"/>
            <w:noWrap/>
            <w:hideMark/>
          </w:tcPr>
          <w:p w14:paraId="118C21B4"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TagT8</w:t>
            </w:r>
          </w:p>
        </w:tc>
        <w:tc>
          <w:tcPr>
            <w:tcW w:w="2593" w:type="dxa"/>
            <w:gridSpan w:val="2"/>
            <w:tcBorders>
              <w:top w:val="single" w:sz="4" w:space="0" w:color="B2B2B2"/>
              <w:left w:val="single" w:sz="4" w:space="0" w:color="B2B2B2"/>
              <w:bottom w:val="single" w:sz="4" w:space="0" w:color="B2B2B2"/>
              <w:right w:val="single" w:sz="4" w:space="0" w:color="B2B2B2"/>
            </w:tcBorders>
            <w:shd w:val="clear" w:color="auto" w:fill="DEEAF6"/>
            <w:noWrap/>
            <w:hideMark/>
          </w:tcPr>
          <w:p w14:paraId="47F5AA64"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Test Case Description</w:t>
            </w:r>
          </w:p>
        </w:tc>
        <w:tc>
          <w:tcPr>
            <w:tcW w:w="7781" w:type="dxa"/>
            <w:gridSpan w:val="3"/>
            <w:tcBorders>
              <w:top w:val="single" w:sz="4" w:space="0" w:color="auto"/>
              <w:left w:val="nil"/>
              <w:bottom w:val="single" w:sz="4" w:space="0" w:color="auto"/>
              <w:right w:val="single" w:sz="4" w:space="0" w:color="000000"/>
            </w:tcBorders>
            <w:shd w:val="clear" w:color="auto" w:fill="auto"/>
            <w:hideMark/>
          </w:tcPr>
          <w:p w14:paraId="36969A6A"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Test the duration of the tag’s execution time powered with a </w:t>
            </w:r>
            <w:proofErr w:type="spellStart"/>
            <w:r w:rsidRPr="007C5BB1">
              <w:rPr>
                <w:rFonts w:ascii="Calibri" w:eastAsia="Times New Roman" w:hAnsi="Calibri" w:cs="Calibri"/>
                <w:sz w:val="22"/>
                <w:lang w:val="en-GB" w:eastAsia="en-GB"/>
              </w:rPr>
              <w:t>powerbank</w:t>
            </w:r>
            <w:proofErr w:type="spellEnd"/>
          </w:p>
        </w:tc>
      </w:tr>
      <w:tr w:rsidR="007C5BB1" w:rsidRPr="007C5BB1" w14:paraId="1AF05915" w14:textId="77777777" w:rsidTr="007C5BB1">
        <w:trPr>
          <w:gridAfter w:val="4"/>
          <w:wAfter w:w="4127" w:type="dxa"/>
          <w:trHeight w:val="295"/>
        </w:trPr>
        <w:tc>
          <w:tcPr>
            <w:tcW w:w="2911" w:type="dxa"/>
            <w:gridSpan w:val="2"/>
            <w:tcBorders>
              <w:top w:val="single" w:sz="4" w:space="0" w:color="B2B2B2"/>
              <w:left w:val="single" w:sz="4" w:space="0" w:color="B2B2B2"/>
              <w:bottom w:val="single" w:sz="4" w:space="0" w:color="B2B2B2"/>
              <w:right w:val="single" w:sz="4" w:space="0" w:color="B2B2B2"/>
            </w:tcBorders>
            <w:shd w:val="clear" w:color="auto" w:fill="DEEAF6"/>
            <w:noWrap/>
            <w:hideMark/>
          </w:tcPr>
          <w:p w14:paraId="2BBF2E5B"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Created By</w:t>
            </w:r>
          </w:p>
        </w:tc>
        <w:tc>
          <w:tcPr>
            <w:tcW w:w="1614" w:type="dxa"/>
            <w:tcBorders>
              <w:top w:val="nil"/>
              <w:left w:val="nil"/>
              <w:bottom w:val="single" w:sz="4" w:space="0" w:color="auto"/>
              <w:right w:val="single" w:sz="4" w:space="0" w:color="auto"/>
            </w:tcBorders>
            <w:shd w:val="clear" w:color="auto" w:fill="auto"/>
            <w:noWrap/>
            <w:hideMark/>
          </w:tcPr>
          <w:p w14:paraId="60623285"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Pedro</w:t>
            </w:r>
          </w:p>
        </w:tc>
        <w:tc>
          <w:tcPr>
            <w:tcW w:w="2593" w:type="dxa"/>
            <w:gridSpan w:val="2"/>
            <w:tcBorders>
              <w:top w:val="single" w:sz="4" w:space="0" w:color="B2B2B2"/>
              <w:left w:val="single" w:sz="4" w:space="0" w:color="B2B2B2"/>
              <w:bottom w:val="single" w:sz="4" w:space="0" w:color="B2B2B2"/>
              <w:right w:val="single" w:sz="4" w:space="0" w:color="B2B2B2"/>
            </w:tcBorders>
            <w:shd w:val="clear" w:color="auto" w:fill="DEEAF6"/>
            <w:hideMark/>
          </w:tcPr>
          <w:p w14:paraId="323913E0"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Version</w:t>
            </w:r>
          </w:p>
        </w:tc>
        <w:tc>
          <w:tcPr>
            <w:tcW w:w="7781" w:type="dxa"/>
            <w:gridSpan w:val="3"/>
            <w:tcBorders>
              <w:top w:val="single" w:sz="4" w:space="0" w:color="auto"/>
              <w:left w:val="nil"/>
              <w:bottom w:val="single" w:sz="4" w:space="0" w:color="auto"/>
              <w:right w:val="single" w:sz="4" w:space="0" w:color="000000"/>
            </w:tcBorders>
            <w:shd w:val="clear" w:color="auto" w:fill="auto"/>
            <w:noWrap/>
            <w:hideMark/>
          </w:tcPr>
          <w:p w14:paraId="52BC4001"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3.0</w:t>
            </w:r>
          </w:p>
        </w:tc>
      </w:tr>
      <w:tr w:rsidR="007C5BB1" w:rsidRPr="007C5BB1" w14:paraId="7C80E6A4" w14:textId="77777777" w:rsidTr="006F090F">
        <w:trPr>
          <w:trHeight w:val="295"/>
        </w:trPr>
        <w:tc>
          <w:tcPr>
            <w:tcW w:w="1296" w:type="dxa"/>
            <w:tcBorders>
              <w:top w:val="nil"/>
              <w:left w:val="nil"/>
              <w:bottom w:val="nil"/>
              <w:right w:val="nil"/>
            </w:tcBorders>
            <w:shd w:val="clear" w:color="auto" w:fill="auto"/>
            <w:hideMark/>
          </w:tcPr>
          <w:p w14:paraId="119631A1"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hideMark/>
          </w:tcPr>
          <w:p w14:paraId="49FAAD67"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hideMark/>
          </w:tcPr>
          <w:p w14:paraId="30DB1FEF"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6164F3A8"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78E45A15"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6B60C09A"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6483" w:type="dxa"/>
            <w:gridSpan w:val="2"/>
            <w:tcBorders>
              <w:top w:val="nil"/>
              <w:left w:val="nil"/>
              <w:bottom w:val="nil"/>
              <w:right w:val="nil"/>
            </w:tcBorders>
            <w:shd w:val="clear" w:color="auto" w:fill="auto"/>
            <w:hideMark/>
          </w:tcPr>
          <w:p w14:paraId="79C9C037"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236" w:type="dxa"/>
            <w:tcBorders>
              <w:top w:val="nil"/>
              <w:left w:val="nil"/>
              <w:bottom w:val="nil"/>
              <w:right w:val="nil"/>
            </w:tcBorders>
            <w:shd w:val="clear" w:color="auto" w:fill="auto"/>
            <w:hideMark/>
          </w:tcPr>
          <w:p w14:paraId="4BDFE9F4"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681F05BD"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092C042C"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78A8BDA9"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7C5BB1" w14:paraId="050E000C" w14:textId="77777777" w:rsidTr="007C5BB1">
        <w:trPr>
          <w:gridAfter w:val="5"/>
          <w:wAfter w:w="8018" w:type="dxa"/>
          <w:trHeight w:val="295"/>
        </w:trPr>
        <w:tc>
          <w:tcPr>
            <w:tcW w:w="2911" w:type="dxa"/>
            <w:gridSpan w:val="2"/>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781D114B"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Date Tested</w:t>
            </w:r>
          </w:p>
        </w:tc>
        <w:tc>
          <w:tcPr>
            <w:tcW w:w="291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0E2D63DC"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3-Oct-2022</w:t>
            </w:r>
          </w:p>
        </w:tc>
        <w:tc>
          <w:tcPr>
            <w:tcW w:w="2594" w:type="dxa"/>
            <w:gridSpan w:val="2"/>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7E5C9AE7"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Test Case (Pass/Fail/Not Executed)</w:t>
            </w:r>
          </w:p>
        </w:tc>
        <w:tc>
          <w:tcPr>
            <w:tcW w:w="259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1AF81A9"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6E908820" w14:textId="77777777" w:rsidTr="006F090F">
        <w:trPr>
          <w:trHeight w:val="295"/>
        </w:trPr>
        <w:tc>
          <w:tcPr>
            <w:tcW w:w="1296" w:type="dxa"/>
            <w:tcBorders>
              <w:top w:val="nil"/>
              <w:left w:val="nil"/>
              <w:bottom w:val="nil"/>
              <w:right w:val="nil"/>
            </w:tcBorders>
            <w:shd w:val="clear" w:color="auto" w:fill="auto"/>
            <w:hideMark/>
          </w:tcPr>
          <w:p w14:paraId="05248310"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hideMark/>
          </w:tcPr>
          <w:p w14:paraId="64C4A0DA"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hideMark/>
          </w:tcPr>
          <w:p w14:paraId="665BB332"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66F6637F"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1553F347"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50A8B319"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6483" w:type="dxa"/>
            <w:gridSpan w:val="2"/>
            <w:tcBorders>
              <w:top w:val="nil"/>
              <w:left w:val="nil"/>
              <w:bottom w:val="nil"/>
              <w:right w:val="nil"/>
            </w:tcBorders>
            <w:shd w:val="clear" w:color="auto" w:fill="auto"/>
            <w:hideMark/>
          </w:tcPr>
          <w:p w14:paraId="72EBAAC8"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236" w:type="dxa"/>
            <w:tcBorders>
              <w:top w:val="nil"/>
              <w:left w:val="nil"/>
              <w:bottom w:val="nil"/>
              <w:right w:val="nil"/>
            </w:tcBorders>
            <w:shd w:val="clear" w:color="auto" w:fill="auto"/>
            <w:hideMark/>
          </w:tcPr>
          <w:p w14:paraId="5603BFA7"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68DC5364"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6778087B"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02EA38C5"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7C5BB1" w14:paraId="48C0F617" w14:textId="77777777" w:rsidTr="007C5BB1">
        <w:trPr>
          <w:gridAfter w:val="4"/>
          <w:wAfter w:w="4127" w:type="dxa"/>
          <w:trHeight w:val="295"/>
        </w:trPr>
        <w:tc>
          <w:tcPr>
            <w:tcW w:w="1296" w:type="dxa"/>
            <w:tcBorders>
              <w:top w:val="single" w:sz="4" w:space="0" w:color="B2B2B2"/>
              <w:left w:val="single" w:sz="4" w:space="0" w:color="B2B2B2"/>
              <w:bottom w:val="single" w:sz="4" w:space="0" w:color="B2B2B2"/>
              <w:right w:val="single" w:sz="4" w:space="0" w:color="B2B2B2"/>
            </w:tcBorders>
            <w:shd w:val="clear" w:color="auto" w:fill="DEEAF6"/>
            <w:hideMark/>
          </w:tcPr>
          <w:p w14:paraId="39C31410"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S #</w:t>
            </w:r>
          </w:p>
        </w:tc>
        <w:tc>
          <w:tcPr>
            <w:tcW w:w="4526" w:type="dxa"/>
            <w:gridSpan w:val="3"/>
            <w:tcBorders>
              <w:top w:val="single" w:sz="4" w:space="0" w:color="B2B2B2"/>
              <w:left w:val="nil"/>
              <w:bottom w:val="single" w:sz="4" w:space="0" w:color="B2B2B2"/>
              <w:right w:val="single" w:sz="4" w:space="0" w:color="B2B2B2"/>
            </w:tcBorders>
            <w:shd w:val="clear" w:color="auto" w:fill="DEEAF6"/>
            <w:hideMark/>
          </w:tcPr>
          <w:p w14:paraId="0BE56B87"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Prerequisites:</w:t>
            </w:r>
          </w:p>
        </w:tc>
        <w:tc>
          <w:tcPr>
            <w:tcW w:w="1296" w:type="dxa"/>
            <w:tcBorders>
              <w:top w:val="nil"/>
              <w:left w:val="nil"/>
              <w:bottom w:val="nil"/>
              <w:right w:val="nil"/>
            </w:tcBorders>
            <w:shd w:val="clear" w:color="auto" w:fill="auto"/>
            <w:hideMark/>
          </w:tcPr>
          <w:p w14:paraId="7B5AD8FB"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c>
          <w:tcPr>
            <w:tcW w:w="1298" w:type="dxa"/>
            <w:tcBorders>
              <w:top w:val="single" w:sz="4" w:space="0" w:color="B2B2B2"/>
              <w:left w:val="single" w:sz="4" w:space="0" w:color="B2B2B2"/>
              <w:bottom w:val="single" w:sz="4" w:space="0" w:color="B2B2B2"/>
              <w:right w:val="single" w:sz="4" w:space="0" w:color="B2B2B2"/>
            </w:tcBorders>
            <w:shd w:val="clear" w:color="auto" w:fill="DEEAF6"/>
            <w:noWrap/>
            <w:vAlign w:val="center"/>
            <w:hideMark/>
          </w:tcPr>
          <w:p w14:paraId="67430533"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S #</w:t>
            </w:r>
          </w:p>
        </w:tc>
        <w:tc>
          <w:tcPr>
            <w:tcW w:w="6483" w:type="dxa"/>
            <w:gridSpan w:val="2"/>
            <w:tcBorders>
              <w:top w:val="single" w:sz="4" w:space="0" w:color="B2B2B2"/>
              <w:left w:val="nil"/>
              <w:bottom w:val="single" w:sz="4" w:space="0" w:color="B2B2B2"/>
              <w:right w:val="single" w:sz="4" w:space="0" w:color="B2B2B2"/>
            </w:tcBorders>
            <w:shd w:val="clear" w:color="auto" w:fill="DEEAF6"/>
            <w:noWrap/>
            <w:vAlign w:val="center"/>
            <w:hideMark/>
          </w:tcPr>
          <w:p w14:paraId="112B64A6"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Test Data</w:t>
            </w:r>
          </w:p>
        </w:tc>
      </w:tr>
      <w:tr w:rsidR="007C5BB1" w:rsidRPr="007C5BB1" w14:paraId="10A5F22C" w14:textId="77777777" w:rsidTr="006F090F">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hideMark/>
          </w:tcPr>
          <w:p w14:paraId="2DADBCA1"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1</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7D2A3205"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roofErr w:type="spellStart"/>
            <w:r w:rsidRPr="007C5BB1">
              <w:rPr>
                <w:rFonts w:ascii="Calibri" w:eastAsia="Times New Roman" w:hAnsi="Calibri" w:cs="Calibri"/>
                <w:sz w:val="22"/>
                <w:lang w:val="en-GB" w:eastAsia="en-GB"/>
              </w:rPr>
              <w:t>Powerbank</w:t>
            </w:r>
            <w:proofErr w:type="spellEnd"/>
            <w:r w:rsidRPr="007C5BB1">
              <w:rPr>
                <w:rFonts w:ascii="Calibri" w:eastAsia="Times New Roman" w:hAnsi="Calibri" w:cs="Calibri"/>
                <w:sz w:val="22"/>
                <w:lang w:val="en-GB" w:eastAsia="en-GB"/>
              </w:rPr>
              <w:t xml:space="preserve"> fully charged</w:t>
            </w:r>
          </w:p>
        </w:tc>
        <w:tc>
          <w:tcPr>
            <w:tcW w:w="1296" w:type="dxa"/>
            <w:tcBorders>
              <w:top w:val="nil"/>
              <w:left w:val="nil"/>
              <w:bottom w:val="nil"/>
              <w:right w:val="nil"/>
            </w:tcBorders>
            <w:shd w:val="clear" w:color="auto" w:fill="auto"/>
            <w:hideMark/>
          </w:tcPr>
          <w:p w14:paraId="56CDD93C"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213B089"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1</w:t>
            </w:r>
          </w:p>
        </w:tc>
        <w:tc>
          <w:tcPr>
            <w:tcW w:w="6483" w:type="dxa"/>
            <w:gridSpan w:val="2"/>
            <w:tcBorders>
              <w:top w:val="single" w:sz="4" w:space="0" w:color="auto"/>
              <w:left w:val="nil"/>
              <w:bottom w:val="single" w:sz="4" w:space="0" w:color="auto"/>
              <w:right w:val="single" w:sz="4" w:space="0" w:color="000000"/>
            </w:tcBorders>
            <w:shd w:val="clear" w:color="auto" w:fill="auto"/>
            <w:vAlign w:val="center"/>
            <w:hideMark/>
          </w:tcPr>
          <w:p w14:paraId="3868342A"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roofErr w:type="spellStart"/>
            <w:r w:rsidRPr="007C5BB1">
              <w:rPr>
                <w:rFonts w:ascii="Calibri" w:eastAsia="Times New Roman" w:hAnsi="Calibri" w:cs="Calibri"/>
                <w:sz w:val="22"/>
                <w:lang w:val="en-GB" w:eastAsia="en-GB"/>
              </w:rPr>
              <w:t>TagName</w:t>
            </w:r>
            <w:proofErr w:type="spellEnd"/>
            <w:r w:rsidRPr="007C5BB1">
              <w:rPr>
                <w:rFonts w:ascii="Calibri" w:eastAsia="Times New Roman" w:hAnsi="Calibri" w:cs="Calibri"/>
                <w:sz w:val="22"/>
                <w:lang w:val="en-GB" w:eastAsia="en-GB"/>
              </w:rPr>
              <w:t xml:space="preserve"> = tagT8</w:t>
            </w:r>
          </w:p>
        </w:tc>
      </w:tr>
      <w:tr w:rsidR="007C5BB1" w:rsidRPr="007C5BB1" w14:paraId="172A6035"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hideMark/>
          </w:tcPr>
          <w:p w14:paraId="49483D54"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736593F5"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Tag data saved in the flash memory</w:t>
            </w:r>
          </w:p>
        </w:tc>
        <w:tc>
          <w:tcPr>
            <w:tcW w:w="1296" w:type="dxa"/>
            <w:tcBorders>
              <w:top w:val="nil"/>
              <w:left w:val="nil"/>
              <w:bottom w:val="nil"/>
              <w:right w:val="nil"/>
            </w:tcBorders>
            <w:shd w:val="clear" w:color="auto" w:fill="auto"/>
            <w:hideMark/>
          </w:tcPr>
          <w:p w14:paraId="1AEA130B"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single" w:sz="4" w:space="0" w:color="auto"/>
              <w:bottom w:val="single" w:sz="4" w:space="0" w:color="auto"/>
              <w:right w:val="single" w:sz="4" w:space="0" w:color="auto"/>
            </w:tcBorders>
            <w:shd w:val="clear" w:color="auto" w:fill="auto"/>
            <w:vAlign w:val="center"/>
            <w:hideMark/>
          </w:tcPr>
          <w:p w14:paraId="20E95C59"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w:t>
            </w:r>
          </w:p>
        </w:tc>
        <w:tc>
          <w:tcPr>
            <w:tcW w:w="6483" w:type="dxa"/>
            <w:gridSpan w:val="2"/>
            <w:tcBorders>
              <w:top w:val="single" w:sz="4" w:space="0" w:color="auto"/>
              <w:left w:val="nil"/>
              <w:bottom w:val="single" w:sz="4" w:space="0" w:color="auto"/>
              <w:right w:val="single" w:sz="4" w:space="0" w:color="000000"/>
            </w:tcBorders>
            <w:shd w:val="clear" w:color="auto" w:fill="auto"/>
            <w:vAlign w:val="center"/>
            <w:hideMark/>
          </w:tcPr>
          <w:p w14:paraId="33888385"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roofErr w:type="spellStart"/>
            <w:r w:rsidRPr="007C5BB1">
              <w:rPr>
                <w:rFonts w:ascii="Calibri" w:eastAsia="Times New Roman" w:hAnsi="Calibri" w:cs="Calibri"/>
                <w:sz w:val="22"/>
                <w:lang w:val="en-GB" w:eastAsia="en-GB"/>
              </w:rPr>
              <w:t>WIFIinterval</w:t>
            </w:r>
            <w:proofErr w:type="spellEnd"/>
            <w:r w:rsidRPr="007C5BB1">
              <w:rPr>
                <w:rFonts w:ascii="Calibri" w:eastAsia="Times New Roman" w:hAnsi="Calibri" w:cs="Calibri"/>
                <w:sz w:val="22"/>
                <w:lang w:val="en-GB" w:eastAsia="en-GB"/>
              </w:rPr>
              <w:t xml:space="preserve"> = 20000</w:t>
            </w:r>
          </w:p>
        </w:tc>
      </w:tr>
      <w:tr w:rsidR="007C5BB1" w:rsidRPr="007C5BB1" w14:paraId="67315550"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hideMark/>
          </w:tcPr>
          <w:p w14:paraId="4FB99164"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3</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1D0B95C0"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Internet Access</w:t>
            </w:r>
          </w:p>
        </w:tc>
        <w:tc>
          <w:tcPr>
            <w:tcW w:w="1296" w:type="dxa"/>
            <w:tcBorders>
              <w:top w:val="nil"/>
              <w:left w:val="nil"/>
              <w:bottom w:val="nil"/>
              <w:right w:val="nil"/>
            </w:tcBorders>
            <w:shd w:val="clear" w:color="auto" w:fill="auto"/>
            <w:hideMark/>
          </w:tcPr>
          <w:p w14:paraId="607CBA38"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single" w:sz="4" w:space="0" w:color="auto"/>
              <w:bottom w:val="single" w:sz="4" w:space="0" w:color="auto"/>
              <w:right w:val="single" w:sz="4" w:space="0" w:color="auto"/>
            </w:tcBorders>
            <w:shd w:val="clear" w:color="auto" w:fill="auto"/>
            <w:vAlign w:val="center"/>
            <w:hideMark/>
          </w:tcPr>
          <w:p w14:paraId="2C00DD86"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3</w:t>
            </w:r>
          </w:p>
        </w:tc>
        <w:tc>
          <w:tcPr>
            <w:tcW w:w="6483" w:type="dxa"/>
            <w:gridSpan w:val="2"/>
            <w:tcBorders>
              <w:top w:val="single" w:sz="4" w:space="0" w:color="auto"/>
              <w:left w:val="nil"/>
              <w:bottom w:val="single" w:sz="4" w:space="0" w:color="auto"/>
              <w:right w:val="single" w:sz="4" w:space="0" w:color="000000"/>
            </w:tcBorders>
            <w:shd w:val="clear" w:color="auto" w:fill="auto"/>
            <w:vAlign w:val="center"/>
            <w:hideMark/>
          </w:tcPr>
          <w:p w14:paraId="383F15BA"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roofErr w:type="spellStart"/>
            <w:r w:rsidRPr="007C5BB1">
              <w:rPr>
                <w:rFonts w:ascii="Calibri" w:eastAsia="Times New Roman" w:hAnsi="Calibri" w:cs="Calibri"/>
                <w:sz w:val="22"/>
                <w:lang w:val="en-GB" w:eastAsia="en-GB"/>
              </w:rPr>
              <w:t>BLEinterval</w:t>
            </w:r>
            <w:proofErr w:type="spellEnd"/>
            <w:r w:rsidRPr="007C5BB1">
              <w:rPr>
                <w:rFonts w:ascii="Calibri" w:eastAsia="Times New Roman" w:hAnsi="Calibri" w:cs="Calibri"/>
                <w:sz w:val="22"/>
                <w:lang w:val="en-GB" w:eastAsia="en-GB"/>
              </w:rPr>
              <w:t xml:space="preserve"> = 15000</w:t>
            </w:r>
          </w:p>
        </w:tc>
      </w:tr>
      <w:tr w:rsidR="007C5BB1" w:rsidRPr="007C5BB1" w14:paraId="51E62855" w14:textId="77777777" w:rsidTr="006F090F">
        <w:trPr>
          <w:gridAfter w:val="7"/>
          <w:wAfter w:w="11908" w:type="dxa"/>
          <w:trHeight w:val="295"/>
        </w:trPr>
        <w:tc>
          <w:tcPr>
            <w:tcW w:w="1296" w:type="dxa"/>
            <w:tcBorders>
              <w:top w:val="nil"/>
              <w:left w:val="single" w:sz="4" w:space="0" w:color="auto"/>
              <w:bottom w:val="single" w:sz="4" w:space="0" w:color="auto"/>
              <w:right w:val="single" w:sz="4" w:space="0" w:color="auto"/>
            </w:tcBorders>
            <w:shd w:val="clear" w:color="auto" w:fill="auto"/>
            <w:hideMark/>
          </w:tcPr>
          <w:p w14:paraId="6AA2C89C"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4</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01F6EDC1"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Webserver online</w:t>
            </w:r>
          </w:p>
        </w:tc>
        <w:tc>
          <w:tcPr>
            <w:tcW w:w="1296" w:type="dxa"/>
            <w:tcBorders>
              <w:top w:val="nil"/>
              <w:left w:val="nil"/>
              <w:bottom w:val="nil"/>
              <w:right w:val="nil"/>
            </w:tcBorders>
            <w:shd w:val="clear" w:color="auto" w:fill="auto"/>
            <w:hideMark/>
          </w:tcPr>
          <w:p w14:paraId="790BB9DC"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7C5BB1" w14:paraId="2D322B3D" w14:textId="77777777" w:rsidTr="006F090F">
        <w:trPr>
          <w:trHeight w:val="295"/>
        </w:trPr>
        <w:tc>
          <w:tcPr>
            <w:tcW w:w="1296" w:type="dxa"/>
            <w:tcBorders>
              <w:top w:val="nil"/>
              <w:left w:val="nil"/>
              <w:bottom w:val="nil"/>
              <w:right w:val="nil"/>
            </w:tcBorders>
            <w:shd w:val="clear" w:color="auto" w:fill="auto"/>
            <w:hideMark/>
          </w:tcPr>
          <w:p w14:paraId="05A61595"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hideMark/>
          </w:tcPr>
          <w:p w14:paraId="4F969A4B"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hideMark/>
          </w:tcPr>
          <w:p w14:paraId="5FAA0CAE"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19B55C76"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5DA8C7E6"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2F09A2C4"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6483" w:type="dxa"/>
            <w:gridSpan w:val="2"/>
            <w:tcBorders>
              <w:top w:val="nil"/>
              <w:left w:val="nil"/>
              <w:bottom w:val="nil"/>
              <w:right w:val="nil"/>
            </w:tcBorders>
            <w:shd w:val="clear" w:color="auto" w:fill="auto"/>
            <w:hideMark/>
          </w:tcPr>
          <w:p w14:paraId="1FB5F55F"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236" w:type="dxa"/>
            <w:tcBorders>
              <w:top w:val="nil"/>
              <w:left w:val="nil"/>
              <w:bottom w:val="nil"/>
              <w:right w:val="nil"/>
            </w:tcBorders>
            <w:shd w:val="clear" w:color="auto" w:fill="auto"/>
            <w:hideMark/>
          </w:tcPr>
          <w:p w14:paraId="229311E2"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7F21D2CE"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4FA12285"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73B6218E"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454C63" w14:paraId="58D4003E" w14:textId="77777777" w:rsidTr="007C5BB1">
        <w:trPr>
          <w:trHeight w:val="295"/>
        </w:trPr>
        <w:tc>
          <w:tcPr>
            <w:tcW w:w="1296" w:type="dxa"/>
            <w:tcBorders>
              <w:top w:val="single" w:sz="4" w:space="0" w:color="B2B2B2"/>
              <w:left w:val="single" w:sz="4" w:space="0" w:color="B2B2B2"/>
              <w:bottom w:val="single" w:sz="4" w:space="0" w:color="B2B2B2"/>
              <w:right w:val="single" w:sz="4" w:space="0" w:color="B2B2B2"/>
            </w:tcBorders>
            <w:shd w:val="clear" w:color="auto" w:fill="DEEAF6"/>
            <w:noWrap/>
            <w:hideMark/>
          </w:tcPr>
          <w:p w14:paraId="78B1974D" w14:textId="77777777" w:rsidR="007C5BB1" w:rsidRPr="007C5BB1" w:rsidRDefault="007C5BB1" w:rsidP="007C5BB1">
            <w:pPr>
              <w:widowControl/>
              <w:autoSpaceDE/>
              <w:autoSpaceDN/>
              <w:spacing w:line="240" w:lineRule="auto"/>
              <w:jc w:val="left"/>
              <w:rPr>
                <w:rFonts w:ascii="Calibri" w:eastAsia="Times New Roman" w:hAnsi="Calibri" w:cs="Calibri"/>
                <w:b/>
                <w:bCs/>
                <w:sz w:val="22"/>
                <w:u w:val="single"/>
                <w:lang w:val="en-GB" w:eastAsia="en-GB"/>
              </w:rPr>
            </w:pPr>
            <w:r w:rsidRPr="007C5BB1">
              <w:rPr>
                <w:rFonts w:ascii="Calibri" w:eastAsia="Times New Roman" w:hAnsi="Calibri" w:cs="Calibri"/>
                <w:b/>
                <w:bCs/>
                <w:sz w:val="22"/>
                <w:u w:val="single"/>
                <w:lang w:val="en-GB" w:eastAsia="en-GB"/>
              </w:rPr>
              <w:t>Test Scenario</w:t>
            </w:r>
          </w:p>
        </w:tc>
        <w:tc>
          <w:tcPr>
            <w:tcW w:w="13603" w:type="dxa"/>
            <w:gridSpan w:val="7"/>
            <w:tcBorders>
              <w:top w:val="nil"/>
              <w:left w:val="nil"/>
              <w:bottom w:val="nil"/>
              <w:right w:val="nil"/>
            </w:tcBorders>
            <w:shd w:val="clear" w:color="auto" w:fill="auto"/>
            <w:noWrap/>
            <w:hideMark/>
          </w:tcPr>
          <w:p w14:paraId="50066480"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A </w:t>
            </w:r>
            <w:proofErr w:type="spellStart"/>
            <w:r w:rsidRPr="007C5BB1">
              <w:rPr>
                <w:rFonts w:ascii="Calibri" w:eastAsia="Times New Roman" w:hAnsi="Calibri" w:cs="Calibri"/>
                <w:sz w:val="22"/>
                <w:lang w:val="en-GB" w:eastAsia="en-GB"/>
              </w:rPr>
              <w:t>powerbank</w:t>
            </w:r>
            <w:proofErr w:type="spellEnd"/>
            <w:r w:rsidRPr="007C5BB1">
              <w:rPr>
                <w:rFonts w:ascii="Calibri" w:eastAsia="Times New Roman" w:hAnsi="Calibri" w:cs="Calibri"/>
                <w:sz w:val="22"/>
                <w:lang w:val="en-GB" w:eastAsia="en-GB"/>
              </w:rPr>
              <w:t>-powered tag is left in an open environment with Internet Access, while the webserver is being monitored for the time at which the tag starts to post data and when it last posted data.</w:t>
            </w:r>
          </w:p>
        </w:tc>
        <w:tc>
          <w:tcPr>
            <w:tcW w:w="236" w:type="dxa"/>
            <w:tcBorders>
              <w:top w:val="nil"/>
              <w:left w:val="nil"/>
              <w:bottom w:val="nil"/>
              <w:right w:val="nil"/>
            </w:tcBorders>
            <w:shd w:val="clear" w:color="auto" w:fill="auto"/>
            <w:hideMark/>
          </w:tcPr>
          <w:p w14:paraId="204A6256"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60AB3CEE"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244D5F70"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47531185"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454C63" w14:paraId="23E2176A" w14:textId="77777777" w:rsidTr="006F090F">
        <w:trPr>
          <w:trHeight w:val="295"/>
        </w:trPr>
        <w:tc>
          <w:tcPr>
            <w:tcW w:w="1296" w:type="dxa"/>
            <w:tcBorders>
              <w:top w:val="nil"/>
              <w:left w:val="nil"/>
              <w:bottom w:val="nil"/>
              <w:right w:val="nil"/>
            </w:tcBorders>
            <w:shd w:val="clear" w:color="auto" w:fill="auto"/>
            <w:noWrap/>
            <w:vAlign w:val="bottom"/>
            <w:hideMark/>
          </w:tcPr>
          <w:p w14:paraId="581A3E10"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noWrap/>
            <w:vAlign w:val="bottom"/>
            <w:hideMark/>
          </w:tcPr>
          <w:p w14:paraId="01CBC91A"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noWrap/>
            <w:vAlign w:val="bottom"/>
            <w:hideMark/>
          </w:tcPr>
          <w:p w14:paraId="01EEA365"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noWrap/>
            <w:vAlign w:val="bottom"/>
            <w:hideMark/>
          </w:tcPr>
          <w:p w14:paraId="3AFF0EF8"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noWrap/>
            <w:vAlign w:val="bottom"/>
            <w:hideMark/>
          </w:tcPr>
          <w:p w14:paraId="65EE102F"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noWrap/>
            <w:vAlign w:val="bottom"/>
            <w:hideMark/>
          </w:tcPr>
          <w:p w14:paraId="78EFDA4D"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6483" w:type="dxa"/>
            <w:gridSpan w:val="2"/>
            <w:tcBorders>
              <w:top w:val="nil"/>
              <w:left w:val="nil"/>
              <w:bottom w:val="nil"/>
              <w:right w:val="nil"/>
            </w:tcBorders>
            <w:shd w:val="clear" w:color="auto" w:fill="auto"/>
            <w:noWrap/>
            <w:vAlign w:val="bottom"/>
            <w:hideMark/>
          </w:tcPr>
          <w:p w14:paraId="2496A626"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236" w:type="dxa"/>
            <w:tcBorders>
              <w:top w:val="nil"/>
              <w:left w:val="nil"/>
              <w:bottom w:val="nil"/>
              <w:right w:val="nil"/>
            </w:tcBorders>
            <w:shd w:val="clear" w:color="auto" w:fill="auto"/>
            <w:noWrap/>
            <w:vAlign w:val="bottom"/>
            <w:hideMark/>
          </w:tcPr>
          <w:p w14:paraId="4270C21E"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noWrap/>
            <w:vAlign w:val="bottom"/>
            <w:hideMark/>
          </w:tcPr>
          <w:p w14:paraId="7AD3C938"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noWrap/>
            <w:vAlign w:val="bottom"/>
            <w:hideMark/>
          </w:tcPr>
          <w:p w14:paraId="29DB5EC2"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noWrap/>
            <w:vAlign w:val="bottom"/>
            <w:hideMark/>
          </w:tcPr>
          <w:p w14:paraId="5FCF043A"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454C63" w14:paraId="0CD7198D" w14:textId="77777777" w:rsidTr="007C5BB1">
        <w:trPr>
          <w:gridAfter w:val="4"/>
          <w:wAfter w:w="4127" w:type="dxa"/>
          <w:trHeight w:val="472"/>
        </w:trPr>
        <w:tc>
          <w:tcPr>
            <w:tcW w:w="1296" w:type="dxa"/>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33A8F807"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Step #</w:t>
            </w:r>
          </w:p>
        </w:tc>
        <w:tc>
          <w:tcPr>
            <w:tcW w:w="3229" w:type="dxa"/>
            <w:gridSpan w:val="2"/>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743FF90F"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Step Details</w:t>
            </w:r>
          </w:p>
        </w:tc>
        <w:tc>
          <w:tcPr>
            <w:tcW w:w="2593" w:type="dxa"/>
            <w:gridSpan w:val="2"/>
            <w:vMerge w:val="restart"/>
            <w:tcBorders>
              <w:top w:val="single" w:sz="4" w:space="0" w:color="B2B2B2"/>
              <w:left w:val="single" w:sz="4" w:space="0" w:color="B2B2B2"/>
              <w:bottom w:val="single" w:sz="4" w:space="0" w:color="B2B2B2"/>
              <w:right w:val="single" w:sz="4" w:space="0" w:color="B2B2B2"/>
            </w:tcBorders>
            <w:shd w:val="clear" w:color="auto" w:fill="DEEAF6"/>
            <w:noWrap/>
            <w:vAlign w:val="center"/>
            <w:hideMark/>
          </w:tcPr>
          <w:p w14:paraId="5542B074"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Expected Results</w:t>
            </w:r>
          </w:p>
        </w:tc>
        <w:tc>
          <w:tcPr>
            <w:tcW w:w="3890" w:type="dxa"/>
            <w:gridSpan w:val="2"/>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7A7843A7"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Actual Results</w:t>
            </w:r>
          </w:p>
        </w:tc>
        <w:tc>
          <w:tcPr>
            <w:tcW w:w="3891" w:type="dxa"/>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72C864FC"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Pass / Fail / Not executed / Suspended</w:t>
            </w:r>
          </w:p>
        </w:tc>
      </w:tr>
      <w:tr w:rsidR="007C5BB1" w:rsidRPr="00454C63" w14:paraId="5938A09C" w14:textId="77777777" w:rsidTr="007C5BB1">
        <w:trPr>
          <w:gridAfter w:val="4"/>
          <w:wAfter w:w="4127" w:type="dxa"/>
          <w:trHeight w:val="472"/>
        </w:trPr>
        <w:tc>
          <w:tcPr>
            <w:tcW w:w="1296" w:type="dxa"/>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32FBEF65"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c>
          <w:tcPr>
            <w:tcW w:w="3229" w:type="dxa"/>
            <w:gridSpan w:val="2"/>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061BBFE0"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c>
          <w:tcPr>
            <w:tcW w:w="2593" w:type="dxa"/>
            <w:gridSpan w:val="2"/>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719CA11B"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c>
          <w:tcPr>
            <w:tcW w:w="3890" w:type="dxa"/>
            <w:gridSpan w:val="2"/>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20DD7382"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c>
          <w:tcPr>
            <w:tcW w:w="3891" w:type="dxa"/>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6AA50EE0"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r>
      <w:tr w:rsidR="007C5BB1" w:rsidRPr="007C5BB1" w14:paraId="33DDD769" w14:textId="77777777" w:rsidTr="006F090F">
        <w:trPr>
          <w:gridAfter w:val="4"/>
          <w:wAfter w:w="4127" w:type="dxa"/>
          <w:trHeight w:val="573"/>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C765676"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1</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12DFEC40"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Connect the Tag to the </w:t>
            </w:r>
            <w:proofErr w:type="spellStart"/>
            <w:r w:rsidRPr="007C5BB1">
              <w:rPr>
                <w:rFonts w:ascii="Calibri" w:eastAsia="Times New Roman" w:hAnsi="Calibri" w:cs="Calibri"/>
                <w:sz w:val="22"/>
                <w:lang w:val="en-GB" w:eastAsia="en-GB"/>
              </w:rPr>
              <w:t>Powerbank</w:t>
            </w:r>
            <w:proofErr w:type="spellEnd"/>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3376FEA2"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The </w:t>
            </w:r>
            <w:proofErr w:type="spellStart"/>
            <w:r w:rsidRPr="007C5BB1">
              <w:rPr>
                <w:rFonts w:ascii="Calibri" w:eastAsia="Times New Roman" w:hAnsi="Calibri" w:cs="Calibri"/>
                <w:sz w:val="22"/>
                <w:lang w:val="en-GB" w:eastAsia="en-GB"/>
              </w:rPr>
              <w:t>powerbank</w:t>
            </w:r>
            <w:proofErr w:type="spellEnd"/>
            <w:r w:rsidRPr="007C5BB1">
              <w:rPr>
                <w:rFonts w:ascii="Calibri" w:eastAsia="Times New Roman" w:hAnsi="Calibri" w:cs="Calibri"/>
                <w:sz w:val="22"/>
                <w:lang w:val="en-GB" w:eastAsia="en-GB"/>
              </w:rPr>
              <w:t xml:space="preserve"> turns blue when it is working</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77136D35"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3F517AB9"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15138A4F"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609DA691"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1B0BF733"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Navigate to http://ils.dsi.uminho.pt/viewData</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35170FEF"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Site should open</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50CB0456"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17724025"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5A4274D2"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29ADBB63"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3</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08FA91C5"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Enter </w:t>
            </w:r>
            <w:proofErr w:type="spellStart"/>
            <w:r w:rsidRPr="007C5BB1">
              <w:rPr>
                <w:rFonts w:ascii="Calibri" w:eastAsia="Times New Roman" w:hAnsi="Calibri" w:cs="Calibri"/>
                <w:sz w:val="22"/>
                <w:lang w:val="en-GB" w:eastAsia="en-GB"/>
              </w:rPr>
              <w:t>TagName</w:t>
            </w:r>
            <w:proofErr w:type="spellEnd"/>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0FB6ED04"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Credential can be entered</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77AF59A3"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1D0EC258"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4DBEF892"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428887BD"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4</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0ACC2346"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Click Submit</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5471DE17"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Initial tag data is displayed</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2F61F1E5"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5B89BA5A"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3EECAEAE"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3252C5C4"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5</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2C79CA0B"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Record initial tag data</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5748D9AB"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20D34E83"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2022-10-03 09:54:48</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6577C5D0"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08E79A5A"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18F61531"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6</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3397B352"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Wait until the </w:t>
            </w:r>
            <w:proofErr w:type="spellStart"/>
            <w:r w:rsidRPr="007C5BB1">
              <w:rPr>
                <w:rFonts w:ascii="Calibri" w:eastAsia="Times New Roman" w:hAnsi="Calibri" w:cs="Calibri"/>
                <w:sz w:val="22"/>
                <w:lang w:val="en-GB" w:eastAsia="en-GB"/>
              </w:rPr>
              <w:t>powerbank</w:t>
            </w:r>
            <w:proofErr w:type="spellEnd"/>
            <w:r w:rsidRPr="007C5BB1">
              <w:rPr>
                <w:rFonts w:ascii="Calibri" w:eastAsia="Times New Roman" w:hAnsi="Calibri" w:cs="Calibri"/>
                <w:sz w:val="22"/>
                <w:lang w:val="en-GB" w:eastAsia="en-GB"/>
              </w:rPr>
              <w:t xml:space="preserve"> is completely discharged</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5DC7254F"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roofErr w:type="spellStart"/>
            <w:r w:rsidRPr="007C5BB1">
              <w:rPr>
                <w:rFonts w:ascii="Calibri" w:eastAsia="Times New Roman" w:hAnsi="Calibri" w:cs="Calibri"/>
                <w:sz w:val="22"/>
                <w:lang w:val="en-GB" w:eastAsia="en-GB"/>
              </w:rPr>
              <w:t>Powerbank</w:t>
            </w:r>
            <w:proofErr w:type="spellEnd"/>
            <w:r w:rsidRPr="007C5BB1">
              <w:rPr>
                <w:rFonts w:ascii="Calibri" w:eastAsia="Times New Roman" w:hAnsi="Calibri" w:cs="Calibri"/>
                <w:sz w:val="22"/>
                <w:lang w:val="en-GB" w:eastAsia="en-GB"/>
              </w:rPr>
              <w:t xml:space="preserve"> stops displaying blue </w:t>
            </w:r>
            <w:proofErr w:type="spellStart"/>
            <w:r w:rsidRPr="007C5BB1">
              <w:rPr>
                <w:rFonts w:ascii="Calibri" w:eastAsia="Times New Roman" w:hAnsi="Calibri" w:cs="Calibri"/>
                <w:sz w:val="22"/>
                <w:lang w:val="en-GB" w:eastAsia="en-GB"/>
              </w:rPr>
              <w:t>color</w:t>
            </w:r>
            <w:proofErr w:type="spellEnd"/>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3BEF1D58"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5F45840C"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6E65E767" w14:textId="77777777" w:rsidTr="006F090F">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tcPr>
          <w:p w14:paraId="381927F1"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7</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381E19B3"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Click Submit</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75CCB700"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Final tag data is displayed</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49956613"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0379B01C"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4E003515" w14:textId="77777777" w:rsidTr="006F090F">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tcPr>
          <w:p w14:paraId="566B5453"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8</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6E8EE25F"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Record final tag data</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7A8F37C4"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635B51B6"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2022-10-04 00:18:31</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415AA888"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45E60335" w14:textId="77777777" w:rsidTr="006F090F">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tcPr>
          <w:p w14:paraId="790151FF"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9</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42B3AF01"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Calculate tag’s execution time</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024D8D83"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743A8D63"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14 hours 23 minutes 43 seconds</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054F1505"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bl>
    <w:p w14:paraId="205EDC56" w14:textId="415FCAD6" w:rsidR="007C5BB1" w:rsidRDefault="007C5BB1" w:rsidP="00CF0A1D">
      <w:pPr>
        <w:pStyle w:val="Corpodetexto"/>
        <w:rPr>
          <w:lang w:val="en-GB"/>
        </w:rPr>
      </w:pPr>
    </w:p>
    <w:p w14:paraId="12F53CCD" w14:textId="240903C2" w:rsidR="007C5BB1" w:rsidRDefault="007C5BB1" w:rsidP="00CF0A1D">
      <w:pPr>
        <w:pStyle w:val="Corpodetexto"/>
        <w:rPr>
          <w:lang w:val="en-GB"/>
        </w:rPr>
      </w:pPr>
      <w:r>
        <w:rPr>
          <w:noProof/>
        </w:rPr>
        <w:drawing>
          <wp:inline distT="0" distB="0" distL="0" distR="0" wp14:anchorId="14CEF699" wp14:editId="7AF138D4">
            <wp:extent cx="9105900" cy="3524250"/>
            <wp:effectExtent l="0" t="0" r="0" b="0"/>
            <wp:docPr id="162" name="Chart 162">
              <a:extLst xmlns:a="http://schemas.openxmlformats.org/drawingml/2006/main">
                <a:ext uri="{FF2B5EF4-FFF2-40B4-BE49-F238E27FC236}">
                  <a16:creationId xmlns:a16="http://schemas.microsoft.com/office/drawing/2014/main" id="{D9F3737A-FE0D-4836-AC76-1708B0E16EF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33"/>
              </a:graphicData>
            </a:graphic>
          </wp:inline>
        </w:drawing>
      </w:r>
    </w:p>
    <w:p w14:paraId="08E1FAA1" w14:textId="14C031D9" w:rsidR="007C5BB1" w:rsidRDefault="007C5BB1" w:rsidP="00CF0A1D">
      <w:pPr>
        <w:pStyle w:val="Corpodetexto"/>
        <w:rPr>
          <w:lang w:val="en-GB"/>
        </w:rPr>
      </w:pPr>
      <w:r>
        <w:rPr>
          <w:lang w:val="en-GB"/>
        </w:rPr>
        <w:br w:type="page"/>
      </w:r>
    </w:p>
    <w:tbl>
      <w:tblPr>
        <w:tblpPr w:leftFromText="180" w:rightFromText="180" w:vertAnchor="text" w:tblpY="1"/>
        <w:tblOverlap w:val="never"/>
        <w:tblW w:w="19026" w:type="dxa"/>
        <w:tblLook w:val="04A0" w:firstRow="1" w:lastRow="0" w:firstColumn="1" w:lastColumn="0" w:noHBand="0" w:noVBand="1"/>
      </w:tblPr>
      <w:tblGrid>
        <w:gridCol w:w="1296"/>
        <w:gridCol w:w="1615"/>
        <w:gridCol w:w="1614"/>
        <w:gridCol w:w="1297"/>
        <w:gridCol w:w="1296"/>
        <w:gridCol w:w="1298"/>
        <w:gridCol w:w="2592"/>
        <w:gridCol w:w="3891"/>
        <w:gridCol w:w="236"/>
        <w:gridCol w:w="1297"/>
        <w:gridCol w:w="1296"/>
        <w:gridCol w:w="1298"/>
      </w:tblGrid>
      <w:tr w:rsidR="007C5BB1" w:rsidRPr="00454C63" w14:paraId="5D2E3EC2" w14:textId="77777777" w:rsidTr="007C5BB1">
        <w:trPr>
          <w:gridAfter w:val="4"/>
          <w:wAfter w:w="4127" w:type="dxa"/>
          <w:trHeight w:val="295"/>
        </w:trPr>
        <w:tc>
          <w:tcPr>
            <w:tcW w:w="2911" w:type="dxa"/>
            <w:gridSpan w:val="2"/>
            <w:tcBorders>
              <w:top w:val="single" w:sz="4" w:space="0" w:color="B2B2B2"/>
              <w:left w:val="single" w:sz="4" w:space="0" w:color="B2B2B2"/>
              <w:bottom w:val="single" w:sz="4" w:space="0" w:color="B2B2B2"/>
              <w:right w:val="single" w:sz="4" w:space="0" w:color="B2B2B2"/>
            </w:tcBorders>
            <w:shd w:val="clear" w:color="auto" w:fill="DEEAF6"/>
            <w:noWrap/>
            <w:hideMark/>
          </w:tcPr>
          <w:p w14:paraId="1F546A2F"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lastRenderedPageBreak/>
              <w:t>Test Case ID</w:t>
            </w:r>
          </w:p>
        </w:tc>
        <w:tc>
          <w:tcPr>
            <w:tcW w:w="1614" w:type="dxa"/>
            <w:tcBorders>
              <w:top w:val="single" w:sz="4" w:space="0" w:color="auto"/>
              <w:left w:val="nil"/>
              <w:bottom w:val="single" w:sz="4" w:space="0" w:color="auto"/>
              <w:right w:val="single" w:sz="4" w:space="0" w:color="auto"/>
            </w:tcBorders>
            <w:shd w:val="clear" w:color="auto" w:fill="auto"/>
            <w:noWrap/>
            <w:hideMark/>
          </w:tcPr>
          <w:p w14:paraId="047A6139"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TagT9</w:t>
            </w:r>
          </w:p>
        </w:tc>
        <w:tc>
          <w:tcPr>
            <w:tcW w:w="2593" w:type="dxa"/>
            <w:gridSpan w:val="2"/>
            <w:tcBorders>
              <w:top w:val="single" w:sz="4" w:space="0" w:color="B2B2B2"/>
              <w:left w:val="single" w:sz="4" w:space="0" w:color="B2B2B2"/>
              <w:bottom w:val="single" w:sz="4" w:space="0" w:color="B2B2B2"/>
              <w:right w:val="single" w:sz="4" w:space="0" w:color="B2B2B2"/>
            </w:tcBorders>
            <w:shd w:val="clear" w:color="auto" w:fill="DEEAF6"/>
            <w:noWrap/>
            <w:hideMark/>
          </w:tcPr>
          <w:p w14:paraId="65F07A82"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Test Case Description</w:t>
            </w:r>
          </w:p>
        </w:tc>
        <w:tc>
          <w:tcPr>
            <w:tcW w:w="7781" w:type="dxa"/>
            <w:gridSpan w:val="3"/>
            <w:tcBorders>
              <w:top w:val="single" w:sz="4" w:space="0" w:color="auto"/>
              <w:left w:val="nil"/>
              <w:bottom w:val="single" w:sz="4" w:space="0" w:color="auto"/>
              <w:right w:val="single" w:sz="4" w:space="0" w:color="000000"/>
            </w:tcBorders>
            <w:shd w:val="clear" w:color="auto" w:fill="auto"/>
            <w:hideMark/>
          </w:tcPr>
          <w:p w14:paraId="5598ACE9"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Test the duration of the tag’s execution time powered with a </w:t>
            </w:r>
            <w:proofErr w:type="spellStart"/>
            <w:r w:rsidRPr="007C5BB1">
              <w:rPr>
                <w:rFonts w:ascii="Calibri" w:eastAsia="Times New Roman" w:hAnsi="Calibri" w:cs="Calibri"/>
                <w:sz w:val="22"/>
                <w:lang w:val="en-GB" w:eastAsia="en-GB"/>
              </w:rPr>
              <w:t>powerbank</w:t>
            </w:r>
            <w:proofErr w:type="spellEnd"/>
          </w:p>
        </w:tc>
      </w:tr>
      <w:tr w:rsidR="007C5BB1" w:rsidRPr="007C5BB1" w14:paraId="67A0B4F4" w14:textId="77777777" w:rsidTr="007C5BB1">
        <w:trPr>
          <w:gridAfter w:val="4"/>
          <w:wAfter w:w="4127" w:type="dxa"/>
          <w:trHeight w:val="295"/>
        </w:trPr>
        <w:tc>
          <w:tcPr>
            <w:tcW w:w="2911" w:type="dxa"/>
            <w:gridSpan w:val="2"/>
            <w:tcBorders>
              <w:top w:val="single" w:sz="4" w:space="0" w:color="B2B2B2"/>
              <w:left w:val="single" w:sz="4" w:space="0" w:color="B2B2B2"/>
              <w:bottom w:val="single" w:sz="4" w:space="0" w:color="B2B2B2"/>
              <w:right w:val="single" w:sz="4" w:space="0" w:color="B2B2B2"/>
            </w:tcBorders>
            <w:shd w:val="clear" w:color="auto" w:fill="DEEAF6"/>
            <w:noWrap/>
            <w:hideMark/>
          </w:tcPr>
          <w:p w14:paraId="522A89B1"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Created By</w:t>
            </w:r>
          </w:p>
        </w:tc>
        <w:tc>
          <w:tcPr>
            <w:tcW w:w="1614" w:type="dxa"/>
            <w:tcBorders>
              <w:top w:val="nil"/>
              <w:left w:val="nil"/>
              <w:bottom w:val="single" w:sz="4" w:space="0" w:color="auto"/>
              <w:right w:val="single" w:sz="4" w:space="0" w:color="auto"/>
            </w:tcBorders>
            <w:shd w:val="clear" w:color="auto" w:fill="auto"/>
            <w:noWrap/>
            <w:hideMark/>
          </w:tcPr>
          <w:p w14:paraId="44F136BF"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Pedro</w:t>
            </w:r>
          </w:p>
        </w:tc>
        <w:tc>
          <w:tcPr>
            <w:tcW w:w="2593" w:type="dxa"/>
            <w:gridSpan w:val="2"/>
            <w:tcBorders>
              <w:top w:val="single" w:sz="4" w:space="0" w:color="B2B2B2"/>
              <w:left w:val="single" w:sz="4" w:space="0" w:color="B2B2B2"/>
              <w:bottom w:val="single" w:sz="4" w:space="0" w:color="B2B2B2"/>
              <w:right w:val="single" w:sz="4" w:space="0" w:color="B2B2B2"/>
            </w:tcBorders>
            <w:shd w:val="clear" w:color="auto" w:fill="DEEAF6"/>
            <w:hideMark/>
          </w:tcPr>
          <w:p w14:paraId="74CE295B"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Version</w:t>
            </w:r>
          </w:p>
        </w:tc>
        <w:tc>
          <w:tcPr>
            <w:tcW w:w="7781" w:type="dxa"/>
            <w:gridSpan w:val="3"/>
            <w:tcBorders>
              <w:top w:val="single" w:sz="4" w:space="0" w:color="auto"/>
              <w:left w:val="nil"/>
              <w:bottom w:val="single" w:sz="4" w:space="0" w:color="auto"/>
              <w:right w:val="single" w:sz="4" w:space="0" w:color="000000"/>
            </w:tcBorders>
            <w:shd w:val="clear" w:color="auto" w:fill="auto"/>
            <w:noWrap/>
            <w:hideMark/>
          </w:tcPr>
          <w:p w14:paraId="24157E73"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1.0</w:t>
            </w:r>
          </w:p>
        </w:tc>
      </w:tr>
      <w:tr w:rsidR="007C5BB1" w:rsidRPr="007C5BB1" w14:paraId="2410B4F7" w14:textId="77777777" w:rsidTr="006F090F">
        <w:trPr>
          <w:trHeight w:val="295"/>
        </w:trPr>
        <w:tc>
          <w:tcPr>
            <w:tcW w:w="1296" w:type="dxa"/>
            <w:tcBorders>
              <w:top w:val="nil"/>
              <w:left w:val="nil"/>
              <w:bottom w:val="nil"/>
              <w:right w:val="nil"/>
            </w:tcBorders>
            <w:shd w:val="clear" w:color="auto" w:fill="auto"/>
            <w:hideMark/>
          </w:tcPr>
          <w:p w14:paraId="1B4AD0CE"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hideMark/>
          </w:tcPr>
          <w:p w14:paraId="20393259"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hideMark/>
          </w:tcPr>
          <w:p w14:paraId="4D4D4D0F"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2992124A"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63D4728E"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683B8AF9"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6483" w:type="dxa"/>
            <w:gridSpan w:val="2"/>
            <w:tcBorders>
              <w:top w:val="nil"/>
              <w:left w:val="nil"/>
              <w:bottom w:val="nil"/>
              <w:right w:val="nil"/>
            </w:tcBorders>
            <w:shd w:val="clear" w:color="auto" w:fill="auto"/>
            <w:hideMark/>
          </w:tcPr>
          <w:p w14:paraId="4F4F670B"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236" w:type="dxa"/>
            <w:tcBorders>
              <w:top w:val="nil"/>
              <w:left w:val="nil"/>
              <w:bottom w:val="nil"/>
              <w:right w:val="nil"/>
            </w:tcBorders>
            <w:shd w:val="clear" w:color="auto" w:fill="auto"/>
            <w:hideMark/>
          </w:tcPr>
          <w:p w14:paraId="3431031D"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57513B83"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6264F178"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5590837A"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7C5BB1" w14:paraId="7550D946" w14:textId="77777777" w:rsidTr="007C5BB1">
        <w:trPr>
          <w:gridAfter w:val="5"/>
          <w:wAfter w:w="8018" w:type="dxa"/>
          <w:trHeight w:val="295"/>
        </w:trPr>
        <w:tc>
          <w:tcPr>
            <w:tcW w:w="2911" w:type="dxa"/>
            <w:gridSpan w:val="2"/>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2FFB32CF"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Date Tested</w:t>
            </w:r>
          </w:p>
        </w:tc>
        <w:tc>
          <w:tcPr>
            <w:tcW w:w="291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52D90930"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25-Aug-2022</w:t>
            </w:r>
          </w:p>
        </w:tc>
        <w:tc>
          <w:tcPr>
            <w:tcW w:w="2594" w:type="dxa"/>
            <w:gridSpan w:val="2"/>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6B42560B"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Test Case (Pass/Fail/Not Executed)</w:t>
            </w:r>
          </w:p>
        </w:tc>
        <w:tc>
          <w:tcPr>
            <w:tcW w:w="259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AEBDB81"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5CBCFADC" w14:textId="77777777" w:rsidTr="006F090F">
        <w:trPr>
          <w:trHeight w:val="295"/>
        </w:trPr>
        <w:tc>
          <w:tcPr>
            <w:tcW w:w="1296" w:type="dxa"/>
            <w:tcBorders>
              <w:top w:val="nil"/>
              <w:left w:val="nil"/>
              <w:bottom w:val="nil"/>
              <w:right w:val="nil"/>
            </w:tcBorders>
            <w:shd w:val="clear" w:color="auto" w:fill="auto"/>
            <w:hideMark/>
          </w:tcPr>
          <w:p w14:paraId="39AC448C"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hideMark/>
          </w:tcPr>
          <w:p w14:paraId="20CE7AEA"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hideMark/>
          </w:tcPr>
          <w:p w14:paraId="2C4E247F"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4CDAEC89"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05B119CB"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763721F0"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6483" w:type="dxa"/>
            <w:gridSpan w:val="2"/>
            <w:tcBorders>
              <w:top w:val="nil"/>
              <w:left w:val="nil"/>
              <w:bottom w:val="nil"/>
              <w:right w:val="nil"/>
            </w:tcBorders>
            <w:shd w:val="clear" w:color="auto" w:fill="auto"/>
            <w:hideMark/>
          </w:tcPr>
          <w:p w14:paraId="3C1DDFEF"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236" w:type="dxa"/>
            <w:tcBorders>
              <w:top w:val="nil"/>
              <w:left w:val="nil"/>
              <w:bottom w:val="nil"/>
              <w:right w:val="nil"/>
            </w:tcBorders>
            <w:shd w:val="clear" w:color="auto" w:fill="auto"/>
            <w:hideMark/>
          </w:tcPr>
          <w:p w14:paraId="6124B574"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585216FB"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60486DFA"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55B00502"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7C5BB1" w14:paraId="15530C34" w14:textId="77777777" w:rsidTr="007C5BB1">
        <w:trPr>
          <w:gridAfter w:val="4"/>
          <w:wAfter w:w="4127" w:type="dxa"/>
          <w:trHeight w:val="295"/>
        </w:trPr>
        <w:tc>
          <w:tcPr>
            <w:tcW w:w="1296" w:type="dxa"/>
            <w:tcBorders>
              <w:top w:val="single" w:sz="4" w:space="0" w:color="B2B2B2"/>
              <w:left w:val="single" w:sz="4" w:space="0" w:color="B2B2B2"/>
              <w:bottom w:val="single" w:sz="4" w:space="0" w:color="B2B2B2"/>
              <w:right w:val="single" w:sz="4" w:space="0" w:color="B2B2B2"/>
            </w:tcBorders>
            <w:shd w:val="clear" w:color="auto" w:fill="DEEAF6"/>
            <w:hideMark/>
          </w:tcPr>
          <w:p w14:paraId="58F0C1A8"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S #</w:t>
            </w:r>
          </w:p>
        </w:tc>
        <w:tc>
          <w:tcPr>
            <w:tcW w:w="4526" w:type="dxa"/>
            <w:gridSpan w:val="3"/>
            <w:tcBorders>
              <w:top w:val="single" w:sz="4" w:space="0" w:color="B2B2B2"/>
              <w:left w:val="nil"/>
              <w:bottom w:val="single" w:sz="4" w:space="0" w:color="B2B2B2"/>
              <w:right w:val="single" w:sz="4" w:space="0" w:color="B2B2B2"/>
            </w:tcBorders>
            <w:shd w:val="clear" w:color="auto" w:fill="DEEAF6"/>
            <w:hideMark/>
          </w:tcPr>
          <w:p w14:paraId="27422DEA"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Prerequisites:</w:t>
            </w:r>
          </w:p>
        </w:tc>
        <w:tc>
          <w:tcPr>
            <w:tcW w:w="1296" w:type="dxa"/>
            <w:tcBorders>
              <w:top w:val="nil"/>
              <w:left w:val="nil"/>
              <w:bottom w:val="nil"/>
              <w:right w:val="nil"/>
            </w:tcBorders>
            <w:shd w:val="clear" w:color="auto" w:fill="auto"/>
            <w:hideMark/>
          </w:tcPr>
          <w:p w14:paraId="30E8225B"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c>
          <w:tcPr>
            <w:tcW w:w="1298" w:type="dxa"/>
            <w:tcBorders>
              <w:top w:val="single" w:sz="4" w:space="0" w:color="B2B2B2"/>
              <w:left w:val="single" w:sz="4" w:space="0" w:color="B2B2B2"/>
              <w:bottom w:val="single" w:sz="4" w:space="0" w:color="B2B2B2"/>
              <w:right w:val="single" w:sz="4" w:space="0" w:color="B2B2B2"/>
            </w:tcBorders>
            <w:shd w:val="clear" w:color="auto" w:fill="DEEAF6"/>
            <w:noWrap/>
            <w:vAlign w:val="center"/>
            <w:hideMark/>
          </w:tcPr>
          <w:p w14:paraId="547AC750"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S #</w:t>
            </w:r>
          </w:p>
        </w:tc>
        <w:tc>
          <w:tcPr>
            <w:tcW w:w="6483" w:type="dxa"/>
            <w:gridSpan w:val="2"/>
            <w:tcBorders>
              <w:top w:val="single" w:sz="4" w:space="0" w:color="B2B2B2"/>
              <w:left w:val="nil"/>
              <w:bottom w:val="single" w:sz="4" w:space="0" w:color="B2B2B2"/>
              <w:right w:val="single" w:sz="4" w:space="0" w:color="B2B2B2"/>
            </w:tcBorders>
            <w:shd w:val="clear" w:color="auto" w:fill="DEEAF6"/>
            <w:noWrap/>
            <w:vAlign w:val="center"/>
            <w:hideMark/>
          </w:tcPr>
          <w:p w14:paraId="053D2221"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Test Data</w:t>
            </w:r>
          </w:p>
        </w:tc>
      </w:tr>
      <w:tr w:rsidR="007C5BB1" w:rsidRPr="007C5BB1" w14:paraId="7C8BBD6B" w14:textId="77777777" w:rsidTr="006F090F">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hideMark/>
          </w:tcPr>
          <w:p w14:paraId="2E07F3EB"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1</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02254DB9"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roofErr w:type="spellStart"/>
            <w:r w:rsidRPr="007C5BB1">
              <w:rPr>
                <w:rFonts w:ascii="Calibri" w:eastAsia="Times New Roman" w:hAnsi="Calibri" w:cs="Calibri"/>
                <w:sz w:val="22"/>
                <w:lang w:val="en-GB" w:eastAsia="en-GB"/>
              </w:rPr>
              <w:t>Powerbank</w:t>
            </w:r>
            <w:proofErr w:type="spellEnd"/>
            <w:r w:rsidRPr="007C5BB1">
              <w:rPr>
                <w:rFonts w:ascii="Calibri" w:eastAsia="Times New Roman" w:hAnsi="Calibri" w:cs="Calibri"/>
                <w:sz w:val="22"/>
                <w:lang w:val="en-GB" w:eastAsia="en-GB"/>
              </w:rPr>
              <w:t xml:space="preserve"> fully charged</w:t>
            </w:r>
          </w:p>
        </w:tc>
        <w:tc>
          <w:tcPr>
            <w:tcW w:w="1296" w:type="dxa"/>
            <w:tcBorders>
              <w:top w:val="nil"/>
              <w:left w:val="nil"/>
              <w:bottom w:val="nil"/>
              <w:right w:val="nil"/>
            </w:tcBorders>
            <w:shd w:val="clear" w:color="auto" w:fill="auto"/>
            <w:hideMark/>
          </w:tcPr>
          <w:p w14:paraId="6C237364"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70EC495"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1</w:t>
            </w:r>
          </w:p>
        </w:tc>
        <w:tc>
          <w:tcPr>
            <w:tcW w:w="6483" w:type="dxa"/>
            <w:gridSpan w:val="2"/>
            <w:tcBorders>
              <w:top w:val="single" w:sz="4" w:space="0" w:color="auto"/>
              <w:left w:val="nil"/>
              <w:bottom w:val="single" w:sz="4" w:space="0" w:color="auto"/>
              <w:right w:val="single" w:sz="4" w:space="0" w:color="000000"/>
            </w:tcBorders>
            <w:shd w:val="clear" w:color="auto" w:fill="auto"/>
            <w:vAlign w:val="center"/>
            <w:hideMark/>
          </w:tcPr>
          <w:p w14:paraId="7C985F44"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roofErr w:type="spellStart"/>
            <w:r w:rsidRPr="007C5BB1">
              <w:rPr>
                <w:rFonts w:ascii="Calibri" w:eastAsia="Times New Roman" w:hAnsi="Calibri" w:cs="Calibri"/>
                <w:sz w:val="22"/>
                <w:lang w:val="en-GB" w:eastAsia="en-GB"/>
              </w:rPr>
              <w:t>TagName</w:t>
            </w:r>
            <w:proofErr w:type="spellEnd"/>
            <w:r w:rsidRPr="007C5BB1">
              <w:rPr>
                <w:rFonts w:ascii="Calibri" w:eastAsia="Times New Roman" w:hAnsi="Calibri" w:cs="Calibri"/>
                <w:sz w:val="22"/>
                <w:lang w:val="en-GB" w:eastAsia="en-GB"/>
              </w:rPr>
              <w:t xml:space="preserve"> = tagT9</w:t>
            </w:r>
          </w:p>
        </w:tc>
      </w:tr>
      <w:tr w:rsidR="007C5BB1" w:rsidRPr="007C5BB1" w14:paraId="55E4CAB3"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hideMark/>
          </w:tcPr>
          <w:p w14:paraId="17EEACAE"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3A635DF6"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Tag data saved in the flash memory</w:t>
            </w:r>
          </w:p>
        </w:tc>
        <w:tc>
          <w:tcPr>
            <w:tcW w:w="1296" w:type="dxa"/>
            <w:tcBorders>
              <w:top w:val="nil"/>
              <w:left w:val="nil"/>
              <w:bottom w:val="nil"/>
              <w:right w:val="nil"/>
            </w:tcBorders>
            <w:shd w:val="clear" w:color="auto" w:fill="auto"/>
            <w:hideMark/>
          </w:tcPr>
          <w:p w14:paraId="11187C8A"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single" w:sz="4" w:space="0" w:color="auto"/>
              <w:bottom w:val="single" w:sz="4" w:space="0" w:color="auto"/>
              <w:right w:val="single" w:sz="4" w:space="0" w:color="auto"/>
            </w:tcBorders>
            <w:shd w:val="clear" w:color="auto" w:fill="auto"/>
            <w:vAlign w:val="center"/>
            <w:hideMark/>
          </w:tcPr>
          <w:p w14:paraId="736E6943"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w:t>
            </w:r>
          </w:p>
        </w:tc>
        <w:tc>
          <w:tcPr>
            <w:tcW w:w="6483" w:type="dxa"/>
            <w:gridSpan w:val="2"/>
            <w:tcBorders>
              <w:top w:val="single" w:sz="4" w:space="0" w:color="auto"/>
              <w:left w:val="nil"/>
              <w:bottom w:val="single" w:sz="4" w:space="0" w:color="auto"/>
              <w:right w:val="single" w:sz="4" w:space="0" w:color="000000"/>
            </w:tcBorders>
            <w:shd w:val="clear" w:color="auto" w:fill="auto"/>
            <w:vAlign w:val="center"/>
            <w:hideMark/>
          </w:tcPr>
          <w:p w14:paraId="6DC912D8"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roofErr w:type="spellStart"/>
            <w:r w:rsidRPr="007C5BB1">
              <w:rPr>
                <w:rFonts w:ascii="Calibri" w:eastAsia="Times New Roman" w:hAnsi="Calibri" w:cs="Calibri"/>
                <w:sz w:val="22"/>
                <w:lang w:val="en-GB" w:eastAsia="en-GB"/>
              </w:rPr>
              <w:t>WIFIinterval</w:t>
            </w:r>
            <w:proofErr w:type="spellEnd"/>
            <w:r w:rsidRPr="007C5BB1">
              <w:rPr>
                <w:rFonts w:ascii="Calibri" w:eastAsia="Times New Roman" w:hAnsi="Calibri" w:cs="Calibri"/>
                <w:sz w:val="22"/>
                <w:lang w:val="en-GB" w:eastAsia="en-GB"/>
              </w:rPr>
              <w:t xml:space="preserve"> = 0</w:t>
            </w:r>
          </w:p>
        </w:tc>
      </w:tr>
      <w:tr w:rsidR="007C5BB1" w:rsidRPr="007C5BB1" w14:paraId="63D8CFED"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hideMark/>
          </w:tcPr>
          <w:p w14:paraId="454113F6"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3</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6CA7A386"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Internet Access</w:t>
            </w:r>
          </w:p>
        </w:tc>
        <w:tc>
          <w:tcPr>
            <w:tcW w:w="1296" w:type="dxa"/>
            <w:tcBorders>
              <w:top w:val="nil"/>
              <w:left w:val="nil"/>
              <w:bottom w:val="nil"/>
              <w:right w:val="nil"/>
            </w:tcBorders>
            <w:shd w:val="clear" w:color="auto" w:fill="auto"/>
            <w:hideMark/>
          </w:tcPr>
          <w:p w14:paraId="76393FBE"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single" w:sz="4" w:space="0" w:color="auto"/>
              <w:bottom w:val="single" w:sz="4" w:space="0" w:color="auto"/>
              <w:right w:val="single" w:sz="4" w:space="0" w:color="auto"/>
            </w:tcBorders>
            <w:shd w:val="clear" w:color="auto" w:fill="auto"/>
            <w:vAlign w:val="center"/>
            <w:hideMark/>
          </w:tcPr>
          <w:p w14:paraId="0D4F43CD"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3</w:t>
            </w:r>
          </w:p>
        </w:tc>
        <w:tc>
          <w:tcPr>
            <w:tcW w:w="6483" w:type="dxa"/>
            <w:gridSpan w:val="2"/>
            <w:tcBorders>
              <w:top w:val="single" w:sz="4" w:space="0" w:color="auto"/>
              <w:left w:val="nil"/>
              <w:bottom w:val="single" w:sz="4" w:space="0" w:color="auto"/>
              <w:right w:val="single" w:sz="4" w:space="0" w:color="000000"/>
            </w:tcBorders>
            <w:shd w:val="clear" w:color="auto" w:fill="auto"/>
            <w:vAlign w:val="center"/>
            <w:hideMark/>
          </w:tcPr>
          <w:p w14:paraId="34E8D8FA"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roofErr w:type="spellStart"/>
            <w:r w:rsidRPr="007C5BB1">
              <w:rPr>
                <w:rFonts w:ascii="Calibri" w:eastAsia="Times New Roman" w:hAnsi="Calibri" w:cs="Calibri"/>
                <w:sz w:val="22"/>
                <w:lang w:val="en-GB" w:eastAsia="en-GB"/>
              </w:rPr>
              <w:t>BLEinterval</w:t>
            </w:r>
            <w:proofErr w:type="spellEnd"/>
            <w:r w:rsidRPr="007C5BB1">
              <w:rPr>
                <w:rFonts w:ascii="Calibri" w:eastAsia="Times New Roman" w:hAnsi="Calibri" w:cs="Calibri"/>
                <w:sz w:val="22"/>
                <w:lang w:val="en-GB" w:eastAsia="en-GB"/>
              </w:rPr>
              <w:t xml:space="preserve"> = 20000</w:t>
            </w:r>
          </w:p>
        </w:tc>
      </w:tr>
      <w:tr w:rsidR="007C5BB1" w:rsidRPr="007C5BB1" w14:paraId="219DBA77" w14:textId="77777777" w:rsidTr="006F090F">
        <w:trPr>
          <w:gridAfter w:val="7"/>
          <w:wAfter w:w="11908" w:type="dxa"/>
          <w:trHeight w:val="295"/>
        </w:trPr>
        <w:tc>
          <w:tcPr>
            <w:tcW w:w="1296" w:type="dxa"/>
            <w:tcBorders>
              <w:top w:val="nil"/>
              <w:left w:val="single" w:sz="4" w:space="0" w:color="auto"/>
              <w:bottom w:val="single" w:sz="4" w:space="0" w:color="auto"/>
              <w:right w:val="single" w:sz="4" w:space="0" w:color="auto"/>
            </w:tcBorders>
            <w:shd w:val="clear" w:color="auto" w:fill="auto"/>
            <w:hideMark/>
          </w:tcPr>
          <w:p w14:paraId="0FADA086"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4</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12F3FDF6"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Webserver online</w:t>
            </w:r>
          </w:p>
        </w:tc>
        <w:tc>
          <w:tcPr>
            <w:tcW w:w="1296" w:type="dxa"/>
            <w:tcBorders>
              <w:top w:val="nil"/>
              <w:left w:val="nil"/>
              <w:bottom w:val="nil"/>
              <w:right w:val="nil"/>
            </w:tcBorders>
            <w:shd w:val="clear" w:color="auto" w:fill="auto"/>
            <w:hideMark/>
          </w:tcPr>
          <w:p w14:paraId="35629292"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7C5BB1" w14:paraId="7C58FFE3" w14:textId="77777777" w:rsidTr="006F090F">
        <w:trPr>
          <w:trHeight w:val="295"/>
        </w:trPr>
        <w:tc>
          <w:tcPr>
            <w:tcW w:w="1296" w:type="dxa"/>
            <w:tcBorders>
              <w:top w:val="nil"/>
              <w:left w:val="nil"/>
              <w:bottom w:val="nil"/>
              <w:right w:val="nil"/>
            </w:tcBorders>
            <w:shd w:val="clear" w:color="auto" w:fill="auto"/>
            <w:hideMark/>
          </w:tcPr>
          <w:p w14:paraId="3B072F63"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hideMark/>
          </w:tcPr>
          <w:p w14:paraId="1DB1BFBC"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hideMark/>
          </w:tcPr>
          <w:p w14:paraId="47154FCF"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17A3A11A"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7B68214F"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64D2BCBF"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6483" w:type="dxa"/>
            <w:gridSpan w:val="2"/>
            <w:tcBorders>
              <w:top w:val="nil"/>
              <w:left w:val="nil"/>
              <w:bottom w:val="nil"/>
              <w:right w:val="nil"/>
            </w:tcBorders>
            <w:shd w:val="clear" w:color="auto" w:fill="auto"/>
            <w:hideMark/>
          </w:tcPr>
          <w:p w14:paraId="039FDEB5"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236" w:type="dxa"/>
            <w:tcBorders>
              <w:top w:val="nil"/>
              <w:left w:val="nil"/>
              <w:bottom w:val="nil"/>
              <w:right w:val="nil"/>
            </w:tcBorders>
            <w:shd w:val="clear" w:color="auto" w:fill="auto"/>
            <w:hideMark/>
          </w:tcPr>
          <w:p w14:paraId="272F67C6"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60ACDC3D"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6289EAAC"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5FFCB282"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454C63" w14:paraId="4E26E13B" w14:textId="77777777" w:rsidTr="007C5BB1">
        <w:trPr>
          <w:trHeight w:val="295"/>
        </w:trPr>
        <w:tc>
          <w:tcPr>
            <w:tcW w:w="1296" w:type="dxa"/>
            <w:tcBorders>
              <w:top w:val="single" w:sz="4" w:space="0" w:color="B2B2B2"/>
              <w:left w:val="single" w:sz="4" w:space="0" w:color="B2B2B2"/>
              <w:bottom w:val="single" w:sz="4" w:space="0" w:color="B2B2B2"/>
              <w:right w:val="single" w:sz="4" w:space="0" w:color="B2B2B2"/>
            </w:tcBorders>
            <w:shd w:val="clear" w:color="auto" w:fill="DEEAF6"/>
            <w:noWrap/>
            <w:hideMark/>
          </w:tcPr>
          <w:p w14:paraId="7D5D9F6C" w14:textId="77777777" w:rsidR="007C5BB1" w:rsidRPr="007C5BB1" w:rsidRDefault="007C5BB1" w:rsidP="007C5BB1">
            <w:pPr>
              <w:widowControl/>
              <w:autoSpaceDE/>
              <w:autoSpaceDN/>
              <w:spacing w:line="240" w:lineRule="auto"/>
              <w:jc w:val="left"/>
              <w:rPr>
                <w:rFonts w:ascii="Calibri" w:eastAsia="Times New Roman" w:hAnsi="Calibri" w:cs="Calibri"/>
                <w:b/>
                <w:bCs/>
                <w:sz w:val="22"/>
                <w:u w:val="single"/>
                <w:lang w:val="en-GB" w:eastAsia="en-GB"/>
              </w:rPr>
            </w:pPr>
            <w:r w:rsidRPr="007C5BB1">
              <w:rPr>
                <w:rFonts w:ascii="Calibri" w:eastAsia="Times New Roman" w:hAnsi="Calibri" w:cs="Calibri"/>
                <w:b/>
                <w:bCs/>
                <w:sz w:val="22"/>
                <w:u w:val="single"/>
                <w:lang w:val="en-GB" w:eastAsia="en-GB"/>
              </w:rPr>
              <w:t>Test Scenario</w:t>
            </w:r>
          </w:p>
        </w:tc>
        <w:tc>
          <w:tcPr>
            <w:tcW w:w="13603" w:type="dxa"/>
            <w:gridSpan w:val="7"/>
            <w:tcBorders>
              <w:top w:val="nil"/>
              <w:left w:val="nil"/>
              <w:bottom w:val="nil"/>
              <w:right w:val="nil"/>
            </w:tcBorders>
            <w:shd w:val="clear" w:color="auto" w:fill="auto"/>
            <w:noWrap/>
            <w:hideMark/>
          </w:tcPr>
          <w:p w14:paraId="0BB9EB19"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A </w:t>
            </w:r>
            <w:proofErr w:type="spellStart"/>
            <w:r w:rsidRPr="007C5BB1">
              <w:rPr>
                <w:rFonts w:ascii="Calibri" w:eastAsia="Times New Roman" w:hAnsi="Calibri" w:cs="Calibri"/>
                <w:sz w:val="22"/>
                <w:lang w:val="en-GB" w:eastAsia="en-GB"/>
              </w:rPr>
              <w:t>powerbank</w:t>
            </w:r>
            <w:proofErr w:type="spellEnd"/>
            <w:r w:rsidRPr="007C5BB1">
              <w:rPr>
                <w:rFonts w:ascii="Calibri" w:eastAsia="Times New Roman" w:hAnsi="Calibri" w:cs="Calibri"/>
                <w:sz w:val="22"/>
                <w:lang w:val="en-GB" w:eastAsia="en-GB"/>
              </w:rPr>
              <w:t>-powered tag is left in an open environment with Internet Access, while the webserver is being monitored for the time at which the tag starts to post data and when it last posted data.</w:t>
            </w:r>
          </w:p>
        </w:tc>
        <w:tc>
          <w:tcPr>
            <w:tcW w:w="236" w:type="dxa"/>
            <w:tcBorders>
              <w:top w:val="nil"/>
              <w:left w:val="nil"/>
              <w:bottom w:val="nil"/>
              <w:right w:val="nil"/>
            </w:tcBorders>
            <w:shd w:val="clear" w:color="auto" w:fill="auto"/>
            <w:hideMark/>
          </w:tcPr>
          <w:p w14:paraId="767CD11B"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2D6EED66"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13962DCF"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03682A2E"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454C63" w14:paraId="2557B770" w14:textId="77777777" w:rsidTr="006F090F">
        <w:trPr>
          <w:trHeight w:val="295"/>
        </w:trPr>
        <w:tc>
          <w:tcPr>
            <w:tcW w:w="1296" w:type="dxa"/>
            <w:tcBorders>
              <w:top w:val="nil"/>
              <w:left w:val="nil"/>
              <w:bottom w:val="nil"/>
              <w:right w:val="nil"/>
            </w:tcBorders>
            <w:shd w:val="clear" w:color="auto" w:fill="auto"/>
            <w:noWrap/>
            <w:vAlign w:val="bottom"/>
            <w:hideMark/>
          </w:tcPr>
          <w:p w14:paraId="449B68F4"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noWrap/>
            <w:vAlign w:val="bottom"/>
            <w:hideMark/>
          </w:tcPr>
          <w:p w14:paraId="19162E49"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noWrap/>
            <w:vAlign w:val="bottom"/>
            <w:hideMark/>
          </w:tcPr>
          <w:p w14:paraId="02FA719A"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noWrap/>
            <w:vAlign w:val="bottom"/>
            <w:hideMark/>
          </w:tcPr>
          <w:p w14:paraId="5CE4D492"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noWrap/>
            <w:vAlign w:val="bottom"/>
            <w:hideMark/>
          </w:tcPr>
          <w:p w14:paraId="51BBC4A6"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noWrap/>
            <w:vAlign w:val="bottom"/>
            <w:hideMark/>
          </w:tcPr>
          <w:p w14:paraId="2B73FC75"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6483" w:type="dxa"/>
            <w:gridSpan w:val="2"/>
            <w:tcBorders>
              <w:top w:val="nil"/>
              <w:left w:val="nil"/>
              <w:bottom w:val="nil"/>
              <w:right w:val="nil"/>
            </w:tcBorders>
            <w:shd w:val="clear" w:color="auto" w:fill="auto"/>
            <w:noWrap/>
            <w:vAlign w:val="bottom"/>
            <w:hideMark/>
          </w:tcPr>
          <w:p w14:paraId="1BA8DA6A"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236" w:type="dxa"/>
            <w:tcBorders>
              <w:top w:val="nil"/>
              <w:left w:val="nil"/>
              <w:bottom w:val="nil"/>
              <w:right w:val="nil"/>
            </w:tcBorders>
            <w:shd w:val="clear" w:color="auto" w:fill="auto"/>
            <w:noWrap/>
            <w:vAlign w:val="bottom"/>
            <w:hideMark/>
          </w:tcPr>
          <w:p w14:paraId="37CFDA0B"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noWrap/>
            <w:vAlign w:val="bottom"/>
            <w:hideMark/>
          </w:tcPr>
          <w:p w14:paraId="3BECA10D"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noWrap/>
            <w:vAlign w:val="bottom"/>
            <w:hideMark/>
          </w:tcPr>
          <w:p w14:paraId="7FEB4D61"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noWrap/>
            <w:vAlign w:val="bottom"/>
            <w:hideMark/>
          </w:tcPr>
          <w:p w14:paraId="01048465"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454C63" w14:paraId="70506810" w14:textId="77777777" w:rsidTr="007C5BB1">
        <w:trPr>
          <w:gridAfter w:val="4"/>
          <w:wAfter w:w="4127" w:type="dxa"/>
          <w:trHeight w:val="472"/>
        </w:trPr>
        <w:tc>
          <w:tcPr>
            <w:tcW w:w="1296" w:type="dxa"/>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312505A0"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Step #</w:t>
            </w:r>
          </w:p>
        </w:tc>
        <w:tc>
          <w:tcPr>
            <w:tcW w:w="3229" w:type="dxa"/>
            <w:gridSpan w:val="2"/>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7455AA78"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Step Details</w:t>
            </w:r>
          </w:p>
        </w:tc>
        <w:tc>
          <w:tcPr>
            <w:tcW w:w="2593" w:type="dxa"/>
            <w:gridSpan w:val="2"/>
            <w:vMerge w:val="restart"/>
            <w:tcBorders>
              <w:top w:val="single" w:sz="4" w:space="0" w:color="B2B2B2"/>
              <w:left w:val="single" w:sz="4" w:space="0" w:color="B2B2B2"/>
              <w:bottom w:val="single" w:sz="4" w:space="0" w:color="B2B2B2"/>
              <w:right w:val="single" w:sz="4" w:space="0" w:color="B2B2B2"/>
            </w:tcBorders>
            <w:shd w:val="clear" w:color="auto" w:fill="DEEAF6"/>
            <w:noWrap/>
            <w:vAlign w:val="center"/>
            <w:hideMark/>
          </w:tcPr>
          <w:p w14:paraId="1579AFE6"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Expected Results</w:t>
            </w:r>
          </w:p>
        </w:tc>
        <w:tc>
          <w:tcPr>
            <w:tcW w:w="3890" w:type="dxa"/>
            <w:gridSpan w:val="2"/>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785DD4CE"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Actual Results</w:t>
            </w:r>
          </w:p>
        </w:tc>
        <w:tc>
          <w:tcPr>
            <w:tcW w:w="3891" w:type="dxa"/>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42B9E343"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Pass / Fail / Not executed / Suspended</w:t>
            </w:r>
          </w:p>
        </w:tc>
      </w:tr>
      <w:tr w:rsidR="007C5BB1" w:rsidRPr="00454C63" w14:paraId="33DA190B" w14:textId="77777777" w:rsidTr="007C5BB1">
        <w:trPr>
          <w:gridAfter w:val="4"/>
          <w:wAfter w:w="4127" w:type="dxa"/>
          <w:trHeight w:val="472"/>
        </w:trPr>
        <w:tc>
          <w:tcPr>
            <w:tcW w:w="1296" w:type="dxa"/>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57B52F23"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c>
          <w:tcPr>
            <w:tcW w:w="3229" w:type="dxa"/>
            <w:gridSpan w:val="2"/>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5CDE3F55"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c>
          <w:tcPr>
            <w:tcW w:w="2593" w:type="dxa"/>
            <w:gridSpan w:val="2"/>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5530961D"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c>
          <w:tcPr>
            <w:tcW w:w="3890" w:type="dxa"/>
            <w:gridSpan w:val="2"/>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43FBC880"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c>
          <w:tcPr>
            <w:tcW w:w="3891" w:type="dxa"/>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2D47BAE8"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r>
      <w:tr w:rsidR="007C5BB1" w:rsidRPr="007C5BB1" w14:paraId="22619B93" w14:textId="77777777" w:rsidTr="006F090F">
        <w:trPr>
          <w:gridAfter w:val="4"/>
          <w:wAfter w:w="4127" w:type="dxa"/>
          <w:trHeight w:val="573"/>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0FF8EC4"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1</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7714D1E3"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Connect the Tag to the </w:t>
            </w:r>
            <w:proofErr w:type="spellStart"/>
            <w:r w:rsidRPr="007C5BB1">
              <w:rPr>
                <w:rFonts w:ascii="Calibri" w:eastAsia="Times New Roman" w:hAnsi="Calibri" w:cs="Calibri"/>
                <w:sz w:val="22"/>
                <w:lang w:val="en-GB" w:eastAsia="en-GB"/>
              </w:rPr>
              <w:t>Powerbank</w:t>
            </w:r>
            <w:proofErr w:type="spellEnd"/>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74C4E5C0"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The </w:t>
            </w:r>
            <w:proofErr w:type="spellStart"/>
            <w:r w:rsidRPr="007C5BB1">
              <w:rPr>
                <w:rFonts w:ascii="Calibri" w:eastAsia="Times New Roman" w:hAnsi="Calibri" w:cs="Calibri"/>
                <w:sz w:val="22"/>
                <w:lang w:val="en-GB" w:eastAsia="en-GB"/>
              </w:rPr>
              <w:t>powerbank</w:t>
            </w:r>
            <w:proofErr w:type="spellEnd"/>
            <w:r w:rsidRPr="007C5BB1">
              <w:rPr>
                <w:rFonts w:ascii="Calibri" w:eastAsia="Times New Roman" w:hAnsi="Calibri" w:cs="Calibri"/>
                <w:sz w:val="22"/>
                <w:lang w:val="en-GB" w:eastAsia="en-GB"/>
              </w:rPr>
              <w:t xml:space="preserve"> turns blue when it is working</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40AEF35B"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12BAC699"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5CF04A3F"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159A0E87"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522C0664"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Navigate to http://ils.dsi.uminho.pt/viewData</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7DFE10C0"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Site should open</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16D5A192"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1CA40F6B"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05166F64"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095D2C94"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3</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5683ED80"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Enter </w:t>
            </w:r>
            <w:proofErr w:type="spellStart"/>
            <w:r w:rsidRPr="007C5BB1">
              <w:rPr>
                <w:rFonts w:ascii="Calibri" w:eastAsia="Times New Roman" w:hAnsi="Calibri" w:cs="Calibri"/>
                <w:sz w:val="22"/>
                <w:lang w:val="en-GB" w:eastAsia="en-GB"/>
              </w:rPr>
              <w:t>TagName</w:t>
            </w:r>
            <w:proofErr w:type="spellEnd"/>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1E3B2922"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Credential can be entered</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5EA5CAD3"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1962F9D0"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5B57BF7D"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48BC061A"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4</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7042E4D1"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Click Submit</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515109CE"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Initial tag data is displayed</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2CF2029F"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5B5B5EFC"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4C5D84E2"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505A055C"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5</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288C8A4B"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Record initial tag data</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32A219FE"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0FCBE856"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2022-08-25 12:40:00</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1C9CF486"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425ACB1F"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3ABFA187"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6</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64A48032"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Wait until the </w:t>
            </w:r>
            <w:proofErr w:type="spellStart"/>
            <w:r w:rsidRPr="007C5BB1">
              <w:rPr>
                <w:rFonts w:ascii="Calibri" w:eastAsia="Times New Roman" w:hAnsi="Calibri" w:cs="Calibri"/>
                <w:sz w:val="22"/>
                <w:lang w:val="en-GB" w:eastAsia="en-GB"/>
              </w:rPr>
              <w:t>powerbank</w:t>
            </w:r>
            <w:proofErr w:type="spellEnd"/>
            <w:r w:rsidRPr="007C5BB1">
              <w:rPr>
                <w:rFonts w:ascii="Calibri" w:eastAsia="Times New Roman" w:hAnsi="Calibri" w:cs="Calibri"/>
                <w:sz w:val="22"/>
                <w:lang w:val="en-GB" w:eastAsia="en-GB"/>
              </w:rPr>
              <w:t xml:space="preserve"> is completely discharged</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15D6FB4C"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roofErr w:type="spellStart"/>
            <w:r w:rsidRPr="007C5BB1">
              <w:rPr>
                <w:rFonts w:ascii="Calibri" w:eastAsia="Times New Roman" w:hAnsi="Calibri" w:cs="Calibri"/>
                <w:sz w:val="22"/>
                <w:lang w:val="en-GB" w:eastAsia="en-GB"/>
              </w:rPr>
              <w:t>Powerbank</w:t>
            </w:r>
            <w:proofErr w:type="spellEnd"/>
            <w:r w:rsidRPr="007C5BB1">
              <w:rPr>
                <w:rFonts w:ascii="Calibri" w:eastAsia="Times New Roman" w:hAnsi="Calibri" w:cs="Calibri"/>
                <w:sz w:val="22"/>
                <w:lang w:val="en-GB" w:eastAsia="en-GB"/>
              </w:rPr>
              <w:t xml:space="preserve"> stops displaying blue </w:t>
            </w:r>
            <w:proofErr w:type="spellStart"/>
            <w:r w:rsidRPr="007C5BB1">
              <w:rPr>
                <w:rFonts w:ascii="Calibri" w:eastAsia="Times New Roman" w:hAnsi="Calibri" w:cs="Calibri"/>
                <w:sz w:val="22"/>
                <w:lang w:val="en-GB" w:eastAsia="en-GB"/>
              </w:rPr>
              <w:t>color</w:t>
            </w:r>
            <w:proofErr w:type="spellEnd"/>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7373531F"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2A48B52A"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63769915" w14:textId="77777777" w:rsidTr="006F090F">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tcPr>
          <w:p w14:paraId="302F4D50"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7</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21B5C2DE"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Click Submit</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55017917"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Final tag data is displayed</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348F5B45"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7AAD3FD4"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7A35996B" w14:textId="77777777" w:rsidTr="006F090F">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tcPr>
          <w:p w14:paraId="57DB9837"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8</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1E6B4ACD"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Record final tag data</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152165A1"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3D448C15"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2022-08-25 18:53:46</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09BEDD1F"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6BDEA405" w14:textId="77777777" w:rsidTr="006F090F">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tcPr>
          <w:p w14:paraId="754B8FAF"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9</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6ED4297A"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Calculate tag’s execution time</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5C4825BB"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56DC4CE0"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6 hours 13 minutes 46 seconds</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5C7E1453"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454C63" w14:paraId="50C0C7A5" w14:textId="77777777" w:rsidTr="007C5BB1">
        <w:trPr>
          <w:gridAfter w:val="4"/>
          <w:wAfter w:w="4127" w:type="dxa"/>
          <w:trHeight w:val="295"/>
        </w:trPr>
        <w:tc>
          <w:tcPr>
            <w:tcW w:w="2911" w:type="dxa"/>
            <w:gridSpan w:val="2"/>
            <w:tcBorders>
              <w:top w:val="single" w:sz="4" w:space="0" w:color="B2B2B2"/>
              <w:left w:val="single" w:sz="4" w:space="0" w:color="B2B2B2"/>
              <w:bottom w:val="single" w:sz="4" w:space="0" w:color="B2B2B2"/>
              <w:right w:val="single" w:sz="4" w:space="0" w:color="B2B2B2"/>
            </w:tcBorders>
            <w:shd w:val="clear" w:color="auto" w:fill="DEEAF6"/>
            <w:noWrap/>
            <w:hideMark/>
          </w:tcPr>
          <w:p w14:paraId="574734EC"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lastRenderedPageBreak/>
              <w:t>Test Case ID</w:t>
            </w:r>
          </w:p>
        </w:tc>
        <w:tc>
          <w:tcPr>
            <w:tcW w:w="1614" w:type="dxa"/>
            <w:tcBorders>
              <w:top w:val="single" w:sz="4" w:space="0" w:color="auto"/>
              <w:left w:val="nil"/>
              <w:bottom w:val="single" w:sz="4" w:space="0" w:color="auto"/>
              <w:right w:val="single" w:sz="4" w:space="0" w:color="auto"/>
            </w:tcBorders>
            <w:shd w:val="clear" w:color="auto" w:fill="auto"/>
            <w:noWrap/>
            <w:hideMark/>
          </w:tcPr>
          <w:p w14:paraId="61C62B28"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TagT9</w:t>
            </w:r>
          </w:p>
        </w:tc>
        <w:tc>
          <w:tcPr>
            <w:tcW w:w="2593" w:type="dxa"/>
            <w:gridSpan w:val="2"/>
            <w:tcBorders>
              <w:top w:val="single" w:sz="4" w:space="0" w:color="B2B2B2"/>
              <w:left w:val="single" w:sz="4" w:space="0" w:color="B2B2B2"/>
              <w:bottom w:val="single" w:sz="4" w:space="0" w:color="B2B2B2"/>
              <w:right w:val="single" w:sz="4" w:space="0" w:color="B2B2B2"/>
            </w:tcBorders>
            <w:shd w:val="clear" w:color="auto" w:fill="DEEAF6"/>
            <w:noWrap/>
            <w:hideMark/>
          </w:tcPr>
          <w:p w14:paraId="0A728D2E"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Test Case Description</w:t>
            </w:r>
          </w:p>
        </w:tc>
        <w:tc>
          <w:tcPr>
            <w:tcW w:w="7781" w:type="dxa"/>
            <w:gridSpan w:val="3"/>
            <w:tcBorders>
              <w:top w:val="single" w:sz="4" w:space="0" w:color="auto"/>
              <w:left w:val="nil"/>
              <w:bottom w:val="single" w:sz="4" w:space="0" w:color="auto"/>
              <w:right w:val="single" w:sz="4" w:space="0" w:color="000000"/>
            </w:tcBorders>
            <w:shd w:val="clear" w:color="auto" w:fill="auto"/>
            <w:hideMark/>
          </w:tcPr>
          <w:p w14:paraId="679EC38C"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Test the duration of the tag’s execution time powered with a </w:t>
            </w:r>
            <w:proofErr w:type="spellStart"/>
            <w:r w:rsidRPr="007C5BB1">
              <w:rPr>
                <w:rFonts w:ascii="Calibri" w:eastAsia="Times New Roman" w:hAnsi="Calibri" w:cs="Calibri"/>
                <w:sz w:val="22"/>
                <w:lang w:val="en-GB" w:eastAsia="en-GB"/>
              </w:rPr>
              <w:t>powerbank</w:t>
            </w:r>
            <w:proofErr w:type="spellEnd"/>
          </w:p>
        </w:tc>
      </w:tr>
      <w:tr w:rsidR="007C5BB1" w:rsidRPr="007C5BB1" w14:paraId="417BD9D2" w14:textId="77777777" w:rsidTr="007C5BB1">
        <w:trPr>
          <w:gridAfter w:val="4"/>
          <w:wAfter w:w="4127" w:type="dxa"/>
          <w:trHeight w:val="295"/>
        </w:trPr>
        <w:tc>
          <w:tcPr>
            <w:tcW w:w="2911" w:type="dxa"/>
            <w:gridSpan w:val="2"/>
            <w:tcBorders>
              <w:top w:val="single" w:sz="4" w:space="0" w:color="B2B2B2"/>
              <w:left w:val="single" w:sz="4" w:space="0" w:color="B2B2B2"/>
              <w:bottom w:val="single" w:sz="4" w:space="0" w:color="B2B2B2"/>
              <w:right w:val="single" w:sz="4" w:space="0" w:color="B2B2B2"/>
            </w:tcBorders>
            <w:shd w:val="clear" w:color="auto" w:fill="DEEAF6"/>
            <w:noWrap/>
            <w:hideMark/>
          </w:tcPr>
          <w:p w14:paraId="0EB7F377"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Created By</w:t>
            </w:r>
          </w:p>
        </w:tc>
        <w:tc>
          <w:tcPr>
            <w:tcW w:w="1614" w:type="dxa"/>
            <w:tcBorders>
              <w:top w:val="nil"/>
              <w:left w:val="nil"/>
              <w:bottom w:val="single" w:sz="4" w:space="0" w:color="auto"/>
              <w:right w:val="single" w:sz="4" w:space="0" w:color="auto"/>
            </w:tcBorders>
            <w:shd w:val="clear" w:color="auto" w:fill="auto"/>
            <w:noWrap/>
            <w:hideMark/>
          </w:tcPr>
          <w:p w14:paraId="4203CCA2"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Pedro</w:t>
            </w:r>
          </w:p>
        </w:tc>
        <w:tc>
          <w:tcPr>
            <w:tcW w:w="2593" w:type="dxa"/>
            <w:gridSpan w:val="2"/>
            <w:tcBorders>
              <w:top w:val="single" w:sz="4" w:space="0" w:color="B2B2B2"/>
              <w:left w:val="single" w:sz="4" w:space="0" w:color="B2B2B2"/>
              <w:bottom w:val="single" w:sz="4" w:space="0" w:color="B2B2B2"/>
              <w:right w:val="single" w:sz="4" w:space="0" w:color="B2B2B2"/>
            </w:tcBorders>
            <w:shd w:val="clear" w:color="auto" w:fill="DEEAF6"/>
            <w:hideMark/>
          </w:tcPr>
          <w:p w14:paraId="26CE49BB"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Version</w:t>
            </w:r>
          </w:p>
        </w:tc>
        <w:tc>
          <w:tcPr>
            <w:tcW w:w="7781" w:type="dxa"/>
            <w:gridSpan w:val="3"/>
            <w:tcBorders>
              <w:top w:val="single" w:sz="4" w:space="0" w:color="auto"/>
              <w:left w:val="nil"/>
              <w:bottom w:val="single" w:sz="4" w:space="0" w:color="auto"/>
              <w:right w:val="single" w:sz="4" w:space="0" w:color="000000"/>
            </w:tcBorders>
            <w:shd w:val="clear" w:color="auto" w:fill="auto"/>
            <w:noWrap/>
            <w:hideMark/>
          </w:tcPr>
          <w:p w14:paraId="52EF4D78"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2.0</w:t>
            </w:r>
          </w:p>
        </w:tc>
      </w:tr>
      <w:tr w:rsidR="007C5BB1" w:rsidRPr="007C5BB1" w14:paraId="72C669CD" w14:textId="77777777" w:rsidTr="006F090F">
        <w:trPr>
          <w:trHeight w:val="295"/>
        </w:trPr>
        <w:tc>
          <w:tcPr>
            <w:tcW w:w="1296" w:type="dxa"/>
            <w:tcBorders>
              <w:top w:val="nil"/>
              <w:left w:val="nil"/>
              <w:bottom w:val="nil"/>
              <w:right w:val="nil"/>
            </w:tcBorders>
            <w:shd w:val="clear" w:color="auto" w:fill="auto"/>
            <w:hideMark/>
          </w:tcPr>
          <w:p w14:paraId="47603657"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hideMark/>
          </w:tcPr>
          <w:p w14:paraId="51117468"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hideMark/>
          </w:tcPr>
          <w:p w14:paraId="25AB9A97"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43566068"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63BD4F8B"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70A1788F"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6483" w:type="dxa"/>
            <w:gridSpan w:val="2"/>
            <w:tcBorders>
              <w:top w:val="nil"/>
              <w:left w:val="nil"/>
              <w:bottom w:val="nil"/>
              <w:right w:val="nil"/>
            </w:tcBorders>
            <w:shd w:val="clear" w:color="auto" w:fill="auto"/>
            <w:hideMark/>
          </w:tcPr>
          <w:p w14:paraId="7D9B09D2"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236" w:type="dxa"/>
            <w:tcBorders>
              <w:top w:val="nil"/>
              <w:left w:val="nil"/>
              <w:bottom w:val="nil"/>
              <w:right w:val="nil"/>
            </w:tcBorders>
            <w:shd w:val="clear" w:color="auto" w:fill="auto"/>
            <w:hideMark/>
          </w:tcPr>
          <w:p w14:paraId="3FD4B181"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5DAA7136"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6EC60C2A"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3ECDA882"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7C5BB1" w14:paraId="71CF07D6" w14:textId="77777777" w:rsidTr="007C5BB1">
        <w:trPr>
          <w:gridAfter w:val="5"/>
          <w:wAfter w:w="8018" w:type="dxa"/>
          <w:trHeight w:val="295"/>
        </w:trPr>
        <w:tc>
          <w:tcPr>
            <w:tcW w:w="2911" w:type="dxa"/>
            <w:gridSpan w:val="2"/>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40D5D0DD"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Date Tested</w:t>
            </w:r>
          </w:p>
        </w:tc>
        <w:tc>
          <w:tcPr>
            <w:tcW w:w="291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65BA7DA2"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4-Oct-2022</w:t>
            </w:r>
          </w:p>
        </w:tc>
        <w:tc>
          <w:tcPr>
            <w:tcW w:w="2594" w:type="dxa"/>
            <w:gridSpan w:val="2"/>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3E729767"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Test Case (Pass/Fail/Not Executed)</w:t>
            </w:r>
          </w:p>
        </w:tc>
        <w:tc>
          <w:tcPr>
            <w:tcW w:w="259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D27254E"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69FDD593" w14:textId="77777777" w:rsidTr="006F090F">
        <w:trPr>
          <w:trHeight w:val="295"/>
        </w:trPr>
        <w:tc>
          <w:tcPr>
            <w:tcW w:w="1296" w:type="dxa"/>
            <w:tcBorders>
              <w:top w:val="nil"/>
              <w:left w:val="nil"/>
              <w:bottom w:val="nil"/>
              <w:right w:val="nil"/>
            </w:tcBorders>
            <w:shd w:val="clear" w:color="auto" w:fill="auto"/>
            <w:hideMark/>
          </w:tcPr>
          <w:p w14:paraId="2E6C892A"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hideMark/>
          </w:tcPr>
          <w:p w14:paraId="14D6E3CE"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hideMark/>
          </w:tcPr>
          <w:p w14:paraId="12EE1D9F"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53F310B0"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2ED4050F"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16D2D11D"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6483" w:type="dxa"/>
            <w:gridSpan w:val="2"/>
            <w:tcBorders>
              <w:top w:val="nil"/>
              <w:left w:val="nil"/>
              <w:bottom w:val="nil"/>
              <w:right w:val="nil"/>
            </w:tcBorders>
            <w:shd w:val="clear" w:color="auto" w:fill="auto"/>
            <w:hideMark/>
          </w:tcPr>
          <w:p w14:paraId="30AD1602"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236" w:type="dxa"/>
            <w:tcBorders>
              <w:top w:val="nil"/>
              <w:left w:val="nil"/>
              <w:bottom w:val="nil"/>
              <w:right w:val="nil"/>
            </w:tcBorders>
            <w:shd w:val="clear" w:color="auto" w:fill="auto"/>
            <w:hideMark/>
          </w:tcPr>
          <w:p w14:paraId="7B3227B6"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4E2A5AEA"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49EEAF21"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64C162F2"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7C5BB1" w14:paraId="486E8791" w14:textId="77777777" w:rsidTr="007C5BB1">
        <w:trPr>
          <w:gridAfter w:val="4"/>
          <w:wAfter w:w="4127" w:type="dxa"/>
          <w:trHeight w:val="295"/>
        </w:trPr>
        <w:tc>
          <w:tcPr>
            <w:tcW w:w="1296" w:type="dxa"/>
            <w:tcBorders>
              <w:top w:val="single" w:sz="4" w:space="0" w:color="B2B2B2"/>
              <w:left w:val="single" w:sz="4" w:space="0" w:color="B2B2B2"/>
              <w:bottom w:val="single" w:sz="4" w:space="0" w:color="B2B2B2"/>
              <w:right w:val="single" w:sz="4" w:space="0" w:color="B2B2B2"/>
            </w:tcBorders>
            <w:shd w:val="clear" w:color="auto" w:fill="DEEAF6"/>
            <w:hideMark/>
          </w:tcPr>
          <w:p w14:paraId="49F74550"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S #</w:t>
            </w:r>
          </w:p>
        </w:tc>
        <w:tc>
          <w:tcPr>
            <w:tcW w:w="4526" w:type="dxa"/>
            <w:gridSpan w:val="3"/>
            <w:tcBorders>
              <w:top w:val="single" w:sz="4" w:space="0" w:color="B2B2B2"/>
              <w:left w:val="nil"/>
              <w:bottom w:val="single" w:sz="4" w:space="0" w:color="B2B2B2"/>
              <w:right w:val="single" w:sz="4" w:space="0" w:color="B2B2B2"/>
            </w:tcBorders>
            <w:shd w:val="clear" w:color="auto" w:fill="DEEAF6"/>
            <w:hideMark/>
          </w:tcPr>
          <w:p w14:paraId="2E2AF0E5"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Prerequisites:</w:t>
            </w:r>
          </w:p>
        </w:tc>
        <w:tc>
          <w:tcPr>
            <w:tcW w:w="1296" w:type="dxa"/>
            <w:tcBorders>
              <w:top w:val="nil"/>
              <w:left w:val="nil"/>
              <w:bottom w:val="nil"/>
              <w:right w:val="nil"/>
            </w:tcBorders>
            <w:shd w:val="clear" w:color="auto" w:fill="auto"/>
            <w:hideMark/>
          </w:tcPr>
          <w:p w14:paraId="40684B12"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c>
          <w:tcPr>
            <w:tcW w:w="1298" w:type="dxa"/>
            <w:tcBorders>
              <w:top w:val="single" w:sz="4" w:space="0" w:color="B2B2B2"/>
              <w:left w:val="single" w:sz="4" w:space="0" w:color="B2B2B2"/>
              <w:bottom w:val="single" w:sz="4" w:space="0" w:color="B2B2B2"/>
              <w:right w:val="single" w:sz="4" w:space="0" w:color="B2B2B2"/>
            </w:tcBorders>
            <w:shd w:val="clear" w:color="auto" w:fill="DEEAF6"/>
            <w:noWrap/>
            <w:vAlign w:val="center"/>
            <w:hideMark/>
          </w:tcPr>
          <w:p w14:paraId="7C14CF1F"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S #</w:t>
            </w:r>
          </w:p>
        </w:tc>
        <w:tc>
          <w:tcPr>
            <w:tcW w:w="6483" w:type="dxa"/>
            <w:gridSpan w:val="2"/>
            <w:tcBorders>
              <w:top w:val="single" w:sz="4" w:space="0" w:color="B2B2B2"/>
              <w:left w:val="nil"/>
              <w:bottom w:val="single" w:sz="4" w:space="0" w:color="B2B2B2"/>
              <w:right w:val="single" w:sz="4" w:space="0" w:color="B2B2B2"/>
            </w:tcBorders>
            <w:shd w:val="clear" w:color="auto" w:fill="DEEAF6"/>
            <w:noWrap/>
            <w:vAlign w:val="center"/>
            <w:hideMark/>
          </w:tcPr>
          <w:p w14:paraId="455AD372"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Test Data</w:t>
            </w:r>
          </w:p>
        </w:tc>
      </w:tr>
      <w:tr w:rsidR="007C5BB1" w:rsidRPr="007C5BB1" w14:paraId="38967D53" w14:textId="77777777" w:rsidTr="006F090F">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hideMark/>
          </w:tcPr>
          <w:p w14:paraId="5353A6A2"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1</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4B2C7057"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roofErr w:type="spellStart"/>
            <w:r w:rsidRPr="007C5BB1">
              <w:rPr>
                <w:rFonts w:ascii="Calibri" w:eastAsia="Times New Roman" w:hAnsi="Calibri" w:cs="Calibri"/>
                <w:sz w:val="22"/>
                <w:lang w:val="en-GB" w:eastAsia="en-GB"/>
              </w:rPr>
              <w:t>Powerbank</w:t>
            </w:r>
            <w:proofErr w:type="spellEnd"/>
            <w:r w:rsidRPr="007C5BB1">
              <w:rPr>
                <w:rFonts w:ascii="Calibri" w:eastAsia="Times New Roman" w:hAnsi="Calibri" w:cs="Calibri"/>
                <w:sz w:val="22"/>
                <w:lang w:val="en-GB" w:eastAsia="en-GB"/>
              </w:rPr>
              <w:t xml:space="preserve"> fully charged</w:t>
            </w:r>
          </w:p>
        </w:tc>
        <w:tc>
          <w:tcPr>
            <w:tcW w:w="1296" w:type="dxa"/>
            <w:tcBorders>
              <w:top w:val="nil"/>
              <w:left w:val="nil"/>
              <w:bottom w:val="nil"/>
              <w:right w:val="nil"/>
            </w:tcBorders>
            <w:shd w:val="clear" w:color="auto" w:fill="auto"/>
            <w:hideMark/>
          </w:tcPr>
          <w:p w14:paraId="02DE8B22"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E8C3C71"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1</w:t>
            </w:r>
          </w:p>
        </w:tc>
        <w:tc>
          <w:tcPr>
            <w:tcW w:w="6483" w:type="dxa"/>
            <w:gridSpan w:val="2"/>
            <w:tcBorders>
              <w:top w:val="single" w:sz="4" w:space="0" w:color="auto"/>
              <w:left w:val="nil"/>
              <w:bottom w:val="single" w:sz="4" w:space="0" w:color="auto"/>
              <w:right w:val="single" w:sz="4" w:space="0" w:color="000000"/>
            </w:tcBorders>
            <w:shd w:val="clear" w:color="auto" w:fill="auto"/>
            <w:vAlign w:val="center"/>
            <w:hideMark/>
          </w:tcPr>
          <w:p w14:paraId="54F79185"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roofErr w:type="spellStart"/>
            <w:r w:rsidRPr="007C5BB1">
              <w:rPr>
                <w:rFonts w:ascii="Calibri" w:eastAsia="Times New Roman" w:hAnsi="Calibri" w:cs="Calibri"/>
                <w:sz w:val="22"/>
                <w:lang w:val="en-GB" w:eastAsia="en-GB"/>
              </w:rPr>
              <w:t>TagName</w:t>
            </w:r>
            <w:proofErr w:type="spellEnd"/>
            <w:r w:rsidRPr="007C5BB1">
              <w:rPr>
                <w:rFonts w:ascii="Calibri" w:eastAsia="Times New Roman" w:hAnsi="Calibri" w:cs="Calibri"/>
                <w:sz w:val="22"/>
                <w:lang w:val="en-GB" w:eastAsia="en-GB"/>
              </w:rPr>
              <w:t xml:space="preserve"> = tagT9</w:t>
            </w:r>
          </w:p>
        </w:tc>
      </w:tr>
      <w:tr w:rsidR="007C5BB1" w:rsidRPr="007C5BB1" w14:paraId="3A689EE3"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hideMark/>
          </w:tcPr>
          <w:p w14:paraId="0052A31C"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7D48275C"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Tag data saved in the flash memory</w:t>
            </w:r>
          </w:p>
        </w:tc>
        <w:tc>
          <w:tcPr>
            <w:tcW w:w="1296" w:type="dxa"/>
            <w:tcBorders>
              <w:top w:val="nil"/>
              <w:left w:val="nil"/>
              <w:bottom w:val="nil"/>
              <w:right w:val="nil"/>
            </w:tcBorders>
            <w:shd w:val="clear" w:color="auto" w:fill="auto"/>
            <w:hideMark/>
          </w:tcPr>
          <w:p w14:paraId="541AEB7C"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single" w:sz="4" w:space="0" w:color="auto"/>
              <w:bottom w:val="single" w:sz="4" w:space="0" w:color="auto"/>
              <w:right w:val="single" w:sz="4" w:space="0" w:color="auto"/>
            </w:tcBorders>
            <w:shd w:val="clear" w:color="auto" w:fill="auto"/>
            <w:vAlign w:val="center"/>
            <w:hideMark/>
          </w:tcPr>
          <w:p w14:paraId="27C8CE0A"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w:t>
            </w:r>
          </w:p>
        </w:tc>
        <w:tc>
          <w:tcPr>
            <w:tcW w:w="6483" w:type="dxa"/>
            <w:gridSpan w:val="2"/>
            <w:tcBorders>
              <w:top w:val="single" w:sz="4" w:space="0" w:color="auto"/>
              <w:left w:val="nil"/>
              <w:bottom w:val="single" w:sz="4" w:space="0" w:color="auto"/>
              <w:right w:val="single" w:sz="4" w:space="0" w:color="000000"/>
            </w:tcBorders>
            <w:shd w:val="clear" w:color="auto" w:fill="auto"/>
            <w:vAlign w:val="center"/>
            <w:hideMark/>
          </w:tcPr>
          <w:p w14:paraId="5D950EE0"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roofErr w:type="spellStart"/>
            <w:r w:rsidRPr="007C5BB1">
              <w:rPr>
                <w:rFonts w:ascii="Calibri" w:eastAsia="Times New Roman" w:hAnsi="Calibri" w:cs="Calibri"/>
                <w:sz w:val="22"/>
                <w:lang w:val="en-GB" w:eastAsia="en-GB"/>
              </w:rPr>
              <w:t>WIFIinterval</w:t>
            </w:r>
            <w:proofErr w:type="spellEnd"/>
            <w:r w:rsidRPr="007C5BB1">
              <w:rPr>
                <w:rFonts w:ascii="Calibri" w:eastAsia="Times New Roman" w:hAnsi="Calibri" w:cs="Calibri"/>
                <w:sz w:val="22"/>
                <w:lang w:val="en-GB" w:eastAsia="en-GB"/>
              </w:rPr>
              <w:t xml:space="preserve"> = 0</w:t>
            </w:r>
          </w:p>
        </w:tc>
      </w:tr>
      <w:tr w:rsidR="007C5BB1" w:rsidRPr="007C5BB1" w14:paraId="22B093C9"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hideMark/>
          </w:tcPr>
          <w:p w14:paraId="5AA43970"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3</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693C68C2"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Internet Access</w:t>
            </w:r>
          </w:p>
        </w:tc>
        <w:tc>
          <w:tcPr>
            <w:tcW w:w="1296" w:type="dxa"/>
            <w:tcBorders>
              <w:top w:val="nil"/>
              <w:left w:val="nil"/>
              <w:bottom w:val="nil"/>
              <w:right w:val="nil"/>
            </w:tcBorders>
            <w:shd w:val="clear" w:color="auto" w:fill="auto"/>
            <w:hideMark/>
          </w:tcPr>
          <w:p w14:paraId="4D8BC9F8"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single" w:sz="4" w:space="0" w:color="auto"/>
              <w:bottom w:val="single" w:sz="4" w:space="0" w:color="auto"/>
              <w:right w:val="single" w:sz="4" w:space="0" w:color="auto"/>
            </w:tcBorders>
            <w:shd w:val="clear" w:color="auto" w:fill="auto"/>
            <w:vAlign w:val="center"/>
            <w:hideMark/>
          </w:tcPr>
          <w:p w14:paraId="06D013BA"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3</w:t>
            </w:r>
          </w:p>
        </w:tc>
        <w:tc>
          <w:tcPr>
            <w:tcW w:w="6483" w:type="dxa"/>
            <w:gridSpan w:val="2"/>
            <w:tcBorders>
              <w:top w:val="single" w:sz="4" w:space="0" w:color="auto"/>
              <w:left w:val="nil"/>
              <w:bottom w:val="single" w:sz="4" w:space="0" w:color="auto"/>
              <w:right w:val="single" w:sz="4" w:space="0" w:color="000000"/>
            </w:tcBorders>
            <w:shd w:val="clear" w:color="auto" w:fill="auto"/>
            <w:vAlign w:val="center"/>
            <w:hideMark/>
          </w:tcPr>
          <w:p w14:paraId="779177DF"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roofErr w:type="spellStart"/>
            <w:r w:rsidRPr="007C5BB1">
              <w:rPr>
                <w:rFonts w:ascii="Calibri" w:eastAsia="Times New Roman" w:hAnsi="Calibri" w:cs="Calibri"/>
                <w:sz w:val="22"/>
                <w:lang w:val="en-GB" w:eastAsia="en-GB"/>
              </w:rPr>
              <w:t>BLEinterval</w:t>
            </w:r>
            <w:proofErr w:type="spellEnd"/>
            <w:r w:rsidRPr="007C5BB1">
              <w:rPr>
                <w:rFonts w:ascii="Calibri" w:eastAsia="Times New Roman" w:hAnsi="Calibri" w:cs="Calibri"/>
                <w:sz w:val="22"/>
                <w:lang w:val="en-GB" w:eastAsia="en-GB"/>
              </w:rPr>
              <w:t xml:space="preserve"> = 20000</w:t>
            </w:r>
          </w:p>
        </w:tc>
      </w:tr>
      <w:tr w:rsidR="007C5BB1" w:rsidRPr="007C5BB1" w14:paraId="34897E08" w14:textId="77777777" w:rsidTr="006F090F">
        <w:trPr>
          <w:gridAfter w:val="7"/>
          <w:wAfter w:w="11908" w:type="dxa"/>
          <w:trHeight w:val="295"/>
        </w:trPr>
        <w:tc>
          <w:tcPr>
            <w:tcW w:w="1296" w:type="dxa"/>
            <w:tcBorders>
              <w:top w:val="nil"/>
              <w:left w:val="single" w:sz="4" w:space="0" w:color="auto"/>
              <w:bottom w:val="single" w:sz="4" w:space="0" w:color="auto"/>
              <w:right w:val="single" w:sz="4" w:space="0" w:color="auto"/>
            </w:tcBorders>
            <w:shd w:val="clear" w:color="auto" w:fill="auto"/>
            <w:hideMark/>
          </w:tcPr>
          <w:p w14:paraId="6B223D8A"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4</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1B9FC7D4"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Webserver online</w:t>
            </w:r>
          </w:p>
        </w:tc>
        <w:tc>
          <w:tcPr>
            <w:tcW w:w="1296" w:type="dxa"/>
            <w:tcBorders>
              <w:top w:val="nil"/>
              <w:left w:val="nil"/>
              <w:bottom w:val="nil"/>
              <w:right w:val="nil"/>
            </w:tcBorders>
            <w:shd w:val="clear" w:color="auto" w:fill="auto"/>
            <w:hideMark/>
          </w:tcPr>
          <w:p w14:paraId="5BC1CAAF"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7C5BB1" w14:paraId="5656A523" w14:textId="77777777" w:rsidTr="006F090F">
        <w:trPr>
          <w:trHeight w:val="295"/>
        </w:trPr>
        <w:tc>
          <w:tcPr>
            <w:tcW w:w="1296" w:type="dxa"/>
            <w:tcBorders>
              <w:top w:val="nil"/>
              <w:left w:val="nil"/>
              <w:bottom w:val="nil"/>
              <w:right w:val="nil"/>
            </w:tcBorders>
            <w:shd w:val="clear" w:color="auto" w:fill="auto"/>
            <w:hideMark/>
          </w:tcPr>
          <w:p w14:paraId="19B4C64F"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hideMark/>
          </w:tcPr>
          <w:p w14:paraId="47289087"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hideMark/>
          </w:tcPr>
          <w:p w14:paraId="7A3D5DFC"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1F4B8FAC"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30D38E87"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3F0FB11A"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6483" w:type="dxa"/>
            <w:gridSpan w:val="2"/>
            <w:tcBorders>
              <w:top w:val="nil"/>
              <w:left w:val="nil"/>
              <w:bottom w:val="nil"/>
              <w:right w:val="nil"/>
            </w:tcBorders>
            <w:shd w:val="clear" w:color="auto" w:fill="auto"/>
            <w:hideMark/>
          </w:tcPr>
          <w:p w14:paraId="580A070A"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236" w:type="dxa"/>
            <w:tcBorders>
              <w:top w:val="nil"/>
              <w:left w:val="nil"/>
              <w:bottom w:val="nil"/>
              <w:right w:val="nil"/>
            </w:tcBorders>
            <w:shd w:val="clear" w:color="auto" w:fill="auto"/>
            <w:hideMark/>
          </w:tcPr>
          <w:p w14:paraId="13BCE73F"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510022D8"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0D4592D6"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411ED177"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454C63" w14:paraId="11E994C9" w14:textId="77777777" w:rsidTr="007C5BB1">
        <w:trPr>
          <w:trHeight w:val="295"/>
        </w:trPr>
        <w:tc>
          <w:tcPr>
            <w:tcW w:w="1296" w:type="dxa"/>
            <w:tcBorders>
              <w:top w:val="single" w:sz="4" w:space="0" w:color="B2B2B2"/>
              <w:left w:val="single" w:sz="4" w:space="0" w:color="B2B2B2"/>
              <w:bottom w:val="single" w:sz="4" w:space="0" w:color="B2B2B2"/>
              <w:right w:val="single" w:sz="4" w:space="0" w:color="B2B2B2"/>
            </w:tcBorders>
            <w:shd w:val="clear" w:color="auto" w:fill="DEEAF6"/>
            <w:noWrap/>
            <w:hideMark/>
          </w:tcPr>
          <w:p w14:paraId="550A0090" w14:textId="77777777" w:rsidR="007C5BB1" w:rsidRPr="007C5BB1" w:rsidRDefault="007C5BB1" w:rsidP="007C5BB1">
            <w:pPr>
              <w:widowControl/>
              <w:autoSpaceDE/>
              <w:autoSpaceDN/>
              <w:spacing w:line="240" w:lineRule="auto"/>
              <w:jc w:val="left"/>
              <w:rPr>
                <w:rFonts w:ascii="Calibri" w:eastAsia="Times New Roman" w:hAnsi="Calibri" w:cs="Calibri"/>
                <w:b/>
                <w:bCs/>
                <w:sz w:val="22"/>
                <w:u w:val="single"/>
                <w:lang w:val="en-GB" w:eastAsia="en-GB"/>
              </w:rPr>
            </w:pPr>
            <w:r w:rsidRPr="007C5BB1">
              <w:rPr>
                <w:rFonts w:ascii="Calibri" w:eastAsia="Times New Roman" w:hAnsi="Calibri" w:cs="Calibri"/>
                <w:b/>
                <w:bCs/>
                <w:sz w:val="22"/>
                <w:u w:val="single"/>
                <w:lang w:val="en-GB" w:eastAsia="en-GB"/>
              </w:rPr>
              <w:t>Test Scenario</w:t>
            </w:r>
          </w:p>
        </w:tc>
        <w:tc>
          <w:tcPr>
            <w:tcW w:w="13603" w:type="dxa"/>
            <w:gridSpan w:val="7"/>
            <w:tcBorders>
              <w:top w:val="nil"/>
              <w:left w:val="nil"/>
              <w:bottom w:val="nil"/>
              <w:right w:val="nil"/>
            </w:tcBorders>
            <w:shd w:val="clear" w:color="auto" w:fill="auto"/>
            <w:noWrap/>
            <w:hideMark/>
          </w:tcPr>
          <w:p w14:paraId="7BC46DC6"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A </w:t>
            </w:r>
            <w:proofErr w:type="spellStart"/>
            <w:r w:rsidRPr="007C5BB1">
              <w:rPr>
                <w:rFonts w:ascii="Calibri" w:eastAsia="Times New Roman" w:hAnsi="Calibri" w:cs="Calibri"/>
                <w:sz w:val="22"/>
                <w:lang w:val="en-GB" w:eastAsia="en-GB"/>
              </w:rPr>
              <w:t>powerbank</w:t>
            </w:r>
            <w:proofErr w:type="spellEnd"/>
            <w:r w:rsidRPr="007C5BB1">
              <w:rPr>
                <w:rFonts w:ascii="Calibri" w:eastAsia="Times New Roman" w:hAnsi="Calibri" w:cs="Calibri"/>
                <w:sz w:val="22"/>
                <w:lang w:val="en-GB" w:eastAsia="en-GB"/>
              </w:rPr>
              <w:t>-powered tag is left in an open environment with Internet Access, while the webserver is being monitored for the time at which the tag starts to post data and when it last posted data.</w:t>
            </w:r>
          </w:p>
        </w:tc>
        <w:tc>
          <w:tcPr>
            <w:tcW w:w="236" w:type="dxa"/>
            <w:tcBorders>
              <w:top w:val="nil"/>
              <w:left w:val="nil"/>
              <w:bottom w:val="nil"/>
              <w:right w:val="nil"/>
            </w:tcBorders>
            <w:shd w:val="clear" w:color="auto" w:fill="auto"/>
            <w:hideMark/>
          </w:tcPr>
          <w:p w14:paraId="39B4407D"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531AC31E"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44BC2938"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01862296"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454C63" w14:paraId="270CC22B" w14:textId="77777777" w:rsidTr="006F090F">
        <w:trPr>
          <w:trHeight w:val="295"/>
        </w:trPr>
        <w:tc>
          <w:tcPr>
            <w:tcW w:w="1296" w:type="dxa"/>
            <w:tcBorders>
              <w:top w:val="nil"/>
              <w:left w:val="nil"/>
              <w:bottom w:val="nil"/>
              <w:right w:val="nil"/>
            </w:tcBorders>
            <w:shd w:val="clear" w:color="auto" w:fill="auto"/>
            <w:noWrap/>
            <w:vAlign w:val="bottom"/>
            <w:hideMark/>
          </w:tcPr>
          <w:p w14:paraId="48FD90A7"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noWrap/>
            <w:vAlign w:val="bottom"/>
            <w:hideMark/>
          </w:tcPr>
          <w:p w14:paraId="42A32D66"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noWrap/>
            <w:vAlign w:val="bottom"/>
            <w:hideMark/>
          </w:tcPr>
          <w:p w14:paraId="0911723B"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noWrap/>
            <w:vAlign w:val="bottom"/>
            <w:hideMark/>
          </w:tcPr>
          <w:p w14:paraId="7D58028B"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noWrap/>
            <w:vAlign w:val="bottom"/>
            <w:hideMark/>
          </w:tcPr>
          <w:p w14:paraId="346688C8"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noWrap/>
            <w:vAlign w:val="bottom"/>
            <w:hideMark/>
          </w:tcPr>
          <w:p w14:paraId="5C9A24EA"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6483" w:type="dxa"/>
            <w:gridSpan w:val="2"/>
            <w:tcBorders>
              <w:top w:val="nil"/>
              <w:left w:val="nil"/>
              <w:bottom w:val="nil"/>
              <w:right w:val="nil"/>
            </w:tcBorders>
            <w:shd w:val="clear" w:color="auto" w:fill="auto"/>
            <w:noWrap/>
            <w:vAlign w:val="bottom"/>
            <w:hideMark/>
          </w:tcPr>
          <w:p w14:paraId="2087110F"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236" w:type="dxa"/>
            <w:tcBorders>
              <w:top w:val="nil"/>
              <w:left w:val="nil"/>
              <w:bottom w:val="nil"/>
              <w:right w:val="nil"/>
            </w:tcBorders>
            <w:shd w:val="clear" w:color="auto" w:fill="auto"/>
            <w:noWrap/>
            <w:vAlign w:val="bottom"/>
            <w:hideMark/>
          </w:tcPr>
          <w:p w14:paraId="78A61D13"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noWrap/>
            <w:vAlign w:val="bottom"/>
            <w:hideMark/>
          </w:tcPr>
          <w:p w14:paraId="17B65DB0"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noWrap/>
            <w:vAlign w:val="bottom"/>
            <w:hideMark/>
          </w:tcPr>
          <w:p w14:paraId="4A34DF1C"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noWrap/>
            <w:vAlign w:val="bottom"/>
            <w:hideMark/>
          </w:tcPr>
          <w:p w14:paraId="69601B86"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454C63" w14:paraId="172D23D0" w14:textId="77777777" w:rsidTr="007C5BB1">
        <w:trPr>
          <w:gridAfter w:val="4"/>
          <w:wAfter w:w="4127" w:type="dxa"/>
          <w:trHeight w:val="472"/>
        </w:trPr>
        <w:tc>
          <w:tcPr>
            <w:tcW w:w="1296" w:type="dxa"/>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2F81A0F9"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Step #</w:t>
            </w:r>
          </w:p>
        </w:tc>
        <w:tc>
          <w:tcPr>
            <w:tcW w:w="3229" w:type="dxa"/>
            <w:gridSpan w:val="2"/>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1B093086"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Step Details</w:t>
            </w:r>
          </w:p>
        </w:tc>
        <w:tc>
          <w:tcPr>
            <w:tcW w:w="2593" w:type="dxa"/>
            <w:gridSpan w:val="2"/>
            <w:vMerge w:val="restart"/>
            <w:tcBorders>
              <w:top w:val="single" w:sz="4" w:space="0" w:color="B2B2B2"/>
              <w:left w:val="single" w:sz="4" w:space="0" w:color="B2B2B2"/>
              <w:bottom w:val="single" w:sz="4" w:space="0" w:color="B2B2B2"/>
              <w:right w:val="single" w:sz="4" w:space="0" w:color="B2B2B2"/>
            </w:tcBorders>
            <w:shd w:val="clear" w:color="auto" w:fill="DEEAF6"/>
            <w:noWrap/>
            <w:vAlign w:val="center"/>
            <w:hideMark/>
          </w:tcPr>
          <w:p w14:paraId="4A9743C5"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Expected Results</w:t>
            </w:r>
          </w:p>
        </w:tc>
        <w:tc>
          <w:tcPr>
            <w:tcW w:w="3890" w:type="dxa"/>
            <w:gridSpan w:val="2"/>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280FB429"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Actual Results</w:t>
            </w:r>
          </w:p>
        </w:tc>
        <w:tc>
          <w:tcPr>
            <w:tcW w:w="3891" w:type="dxa"/>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7D7F4954"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Pass / Fail / Not executed / Suspended</w:t>
            </w:r>
          </w:p>
        </w:tc>
      </w:tr>
      <w:tr w:rsidR="007C5BB1" w:rsidRPr="00454C63" w14:paraId="517F90CD" w14:textId="77777777" w:rsidTr="007C5BB1">
        <w:trPr>
          <w:gridAfter w:val="4"/>
          <w:wAfter w:w="4127" w:type="dxa"/>
          <w:trHeight w:val="472"/>
        </w:trPr>
        <w:tc>
          <w:tcPr>
            <w:tcW w:w="1296" w:type="dxa"/>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39C3A5A0"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c>
          <w:tcPr>
            <w:tcW w:w="3229" w:type="dxa"/>
            <w:gridSpan w:val="2"/>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21B5B468"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c>
          <w:tcPr>
            <w:tcW w:w="2593" w:type="dxa"/>
            <w:gridSpan w:val="2"/>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52D6C5FC"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c>
          <w:tcPr>
            <w:tcW w:w="3890" w:type="dxa"/>
            <w:gridSpan w:val="2"/>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147623F9"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c>
          <w:tcPr>
            <w:tcW w:w="3891" w:type="dxa"/>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134ECF9E"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r>
      <w:tr w:rsidR="007C5BB1" w:rsidRPr="007C5BB1" w14:paraId="66817287" w14:textId="77777777" w:rsidTr="006F090F">
        <w:trPr>
          <w:gridAfter w:val="4"/>
          <w:wAfter w:w="4127" w:type="dxa"/>
          <w:trHeight w:val="573"/>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5E2EF5A"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1</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0E05123C"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Connect the Tag to the </w:t>
            </w:r>
            <w:proofErr w:type="spellStart"/>
            <w:r w:rsidRPr="007C5BB1">
              <w:rPr>
                <w:rFonts w:ascii="Calibri" w:eastAsia="Times New Roman" w:hAnsi="Calibri" w:cs="Calibri"/>
                <w:sz w:val="22"/>
                <w:lang w:val="en-GB" w:eastAsia="en-GB"/>
              </w:rPr>
              <w:t>Powerbank</w:t>
            </w:r>
            <w:proofErr w:type="spellEnd"/>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739946A9"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The </w:t>
            </w:r>
            <w:proofErr w:type="spellStart"/>
            <w:r w:rsidRPr="007C5BB1">
              <w:rPr>
                <w:rFonts w:ascii="Calibri" w:eastAsia="Times New Roman" w:hAnsi="Calibri" w:cs="Calibri"/>
                <w:sz w:val="22"/>
                <w:lang w:val="en-GB" w:eastAsia="en-GB"/>
              </w:rPr>
              <w:t>powerbank</w:t>
            </w:r>
            <w:proofErr w:type="spellEnd"/>
            <w:r w:rsidRPr="007C5BB1">
              <w:rPr>
                <w:rFonts w:ascii="Calibri" w:eastAsia="Times New Roman" w:hAnsi="Calibri" w:cs="Calibri"/>
                <w:sz w:val="22"/>
                <w:lang w:val="en-GB" w:eastAsia="en-GB"/>
              </w:rPr>
              <w:t xml:space="preserve"> turns blue when it is working</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5A38AA71"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4AEFA45D"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008B01DC"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0F1390B8"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7CA396FE"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Navigate to http://ils.dsi.uminho.pt/viewData</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2AE4784C"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Site should open</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19E7D65A"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6E16ECE5"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5F955174"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6FD3015A"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3</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0CE7CEE3"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Enter </w:t>
            </w:r>
            <w:proofErr w:type="spellStart"/>
            <w:r w:rsidRPr="007C5BB1">
              <w:rPr>
                <w:rFonts w:ascii="Calibri" w:eastAsia="Times New Roman" w:hAnsi="Calibri" w:cs="Calibri"/>
                <w:sz w:val="22"/>
                <w:lang w:val="en-GB" w:eastAsia="en-GB"/>
              </w:rPr>
              <w:t>TagName</w:t>
            </w:r>
            <w:proofErr w:type="spellEnd"/>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33F89CC7"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Credential can be entered</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63A34E9D"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0B0BD274"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15DDE190"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7E62BA82"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4</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2C9A1898"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Click Submit</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2EAE535D"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Initial tag data is displayed</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70C0EFF2"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34C21CF6"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4D26153A"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7C22FCC4"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5</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6547F8E4"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Record initial tag data</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15242F41"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28357DB9"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2022-10-04 14:17:02</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2724E306"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6B963BD5"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490926D0"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6</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7F22E41B"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Wait until the </w:t>
            </w:r>
            <w:proofErr w:type="spellStart"/>
            <w:r w:rsidRPr="007C5BB1">
              <w:rPr>
                <w:rFonts w:ascii="Calibri" w:eastAsia="Times New Roman" w:hAnsi="Calibri" w:cs="Calibri"/>
                <w:sz w:val="22"/>
                <w:lang w:val="en-GB" w:eastAsia="en-GB"/>
              </w:rPr>
              <w:t>powerbank</w:t>
            </w:r>
            <w:proofErr w:type="spellEnd"/>
            <w:r w:rsidRPr="007C5BB1">
              <w:rPr>
                <w:rFonts w:ascii="Calibri" w:eastAsia="Times New Roman" w:hAnsi="Calibri" w:cs="Calibri"/>
                <w:sz w:val="22"/>
                <w:lang w:val="en-GB" w:eastAsia="en-GB"/>
              </w:rPr>
              <w:t xml:space="preserve"> is completely discharged</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7895EB3F"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roofErr w:type="spellStart"/>
            <w:r w:rsidRPr="007C5BB1">
              <w:rPr>
                <w:rFonts w:ascii="Calibri" w:eastAsia="Times New Roman" w:hAnsi="Calibri" w:cs="Calibri"/>
                <w:sz w:val="22"/>
                <w:lang w:val="en-GB" w:eastAsia="en-GB"/>
              </w:rPr>
              <w:t>Powerbank</w:t>
            </w:r>
            <w:proofErr w:type="spellEnd"/>
            <w:r w:rsidRPr="007C5BB1">
              <w:rPr>
                <w:rFonts w:ascii="Calibri" w:eastAsia="Times New Roman" w:hAnsi="Calibri" w:cs="Calibri"/>
                <w:sz w:val="22"/>
                <w:lang w:val="en-GB" w:eastAsia="en-GB"/>
              </w:rPr>
              <w:t xml:space="preserve"> stops displaying blue </w:t>
            </w:r>
            <w:proofErr w:type="spellStart"/>
            <w:r w:rsidRPr="007C5BB1">
              <w:rPr>
                <w:rFonts w:ascii="Calibri" w:eastAsia="Times New Roman" w:hAnsi="Calibri" w:cs="Calibri"/>
                <w:sz w:val="22"/>
                <w:lang w:val="en-GB" w:eastAsia="en-GB"/>
              </w:rPr>
              <w:t>color</w:t>
            </w:r>
            <w:proofErr w:type="spellEnd"/>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2A6ED170"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786591C5"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49D8C77C" w14:textId="77777777" w:rsidTr="006F090F">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tcPr>
          <w:p w14:paraId="7D825196"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7</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0B80E766"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Click Submit</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6B39E9ED"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Final tag data is displayed</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27D019F1"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757FFB4E"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6E1A90F4" w14:textId="77777777" w:rsidTr="006F090F">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tcPr>
          <w:p w14:paraId="1C69CC78"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8</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21D5EB11"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Record final tag data</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26A7ABFE"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097DE753"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2022-10-04 19:23:14</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3E200989"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070BF85D" w14:textId="77777777" w:rsidTr="006F090F">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tcPr>
          <w:p w14:paraId="0C37C5B9"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9</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52A8FF08"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Calculate tag’s execution time</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384CB1EB"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7152604E"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5 hours 6 minutes 12 seconds</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00458BAC"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454C63" w14:paraId="0606A096" w14:textId="77777777" w:rsidTr="007C5BB1">
        <w:trPr>
          <w:gridAfter w:val="4"/>
          <w:wAfter w:w="4127" w:type="dxa"/>
          <w:trHeight w:val="295"/>
        </w:trPr>
        <w:tc>
          <w:tcPr>
            <w:tcW w:w="2911" w:type="dxa"/>
            <w:gridSpan w:val="2"/>
            <w:tcBorders>
              <w:top w:val="single" w:sz="4" w:space="0" w:color="B2B2B2"/>
              <w:left w:val="single" w:sz="4" w:space="0" w:color="B2B2B2"/>
              <w:bottom w:val="single" w:sz="4" w:space="0" w:color="B2B2B2"/>
              <w:right w:val="single" w:sz="4" w:space="0" w:color="B2B2B2"/>
            </w:tcBorders>
            <w:shd w:val="clear" w:color="auto" w:fill="DEEAF6"/>
            <w:noWrap/>
            <w:hideMark/>
          </w:tcPr>
          <w:p w14:paraId="7143C813"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lastRenderedPageBreak/>
              <w:t>Test Case ID</w:t>
            </w:r>
          </w:p>
        </w:tc>
        <w:tc>
          <w:tcPr>
            <w:tcW w:w="1614" w:type="dxa"/>
            <w:tcBorders>
              <w:top w:val="single" w:sz="4" w:space="0" w:color="auto"/>
              <w:left w:val="nil"/>
              <w:bottom w:val="single" w:sz="4" w:space="0" w:color="auto"/>
              <w:right w:val="single" w:sz="4" w:space="0" w:color="auto"/>
            </w:tcBorders>
            <w:shd w:val="clear" w:color="auto" w:fill="auto"/>
            <w:noWrap/>
            <w:hideMark/>
          </w:tcPr>
          <w:p w14:paraId="505F6346"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TagT9</w:t>
            </w:r>
          </w:p>
        </w:tc>
        <w:tc>
          <w:tcPr>
            <w:tcW w:w="2593" w:type="dxa"/>
            <w:gridSpan w:val="2"/>
            <w:tcBorders>
              <w:top w:val="single" w:sz="4" w:space="0" w:color="B2B2B2"/>
              <w:left w:val="single" w:sz="4" w:space="0" w:color="B2B2B2"/>
              <w:bottom w:val="single" w:sz="4" w:space="0" w:color="B2B2B2"/>
              <w:right w:val="single" w:sz="4" w:space="0" w:color="B2B2B2"/>
            </w:tcBorders>
            <w:shd w:val="clear" w:color="auto" w:fill="DEEAF6"/>
            <w:noWrap/>
            <w:hideMark/>
          </w:tcPr>
          <w:p w14:paraId="76705203"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Test Case Description</w:t>
            </w:r>
          </w:p>
        </w:tc>
        <w:tc>
          <w:tcPr>
            <w:tcW w:w="7781" w:type="dxa"/>
            <w:gridSpan w:val="3"/>
            <w:tcBorders>
              <w:top w:val="single" w:sz="4" w:space="0" w:color="auto"/>
              <w:left w:val="nil"/>
              <w:bottom w:val="single" w:sz="4" w:space="0" w:color="auto"/>
              <w:right w:val="single" w:sz="4" w:space="0" w:color="000000"/>
            </w:tcBorders>
            <w:shd w:val="clear" w:color="auto" w:fill="auto"/>
            <w:hideMark/>
          </w:tcPr>
          <w:p w14:paraId="4E073845"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Test the duration of the tag’s execution time powered with a </w:t>
            </w:r>
            <w:proofErr w:type="spellStart"/>
            <w:r w:rsidRPr="007C5BB1">
              <w:rPr>
                <w:rFonts w:ascii="Calibri" w:eastAsia="Times New Roman" w:hAnsi="Calibri" w:cs="Calibri"/>
                <w:sz w:val="22"/>
                <w:lang w:val="en-GB" w:eastAsia="en-GB"/>
              </w:rPr>
              <w:t>powerbank</w:t>
            </w:r>
            <w:proofErr w:type="spellEnd"/>
          </w:p>
        </w:tc>
      </w:tr>
      <w:tr w:rsidR="007C5BB1" w:rsidRPr="007C5BB1" w14:paraId="11DDAA39" w14:textId="77777777" w:rsidTr="007C5BB1">
        <w:trPr>
          <w:gridAfter w:val="4"/>
          <w:wAfter w:w="4127" w:type="dxa"/>
          <w:trHeight w:val="295"/>
        </w:trPr>
        <w:tc>
          <w:tcPr>
            <w:tcW w:w="2911" w:type="dxa"/>
            <w:gridSpan w:val="2"/>
            <w:tcBorders>
              <w:top w:val="single" w:sz="4" w:space="0" w:color="B2B2B2"/>
              <w:left w:val="single" w:sz="4" w:space="0" w:color="B2B2B2"/>
              <w:bottom w:val="single" w:sz="4" w:space="0" w:color="B2B2B2"/>
              <w:right w:val="single" w:sz="4" w:space="0" w:color="B2B2B2"/>
            </w:tcBorders>
            <w:shd w:val="clear" w:color="auto" w:fill="DEEAF6"/>
            <w:noWrap/>
            <w:hideMark/>
          </w:tcPr>
          <w:p w14:paraId="474B5516"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Created By</w:t>
            </w:r>
          </w:p>
        </w:tc>
        <w:tc>
          <w:tcPr>
            <w:tcW w:w="1614" w:type="dxa"/>
            <w:tcBorders>
              <w:top w:val="nil"/>
              <w:left w:val="nil"/>
              <w:bottom w:val="single" w:sz="4" w:space="0" w:color="auto"/>
              <w:right w:val="single" w:sz="4" w:space="0" w:color="auto"/>
            </w:tcBorders>
            <w:shd w:val="clear" w:color="auto" w:fill="auto"/>
            <w:noWrap/>
            <w:hideMark/>
          </w:tcPr>
          <w:p w14:paraId="300C087B"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Pedro</w:t>
            </w:r>
          </w:p>
        </w:tc>
        <w:tc>
          <w:tcPr>
            <w:tcW w:w="2593" w:type="dxa"/>
            <w:gridSpan w:val="2"/>
            <w:tcBorders>
              <w:top w:val="single" w:sz="4" w:space="0" w:color="B2B2B2"/>
              <w:left w:val="single" w:sz="4" w:space="0" w:color="B2B2B2"/>
              <w:bottom w:val="single" w:sz="4" w:space="0" w:color="B2B2B2"/>
              <w:right w:val="single" w:sz="4" w:space="0" w:color="B2B2B2"/>
            </w:tcBorders>
            <w:shd w:val="clear" w:color="auto" w:fill="DEEAF6"/>
            <w:hideMark/>
          </w:tcPr>
          <w:p w14:paraId="58AE2834"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Version</w:t>
            </w:r>
          </w:p>
        </w:tc>
        <w:tc>
          <w:tcPr>
            <w:tcW w:w="7781" w:type="dxa"/>
            <w:gridSpan w:val="3"/>
            <w:tcBorders>
              <w:top w:val="single" w:sz="4" w:space="0" w:color="auto"/>
              <w:left w:val="nil"/>
              <w:bottom w:val="single" w:sz="4" w:space="0" w:color="auto"/>
              <w:right w:val="single" w:sz="4" w:space="0" w:color="000000"/>
            </w:tcBorders>
            <w:shd w:val="clear" w:color="auto" w:fill="auto"/>
            <w:noWrap/>
            <w:hideMark/>
          </w:tcPr>
          <w:p w14:paraId="2C4944B5"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3.0</w:t>
            </w:r>
          </w:p>
        </w:tc>
      </w:tr>
      <w:tr w:rsidR="007C5BB1" w:rsidRPr="007C5BB1" w14:paraId="5559BEC4" w14:textId="77777777" w:rsidTr="006F090F">
        <w:trPr>
          <w:trHeight w:val="295"/>
        </w:trPr>
        <w:tc>
          <w:tcPr>
            <w:tcW w:w="1296" w:type="dxa"/>
            <w:tcBorders>
              <w:top w:val="nil"/>
              <w:left w:val="nil"/>
              <w:bottom w:val="nil"/>
              <w:right w:val="nil"/>
            </w:tcBorders>
            <w:shd w:val="clear" w:color="auto" w:fill="auto"/>
            <w:hideMark/>
          </w:tcPr>
          <w:p w14:paraId="7FD817B5"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hideMark/>
          </w:tcPr>
          <w:p w14:paraId="20127424"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hideMark/>
          </w:tcPr>
          <w:p w14:paraId="7EFE4671"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7BE1542F"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0E678816"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34DC74F5"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6483" w:type="dxa"/>
            <w:gridSpan w:val="2"/>
            <w:tcBorders>
              <w:top w:val="nil"/>
              <w:left w:val="nil"/>
              <w:bottom w:val="nil"/>
              <w:right w:val="nil"/>
            </w:tcBorders>
            <w:shd w:val="clear" w:color="auto" w:fill="auto"/>
            <w:hideMark/>
          </w:tcPr>
          <w:p w14:paraId="087FA0FE"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236" w:type="dxa"/>
            <w:tcBorders>
              <w:top w:val="nil"/>
              <w:left w:val="nil"/>
              <w:bottom w:val="nil"/>
              <w:right w:val="nil"/>
            </w:tcBorders>
            <w:shd w:val="clear" w:color="auto" w:fill="auto"/>
            <w:hideMark/>
          </w:tcPr>
          <w:p w14:paraId="234FD66A"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48E16571"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09FD7E17"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5CDAEA42"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7C5BB1" w14:paraId="340CC6B2" w14:textId="77777777" w:rsidTr="007C5BB1">
        <w:trPr>
          <w:gridAfter w:val="5"/>
          <w:wAfter w:w="8018" w:type="dxa"/>
          <w:trHeight w:val="295"/>
        </w:trPr>
        <w:tc>
          <w:tcPr>
            <w:tcW w:w="2911" w:type="dxa"/>
            <w:gridSpan w:val="2"/>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6EF84868"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Date Tested</w:t>
            </w:r>
          </w:p>
        </w:tc>
        <w:tc>
          <w:tcPr>
            <w:tcW w:w="291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45FEAA81"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5-Oct-2022</w:t>
            </w:r>
          </w:p>
        </w:tc>
        <w:tc>
          <w:tcPr>
            <w:tcW w:w="2594" w:type="dxa"/>
            <w:gridSpan w:val="2"/>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55DFDFEB"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Test Case (Pass/Fail/Not Executed)</w:t>
            </w:r>
          </w:p>
        </w:tc>
        <w:tc>
          <w:tcPr>
            <w:tcW w:w="259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89E1809"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4CBD0A72" w14:textId="77777777" w:rsidTr="006F090F">
        <w:trPr>
          <w:trHeight w:val="295"/>
        </w:trPr>
        <w:tc>
          <w:tcPr>
            <w:tcW w:w="1296" w:type="dxa"/>
            <w:tcBorders>
              <w:top w:val="nil"/>
              <w:left w:val="nil"/>
              <w:bottom w:val="nil"/>
              <w:right w:val="nil"/>
            </w:tcBorders>
            <w:shd w:val="clear" w:color="auto" w:fill="auto"/>
            <w:hideMark/>
          </w:tcPr>
          <w:p w14:paraId="692F61B2"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hideMark/>
          </w:tcPr>
          <w:p w14:paraId="59C3CAFF"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hideMark/>
          </w:tcPr>
          <w:p w14:paraId="474F709A"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4D9FA73A"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00DF2967"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0C43F2EB"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6483" w:type="dxa"/>
            <w:gridSpan w:val="2"/>
            <w:tcBorders>
              <w:top w:val="nil"/>
              <w:left w:val="nil"/>
              <w:bottom w:val="nil"/>
              <w:right w:val="nil"/>
            </w:tcBorders>
            <w:shd w:val="clear" w:color="auto" w:fill="auto"/>
            <w:hideMark/>
          </w:tcPr>
          <w:p w14:paraId="25CAD214"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236" w:type="dxa"/>
            <w:tcBorders>
              <w:top w:val="nil"/>
              <w:left w:val="nil"/>
              <w:bottom w:val="nil"/>
              <w:right w:val="nil"/>
            </w:tcBorders>
            <w:shd w:val="clear" w:color="auto" w:fill="auto"/>
            <w:hideMark/>
          </w:tcPr>
          <w:p w14:paraId="70EA0ACA"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5DACCE72"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4978D297"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3B33C944"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7C5BB1" w14:paraId="6CA1522F" w14:textId="77777777" w:rsidTr="007C5BB1">
        <w:trPr>
          <w:gridAfter w:val="4"/>
          <w:wAfter w:w="4127" w:type="dxa"/>
          <w:trHeight w:val="295"/>
        </w:trPr>
        <w:tc>
          <w:tcPr>
            <w:tcW w:w="1296" w:type="dxa"/>
            <w:tcBorders>
              <w:top w:val="single" w:sz="4" w:space="0" w:color="B2B2B2"/>
              <w:left w:val="single" w:sz="4" w:space="0" w:color="B2B2B2"/>
              <w:bottom w:val="single" w:sz="4" w:space="0" w:color="B2B2B2"/>
              <w:right w:val="single" w:sz="4" w:space="0" w:color="B2B2B2"/>
            </w:tcBorders>
            <w:shd w:val="clear" w:color="auto" w:fill="DEEAF6"/>
            <w:hideMark/>
          </w:tcPr>
          <w:p w14:paraId="0B46A1F7"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S #</w:t>
            </w:r>
          </w:p>
        </w:tc>
        <w:tc>
          <w:tcPr>
            <w:tcW w:w="4526" w:type="dxa"/>
            <w:gridSpan w:val="3"/>
            <w:tcBorders>
              <w:top w:val="single" w:sz="4" w:space="0" w:color="B2B2B2"/>
              <w:left w:val="nil"/>
              <w:bottom w:val="single" w:sz="4" w:space="0" w:color="B2B2B2"/>
              <w:right w:val="single" w:sz="4" w:space="0" w:color="B2B2B2"/>
            </w:tcBorders>
            <w:shd w:val="clear" w:color="auto" w:fill="DEEAF6"/>
            <w:hideMark/>
          </w:tcPr>
          <w:p w14:paraId="2FC03F72"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Prerequisites:</w:t>
            </w:r>
          </w:p>
        </w:tc>
        <w:tc>
          <w:tcPr>
            <w:tcW w:w="1296" w:type="dxa"/>
            <w:tcBorders>
              <w:top w:val="nil"/>
              <w:left w:val="nil"/>
              <w:bottom w:val="nil"/>
              <w:right w:val="nil"/>
            </w:tcBorders>
            <w:shd w:val="clear" w:color="auto" w:fill="auto"/>
            <w:hideMark/>
          </w:tcPr>
          <w:p w14:paraId="7D4ED386"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c>
          <w:tcPr>
            <w:tcW w:w="1298" w:type="dxa"/>
            <w:tcBorders>
              <w:top w:val="single" w:sz="4" w:space="0" w:color="B2B2B2"/>
              <w:left w:val="single" w:sz="4" w:space="0" w:color="B2B2B2"/>
              <w:bottom w:val="single" w:sz="4" w:space="0" w:color="B2B2B2"/>
              <w:right w:val="single" w:sz="4" w:space="0" w:color="B2B2B2"/>
            </w:tcBorders>
            <w:shd w:val="clear" w:color="auto" w:fill="DEEAF6"/>
            <w:noWrap/>
            <w:vAlign w:val="center"/>
            <w:hideMark/>
          </w:tcPr>
          <w:p w14:paraId="5415B716"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S #</w:t>
            </w:r>
          </w:p>
        </w:tc>
        <w:tc>
          <w:tcPr>
            <w:tcW w:w="6483" w:type="dxa"/>
            <w:gridSpan w:val="2"/>
            <w:tcBorders>
              <w:top w:val="single" w:sz="4" w:space="0" w:color="B2B2B2"/>
              <w:left w:val="nil"/>
              <w:bottom w:val="single" w:sz="4" w:space="0" w:color="B2B2B2"/>
              <w:right w:val="single" w:sz="4" w:space="0" w:color="B2B2B2"/>
            </w:tcBorders>
            <w:shd w:val="clear" w:color="auto" w:fill="DEEAF6"/>
            <w:noWrap/>
            <w:vAlign w:val="center"/>
            <w:hideMark/>
          </w:tcPr>
          <w:p w14:paraId="601DA720"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Test Data</w:t>
            </w:r>
          </w:p>
        </w:tc>
      </w:tr>
      <w:tr w:rsidR="007C5BB1" w:rsidRPr="007C5BB1" w14:paraId="1045AECB" w14:textId="77777777" w:rsidTr="006F090F">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hideMark/>
          </w:tcPr>
          <w:p w14:paraId="03DAD3EF"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1</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7D0118DD"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roofErr w:type="spellStart"/>
            <w:r w:rsidRPr="007C5BB1">
              <w:rPr>
                <w:rFonts w:ascii="Calibri" w:eastAsia="Times New Roman" w:hAnsi="Calibri" w:cs="Calibri"/>
                <w:sz w:val="22"/>
                <w:lang w:val="en-GB" w:eastAsia="en-GB"/>
              </w:rPr>
              <w:t>Powerbank</w:t>
            </w:r>
            <w:proofErr w:type="spellEnd"/>
            <w:r w:rsidRPr="007C5BB1">
              <w:rPr>
                <w:rFonts w:ascii="Calibri" w:eastAsia="Times New Roman" w:hAnsi="Calibri" w:cs="Calibri"/>
                <w:sz w:val="22"/>
                <w:lang w:val="en-GB" w:eastAsia="en-GB"/>
              </w:rPr>
              <w:t xml:space="preserve"> fully charged</w:t>
            </w:r>
          </w:p>
        </w:tc>
        <w:tc>
          <w:tcPr>
            <w:tcW w:w="1296" w:type="dxa"/>
            <w:tcBorders>
              <w:top w:val="nil"/>
              <w:left w:val="nil"/>
              <w:bottom w:val="nil"/>
              <w:right w:val="nil"/>
            </w:tcBorders>
            <w:shd w:val="clear" w:color="auto" w:fill="auto"/>
            <w:hideMark/>
          </w:tcPr>
          <w:p w14:paraId="2E23DA76"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080A43B"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1</w:t>
            </w:r>
          </w:p>
        </w:tc>
        <w:tc>
          <w:tcPr>
            <w:tcW w:w="6483" w:type="dxa"/>
            <w:gridSpan w:val="2"/>
            <w:tcBorders>
              <w:top w:val="single" w:sz="4" w:space="0" w:color="auto"/>
              <w:left w:val="nil"/>
              <w:bottom w:val="single" w:sz="4" w:space="0" w:color="auto"/>
              <w:right w:val="single" w:sz="4" w:space="0" w:color="000000"/>
            </w:tcBorders>
            <w:shd w:val="clear" w:color="auto" w:fill="auto"/>
            <w:vAlign w:val="center"/>
            <w:hideMark/>
          </w:tcPr>
          <w:p w14:paraId="52292A39"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roofErr w:type="spellStart"/>
            <w:r w:rsidRPr="007C5BB1">
              <w:rPr>
                <w:rFonts w:ascii="Calibri" w:eastAsia="Times New Roman" w:hAnsi="Calibri" w:cs="Calibri"/>
                <w:sz w:val="22"/>
                <w:lang w:val="en-GB" w:eastAsia="en-GB"/>
              </w:rPr>
              <w:t>TagName</w:t>
            </w:r>
            <w:proofErr w:type="spellEnd"/>
            <w:r w:rsidRPr="007C5BB1">
              <w:rPr>
                <w:rFonts w:ascii="Calibri" w:eastAsia="Times New Roman" w:hAnsi="Calibri" w:cs="Calibri"/>
                <w:sz w:val="22"/>
                <w:lang w:val="en-GB" w:eastAsia="en-GB"/>
              </w:rPr>
              <w:t xml:space="preserve"> = tagT9</w:t>
            </w:r>
          </w:p>
        </w:tc>
      </w:tr>
      <w:tr w:rsidR="007C5BB1" w:rsidRPr="007C5BB1" w14:paraId="53989CE8"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hideMark/>
          </w:tcPr>
          <w:p w14:paraId="5C4F4C4E"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692F2CC4"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Tag data saved in the flash memory</w:t>
            </w:r>
          </w:p>
        </w:tc>
        <w:tc>
          <w:tcPr>
            <w:tcW w:w="1296" w:type="dxa"/>
            <w:tcBorders>
              <w:top w:val="nil"/>
              <w:left w:val="nil"/>
              <w:bottom w:val="nil"/>
              <w:right w:val="nil"/>
            </w:tcBorders>
            <w:shd w:val="clear" w:color="auto" w:fill="auto"/>
            <w:hideMark/>
          </w:tcPr>
          <w:p w14:paraId="51D552A3"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single" w:sz="4" w:space="0" w:color="auto"/>
              <w:bottom w:val="single" w:sz="4" w:space="0" w:color="auto"/>
              <w:right w:val="single" w:sz="4" w:space="0" w:color="auto"/>
            </w:tcBorders>
            <w:shd w:val="clear" w:color="auto" w:fill="auto"/>
            <w:vAlign w:val="center"/>
            <w:hideMark/>
          </w:tcPr>
          <w:p w14:paraId="7FD02595"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w:t>
            </w:r>
          </w:p>
        </w:tc>
        <w:tc>
          <w:tcPr>
            <w:tcW w:w="6483" w:type="dxa"/>
            <w:gridSpan w:val="2"/>
            <w:tcBorders>
              <w:top w:val="single" w:sz="4" w:space="0" w:color="auto"/>
              <w:left w:val="nil"/>
              <w:bottom w:val="single" w:sz="4" w:space="0" w:color="auto"/>
              <w:right w:val="single" w:sz="4" w:space="0" w:color="000000"/>
            </w:tcBorders>
            <w:shd w:val="clear" w:color="auto" w:fill="auto"/>
            <w:vAlign w:val="center"/>
            <w:hideMark/>
          </w:tcPr>
          <w:p w14:paraId="6F3EB452"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roofErr w:type="spellStart"/>
            <w:r w:rsidRPr="007C5BB1">
              <w:rPr>
                <w:rFonts w:ascii="Calibri" w:eastAsia="Times New Roman" w:hAnsi="Calibri" w:cs="Calibri"/>
                <w:sz w:val="22"/>
                <w:lang w:val="en-GB" w:eastAsia="en-GB"/>
              </w:rPr>
              <w:t>WIFIinterval</w:t>
            </w:r>
            <w:proofErr w:type="spellEnd"/>
            <w:r w:rsidRPr="007C5BB1">
              <w:rPr>
                <w:rFonts w:ascii="Calibri" w:eastAsia="Times New Roman" w:hAnsi="Calibri" w:cs="Calibri"/>
                <w:sz w:val="22"/>
                <w:lang w:val="en-GB" w:eastAsia="en-GB"/>
              </w:rPr>
              <w:t xml:space="preserve"> = 0</w:t>
            </w:r>
          </w:p>
        </w:tc>
      </w:tr>
      <w:tr w:rsidR="007C5BB1" w:rsidRPr="007C5BB1" w14:paraId="59FB85D0"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hideMark/>
          </w:tcPr>
          <w:p w14:paraId="20C85882"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3</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40F8401A"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Internet Access</w:t>
            </w:r>
          </w:p>
        </w:tc>
        <w:tc>
          <w:tcPr>
            <w:tcW w:w="1296" w:type="dxa"/>
            <w:tcBorders>
              <w:top w:val="nil"/>
              <w:left w:val="nil"/>
              <w:bottom w:val="nil"/>
              <w:right w:val="nil"/>
            </w:tcBorders>
            <w:shd w:val="clear" w:color="auto" w:fill="auto"/>
            <w:hideMark/>
          </w:tcPr>
          <w:p w14:paraId="0EC00D39"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single" w:sz="4" w:space="0" w:color="auto"/>
              <w:bottom w:val="single" w:sz="4" w:space="0" w:color="auto"/>
              <w:right w:val="single" w:sz="4" w:space="0" w:color="auto"/>
            </w:tcBorders>
            <w:shd w:val="clear" w:color="auto" w:fill="auto"/>
            <w:vAlign w:val="center"/>
            <w:hideMark/>
          </w:tcPr>
          <w:p w14:paraId="78C80D22"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3</w:t>
            </w:r>
          </w:p>
        </w:tc>
        <w:tc>
          <w:tcPr>
            <w:tcW w:w="6483" w:type="dxa"/>
            <w:gridSpan w:val="2"/>
            <w:tcBorders>
              <w:top w:val="single" w:sz="4" w:space="0" w:color="auto"/>
              <w:left w:val="nil"/>
              <w:bottom w:val="single" w:sz="4" w:space="0" w:color="auto"/>
              <w:right w:val="single" w:sz="4" w:space="0" w:color="000000"/>
            </w:tcBorders>
            <w:shd w:val="clear" w:color="auto" w:fill="auto"/>
            <w:vAlign w:val="center"/>
            <w:hideMark/>
          </w:tcPr>
          <w:p w14:paraId="2DACD1DB"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roofErr w:type="spellStart"/>
            <w:r w:rsidRPr="007C5BB1">
              <w:rPr>
                <w:rFonts w:ascii="Calibri" w:eastAsia="Times New Roman" w:hAnsi="Calibri" w:cs="Calibri"/>
                <w:sz w:val="22"/>
                <w:lang w:val="en-GB" w:eastAsia="en-GB"/>
              </w:rPr>
              <w:t>BLEinterval</w:t>
            </w:r>
            <w:proofErr w:type="spellEnd"/>
            <w:r w:rsidRPr="007C5BB1">
              <w:rPr>
                <w:rFonts w:ascii="Calibri" w:eastAsia="Times New Roman" w:hAnsi="Calibri" w:cs="Calibri"/>
                <w:sz w:val="22"/>
                <w:lang w:val="en-GB" w:eastAsia="en-GB"/>
              </w:rPr>
              <w:t xml:space="preserve"> = 20000</w:t>
            </w:r>
          </w:p>
        </w:tc>
      </w:tr>
      <w:tr w:rsidR="007C5BB1" w:rsidRPr="007C5BB1" w14:paraId="34FC2076" w14:textId="77777777" w:rsidTr="006F090F">
        <w:trPr>
          <w:gridAfter w:val="7"/>
          <w:wAfter w:w="11908" w:type="dxa"/>
          <w:trHeight w:val="295"/>
        </w:trPr>
        <w:tc>
          <w:tcPr>
            <w:tcW w:w="1296" w:type="dxa"/>
            <w:tcBorders>
              <w:top w:val="nil"/>
              <w:left w:val="single" w:sz="4" w:space="0" w:color="auto"/>
              <w:bottom w:val="single" w:sz="4" w:space="0" w:color="auto"/>
              <w:right w:val="single" w:sz="4" w:space="0" w:color="auto"/>
            </w:tcBorders>
            <w:shd w:val="clear" w:color="auto" w:fill="auto"/>
            <w:hideMark/>
          </w:tcPr>
          <w:p w14:paraId="214972CD"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4</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19C5EE14"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Webserver online</w:t>
            </w:r>
          </w:p>
        </w:tc>
        <w:tc>
          <w:tcPr>
            <w:tcW w:w="1296" w:type="dxa"/>
            <w:tcBorders>
              <w:top w:val="nil"/>
              <w:left w:val="nil"/>
              <w:bottom w:val="nil"/>
              <w:right w:val="nil"/>
            </w:tcBorders>
            <w:shd w:val="clear" w:color="auto" w:fill="auto"/>
            <w:hideMark/>
          </w:tcPr>
          <w:p w14:paraId="594B334E"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7C5BB1" w14:paraId="344C0823" w14:textId="77777777" w:rsidTr="006F090F">
        <w:trPr>
          <w:trHeight w:val="295"/>
        </w:trPr>
        <w:tc>
          <w:tcPr>
            <w:tcW w:w="1296" w:type="dxa"/>
            <w:tcBorders>
              <w:top w:val="nil"/>
              <w:left w:val="nil"/>
              <w:bottom w:val="nil"/>
              <w:right w:val="nil"/>
            </w:tcBorders>
            <w:shd w:val="clear" w:color="auto" w:fill="auto"/>
            <w:hideMark/>
          </w:tcPr>
          <w:p w14:paraId="477622A3"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hideMark/>
          </w:tcPr>
          <w:p w14:paraId="1A1BA3E7"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hideMark/>
          </w:tcPr>
          <w:p w14:paraId="316BA2D8"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09530EB7"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52683894"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034F6527"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6483" w:type="dxa"/>
            <w:gridSpan w:val="2"/>
            <w:tcBorders>
              <w:top w:val="nil"/>
              <w:left w:val="nil"/>
              <w:bottom w:val="nil"/>
              <w:right w:val="nil"/>
            </w:tcBorders>
            <w:shd w:val="clear" w:color="auto" w:fill="auto"/>
            <w:hideMark/>
          </w:tcPr>
          <w:p w14:paraId="17E8456A"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236" w:type="dxa"/>
            <w:tcBorders>
              <w:top w:val="nil"/>
              <w:left w:val="nil"/>
              <w:bottom w:val="nil"/>
              <w:right w:val="nil"/>
            </w:tcBorders>
            <w:shd w:val="clear" w:color="auto" w:fill="auto"/>
            <w:hideMark/>
          </w:tcPr>
          <w:p w14:paraId="44BBA87C"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6E3B77A2"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7A6972D7"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3A679F03"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454C63" w14:paraId="33B9BC64" w14:textId="77777777" w:rsidTr="007C5BB1">
        <w:trPr>
          <w:trHeight w:val="295"/>
        </w:trPr>
        <w:tc>
          <w:tcPr>
            <w:tcW w:w="1296" w:type="dxa"/>
            <w:tcBorders>
              <w:top w:val="single" w:sz="4" w:space="0" w:color="B2B2B2"/>
              <w:left w:val="single" w:sz="4" w:space="0" w:color="B2B2B2"/>
              <w:bottom w:val="single" w:sz="4" w:space="0" w:color="B2B2B2"/>
              <w:right w:val="single" w:sz="4" w:space="0" w:color="B2B2B2"/>
            </w:tcBorders>
            <w:shd w:val="clear" w:color="auto" w:fill="DEEAF6"/>
            <w:noWrap/>
            <w:hideMark/>
          </w:tcPr>
          <w:p w14:paraId="63E0FC95" w14:textId="77777777" w:rsidR="007C5BB1" w:rsidRPr="007C5BB1" w:rsidRDefault="007C5BB1" w:rsidP="007C5BB1">
            <w:pPr>
              <w:widowControl/>
              <w:autoSpaceDE/>
              <w:autoSpaceDN/>
              <w:spacing w:line="240" w:lineRule="auto"/>
              <w:jc w:val="left"/>
              <w:rPr>
                <w:rFonts w:ascii="Calibri" w:eastAsia="Times New Roman" w:hAnsi="Calibri" w:cs="Calibri"/>
                <w:b/>
                <w:bCs/>
                <w:sz w:val="22"/>
                <w:u w:val="single"/>
                <w:lang w:val="en-GB" w:eastAsia="en-GB"/>
              </w:rPr>
            </w:pPr>
            <w:r w:rsidRPr="007C5BB1">
              <w:rPr>
                <w:rFonts w:ascii="Calibri" w:eastAsia="Times New Roman" w:hAnsi="Calibri" w:cs="Calibri"/>
                <w:b/>
                <w:bCs/>
                <w:sz w:val="22"/>
                <w:u w:val="single"/>
                <w:lang w:val="en-GB" w:eastAsia="en-GB"/>
              </w:rPr>
              <w:t>Test Scenario</w:t>
            </w:r>
          </w:p>
        </w:tc>
        <w:tc>
          <w:tcPr>
            <w:tcW w:w="13603" w:type="dxa"/>
            <w:gridSpan w:val="7"/>
            <w:tcBorders>
              <w:top w:val="nil"/>
              <w:left w:val="nil"/>
              <w:bottom w:val="nil"/>
              <w:right w:val="nil"/>
            </w:tcBorders>
            <w:shd w:val="clear" w:color="auto" w:fill="auto"/>
            <w:noWrap/>
            <w:hideMark/>
          </w:tcPr>
          <w:p w14:paraId="4946C01D"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A </w:t>
            </w:r>
            <w:proofErr w:type="spellStart"/>
            <w:r w:rsidRPr="007C5BB1">
              <w:rPr>
                <w:rFonts w:ascii="Calibri" w:eastAsia="Times New Roman" w:hAnsi="Calibri" w:cs="Calibri"/>
                <w:sz w:val="22"/>
                <w:lang w:val="en-GB" w:eastAsia="en-GB"/>
              </w:rPr>
              <w:t>powerbank</w:t>
            </w:r>
            <w:proofErr w:type="spellEnd"/>
            <w:r w:rsidRPr="007C5BB1">
              <w:rPr>
                <w:rFonts w:ascii="Calibri" w:eastAsia="Times New Roman" w:hAnsi="Calibri" w:cs="Calibri"/>
                <w:sz w:val="22"/>
                <w:lang w:val="en-GB" w:eastAsia="en-GB"/>
              </w:rPr>
              <w:t>-powered tag is left in an open environment with Internet Access, while the webserver is being monitored for the time at which the tag starts to post data and when it last posted data.</w:t>
            </w:r>
          </w:p>
        </w:tc>
        <w:tc>
          <w:tcPr>
            <w:tcW w:w="236" w:type="dxa"/>
            <w:tcBorders>
              <w:top w:val="nil"/>
              <w:left w:val="nil"/>
              <w:bottom w:val="nil"/>
              <w:right w:val="nil"/>
            </w:tcBorders>
            <w:shd w:val="clear" w:color="auto" w:fill="auto"/>
            <w:hideMark/>
          </w:tcPr>
          <w:p w14:paraId="3A44E629"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003E93A2"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7BB24E11"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0269E66E"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454C63" w14:paraId="757C5682" w14:textId="77777777" w:rsidTr="006F090F">
        <w:trPr>
          <w:trHeight w:val="295"/>
        </w:trPr>
        <w:tc>
          <w:tcPr>
            <w:tcW w:w="1296" w:type="dxa"/>
            <w:tcBorders>
              <w:top w:val="nil"/>
              <w:left w:val="nil"/>
              <w:bottom w:val="nil"/>
              <w:right w:val="nil"/>
            </w:tcBorders>
            <w:shd w:val="clear" w:color="auto" w:fill="auto"/>
            <w:noWrap/>
            <w:vAlign w:val="bottom"/>
            <w:hideMark/>
          </w:tcPr>
          <w:p w14:paraId="777D052B"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noWrap/>
            <w:vAlign w:val="bottom"/>
            <w:hideMark/>
          </w:tcPr>
          <w:p w14:paraId="123C4659"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noWrap/>
            <w:vAlign w:val="bottom"/>
            <w:hideMark/>
          </w:tcPr>
          <w:p w14:paraId="2D638466"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noWrap/>
            <w:vAlign w:val="bottom"/>
            <w:hideMark/>
          </w:tcPr>
          <w:p w14:paraId="5DDAFC25"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noWrap/>
            <w:vAlign w:val="bottom"/>
            <w:hideMark/>
          </w:tcPr>
          <w:p w14:paraId="3507EF09"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noWrap/>
            <w:vAlign w:val="bottom"/>
            <w:hideMark/>
          </w:tcPr>
          <w:p w14:paraId="0C69ECB6"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6483" w:type="dxa"/>
            <w:gridSpan w:val="2"/>
            <w:tcBorders>
              <w:top w:val="nil"/>
              <w:left w:val="nil"/>
              <w:bottom w:val="nil"/>
              <w:right w:val="nil"/>
            </w:tcBorders>
            <w:shd w:val="clear" w:color="auto" w:fill="auto"/>
            <w:noWrap/>
            <w:vAlign w:val="bottom"/>
            <w:hideMark/>
          </w:tcPr>
          <w:p w14:paraId="56AABDAF"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236" w:type="dxa"/>
            <w:tcBorders>
              <w:top w:val="nil"/>
              <w:left w:val="nil"/>
              <w:bottom w:val="nil"/>
              <w:right w:val="nil"/>
            </w:tcBorders>
            <w:shd w:val="clear" w:color="auto" w:fill="auto"/>
            <w:noWrap/>
            <w:vAlign w:val="bottom"/>
            <w:hideMark/>
          </w:tcPr>
          <w:p w14:paraId="6F3BCBEC"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noWrap/>
            <w:vAlign w:val="bottom"/>
            <w:hideMark/>
          </w:tcPr>
          <w:p w14:paraId="640B0568"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noWrap/>
            <w:vAlign w:val="bottom"/>
            <w:hideMark/>
          </w:tcPr>
          <w:p w14:paraId="15DB5D8C"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noWrap/>
            <w:vAlign w:val="bottom"/>
            <w:hideMark/>
          </w:tcPr>
          <w:p w14:paraId="1BA07384"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454C63" w14:paraId="099C90E8" w14:textId="77777777" w:rsidTr="007C5BB1">
        <w:trPr>
          <w:gridAfter w:val="4"/>
          <w:wAfter w:w="4127" w:type="dxa"/>
          <w:trHeight w:val="472"/>
        </w:trPr>
        <w:tc>
          <w:tcPr>
            <w:tcW w:w="1296" w:type="dxa"/>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3E0FA4F9"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Step #</w:t>
            </w:r>
          </w:p>
        </w:tc>
        <w:tc>
          <w:tcPr>
            <w:tcW w:w="3229" w:type="dxa"/>
            <w:gridSpan w:val="2"/>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7938C616"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Step Details</w:t>
            </w:r>
          </w:p>
        </w:tc>
        <w:tc>
          <w:tcPr>
            <w:tcW w:w="2593" w:type="dxa"/>
            <w:gridSpan w:val="2"/>
            <w:vMerge w:val="restart"/>
            <w:tcBorders>
              <w:top w:val="single" w:sz="4" w:space="0" w:color="B2B2B2"/>
              <w:left w:val="single" w:sz="4" w:space="0" w:color="B2B2B2"/>
              <w:bottom w:val="single" w:sz="4" w:space="0" w:color="B2B2B2"/>
              <w:right w:val="single" w:sz="4" w:space="0" w:color="B2B2B2"/>
            </w:tcBorders>
            <w:shd w:val="clear" w:color="auto" w:fill="DEEAF6"/>
            <w:noWrap/>
            <w:vAlign w:val="center"/>
            <w:hideMark/>
          </w:tcPr>
          <w:p w14:paraId="12142DD6"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Expected Results</w:t>
            </w:r>
          </w:p>
        </w:tc>
        <w:tc>
          <w:tcPr>
            <w:tcW w:w="3890" w:type="dxa"/>
            <w:gridSpan w:val="2"/>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2B2F1753"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Actual Results</w:t>
            </w:r>
          </w:p>
        </w:tc>
        <w:tc>
          <w:tcPr>
            <w:tcW w:w="3891" w:type="dxa"/>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489EA7EA"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Pass / Fail / Not executed / Suspended</w:t>
            </w:r>
          </w:p>
        </w:tc>
      </w:tr>
      <w:tr w:rsidR="007C5BB1" w:rsidRPr="00454C63" w14:paraId="6041703E" w14:textId="77777777" w:rsidTr="007C5BB1">
        <w:trPr>
          <w:gridAfter w:val="4"/>
          <w:wAfter w:w="4127" w:type="dxa"/>
          <w:trHeight w:val="472"/>
        </w:trPr>
        <w:tc>
          <w:tcPr>
            <w:tcW w:w="1296" w:type="dxa"/>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566FC00A"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c>
          <w:tcPr>
            <w:tcW w:w="3229" w:type="dxa"/>
            <w:gridSpan w:val="2"/>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18271C79"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c>
          <w:tcPr>
            <w:tcW w:w="2593" w:type="dxa"/>
            <w:gridSpan w:val="2"/>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2F7C0375"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c>
          <w:tcPr>
            <w:tcW w:w="3890" w:type="dxa"/>
            <w:gridSpan w:val="2"/>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439D6D81"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c>
          <w:tcPr>
            <w:tcW w:w="3891" w:type="dxa"/>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097ECB14"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r>
      <w:tr w:rsidR="007C5BB1" w:rsidRPr="007C5BB1" w14:paraId="20B880DD" w14:textId="77777777" w:rsidTr="006F090F">
        <w:trPr>
          <w:gridAfter w:val="4"/>
          <w:wAfter w:w="4127" w:type="dxa"/>
          <w:trHeight w:val="573"/>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97BDA48"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1</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2F71DB3E"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Connect the Tag to the </w:t>
            </w:r>
            <w:proofErr w:type="spellStart"/>
            <w:r w:rsidRPr="007C5BB1">
              <w:rPr>
                <w:rFonts w:ascii="Calibri" w:eastAsia="Times New Roman" w:hAnsi="Calibri" w:cs="Calibri"/>
                <w:sz w:val="22"/>
                <w:lang w:val="en-GB" w:eastAsia="en-GB"/>
              </w:rPr>
              <w:t>Powerbank</w:t>
            </w:r>
            <w:proofErr w:type="spellEnd"/>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3DF4A042"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The </w:t>
            </w:r>
            <w:proofErr w:type="spellStart"/>
            <w:r w:rsidRPr="007C5BB1">
              <w:rPr>
                <w:rFonts w:ascii="Calibri" w:eastAsia="Times New Roman" w:hAnsi="Calibri" w:cs="Calibri"/>
                <w:sz w:val="22"/>
                <w:lang w:val="en-GB" w:eastAsia="en-GB"/>
              </w:rPr>
              <w:t>powerbank</w:t>
            </w:r>
            <w:proofErr w:type="spellEnd"/>
            <w:r w:rsidRPr="007C5BB1">
              <w:rPr>
                <w:rFonts w:ascii="Calibri" w:eastAsia="Times New Roman" w:hAnsi="Calibri" w:cs="Calibri"/>
                <w:sz w:val="22"/>
                <w:lang w:val="en-GB" w:eastAsia="en-GB"/>
              </w:rPr>
              <w:t xml:space="preserve"> turns blue when it is working</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6CB4C96F"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6EA08FC6"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2F773713"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61346158"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31875C9D"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Navigate to http://ils.dsi.uminho.pt/viewData</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30F8BF3D"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Site should open</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51CD5695"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4D7F80A6"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289BFF87"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0B88946B"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3</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11B28F69"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Enter </w:t>
            </w:r>
            <w:proofErr w:type="spellStart"/>
            <w:r w:rsidRPr="007C5BB1">
              <w:rPr>
                <w:rFonts w:ascii="Calibri" w:eastAsia="Times New Roman" w:hAnsi="Calibri" w:cs="Calibri"/>
                <w:sz w:val="22"/>
                <w:lang w:val="en-GB" w:eastAsia="en-GB"/>
              </w:rPr>
              <w:t>TagName</w:t>
            </w:r>
            <w:proofErr w:type="spellEnd"/>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0A346E03"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Credential can be entered</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186D2BC7"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2F353E19"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29D74C94"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03A6AB99"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4</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2C11BFFC"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Click Submit</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3FFEF140"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Initial tag data is displayed</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327A01C3"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0DA263B2"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63EDF4FB"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43A183FC"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5</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2651398F"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Record initial tag data</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1519E2B7"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1D1B5010"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2022-10-05 11:25:08</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3BDB3786"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194ABDDE"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3ADC3134"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6</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2C586093"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Wait until the </w:t>
            </w:r>
            <w:proofErr w:type="spellStart"/>
            <w:r w:rsidRPr="007C5BB1">
              <w:rPr>
                <w:rFonts w:ascii="Calibri" w:eastAsia="Times New Roman" w:hAnsi="Calibri" w:cs="Calibri"/>
                <w:sz w:val="22"/>
                <w:lang w:val="en-GB" w:eastAsia="en-GB"/>
              </w:rPr>
              <w:t>powerbank</w:t>
            </w:r>
            <w:proofErr w:type="spellEnd"/>
            <w:r w:rsidRPr="007C5BB1">
              <w:rPr>
                <w:rFonts w:ascii="Calibri" w:eastAsia="Times New Roman" w:hAnsi="Calibri" w:cs="Calibri"/>
                <w:sz w:val="22"/>
                <w:lang w:val="en-GB" w:eastAsia="en-GB"/>
              </w:rPr>
              <w:t xml:space="preserve"> is completely discharged</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557DA238"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roofErr w:type="spellStart"/>
            <w:r w:rsidRPr="007C5BB1">
              <w:rPr>
                <w:rFonts w:ascii="Calibri" w:eastAsia="Times New Roman" w:hAnsi="Calibri" w:cs="Calibri"/>
                <w:sz w:val="22"/>
                <w:lang w:val="en-GB" w:eastAsia="en-GB"/>
              </w:rPr>
              <w:t>Powerbank</w:t>
            </w:r>
            <w:proofErr w:type="spellEnd"/>
            <w:r w:rsidRPr="007C5BB1">
              <w:rPr>
                <w:rFonts w:ascii="Calibri" w:eastAsia="Times New Roman" w:hAnsi="Calibri" w:cs="Calibri"/>
                <w:sz w:val="22"/>
                <w:lang w:val="en-GB" w:eastAsia="en-GB"/>
              </w:rPr>
              <w:t xml:space="preserve"> stops displaying blue </w:t>
            </w:r>
            <w:proofErr w:type="spellStart"/>
            <w:r w:rsidRPr="007C5BB1">
              <w:rPr>
                <w:rFonts w:ascii="Calibri" w:eastAsia="Times New Roman" w:hAnsi="Calibri" w:cs="Calibri"/>
                <w:sz w:val="22"/>
                <w:lang w:val="en-GB" w:eastAsia="en-GB"/>
              </w:rPr>
              <w:t>color</w:t>
            </w:r>
            <w:proofErr w:type="spellEnd"/>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4FC52EBC"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5A9ECDD1"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23FD92DF" w14:textId="77777777" w:rsidTr="006F090F">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tcPr>
          <w:p w14:paraId="6362B98D"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7</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5D753023"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Click Submit</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73C4875A"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Final tag data is displayed</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55898353"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177FFC45"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2525E441" w14:textId="77777777" w:rsidTr="006F090F">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tcPr>
          <w:p w14:paraId="51F84A81"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8</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3D4F1A5E"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Record final tag data</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1EB36A62"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6404EA18"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2022-10-05 14:55:12</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2B959946"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66ABDA74" w14:textId="77777777" w:rsidTr="006F090F">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tcPr>
          <w:p w14:paraId="39B25294"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9</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0916BDC1"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Calculate tag’s execution time</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487A3B40"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143FF18D"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3 hours 30 minutes 4 seconds</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742265E4"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bl>
    <w:p w14:paraId="2C451964" w14:textId="6D510747" w:rsidR="007C5BB1" w:rsidRDefault="007C5BB1" w:rsidP="00CF0A1D">
      <w:pPr>
        <w:pStyle w:val="Corpodetexto"/>
        <w:rPr>
          <w:lang w:val="en-GB"/>
        </w:rPr>
      </w:pPr>
    </w:p>
    <w:p w14:paraId="58911EE2" w14:textId="121FD1CA" w:rsidR="007C5BB1" w:rsidRDefault="007C5BB1" w:rsidP="00CF0A1D">
      <w:pPr>
        <w:pStyle w:val="Corpodetexto"/>
        <w:rPr>
          <w:lang w:val="en-GB"/>
        </w:rPr>
      </w:pPr>
      <w:r>
        <w:rPr>
          <w:noProof/>
        </w:rPr>
        <w:drawing>
          <wp:inline distT="0" distB="0" distL="0" distR="0" wp14:anchorId="694353C7" wp14:editId="3D97EFE0">
            <wp:extent cx="9105900" cy="3548380"/>
            <wp:effectExtent l="0" t="0" r="0" b="13970"/>
            <wp:docPr id="163" name="Chart 163">
              <a:extLst xmlns:a="http://schemas.openxmlformats.org/drawingml/2006/main">
                <a:ext uri="{FF2B5EF4-FFF2-40B4-BE49-F238E27FC236}">
                  <a16:creationId xmlns:a16="http://schemas.microsoft.com/office/drawing/2014/main" id="{E8814B67-1477-4612-A873-924EBAE15EA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34"/>
              </a:graphicData>
            </a:graphic>
          </wp:inline>
        </w:drawing>
      </w:r>
    </w:p>
    <w:p w14:paraId="69BFF2BE" w14:textId="6D0E4595" w:rsidR="007C5BB1" w:rsidRDefault="007C5BB1" w:rsidP="00CF0A1D">
      <w:pPr>
        <w:pStyle w:val="Corpodetexto"/>
        <w:rPr>
          <w:lang w:val="en-GB"/>
        </w:rPr>
      </w:pPr>
      <w:r>
        <w:rPr>
          <w:lang w:val="en-GB"/>
        </w:rPr>
        <w:br w:type="page"/>
      </w:r>
    </w:p>
    <w:tbl>
      <w:tblPr>
        <w:tblpPr w:leftFromText="180" w:rightFromText="180" w:vertAnchor="text" w:tblpY="1"/>
        <w:tblOverlap w:val="never"/>
        <w:tblW w:w="19026" w:type="dxa"/>
        <w:tblLook w:val="04A0" w:firstRow="1" w:lastRow="0" w:firstColumn="1" w:lastColumn="0" w:noHBand="0" w:noVBand="1"/>
      </w:tblPr>
      <w:tblGrid>
        <w:gridCol w:w="1296"/>
        <w:gridCol w:w="1615"/>
        <w:gridCol w:w="1614"/>
        <w:gridCol w:w="1297"/>
        <w:gridCol w:w="1296"/>
        <w:gridCol w:w="1298"/>
        <w:gridCol w:w="2592"/>
        <w:gridCol w:w="3891"/>
        <w:gridCol w:w="236"/>
        <w:gridCol w:w="1297"/>
        <w:gridCol w:w="1296"/>
        <w:gridCol w:w="1298"/>
      </w:tblGrid>
      <w:tr w:rsidR="00012B6E" w:rsidRPr="00454C63" w14:paraId="1D745CAA" w14:textId="77777777" w:rsidTr="00012B6E">
        <w:trPr>
          <w:gridAfter w:val="4"/>
          <w:wAfter w:w="4127" w:type="dxa"/>
          <w:trHeight w:val="295"/>
        </w:trPr>
        <w:tc>
          <w:tcPr>
            <w:tcW w:w="2911" w:type="dxa"/>
            <w:gridSpan w:val="2"/>
            <w:tcBorders>
              <w:top w:val="single" w:sz="4" w:space="0" w:color="B2B2B2"/>
              <w:left w:val="single" w:sz="4" w:space="0" w:color="B2B2B2"/>
              <w:bottom w:val="single" w:sz="4" w:space="0" w:color="B2B2B2"/>
              <w:right w:val="single" w:sz="4" w:space="0" w:color="B2B2B2"/>
            </w:tcBorders>
            <w:shd w:val="clear" w:color="auto" w:fill="DEEAF6"/>
            <w:noWrap/>
            <w:hideMark/>
          </w:tcPr>
          <w:p w14:paraId="5BB463A6"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lastRenderedPageBreak/>
              <w:t>Test Case ID</w:t>
            </w:r>
          </w:p>
        </w:tc>
        <w:tc>
          <w:tcPr>
            <w:tcW w:w="1614" w:type="dxa"/>
            <w:tcBorders>
              <w:top w:val="single" w:sz="4" w:space="0" w:color="auto"/>
              <w:left w:val="nil"/>
              <w:bottom w:val="single" w:sz="4" w:space="0" w:color="auto"/>
              <w:right w:val="single" w:sz="4" w:space="0" w:color="auto"/>
            </w:tcBorders>
            <w:shd w:val="clear" w:color="auto" w:fill="auto"/>
            <w:noWrap/>
            <w:hideMark/>
          </w:tcPr>
          <w:p w14:paraId="325FCFF1"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TagT10</w:t>
            </w:r>
          </w:p>
        </w:tc>
        <w:tc>
          <w:tcPr>
            <w:tcW w:w="2593" w:type="dxa"/>
            <w:gridSpan w:val="2"/>
            <w:tcBorders>
              <w:top w:val="single" w:sz="4" w:space="0" w:color="B2B2B2"/>
              <w:left w:val="single" w:sz="4" w:space="0" w:color="B2B2B2"/>
              <w:bottom w:val="single" w:sz="4" w:space="0" w:color="B2B2B2"/>
              <w:right w:val="single" w:sz="4" w:space="0" w:color="B2B2B2"/>
            </w:tcBorders>
            <w:shd w:val="clear" w:color="auto" w:fill="DEEAF6"/>
            <w:noWrap/>
            <w:hideMark/>
          </w:tcPr>
          <w:p w14:paraId="20B914F6"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Test Case Description</w:t>
            </w:r>
          </w:p>
        </w:tc>
        <w:tc>
          <w:tcPr>
            <w:tcW w:w="7781" w:type="dxa"/>
            <w:gridSpan w:val="3"/>
            <w:tcBorders>
              <w:top w:val="single" w:sz="4" w:space="0" w:color="auto"/>
              <w:left w:val="nil"/>
              <w:bottom w:val="single" w:sz="4" w:space="0" w:color="auto"/>
              <w:right w:val="single" w:sz="4" w:space="0" w:color="000000"/>
            </w:tcBorders>
            <w:shd w:val="clear" w:color="auto" w:fill="auto"/>
            <w:hideMark/>
          </w:tcPr>
          <w:p w14:paraId="7765F4FC"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 xml:space="preserve">Test the duration of the tag’s execution time powered with a </w:t>
            </w:r>
            <w:proofErr w:type="spellStart"/>
            <w:r w:rsidRPr="00012B6E">
              <w:rPr>
                <w:rFonts w:ascii="Calibri" w:eastAsia="Times New Roman" w:hAnsi="Calibri" w:cs="Calibri"/>
                <w:sz w:val="22"/>
                <w:lang w:val="en-GB" w:eastAsia="en-GB"/>
              </w:rPr>
              <w:t>powerbank</w:t>
            </w:r>
            <w:proofErr w:type="spellEnd"/>
          </w:p>
        </w:tc>
      </w:tr>
      <w:tr w:rsidR="00012B6E" w:rsidRPr="00012B6E" w14:paraId="0E532AF9" w14:textId="77777777" w:rsidTr="00012B6E">
        <w:trPr>
          <w:gridAfter w:val="4"/>
          <w:wAfter w:w="4127" w:type="dxa"/>
          <w:trHeight w:val="295"/>
        </w:trPr>
        <w:tc>
          <w:tcPr>
            <w:tcW w:w="2911" w:type="dxa"/>
            <w:gridSpan w:val="2"/>
            <w:tcBorders>
              <w:top w:val="single" w:sz="4" w:space="0" w:color="B2B2B2"/>
              <w:left w:val="single" w:sz="4" w:space="0" w:color="B2B2B2"/>
              <w:bottom w:val="single" w:sz="4" w:space="0" w:color="B2B2B2"/>
              <w:right w:val="single" w:sz="4" w:space="0" w:color="B2B2B2"/>
            </w:tcBorders>
            <w:shd w:val="clear" w:color="auto" w:fill="DEEAF6"/>
            <w:noWrap/>
            <w:hideMark/>
          </w:tcPr>
          <w:p w14:paraId="141395A4"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Created By</w:t>
            </w:r>
          </w:p>
        </w:tc>
        <w:tc>
          <w:tcPr>
            <w:tcW w:w="1614" w:type="dxa"/>
            <w:tcBorders>
              <w:top w:val="nil"/>
              <w:left w:val="nil"/>
              <w:bottom w:val="single" w:sz="4" w:space="0" w:color="auto"/>
              <w:right w:val="single" w:sz="4" w:space="0" w:color="auto"/>
            </w:tcBorders>
            <w:shd w:val="clear" w:color="auto" w:fill="auto"/>
            <w:noWrap/>
            <w:hideMark/>
          </w:tcPr>
          <w:p w14:paraId="4E606AAD"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Pedro</w:t>
            </w:r>
          </w:p>
        </w:tc>
        <w:tc>
          <w:tcPr>
            <w:tcW w:w="2593" w:type="dxa"/>
            <w:gridSpan w:val="2"/>
            <w:tcBorders>
              <w:top w:val="single" w:sz="4" w:space="0" w:color="B2B2B2"/>
              <w:left w:val="single" w:sz="4" w:space="0" w:color="B2B2B2"/>
              <w:bottom w:val="single" w:sz="4" w:space="0" w:color="B2B2B2"/>
              <w:right w:val="single" w:sz="4" w:space="0" w:color="B2B2B2"/>
            </w:tcBorders>
            <w:shd w:val="clear" w:color="auto" w:fill="DEEAF6"/>
            <w:hideMark/>
          </w:tcPr>
          <w:p w14:paraId="63E94E3B"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Version</w:t>
            </w:r>
          </w:p>
        </w:tc>
        <w:tc>
          <w:tcPr>
            <w:tcW w:w="7781" w:type="dxa"/>
            <w:gridSpan w:val="3"/>
            <w:tcBorders>
              <w:top w:val="single" w:sz="4" w:space="0" w:color="auto"/>
              <w:left w:val="nil"/>
              <w:bottom w:val="single" w:sz="4" w:space="0" w:color="auto"/>
              <w:right w:val="single" w:sz="4" w:space="0" w:color="000000"/>
            </w:tcBorders>
            <w:shd w:val="clear" w:color="auto" w:fill="auto"/>
            <w:noWrap/>
            <w:hideMark/>
          </w:tcPr>
          <w:p w14:paraId="086B100B"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1.0</w:t>
            </w:r>
          </w:p>
        </w:tc>
      </w:tr>
      <w:tr w:rsidR="00012B6E" w:rsidRPr="00012B6E" w14:paraId="7F4DC71A" w14:textId="77777777" w:rsidTr="006F090F">
        <w:trPr>
          <w:trHeight w:val="295"/>
        </w:trPr>
        <w:tc>
          <w:tcPr>
            <w:tcW w:w="1296" w:type="dxa"/>
            <w:tcBorders>
              <w:top w:val="nil"/>
              <w:left w:val="nil"/>
              <w:bottom w:val="nil"/>
              <w:right w:val="nil"/>
            </w:tcBorders>
            <w:shd w:val="clear" w:color="auto" w:fill="auto"/>
            <w:hideMark/>
          </w:tcPr>
          <w:p w14:paraId="27A4560B"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hideMark/>
          </w:tcPr>
          <w:p w14:paraId="6685B7B0"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hideMark/>
          </w:tcPr>
          <w:p w14:paraId="32E4D705"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1019ACDE"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44097027"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39206827"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6483" w:type="dxa"/>
            <w:gridSpan w:val="2"/>
            <w:tcBorders>
              <w:top w:val="nil"/>
              <w:left w:val="nil"/>
              <w:bottom w:val="nil"/>
              <w:right w:val="nil"/>
            </w:tcBorders>
            <w:shd w:val="clear" w:color="auto" w:fill="auto"/>
            <w:hideMark/>
          </w:tcPr>
          <w:p w14:paraId="2B486DCC"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236" w:type="dxa"/>
            <w:tcBorders>
              <w:top w:val="nil"/>
              <w:left w:val="nil"/>
              <w:bottom w:val="nil"/>
              <w:right w:val="nil"/>
            </w:tcBorders>
            <w:shd w:val="clear" w:color="auto" w:fill="auto"/>
            <w:hideMark/>
          </w:tcPr>
          <w:p w14:paraId="14A8E57B"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2E786644"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5BF81C96"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586D972F"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r>
      <w:tr w:rsidR="00012B6E" w:rsidRPr="00012B6E" w14:paraId="59443023" w14:textId="77777777" w:rsidTr="00012B6E">
        <w:trPr>
          <w:gridAfter w:val="5"/>
          <w:wAfter w:w="8018" w:type="dxa"/>
          <w:trHeight w:val="295"/>
        </w:trPr>
        <w:tc>
          <w:tcPr>
            <w:tcW w:w="2911" w:type="dxa"/>
            <w:gridSpan w:val="2"/>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65DC3943"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Date Tested</w:t>
            </w:r>
          </w:p>
        </w:tc>
        <w:tc>
          <w:tcPr>
            <w:tcW w:w="291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4C8DB341"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27-Aug-2022</w:t>
            </w:r>
          </w:p>
        </w:tc>
        <w:tc>
          <w:tcPr>
            <w:tcW w:w="2594" w:type="dxa"/>
            <w:gridSpan w:val="2"/>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73229E60"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Test Case (Pass/Fail/Not Executed)</w:t>
            </w:r>
          </w:p>
        </w:tc>
        <w:tc>
          <w:tcPr>
            <w:tcW w:w="259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222B9F2"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Pass</w:t>
            </w:r>
          </w:p>
        </w:tc>
      </w:tr>
      <w:tr w:rsidR="00012B6E" w:rsidRPr="00012B6E" w14:paraId="659A319D" w14:textId="77777777" w:rsidTr="006F090F">
        <w:trPr>
          <w:trHeight w:val="295"/>
        </w:trPr>
        <w:tc>
          <w:tcPr>
            <w:tcW w:w="1296" w:type="dxa"/>
            <w:tcBorders>
              <w:top w:val="nil"/>
              <w:left w:val="nil"/>
              <w:bottom w:val="nil"/>
              <w:right w:val="nil"/>
            </w:tcBorders>
            <w:shd w:val="clear" w:color="auto" w:fill="auto"/>
            <w:hideMark/>
          </w:tcPr>
          <w:p w14:paraId="27F78389"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hideMark/>
          </w:tcPr>
          <w:p w14:paraId="5D7DE9EC"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hideMark/>
          </w:tcPr>
          <w:p w14:paraId="4283E3B1"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58C2D8C9"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46038EE8"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118E25BD"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6483" w:type="dxa"/>
            <w:gridSpan w:val="2"/>
            <w:tcBorders>
              <w:top w:val="nil"/>
              <w:left w:val="nil"/>
              <w:bottom w:val="nil"/>
              <w:right w:val="nil"/>
            </w:tcBorders>
            <w:shd w:val="clear" w:color="auto" w:fill="auto"/>
            <w:hideMark/>
          </w:tcPr>
          <w:p w14:paraId="154A73C4"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236" w:type="dxa"/>
            <w:tcBorders>
              <w:top w:val="nil"/>
              <w:left w:val="nil"/>
              <w:bottom w:val="nil"/>
              <w:right w:val="nil"/>
            </w:tcBorders>
            <w:shd w:val="clear" w:color="auto" w:fill="auto"/>
            <w:hideMark/>
          </w:tcPr>
          <w:p w14:paraId="6447F134"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36FD5146"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2F23CE29"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0BA8CBAC"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r>
      <w:tr w:rsidR="00012B6E" w:rsidRPr="00012B6E" w14:paraId="6806E921" w14:textId="77777777" w:rsidTr="00012B6E">
        <w:trPr>
          <w:gridAfter w:val="4"/>
          <w:wAfter w:w="4127" w:type="dxa"/>
          <w:trHeight w:val="295"/>
        </w:trPr>
        <w:tc>
          <w:tcPr>
            <w:tcW w:w="1296" w:type="dxa"/>
            <w:tcBorders>
              <w:top w:val="single" w:sz="4" w:space="0" w:color="B2B2B2"/>
              <w:left w:val="single" w:sz="4" w:space="0" w:color="B2B2B2"/>
              <w:bottom w:val="single" w:sz="4" w:space="0" w:color="B2B2B2"/>
              <w:right w:val="single" w:sz="4" w:space="0" w:color="B2B2B2"/>
            </w:tcBorders>
            <w:shd w:val="clear" w:color="auto" w:fill="DEEAF6"/>
            <w:hideMark/>
          </w:tcPr>
          <w:p w14:paraId="676E53B6"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S #</w:t>
            </w:r>
          </w:p>
        </w:tc>
        <w:tc>
          <w:tcPr>
            <w:tcW w:w="4526" w:type="dxa"/>
            <w:gridSpan w:val="3"/>
            <w:tcBorders>
              <w:top w:val="single" w:sz="4" w:space="0" w:color="B2B2B2"/>
              <w:left w:val="nil"/>
              <w:bottom w:val="single" w:sz="4" w:space="0" w:color="B2B2B2"/>
              <w:right w:val="single" w:sz="4" w:space="0" w:color="B2B2B2"/>
            </w:tcBorders>
            <w:shd w:val="clear" w:color="auto" w:fill="DEEAF6"/>
            <w:hideMark/>
          </w:tcPr>
          <w:p w14:paraId="0E8E5ABE"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Prerequisites:</w:t>
            </w:r>
          </w:p>
        </w:tc>
        <w:tc>
          <w:tcPr>
            <w:tcW w:w="1296" w:type="dxa"/>
            <w:tcBorders>
              <w:top w:val="nil"/>
              <w:left w:val="nil"/>
              <w:bottom w:val="nil"/>
              <w:right w:val="nil"/>
            </w:tcBorders>
            <w:shd w:val="clear" w:color="auto" w:fill="auto"/>
            <w:hideMark/>
          </w:tcPr>
          <w:p w14:paraId="063BD48A" w14:textId="77777777" w:rsidR="00012B6E" w:rsidRPr="00012B6E" w:rsidRDefault="00012B6E" w:rsidP="00012B6E">
            <w:pPr>
              <w:widowControl/>
              <w:autoSpaceDE/>
              <w:autoSpaceDN/>
              <w:spacing w:line="240" w:lineRule="auto"/>
              <w:jc w:val="left"/>
              <w:rPr>
                <w:rFonts w:ascii="Calibri" w:eastAsia="Times New Roman" w:hAnsi="Calibri" w:cs="Calibri"/>
                <w:b/>
                <w:bCs/>
                <w:sz w:val="22"/>
                <w:lang w:val="en-GB" w:eastAsia="en-GB"/>
              </w:rPr>
            </w:pPr>
          </w:p>
        </w:tc>
        <w:tc>
          <w:tcPr>
            <w:tcW w:w="1298" w:type="dxa"/>
            <w:tcBorders>
              <w:top w:val="single" w:sz="4" w:space="0" w:color="B2B2B2"/>
              <w:left w:val="single" w:sz="4" w:space="0" w:color="B2B2B2"/>
              <w:bottom w:val="single" w:sz="4" w:space="0" w:color="B2B2B2"/>
              <w:right w:val="single" w:sz="4" w:space="0" w:color="B2B2B2"/>
            </w:tcBorders>
            <w:shd w:val="clear" w:color="auto" w:fill="DEEAF6"/>
            <w:noWrap/>
            <w:vAlign w:val="center"/>
            <w:hideMark/>
          </w:tcPr>
          <w:p w14:paraId="4055575F"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S #</w:t>
            </w:r>
          </w:p>
        </w:tc>
        <w:tc>
          <w:tcPr>
            <w:tcW w:w="6483" w:type="dxa"/>
            <w:gridSpan w:val="2"/>
            <w:tcBorders>
              <w:top w:val="single" w:sz="4" w:space="0" w:color="B2B2B2"/>
              <w:left w:val="nil"/>
              <w:bottom w:val="single" w:sz="4" w:space="0" w:color="B2B2B2"/>
              <w:right w:val="single" w:sz="4" w:space="0" w:color="B2B2B2"/>
            </w:tcBorders>
            <w:shd w:val="clear" w:color="auto" w:fill="DEEAF6"/>
            <w:noWrap/>
            <w:vAlign w:val="center"/>
            <w:hideMark/>
          </w:tcPr>
          <w:p w14:paraId="2505BBEB"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Test Data</w:t>
            </w:r>
          </w:p>
        </w:tc>
      </w:tr>
      <w:tr w:rsidR="00012B6E" w:rsidRPr="00012B6E" w14:paraId="17110E27" w14:textId="77777777" w:rsidTr="006F090F">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hideMark/>
          </w:tcPr>
          <w:p w14:paraId="6C2A911E"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1</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380E2EF3"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proofErr w:type="spellStart"/>
            <w:r w:rsidRPr="00012B6E">
              <w:rPr>
                <w:rFonts w:ascii="Calibri" w:eastAsia="Times New Roman" w:hAnsi="Calibri" w:cs="Calibri"/>
                <w:sz w:val="22"/>
                <w:lang w:val="en-GB" w:eastAsia="en-GB"/>
              </w:rPr>
              <w:t>Powerbank</w:t>
            </w:r>
            <w:proofErr w:type="spellEnd"/>
            <w:r w:rsidRPr="00012B6E">
              <w:rPr>
                <w:rFonts w:ascii="Calibri" w:eastAsia="Times New Roman" w:hAnsi="Calibri" w:cs="Calibri"/>
                <w:sz w:val="22"/>
                <w:lang w:val="en-GB" w:eastAsia="en-GB"/>
              </w:rPr>
              <w:t xml:space="preserve"> fully charged</w:t>
            </w:r>
          </w:p>
        </w:tc>
        <w:tc>
          <w:tcPr>
            <w:tcW w:w="1296" w:type="dxa"/>
            <w:tcBorders>
              <w:top w:val="nil"/>
              <w:left w:val="nil"/>
              <w:bottom w:val="nil"/>
              <w:right w:val="nil"/>
            </w:tcBorders>
            <w:shd w:val="clear" w:color="auto" w:fill="auto"/>
            <w:hideMark/>
          </w:tcPr>
          <w:p w14:paraId="132BEE48"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760F702"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1</w:t>
            </w:r>
          </w:p>
        </w:tc>
        <w:tc>
          <w:tcPr>
            <w:tcW w:w="6483" w:type="dxa"/>
            <w:gridSpan w:val="2"/>
            <w:tcBorders>
              <w:top w:val="single" w:sz="4" w:space="0" w:color="auto"/>
              <w:left w:val="nil"/>
              <w:bottom w:val="single" w:sz="4" w:space="0" w:color="auto"/>
              <w:right w:val="single" w:sz="4" w:space="0" w:color="000000"/>
            </w:tcBorders>
            <w:shd w:val="clear" w:color="auto" w:fill="auto"/>
            <w:vAlign w:val="center"/>
            <w:hideMark/>
          </w:tcPr>
          <w:p w14:paraId="7DF0B9B3"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proofErr w:type="spellStart"/>
            <w:r w:rsidRPr="00012B6E">
              <w:rPr>
                <w:rFonts w:ascii="Calibri" w:eastAsia="Times New Roman" w:hAnsi="Calibri" w:cs="Calibri"/>
                <w:sz w:val="22"/>
                <w:lang w:val="en-GB" w:eastAsia="en-GB"/>
              </w:rPr>
              <w:t>TagName</w:t>
            </w:r>
            <w:proofErr w:type="spellEnd"/>
            <w:r w:rsidRPr="00012B6E">
              <w:rPr>
                <w:rFonts w:ascii="Calibri" w:eastAsia="Times New Roman" w:hAnsi="Calibri" w:cs="Calibri"/>
                <w:sz w:val="22"/>
                <w:lang w:val="en-GB" w:eastAsia="en-GB"/>
              </w:rPr>
              <w:t xml:space="preserve"> = tagT10</w:t>
            </w:r>
          </w:p>
        </w:tc>
      </w:tr>
      <w:tr w:rsidR="00012B6E" w:rsidRPr="00012B6E" w14:paraId="1A079806"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hideMark/>
          </w:tcPr>
          <w:p w14:paraId="0458A70B"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2</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580CFF4D"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Tag data saved in the flash memory</w:t>
            </w:r>
          </w:p>
        </w:tc>
        <w:tc>
          <w:tcPr>
            <w:tcW w:w="1296" w:type="dxa"/>
            <w:tcBorders>
              <w:top w:val="nil"/>
              <w:left w:val="nil"/>
              <w:bottom w:val="nil"/>
              <w:right w:val="nil"/>
            </w:tcBorders>
            <w:shd w:val="clear" w:color="auto" w:fill="auto"/>
            <w:hideMark/>
          </w:tcPr>
          <w:p w14:paraId="05AB108E"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single" w:sz="4" w:space="0" w:color="auto"/>
              <w:bottom w:val="single" w:sz="4" w:space="0" w:color="auto"/>
              <w:right w:val="single" w:sz="4" w:space="0" w:color="auto"/>
            </w:tcBorders>
            <w:shd w:val="clear" w:color="auto" w:fill="auto"/>
            <w:vAlign w:val="center"/>
            <w:hideMark/>
          </w:tcPr>
          <w:p w14:paraId="0EA6DA6D"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2</w:t>
            </w:r>
          </w:p>
        </w:tc>
        <w:tc>
          <w:tcPr>
            <w:tcW w:w="6483" w:type="dxa"/>
            <w:gridSpan w:val="2"/>
            <w:tcBorders>
              <w:top w:val="single" w:sz="4" w:space="0" w:color="auto"/>
              <w:left w:val="nil"/>
              <w:bottom w:val="single" w:sz="4" w:space="0" w:color="auto"/>
              <w:right w:val="single" w:sz="4" w:space="0" w:color="000000"/>
            </w:tcBorders>
            <w:shd w:val="clear" w:color="auto" w:fill="auto"/>
            <w:vAlign w:val="center"/>
            <w:hideMark/>
          </w:tcPr>
          <w:p w14:paraId="32163BF9"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proofErr w:type="spellStart"/>
            <w:r w:rsidRPr="00012B6E">
              <w:rPr>
                <w:rFonts w:ascii="Calibri" w:eastAsia="Times New Roman" w:hAnsi="Calibri" w:cs="Calibri"/>
                <w:sz w:val="22"/>
                <w:lang w:val="en-GB" w:eastAsia="en-GB"/>
              </w:rPr>
              <w:t>WIFIinterval</w:t>
            </w:r>
            <w:proofErr w:type="spellEnd"/>
            <w:r w:rsidRPr="00012B6E">
              <w:rPr>
                <w:rFonts w:ascii="Calibri" w:eastAsia="Times New Roman" w:hAnsi="Calibri" w:cs="Calibri"/>
                <w:sz w:val="22"/>
                <w:lang w:val="en-GB" w:eastAsia="en-GB"/>
              </w:rPr>
              <w:t xml:space="preserve"> = 20000</w:t>
            </w:r>
          </w:p>
        </w:tc>
      </w:tr>
      <w:tr w:rsidR="00012B6E" w:rsidRPr="00012B6E" w14:paraId="598347E0"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hideMark/>
          </w:tcPr>
          <w:p w14:paraId="305FEC7B"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3</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6AFFFD67"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Internet Access</w:t>
            </w:r>
          </w:p>
        </w:tc>
        <w:tc>
          <w:tcPr>
            <w:tcW w:w="1296" w:type="dxa"/>
            <w:tcBorders>
              <w:top w:val="nil"/>
              <w:left w:val="nil"/>
              <w:bottom w:val="nil"/>
              <w:right w:val="nil"/>
            </w:tcBorders>
            <w:shd w:val="clear" w:color="auto" w:fill="auto"/>
            <w:hideMark/>
          </w:tcPr>
          <w:p w14:paraId="79A946A2"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single" w:sz="4" w:space="0" w:color="auto"/>
              <w:bottom w:val="single" w:sz="4" w:space="0" w:color="auto"/>
              <w:right w:val="single" w:sz="4" w:space="0" w:color="auto"/>
            </w:tcBorders>
            <w:shd w:val="clear" w:color="auto" w:fill="auto"/>
            <w:vAlign w:val="center"/>
            <w:hideMark/>
          </w:tcPr>
          <w:p w14:paraId="6E07BC8B"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3</w:t>
            </w:r>
          </w:p>
        </w:tc>
        <w:tc>
          <w:tcPr>
            <w:tcW w:w="6483" w:type="dxa"/>
            <w:gridSpan w:val="2"/>
            <w:tcBorders>
              <w:top w:val="single" w:sz="4" w:space="0" w:color="auto"/>
              <w:left w:val="nil"/>
              <w:bottom w:val="single" w:sz="4" w:space="0" w:color="auto"/>
              <w:right w:val="single" w:sz="4" w:space="0" w:color="000000"/>
            </w:tcBorders>
            <w:shd w:val="clear" w:color="auto" w:fill="auto"/>
            <w:vAlign w:val="center"/>
            <w:hideMark/>
          </w:tcPr>
          <w:p w14:paraId="39D91EE7"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proofErr w:type="spellStart"/>
            <w:r w:rsidRPr="00012B6E">
              <w:rPr>
                <w:rFonts w:ascii="Calibri" w:eastAsia="Times New Roman" w:hAnsi="Calibri" w:cs="Calibri"/>
                <w:sz w:val="22"/>
                <w:lang w:val="en-GB" w:eastAsia="en-GB"/>
              </w:rPr>
              <w:t>BLEinterval</w:t>
            </w:r>
            <w:proofErr w:type="spellEnd"/>
            <w:r w:rsidRPr="00012B6E">
              <w:rPr>
                <w:rFonts w:ascii="Calibri" w:eastAsia="Times New Roman" w:hAnsi="Calibri" w:cs="Calibri"/>
                <w:sz w:val="22"/>
                <w:lang w:val="en-GB" w:eastAsia="en-GB"/>
              </w:rPr>
              <w:t xml:space="preserve"> = 0</w:t>
            </w:r>
          </w:p>
        </w:tc>
      </w:tr>
      <w:tr w:rsidR="00012B6E" w:rsidRPr="00012B6E" w14:paraId="49174055" w14:textId="77777777" w:rsidTr="006F090F">
        <w:trPr>
          <w:gridAfter w:val="7"/>
          <w:wAfter w:w="11908" w:type="dxa"/>
          <w:trHeight w:val="295"/>
        </w:trPr>
        <w:tc>
          <w:tcPr>
            <w:tcW w:w="1296" w:type="dxa"/>
            <w:tcBorders>
              <w:top w:val="nil"/>
              <w:left w:val="single" w:sz="4" w:space="0" w:color="auto"/>
              <w:bottom w:val="single" w:sz="4" w:space="0" w:color="auto"/>
              <w:right w:val="single" w:sz="4" w:space="0" w:color="auto"/>
            </w:tcBorders>
            <w:shd w:val="clear" w:color="auto" w:fill="auto"/>
            <w:hideMark/>
          </w:tcPr>
          <w:p w14:paraId="1C6952EA"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4</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0F9E9C20"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Webserver online</w:t>
            </w:r>
          </w:p>
        </w:tc>
        <w:tc>
          <w:tcPr>
            <w:tcW w:w="1296" w:type="dxa"/>
            <w:tcBorders>
              <w:top w:val="nil"/>
              <w:left w:val="nil"/>
              <w:bottom w:val="nil"/>
              <w:right w:val="nil"/>
            </w:tcBorders>
            <w:shd w:val="clear" w:color="auto" w:fill="auto"/>
            <w:hideMark/>
          </w:tcPr>
          <w:p w14:paraId="52D8252E"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r>
      <w:tr w:rsidR="00012B6E" w:rsidRPr="00012B6E" w14:paraId="72F5F40A" w14:textId="77777777" w:rsidTr="006F090F">
        <w:trPr>
          <w:trHeight w:val="295"/>
        </w:trPr>
        <w:tc>
          <w:tcPr>
            <w:tcW w:w="1296" w:type="dxa"/>
            <w:tcBorders>
              <w:top w:val="nil"/>
              <w:left w:val="nil"/>
              <w:bottom w:val="nil"/>
              <w:right w:val="nil"/>
            </w:tcBorders>
            <w:shd w:val="clear" w:color="auto" w:fill="auto"/>
            <w:hideMark/>
          </w:tcPr>
          <w:p w14:paraId="1C0BE8EE"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hideMark/>
          </w:tcPr>
          <w:p w14:paraId="0FF3A318"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hideMark/>
          </w:tcPr>
          <w:p w14:paraId="10C47EC7"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5D404E77"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070F1196"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68225F9D"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6483" w:type="dxa"/>
            <w:gridSpan w:val="2"/>
            <w:tcBorders>
              <w:top w:val="nil"/>
              <w:left w:val="nil"/>
              <w:bottom w:val="nil"/>
              <w:right w:val="nil"/>
            </w:tcBorders>
            <w:shd w:val="clear" w:color="auto" w:fill="auto"/>
            <w:hideMark/>
          </w:tcPr>
          <w:p w14:paraId="09BAE5C0"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236" w:type="dxa"/>
            <w:tcBorders>
              <w:top w:val="nil"/>
              <w:left w:val="nil"/>
              <w:bottom w:val="nil"/>
              <w:right w:val="nil"/>
            </w:tcBorders>
            <w:shd w:val="clear" w:color="auto" w:fill="auto"/>
            <w:hideMark/>
          </w:tcPr>
          <w:p w14:paraId="620CB6D0"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1CCE2F05"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2CEE840C"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554C80CC"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r>
      <w:tr w:rsidR="00012B6E" w:rsidRPr="00454C63" w14:paraId="40B50925" w14:textId="77777777" w:rsidTr="00012B6E">
        <w:trPr>
          <w:trHeight w:val="295"/>
        </w:trPr>
        <w:tc>
          <w:tcPr>
            <w:tcW w:w="1296" w:type="dxa"/>
            <w:tcBorders>
              <w:top w:val="single" w:sz="4" w:space="0" w:color="B2B2B2"/>
              <w:left w:val="single" w:sz="4" w:space="0" w:color="B2B2B2"/>
              <w:bottom w:val="single" w:sz="4" w:space="0" w:color="B2B2B2"/>
              <w:right w:val="single" w:sz="4" w:space="0" w:color="B2B2B2"/>
            </w:tcBorders>
            <w:shd w:val="clear" w:color="auto" w:fill="DEEAF6"/>
            <w:noWrap/>
            <w:hideMark/>
          </w:tcPr>
          <w:p w14:paraId="60A00CFB" w14:textId="77777777" w:rsidR="00012B6E" w:rsidRPr="00012B6E" w:rsidRDefault="00012B6E" w:rsidP="00012B6E">
            <w:pPr>
              <w:widowControl/>
              <w:autoSpaceDE/>
              <w:autoSpaceDN/>
              <w:spacing w:line="240" w:lineRule="auto"/>
              <w:jc w:val="left"/>
              <w:rPr>
                <w:rFonts w:ascii="Calibri" w:eastAsia="Times New Roman" w:hAnsi="Calibri" w:cs="Calibri"/>
                <w:b/>
                <w:bCs/>
                <w:sz w:val="22"/>
                <w:u w:val="single"/>
                <w:lang w:val="en-GB" w:eastAsia="en-GB"/>
              </w:rPr>
            </w:pPr>
            <w:r w:rsidRPr="00012B6E">
              <w:rPr>
                <w:rFonts w:ascii="Calibri" w:eastAsia="Times New Roman" w:hAnsi="Calibri" w:cs="Calibri"/>
                <w:b/>
                <w:bCs/>
                <w:sz w:val="22"/>
                <w:u w:val="single"/>
                <w:lang w:val="en-GB" w:eastAsia="en-GB"/>
              </w:rPr>
              <w:t>Test Scenario</w:t>
            </w:r>
          </w:p>
        </w:tc>
        <w:tc>
          <w:tcPr>
            <w:tcW w:w="13603" w:type="dxa"/>
            <w:gridSpan w:val="7"/>
            <w:tcBorders>
              <w:top w:val="nil"/>
              <w:left w:val="nil"/>
              <w:bottom w:val="nil"/>
              <w:right w:val="nil"/>
            </w:tcBorders>
            <w:shd w:val="clear" w:color="auto" w:fill="auto"/>
            <w:noWrap/>
            <w:hideMark/>
          </w:tcPr>
          <w:p w14:paraId="771EE201"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r w:rsidRPr="00012B6E">
              <w:rPr>
                <w:rFonts w:ascii="Calibri" w:eastAsia="Times New Roman" w:hAnsi="Calibri" w:cs="Calibri"/>
                <w:sz w:val="22"/>
                <w:lang w:val="en-GB" w:eastAsia="en-GB"/>
              </w:rPr>
              <w:t xml:space="preserve">A </w:t>
            </w:r>
            <w:proofErr w:type="spellStart"/>
            <w:r w:rsidRPr="00012B6E">
              <w:rPr>
                <w:rFonts w:ascii="Calibri" w:eastAsia="Times New Roman" w:hAnsi="Calibri" w:cs="Calibri"/>
                <w:sz w:val="22"/>
                <w:lang w:val="en-GB" w:eastAsia="en-GB"/>
              </w:rPr>
              <w:t>powerbank</w:t>
            </w:r>
            <w:proofErr w:type="spellEnd"/>
            <w:r w:rsidRPr="00012B6E">
              <w:rPr>
                <w:rFonts w:ascii="Calibri" w:eastAsia="Times New Roman" w:hAnsi="Calibri" w:cs="Calibri"/>
                <w:sz w:val="22"/>
                <w:lang w:val="en-GB" w:eastAsia="en-GB"/>
              </w:rPr>
              <w:t>-powered tag is left in an open environment with Internet Access, while the webserver is being monitored for the time at which the tag starts to post data and when it last posted data.</w:t>
            </w:r>
          </w:p>
        </w:tc>
        <w:tc>
          <w:tcPr>
            <w:tcW w:w="236" w:type="dxa"/>
            <w:tcBorders>
              <w:top w:val="nil"/>
              <w:left w:val="nil"/>
              <w:bottom w:val="nil"/>
              <w:right w:val="nil"/>
            </w:tcBorders>
            <w:shd w:val="clear" w:color="auto" w:fill="auto"/>
            <w:hideMark/>
          </w:tcPr>
          <w:p w14:paraId="76D144FC"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555064DE"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083A7317"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455DF60C"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r>
      <w:tr w:rsidR="00012B6E" w:rsidRPr="00454C63" w14:paraId="7A51CCBE" w14:textId="77777777" w:rsidTr="006F090F">
        <w:trPr>
          <w:trHeight w:val="295"/>
        </w:trPr>
        <w:tc>
          <w:tcPr>
            <w:tcW w:w="1296" w:type="dxa"/>
            <w:tcBorders>
              <w:top w:val="nil"/>
              <w:left w:val="nil"/>
              <w:bottom w:val="nil"/>
              <w:right w:val="nil"/>
            </w:tcBorders>
            <w:shd w:val="clear" w:color="auto" w:fill="auto"/>
            <w:noWrap/>
            <w:vAlign w:val="bottom"/>
            <w:hideMark/>
          </w:tcPr>
          <w:p w14:paraId="7C2CA1A9"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noWrap/>
            <w:vAlign w:val="bottom"/>
            <w:hideMark/>
          </w:tcPr>
          <w:p w14:paraId="5742CCB3"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noWrap/>
            <w:vAlign w:val="bottom"/>
            <w:hideMark/>
          </w:tcPr>
          <w:p w14:paraId="38B3D60E"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noWrap/>
            <w:vAlign w:val="bottom"/>
            <w:hideMark/>
          </w:tcPr>
          <w:p w14:paraId="6627A78F"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noWrap/>
            <w:vAlign w:val="bottom"/>
            <w:hideMark/>
          </w:tcPr>
          <w:p w14:paraId="1A53F5F0"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noWrap/>
            <w:vAlign w:val="bottom"/>
            <w:hideMark/>
          </w:tcPr>
          <w:p w14:paraId="220EBBA0"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6483" w:type="dxa"/>
            <w:gridSpan w:val="2"/>
            <w:tcBorders>
              <w:top w:val="nil"/>
              <w:left w:val="nil"/>
              <w:bottom w:val="nil"/>
              <w:right w:val="nil"/>
            </w:tcBorders>
            <w:shd w:val="clear" w:color="auto" w:fill="auto"/>
            <w:noWrap/>
            <w:vAlign w:val="bottom"/>
            <w:hideMark/>
          </w:tcPr>
          <w:p w14:paraId="2A40AEE3"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236" w:type="dxa"/>
            <w:tcBorders>
              <w:top w:val="nil"/>
              <w:left w:val="nil"/>
              <w:bottom w:val="nil"/>
              <w:right w:val="nil"/>
            </w:tcBorders>
            <w:shd w:val="clear" w:color="auto" w:fill="auto"/>
            <w:noWrap/>
            <w:vAlign w:val="bottom"/>
            <w:hideMark/>
          </w:tcPr>
          <w:p w14:paraId="0E81F211"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noWrap/>
            <w:vAlign w:val="bottom"/>
            <w:hideMark/>
          </w:tcPr>
          <w:p w14:paraId="2A30211D"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noWrap/>
            <w:vAlign w:val="bottom"/>
            <w:hideMark/>
          </w:tcPr>
          <w:p w14:paraId="13730C16"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noWrap/>
            <w:vAlign w:val="bottom"/>
            <w:hideMark/>
          </w:tcPr>
          <w:p w14:paraId="3FA36476"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r>
      <w:tr w:rsidR="00012B6E" w:rsidRPr="00454C63" w14:paraId="258A9C65" w14:textId="77777777" w:rsidTr="00012B6E">
        <w:trPr>
          <w:gridAfter w:val="4"/>
          <w:wAfter w:w="4127" w:type="dxa"/>
          <w:trHeight w:val="472"/>
        </w:trPr>
        <w:tc>
          <w:tcPr>
            <w:tcW w:w="1296" w:type="dxa"/>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2F2898F9"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Step #</w:t>
            </w:r>
          </w:p>
        </w:tc>
        <w:tc>
          <w:tcPr>
            <w:tcW w:w="3229" w:type="dxa"/>
            <w:gridSpan w:val="2"/>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43815D5A"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Step Details</w:t>
            </w:r>
          </w:p>
        </w:tc>
        <w:tc>
          <w:tcPr>
            <w:tcW w:w="2593" w:type="dxa"/>
            <w:gridSpan w:val="2"/>
            <w:vMerge w:val="restart"/>
            <w:tcBorders>
              <w:top w:val="single" w:sz="4" w:space="0" w:color="B2B2B2"/>
              <w:left w:val="single" w:sz="4" w:space="0" w:color="B2B2B2"/>
              <w:bottom w:val="single" w:sz="4" w:space="0" w:color="B2B2B2"/>
              <w:right w:val="single" w:sz="4" w:space="0" w:color="B2B2B2"/>
            </w:tcBorders>
            <w:shd w:val="clear" w:color="auto" w:fill="DEEAF6"/>
            <w:noWrap/>
            <w:vAlign w:val="center"/>
            <w:hideMark/>
          </w:tcPr>
          <w:p w14:paraId="54E717D1"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Expected Results</w:t>
            </w:r>
          </w:p>
        </w:tc>
        <w:tc>
          <w:tcPr>
            <w:tcW w:w="3890" w:type="dxa"/>
            <w:gridSpan w:val="2"/>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408989C3"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Actual Results</w:t>
            </w:r>
          </w:p>
        </w:tc>
        <w:tc>
          <w:tcPr>
            <w:tcW w:w="3891" w:type="dxa"/>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7776D9B3"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Pass / Fail / Not executed / Suspended</w:t>
            </w:r>
          </w:p>
        </w:tc>
      </w:tr>
      <w:tr w:rsidR="00012B6E" w:rsidRPr="00454C63" w14:paraId="3B4C1083" w14:textId="77777777" w:rsidTr="00012B6E">
        <w:trPr>
          <w:gridAfter w:val="4"/>
          <w:wAfter w:w="4127" w:type="dxa"/>
          <w:trHeight w:val="472"/>
        </w:trPr>
        <w:tc>
          <w:tcPr>
            <w:tcW w:w="1296" w:type="dxa"/>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519E859D" w14:textId="77777777" w:rsidR="00012B6E" w:rsidRPr="00012B6E" w:rsidRDefault="00012B6E" w:rsidP="00012B6E">
            <w:pPr>
              <w:widowControl/>
              <w:autoSpaceDE/>
              <w:autoSpaceDN/>
              <w:spacing w:line="240" w:lineRule="auto"/>
              <w:jc w:val="left"/>
              <w:rPr>
                <w:rFonts w:ascii="Calibri" w:eastAsia="Times New Roman" w:hAnsi="Calibri" w:cs="Calibri"/>
                <w:b/>
                <w:bCs/>
                <w:sz w:val="22"/>
                <w:lang w:val="en-GB" w:eastAsia="en-GB"/>
              </w:rPr>
            </w:pPr>
          </w:p>
        </w:tc>
        <w:tc>
          <w:tcPr>
            <w:tcW w:w="3229" w:type="dxa"/>
            <w:gridSpan w:val="2"/>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4978B758" w14:textId="77777777" w:rsidR="00012B6E" w:rsidRPr="00012B6E" w:rsidRDefault="00012B6E" w:rsidP="00012B6E">
            <w:pPr>
              <w:widowControl/>
              <w:autoSpaceDE/>
              <w:autoSpaceDN/>
              <w:spacing w:line="240" w:lineRule="auto"/>
              <w:jc w:val="left"/>
              <w:rPr>
                <w:rFonts w:ascii="Calibri" w:eastAsia="Times New Roman" w:hAnsi="Calibri" w:cs="Calibri"/>
                <w:b/>
                <w:bCs/>
                <w:sz w:val="22"/>
                <w:lang w:val="en-GB" w:eastAsia="en-GB"/>
              </w:rPr>
            </w:pPr>
          </w:p>
        </w:tc>
        <w:tc>
          <w:tcPr>
            <w:tcW w:w="2593" w:type="dxa"/>
            <w:gridSpan w:val="2"/>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371E869B" w14:textId="77777777" w:rsidR="00012B6E" w:rsidRPr="00012B6E" w:rsidRDefault="00012B6E" w:rsidP="00012B6E">
            <w:pPr>
              <w:widowControl/>
              <w:autoSpaceDE/>
              <w:autoSpaceDN/>
              <w:spacing w:line="240" w:lineRule="auto"/>
              <w:jc w:val="left"/>
              <w:rPr>
                <w:rFonts w:ascii="Calibri" w:eastAsia="Times New Roman" w:hAnsi="Calibri" w:cs="Calibri"/>
                <w:b/>
                <w:bCs/>
                <w:sz w:val="22"/>
                <w:lang w:val="en-GB" w:eastAsia="en-GB"/>
              </w:rPr>
            </w:pPr>
          </w:p>
        </w:tc>
        <w:tc>
          <w:tcPr>
            <w:tcW w:w="3890" w:type="dxa"/>
            <w:gridSpan w:val="2"/>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291EC7C5" w14:textId="77777777" w:rsidR="00012B6E" w:rsidRPr="00012B6E" w:rsidRDefault="00012B6E" w:rsidP="00012B6E">
            <w:pPr>
              <w:widowControl/>
              <w:autoSpaceDE/>
              <w:autoSpaceDN/>
              <w:spacing w:line="240" w:lineRule="auto"/>
              <w:jc w:val="left"/>
              <w:rPr>
                <w:rFonts w:ascii="Calibri" w:eastAsia="Times New Roman" w:hAnsi="Calibri" w:cs="Calibri"/>
                <w:b/>
                <w:bCs/>
                <w:sz w:val="22"/>
                <w:lang w:val="en-GB" w:eastAsia="en-GB"/>
              </w:rPr>
            </w:pPr>
          </w:p>
        </w:tc>
        <w:tc>
          <w:tcPr>
            <w:tcW w:w="3891" w:type="dxa"/>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1CE293C8" w14:textId="77777777" w:rsidR="00012B6E" w:rsidRPr="00012B6E" w:rsidRDefault="00012B6E" w:rsidP="00012B6E">
            <w:pPr>
              <w:widowControl/>
              <w:autoSpaceDE/>
              <w:autoSpaceDN/>
              <w:spacing w:line="240" w:lineRule="auto"/>
              <w:jc w:val="left"/>
              <w:rPr>
                <w:rFonts w:ascii="Calibri" w:eastAsia="Times New Roman" w:hAnsi="Calibri" w:cs="Calibri"/>
                <w:b/>
                <w:bCs/>
                <w:sz w:val="22"/>
                <w:lang w:val="en-GB" w:eastAsia="en-GB"/>
              </w:rPr>
            </w:pPr>
          </w:p>
        </w:tc>
      </w:tr>
      <w:tr w:rsidR="00012B6E" w:rsidRPr="00012B6E" w14:paraId="6F7F4B74" w14:textId="77777777" w:rsidTr="006F090F">
        <w:trPr>
          <w:gridAfter w:val="4"/>
          <w:wAfter w:w="4127" w:type="dxa"/>
          <w:trHeight w:val="573"/>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022358C"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1</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6B6D3265"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 xml:space="preserve">Connect the Tag to the </w:t>
            </w:r>
            <w:proofErr w:type="spellStart"/>
            <w:r w:rsidRPr="00012B6E">
              <w:rPr>
                <w:rFonts w:ascii="Calibri" w:eastAsia="Times New Roman" w:hAnsi="Calibri" w:cs="Calibri"/>
                <w:sz w:val="22"/>
                <w:lang w:val="en-GB" w:eastAsia="en-GB"/>
              </w:rPr>
              <w:t>Powerbank</w:t>
            </w:r>
            <w:proofErr w:type="spellEnd"/>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57333451"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 xml:space="preserve">The </w:t>
            </w:r>
            <w:proofErr w:type="spellStart"/>
            <w:r w:rsidRPr="00012B6E">
              <w:rPr>
                <w:rFonts w:ascii="Calibri" w:eastAsia="Times New Roman" w:hAnsi="Calibri" w:cs="Calibri"/>
                <w:sz w:val="22"/>
                <w:lang w:val="en-GB" w:eastAsia="en-GB"/>
              </w:rPr>
              <w:t>powerbank</w:t>
            </w:r>
            <w:proofErr w:type="spellEnd"/>
            <w:r w:rsidRPr="00012B6E">
              <w:rPr>
                <w:rFonts w:ascii="Calibri" w:eastAsia="Times New Roman" w:hAnsi="Calibri" w:cs="Calibri"/>
                <w:sz w:val="22"/>
                <w:lang w:val="en-GB" w:eastAsia="en-GB"/>
              </w:rPr>
              <w:t xml:space="preserve"> turns blue when it is working</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626AE95B"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3A873169"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Pass</w:t>
            </w:r>
          </w:p>
        </w:tc>
      </w:tr>
      <w:tr w:rsidR="00012B6E" w:rsidRPr="00012B6E" w14:paraId="2B847585"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017E97D5"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2</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70936F10"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Navigate to http://ils.dsi.uminho.pt/viewData</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6318AADA"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Site should open</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445F641B"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1A9043C4"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Pass</w:t>
            </w:r>
          </w:p>
        </w:tc>
      </w:tr>
      <w:tr w:rsidR="00012B6E" w:rsidRPr="00012B6E" w14:paraId="07D63284"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139D3574"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3</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11185738"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 xml:space="preserve">Enter </w:t>
            </w:r>
            <w:proofErr w:type="spellStart"/>
            <w:r w:rsidRPr="00012B6E">
              <w:rPr>
                <w:rFonts w:ascii="Calibri" w:eastAsia="Times New Roman" w:hAnsi="Calibri" w:cs="Calibri"/>
                <w:sz w:val="22"/>
                <w:lang w:val="en-GB" w:eastAsia="en-GB"/>
              </w:rPr>
              <w:t>TagName</w:t>
            </w:r>
            <w:proofErr w:type="spellEnd"/>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6DD6BC08"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Credential can be entered</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61F8840D"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15EEDE63"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Pass</w:t>
            </w:r>
          </w:p>
        </w:tc>
      </w:tr>
      <w:tr w:rsidR="00012B6E" w:rsidRPr="00012B6E" w14:paraId="5E51409D"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3F5CAE6C"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4</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619C2F1D"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Click Submit</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3FC8491F"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Initial tag data is displayed</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01A9FF16"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71AB93C7"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Pass</w:t>
            </w:r>
          </w:p>
        </w:tc>
      </w:tr>
      <w:tr w:rsidR="00012B6E" w:rsidRPr="00012B6E" w14:paraId="34440452"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6E28AE0F"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 5</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29AA6C4A"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Record initial tag data</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0A0909A9"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17C44368"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2022-08-27 11:39:13</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5F5AAA4C"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Pass</w:t>
            </w:r>
          </w:p>
        </w:tc>
      </w:tr>
      <w:tr w:rsidR="00012B6E" w:rsidRPr="00012B6E" w14:paraId="21083485"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3066880B"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 6</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687DE80F"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 xml:space="preserve">Wait until the </w:t>
            </w:r>
            <w:proofErr w:type="spellStart"/>
            <w:r w:rsidRPr="00012B6E">
              <w:rPr>
                <w:rFonts w:ascii="Calibri" w:eastAsia="Times New Roman" w:hAnsi="Calibri" w:cs="Calibri"/>
                <w:sz w:val="22"/>
                <w:lang w:val="en-GB" w:eastAsia="en-GB"/>
              </w:rPr>
              <w:t>powerbank</w:t>
            </w:r>
            <w:proofErr w:type="spellEnd"/>
            <w:r w:rsidRPr="00012B6E">
              <w:rPr>
                <w:rFonts w:ascii="Calibri" w:eastAsia="Times New Roman" w:hAnsi="Calibri" w:cs="Calibri"/>
                <w:sz w:val="22"/>
                <w:lang w:val="en-GB" w:eastAsia="en-GB"/>
              </w:rPr>
              <w:t xml:space="preserve"> is completely discharged</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413C6E07"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proofErr w:type="spellStart"/>
            <w:r w:rsidRPr="00012B6E">
              <w:rPr>
                <w:rFonts w:ascii="Calibri" w:eastAsia="Times New Roman" w:hAnsi="Calibri" w:cs="Calibri"/>
                <w:sz w:val="22"/>
                <w:lang w:val="en-GB" w:eastAsia="en-GB"/>
              </w:rPr>
              <w:t>Powerbank</w:t>
            </w:r>
            <w:proofErr w:type="spellEnd"/>
            <w:r w:rsidRPr="00012B6E">
              <w:rPr>
                <w:rFonts w:ascii="Calibri" w:eastAsia="Times New Roman" w:hAnsi="Calibri" w:cs="Calibri"/>
                <w:sz w:val="22"/>
                <w:lang w:val="en-GB" w:eastAsia="en-GB"/>
              </w:rPr>
              <w:t xml:space="preserve"> stops displaying blue </w:t>
            </w:r>
            <w:proofErr w:type="spellStart"/>
            <w:r w:rsidRPr="00012B6E">
              <w:rPr>
                <w:rFonts w:ascii="Calibri" w:eastAsia="Times New Roman" w:hAnsi="Calibri" w:cs="Calibri"/>
                <w:sz w:val="22"/>
                <w:lang w:val="en-GB" w:eastAsia="en-GB"/>
              </w:rPr>
              <w:t>color</w:t>
            </w:r>
            <w:proofErr w:type="spellEnd"/>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4655CF92"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6508E363"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Pass</w:t>
            </w:r>
          </w:p>
        </w:tc>
      </w:tr>
      <w:tr w:rsidR="00012B6E" w:rsidRPr="00012B6E" w14:paraId="52018EA1" w14:textId="77777777" w:rsidTr="006F090F">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tcPr>
          <w:p w14:paraId="52D386D7"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7</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17E8CC9C"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Click Submit</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58FE42BB"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Final tag data is displayed</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2D52D368"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5D84FD98"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Pass</w:t>
            </w:r>
          </w:p>
        </w:tc>
      </w:tr>
      <w:tr w:rsidR="00012B6E" w:rsidRPr="00012B6E" w14:paraId="5E2BC6F8" w14:textId="77777777" w:rsidTr="006F090F">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tcPr>
          <w:p w14:paraId="20C98B3C"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8</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6EEF40FB"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Record final tag data</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6B9CC242"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77D55F86"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2022-08-27 21:39:15</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4FBE9A21"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Pass</w:t>
            </w:r>
          </w:p>
        </w:tc>
      </w:tr>
      <w:tr w:rsidR="00012B6E" w:rsidRPr="00012B6E" w14:paraId="1F5C64CB" w14:textId="77777777" w:rsidTr="006F090F">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tcPr>
          <w:p w14:paraId="507CEFE9"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9</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640C92FC"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Calculate tag’s execution time</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516FC97A"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489137CB"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10 hours 0 minutes 2 seconds</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061644DC"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Pass</w:t>
            </w:r>
          </w:p>
        </w:tc>
      </w:tr>
      <w:tr w:rsidR="00012B6E" w:rsidRPr="00454C63" w14:paraId="5605FFC6" w14:textId="77777777" w:rsidTr="00012B6E">
        <w:trPr>
          <w:gridAfter w:val="4"/>
          <w:wAfter w:w="4127" w:type="dxa"/>
          <w:trHeight w:val="295"/>
        </w:trPr>
        <w:tc>
          <w:tcPr>
            <w:tcW w:w="2911" w:type="dxa"/>
            <w:gridSpan w:val="2"/>
            <w:tcBorders>
              <w:top w:val="single" w:sz="4" w:space="0" w:color="B2B2B2"/>
              <w:left w:val="single" w:sz="4" w:space="0" w:color="B2B2B2"/>
              <w:bottom w:val="single" w:sz="4" w:space="0" w:color="B2B2B2"/>
              <w:right w:val="single" w:sz="4" w:space="0" w:color="B2B2B2"/>
            </w:tcBorders>
            <w:shd w:val="clear" w:color="auto" w:fill="DEEAF6"/>
            <w:noWrap/>
            <w:hideMark/>
          </w:tcPr>
          <w:p w14:paraId="3693946A"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lastRenderedPageBreak/>
              <w:t>Test Case ID</w:t>
            </w:r>
          </w:p>
        </w:tc>
        <w:tc>
          <w:tcPr>
            <w:tcW w:w="1614" w:type="dxa"/>
            <w:tcBorders>
              <w:top w:val="single" w:sz="4" w:space="0" w:color="auto"/>
              <w:left w:val="nil"/>
              <w:bottom w:val="single" w:sz="4" w:space="0" w:color="auto"/>
              <w:right w:val="single" w:sz="4" w:space="0" w:color="auto"/>
            </w:tcBorders>
            <w:shd w:val="clear" w:color="auto" w:fill="auto"/>
            <w:noWrap/>
            <w:hideMark/>
          </w:tcPr>
          <w:p w14:paraId="56B18A16"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TagT10</w:t>
            </w:r>
          </w:p>
        </w:tc>
        <w:tc>
          <w:tcPr>
            <w:tcW w:w="2593" w:type="dxa"/>
            <w:gridSpan w:val="2"/>
            <w:tcBorders>
              <w:top w:val="single" w:sz="4" w:space="0" w:color="B2B2B2"/>
              <w:left w:val="single" w:sz="4" w:space="0" w:color="B2B2B2"/>
              <w:bottom w:val="single" w:sz="4" w:space="0" w:color="B2B2B2"/>
              <w:right w:val="single" w:sz="4" w:space="0" w:color="B2B2B2"/>
            </w:tcBorders>
            <w:shd w:val="clear" w:color="auto" w:fill="DEEAF6"/>
            <w:noWrap/>
            <w:hideMark/>
          </w:tcPr>
          <w:p w14:paraId="740B5730"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Test Case Description</w:t>
            </w:r>
          </w:p>
        </w:tc>
        <w:tc>
          <w:tcPr>
            <w:tcW w:w="7781" w:type="dxa"/>
            <w:gridSpan w:val="3"/>
            <w:tcBorders>
              <w:top w:val="single" w:sz="4" w:space="0" w:color="auto"/>
              <w:left w:val="nil"/>
              <w:bottom w:val="single" w:sz="4" w:space="0" w:color="auto"/>
              <w:right w:val="single" w:sz="4" w:space="0" w:color="000000"/>
            </w:tcBorders>
            <w:shd w:val="clear" w:color="auto" w:fill="auto"/>
            <w:hideMark/>
          </w:tcPr>
          <w:p w14:paraId="721CCD89"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 xml:space="preserve">Test the duration of the tag’s execution time powered with a </w:t>
            </w:r>
            <w:proofErr w:type="spellStart"/>
            <w:r w:rsidRPr="00012B6E">
              <w:rPr>
                <w:rFonts w:ascii="Calibri" w:eastAsia="Times New Roman" w:hAnsi="Calibri" w:cs="Calibri"/>
                <w:sz w:val="22"/>
                <w:lang w:val="en-GB" w:eastAsia="en-GB"/>
              </w:rPr>
              <w:t>powerbank</w:t>
            </w:r>
            <w:proofErr w:type="spellEnd"/>
          </w:p>
        </w:tc>
      </w:tr>
      <w:tr w:rsidR="00012B6E" w:rsidRPr="00012B6E" w14:paraId="4C1C6BDB" w14:textId="77777777" w:rsidTr="00012B6E">
        <w:trPr>
          <w:gridAfter w:val="4"/>
          <w:wAfter w:w="4127" w:type="dxa"/>
          <w:trHeight w:val="295"/>
        </w:trPr>
        <w:tc>
          <w:tcPr>
            <w:tcW w:w="2911" w:type="dxa"/>
            <w:gridSpan w:val="2"/>
            <w:tcBorders>
              <w:top w:val="single" w:sz="4" w:space="0" w:color="B2B2B2"/>
              <w:left w:val="single" w:sz="4" w:space="0" w:color="B2B2B2"/>
              <w:bottom w:val="single" w:sz="4" w:space="0" w:color="B2B2B2"/>
              <w:right w:val="single" w:sz="4" w:space="0" w:color="B2B2B2"/>
            </w:tcBorders>
            <w:shd w:val="clear" w:color="auto" w:fill="DEEAF6"/>
            <w:noWrap/>
            <w:hideMark/>
          </w:tcPr>
          <w:p w14:paraId="3F322446"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Created By</w:t>
            </w:r>
          </w:p>
        </w:tc>
        <w:tc>
          <w:tcPr>
            <w:tcW w:w="1614" w:type="dxa"/>
            <w:tcBorders>
              <w:top w:val="nil"/>
              <w:left w:val="nil"/>
              <w:bottom w:val="single" w:sz="4" w:space="0" w:color="auto"/>
              <w:right w:val="single" w:sz="4" w:space="0" w:color="auto"/>
            </w:tcBorders>
            <w:shd w:val="clear" w:color="auto" w:fill="auto"/>
            <w:noWrap/>
            <w:hideMark/>
          </w:tcPr>
          <w:p w14:paraId="01A66700"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Pedro</w:t>
            </w:r>
          </w:p>
        </w:tc>
        <w:tc>
          <w:tcPr>
            <w:tcW w:w="2593" w:type="dxa"/>
            <w:gridSpan w:val="2"/>
            <w:tcBorders>
              <w:top w:val="single" w:sz="4" w:space="0" w:color="B2B2B2"/>
              <w:left w:val="single" w:sz="4" w:space="0" w:color="B2B2B2"/>
              <w:bottom w:val="single" w:sz="4" w:space="0" w:color="B2B2B2"/>
              <w:right w:val="single" w:sz="4" w:space="0" w:color="B2B2B2"/>
            </w:tcBorders>
            <w:shd w:val="clear" w:color="auto" w:fill="DEEAF6"/>
            <w:hideMark/>
          </w:tcPr>
          <w:p w14:paraId="67CA2F1C"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Version</w:t>
            </w:r>
          </w:p>
        </w:tc>
        <w:tc>
          <w:tcPr>
            <w:tcW w:w="7781" w:type="dxa"/>
            <w:gridSpan w:val="3"/>
            <w:tcBorders>
              <w:top w:val="single" w:sz="4" w:space="0" w:color="auto"/>
              <w:left w:val="nil"/>
              <w:bottom w:val="single" w:sz="4" w:space="0" w:color="auto"/>
              <w:right w:val="single" w:sz="4" w:space="0" w:color="000000"/>
            </w:tcBorders>
            <w:shd w:val="clear" w:color="auto" w:fill="auto"/>
            <w:noWrap/>
            <w:hideMark/>
          </w:tcPr>
          <w:p w14:paraId="527E2348"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2.0</w:t>
            </w:r>
          </w:p>
        </w:tc>
      </w:tr>
      <w:tr w:rsidR="00012B6E" w:rsidRPr="00012B6E" w14:paraId="00A7B735" w14:textId="77777777" w:rsidTr="006F090F">
        <w:trPr>
          <w:trHeight w:val="295"/>
        </w:trPr>
        <w:tc>
          <w:tcPr>
            <w:tcW w:w="1296" w:type="dxa"/>
            <w:tcBorders>
              <w:top w:val="nil"/>
              <w:left w:val="nil"/>
              <w:bottom w:val="nil"/>
              <w:right w:val="nil"/>
            </w:tcBorders>
            <w:shd w:val="clear" w:color="auto" w:fill="auto"/>
            <w:hideMark/>
          </w:tcPr>
          <w:p w14:paraId="79627D35"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hideMark/>
          </w:tcPr>
          <w:p w14:paraId="526A537D"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hideMark/>
          </w:tcPr>
          <w:p w14:paraId="5411B85A"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46DA3BA6"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3D2F18CF"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52D79E4E"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6483" w:type="dxa"/>
            <w:gridSpan w:val="2"/>
            <w:tcBorders>
              <w:top w:val="nil"/>
              <w:left w:val="nil"/>
              <w:bottom w:val="nil"/>
              <w:right w:val="nil"/>
            </w:tcBorders>
            <w:shd w:val="clear" w:color="auto" w:fill="auto"/>
            <w:hideMark/>
          </w:tcPr>
          <w:p w14:paraId="34E0FFC3"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236" w:type="dxa"/>
            <w:tcBorders>
              <w:top w:val="nil"/>
              <w:left w:val="nil"/>
              <w:bottom w:val="nil"/>
              <w:right w:val="nil"/>
            </w:tcBorders>
            <w:shd w:val="clear" w:color="auto" w:fill="auto"/>
            <w:hideMark/>
          </w:tcPr>
          <w:p w14:paraId="36C0A51F"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178B6277"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594D3EA7"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03697B31"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r>
      <w:tr w:rsidR="00012B6E" w:rsidRPr="00012B6E" w14:paraId="18661ED8" w14:textId="77777777" w:rsidTr="00012B6E">
        <w:trPr>
          <w:gridAfter w:val="5"/>
          <w:wAfter w:w="8018" w:type="dxa"/>
          <w:trHeight w:val="295"/>
        </w:trPr>
        <w:tc>
          <w:tcPr>
            <w:tcW w:w="2911" w:type="dxa"/>
            <w:gridSpan w:val="2"/>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3D2C2CC5"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Date Tested</w:t>
            </w:r>
          </w:p>
        </w:tc>
        <w:tc>
          <w:tcPr>
            <w:tcW w:w="291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62BE441A"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27-Sep-2022</w:t>
            </w:r>
          </w:p>
        </w:tc>
        <w:tc>
          <w:tcPr>
            <w:tcW w:w="2594" w:type="dxa"/>
            <w:gridSpan w:val="2"/>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38478A23"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Test Case (Pass/Fail/Not Executed)</w:t>
            </w:r>
          </w:p>
        </w:tc>
        <w:tc>
          <w:tcPr>
            <w:tcW w:w="259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B8B41C0"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Pass</w:t>
            </w:r>
          </w:p>
        </w:tc>
      </w:tr>
      <w:tr w:rsidR="00012B6E" w:rsidRPr="00012B6E" w14:paraId="3C5EF776" w14:textId="77777777" w:rsidTr="006F090F">
        <w:trPr>
          <w:trHeight w:val="295"/>
        </w:trPr>
        <w:tc>
          <w:tcPr>
            <w:tcW w:w="1296" w:type="dxa"/>
            <w:tcBorders>
              <w:top w:val="nil"/>
              <w:left w:val="nil"/>
              <w:bottom w:val="nil"/>
              <w:right w:val="nil"/>
            </w:tcBorders>
            <w:shd w:val="clear" w:color="auto" w:fill="auto"/>
            <w:hideMark/>
          </w:tcPr>
          <w:p w14:paraId="20BA11DF"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hideMark/>
          </w:tcPr>
          <w:p w14:paraId="1D4C63D7"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hideMark/>
          </w:tcPr>
          <w:p w14:paraId="169F020E"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6D1E897B"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478D2EF1"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0E4EA5C0"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6483" w:type="dxa"/>
            <w:gridSpan w:val="2"/>
            <w:tcBorders>
              <w:top w:val="nil"/>
              <w:left w:val="nil"/>
              <w:bottom w:val="nil"/>
              <w:right w:val="nil"/>
            </w:tcBorders>
            <w:shd w:val="clear" w:color="auto" w:fill="auto"/>
            <w:hideMark/>
          </w:tcPr>
          <w:p w14:paraId="7A397430"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236" w:type="dxa"/>
            <w:tcBorders>
              <w:top w:val="nil"/>
              <w:left w:val="nil"/>
              <w:bottom w:val="nil"/>
              <w:right w:val="nil"/>
            </w:tcBorders>
            <w:shd w:val="clear" w:color="auto" w:fill="auto"/>
            <w:hideMark/>
          </w:tcPr>
          <w:p w14:paraId="092B538C"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5E30C9F2"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10C02993"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3707AC04"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r>
      <w:tr w:rsidR="00012B6E" w:rsidRPr="00012B6E" w14:paraId="31522768" w14:textId="77777777" w:rsidTr="00012B6E">
        <w:trPr>
          <w:gridAfter w:val="4"/>
          <w:wAfter w:w="4127" w:type="dxa"/>
          <w:trHeight w:val="295"/>
        </w:trPr>
        <w:tc>
          <w:tcPr>
            <w:tcW w:w="1296" w:type="dxa"/>
            <w:tcBorders>
              <w:top w:val="single" w:sz="4" w:space="0" w:color="B2B2B2"/>
              <w:left w:val="single" w:sz="4" w:space="0" w:color="B2B2B2"/>
              <w:bottom w:val="single" w:sz="4" w:space="0" w:color="B2B2B2"/>
              <w:right w:val="single" w:sz="4" w:space="0" w:color="B2B2B2"/>
            </w:tcBorders>
            <w:shd w:val="clear" w:color="auto" w:fill="DEEAF6"/>
            <w:hideMark/>
          </w:tcPr>
          <w:p w14:paraId="224833D3"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S #</w:t>
            </w:r>
          </w:p>
        </w:tc>
        <w:tc>
          <w:tcPr>
            <w:tcW w:w="4526" w:type="dxa"/>
            <w:gridSpan w:val="3"/>
            <w:tcBorders>
              <w:top w:val="single" w:sz="4" w:space="0" w:color="B2B2B2"/>
              <w:left w:val="nil"/>
              <w:bottom w:val="single" w:sz="4" w:space="0" w:color="B2B2B2"/>
              <w:right w:val="single" w:sz="4" w:space="0" w:color="B2B2B2"/>
            </w:tcBorders>
            <w:shd w:val="clear" w:color="auto" w:fill="DEEAF6"/>
            <w:hideMark/>
          </w:tcPr>
          <w:p w14:paraId="46F8E3D8"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Prerequisites:</w:t>
            </w:r>
          </w:p>
        </w:tc>
        <w:tc>
          <w:tcPr>
            <w:tcW w:w="1296" w:type="dxa"/>
            <w:tcBorders>
              <w:top w:val="nil"/>
              <w:left w:val="nil"/>
              <w:bottom w:val="nil"/>
              <w:right w:val="nil"/>
            </w:tcBorders>
            <w:shd w:val="clear" w:color="auto" w:fill="auto"/>
            <w:hideMark/>
          </w:tcPr>
          <w:p w14:paraId="5549A62A" w14:textId="77777777" w:rsidR="00012B6E" w:rsidRPr="00012B6E" w:rsidRDefault="00012B6E" w:rsidP="00012B6E">
            <w:pPr>
              <w:widowControl/>
              <w:autoSpaceDE/>
              <w:autoSpaceDN/>
              <w:spacing w:line="240" w:lineRule="auto"/>
              <w:jc w:val="left"/>
              <w:rPr>
                <w:rFonts w:ascii="Calibri" w:eastAsia="Times New Roman" w:hAnsi="Calibri" w:cs="Calibri"/>
                <w:b/>
                <w:bCs/>
                <w:sz w:val="22"/>
                <w:lang w:val="en-GB" w:eastAsia="en-GB"/>
              </w:rPr>
            </w:pPr>
          </w:p>
        </w:tc>
        <w:tc>
          <w:tcPr>
            <w:tcW w:w="1298" w:type="dxa"/>
            <w:tcBorders>
              <w:top w:val="single" w:sz="4" w:space="0" w:color="B2B2B2"/>
              <w:left w:val="single" w:sz="4" w:space="0" w:color="B2B2B2"/>
              <w:bottom w:val="single" w:sz="4" w:space="0" w:color="B2B2B2"/>
              <w:right w:val="single" w:sz="4" w:space="0" w:color="B2B2B2"/>
            </w:tcBorders>
            <w:shd w:val="clear" w:color="auto" w:fill="DEEAF6"/>
            <w:noWrap/>
            <w:vAlign w:val="center"/>
            <w:hideMark/>
          </w:tcPr>
          <w:p w14:paraId="05788B27"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S #</w:t>
            </w:r>
          </w:p>
        </w:tc>
        <w:tc>
          <w:tcPr>
            <w:tcW w:w="6483" w:type="dxa"/>
            <w:gridSpan w:val="2"/>
            <w:tcBorders>
              <w:top w:val="single" w:sz="4" w:space="0" w:color="B2B2B2"/>
              <w:left w:val="nil"/>
              <w:bottom w:val="single" w:sz="4" w:space="0" w:color="B2B2B2"/>
              <w:right w:val="single" w:sz="4" w:space="0" w:color="B2B2B2"/>
            </w:tcBorders>
            <w:shd w:val="clear" w:color="auto" w:fill="DEEAF6"/>
            <w:noWrap/>
            <w:vAlign w:val="center"/>
            <w:hideMark/>
          </w:tcPr>
          <w:p w14:paraId="7C7F0E3D"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Test Data</w:t>
            </w:r>
          </w:p>
        </w:tc>
      </w:tr>
      <w:tr w:rsidR="00012B6E" w:rsidRPr="00012B6E" w14:paraId="27E1EA11" w14:textId="77777777" w:rsidTr="006F090F">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hideMark/>
          </w:tcPr>
          <w:p w14:paraId="37BE9454"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1</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254D224D"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proofErr w:type="spellStart"/>
            <w:r w:rsidRPr="00012B6E">
              <w:rPr>
                <w:rFonts w:ascii="Calibri" w:eastAsia="Times New Roman" w:hAnsi="Calibri" w:cs="Calibri"/>
                <w:sz w:val="22"/>
                <w:lang w:val="en-GB" w:eastAsia="en-GB"/>
              </w:rPr>
              <w:t>Powerbank</w:t>
            </w:r>
            <w:proofErr w:type="spellEnd"/>
            <w:r w:rsidRPr="00012B6E">
              <w:rPr>
                <w:rFonts w:ascii="Calibri" w:eastAsia="Times New Roman" w:hAnsi="Calibri" w:cs="Calibri"/>
                <w:sz w:val="22"/>
                <w:lang w:val="en-GB" w:eastAsia="en-GB"/>
              </w:rPr>
              <w:t xml:space="preserve"> fully charged</w:t>
            </w:r>
          </w:p>
        </w:tc>
        <w:tc>
          <w:tcPr>
            <w:tcW w:w="1296" w:type="dxa"/>
            <w:tcBorders>
              <w:top w:val="nil"/>
              <w:left w:val="nil"/>
              <w:bottom w:val="nil"/>
              <w:right w:val="nil"/>
            </w:tcBorders>
            <w:shd w:val="clear" w:color="auto" w:fill="auto"/>
            <w:hideMark/>
          </w:tcPr>
          <w:p w14:paraId="1B2997E7"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5B527AD"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1</w:t>
            </w:r>
          </w:p>
        </w:tc>
        <w:tc>
          <w:tcPr>
            <w:tcW w:w="6483" w:type="dxa"/>
            <w:gridSpan w:val="2"/>
            <w:tcBorders>
              <w:top w:val="single" w:sz="4" w:space="0" w:color="auto"/>
              <w:left w:val="nil"/>
              <w:bottom w:val="single" w:sz="4" w:space="0" w:color="auto"/>
              <w:right w:val="single" w:sz="4" w:space="0" w:color="000000"/>
            </w:tcBorders>
            <w:shd w:val="clear" w:color="auto" w:fill="auto"/>
            <w:vAlign w:val="center"/>
            <w:hideMark/>
          </w:tcPr>
          <w:p w14:paraId="31BFD883"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proofErr w:type="spellStart"/>
            <w:r w:rsidRPr="00012B6E">
              <w:rPr>
                <w:rFonts w:ascii="Calibri" w:eastAsia="Times New Roman" w:hAnsi="Calibri" w:cs="Calibri"/>
                <w:sz w:val="22"/>
                <w:lang w:val="en-GB" w:eastAsia="en-GB"/>
              </w:rPr>
              <w:t>TagName</w:t>
            </w:r>
            <w:proofErr w:type="spellEnd"/>
            <w:r w:rsidRPr="00012B6E">
              <w:rPr>
                <w:rFonts w:ascii="Calibri" w:eastAsia="Times New Roman" w:hAnsi="Calibri" w:cs="Calibri"/>
                <w:sz w:val="22"/>
                <w:lang w:val="en-GB" w:eastAsia="en-GB"/>
              </w:rPr>
              <w:t xml:space="preserve"> = tagT10</w:t>
            </w:r>
          </w:p>
        </w:tc>
      </w:tr>
      <w:tr w:rsidR="00012B6E" w:rsidRPr="00012B6E" w14:paraId="2DB15AAF"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hideMark/>
          </w:tcPr>
          <w:p w14:paraId="20DD44CD"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2</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63A52FE8"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Tag data saved in the flash memory</w:t>
            </w:r>
          </w:p>
        </w:tc>
        <w:tc>
          <w:tcPr>
            <w:tcW w:w="1296" w:type="dxa"/>
            <w:tcBorders>
              <w:top w:val="nil"/>
              <w:left w:val="nil"/>
              <w:bottom w:val="nil"/>
              <w:right w:val="nil"/>
            </w:tcBorders>
            <w:shd w:val="clear" w:color="auto" w:fill="auto"/>
            <w:hideMark/>
          </w:tcPr>
          <w:p w14:paraId="532BC367"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single" w:sz="4" w:space="0" w:color="auto"/>
              <w:bottom w:val="single" w:sz="4" w:space="0" w:color="auto"/>
              <w:right w:val="single" w:sz="4" w:space="0" w:color="auto"/>
            </w:tcBorders>
            <w:shd w:val="clear" w:color="auto" w:fill="auto"/>
            <w:vAlign w:val="center"/>
            <w:hideMark/>
          </w:tcPr>
          <w:p w14:paraId="50F42461"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2</w:t>
            </w:r>
          </w:p>
        </w:tc>
        <w:tc>
          <w:tcPr>
            <w:tcW w:w="6483" w:type="dxa"/>
            <w:gridSpan w:val="2"/>
            <w:tcBorders>
              <w:top w:val="single" w:sz="4" w:space="0" w:color="auto"/>
              <w:left w:val="nil"/>
              <w:bottom w:val="single" w:sz="4" w:space="0" w:color="auto"/>
              <w:right w:val="single" w:sz="4" w:space="0" w:color="000000"/>
            </w:tcBorders>
            <w:shd w:val="clear" w:color="auto" w:fill="auto"/>
            <w:vAlign w:val="center"/>
            <w:hideMark/>
          </w:tcPr>
          <w:p w14:paraId="41246E89"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proofErr w:type="spellStart"/>
            <w:r w:rsidRPr="00012B6E">
              <w:rPr>
                <w:rFonts w:ascii="Calibri" w:eastAsia="Times New Roman" w:hAnsi="Calibri" w:cs="Calibri"/>
                <w:sz w:val="22"/>
                <w:lang w:val="en-GB" w:eastAsia="en-GB"/>
              </w:rPr>
              <w:t>WIFIinterval</w:t>
            </w:r>
            <w:proofErr w:type="spellEnd"/>
            <w:r w:rsidRPr="00012B6E">
              <w:rPr>
                <w:rFonts w:ascii="Calibri" w:eastAsia="Times New Roman" w:hAnsi="Calibri" w:cs="Calibri"/>
                <w:sz w:val="22"/>
                <w:lang w:val="en-GB" w:eastAsia="en-GB"/>
              </w:rPr>
              <w:t xml:space="preserve"> = 20000</w:t>
            </w:r>
          </w:p>
        </w:tc>
      </w:tr>
      <w:tr w:rsidR="00012B6E" w:rsidRPr="00012B6E" w14:paraId="43B21CD0"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hideMark/>
          </w:tcPr>
          <w:p w14:paraId="07F0A80C"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3</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366B77E0"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Internet Access</w:t>
            </w:r>
          </w:p>
        </w:tc>
        <w:tc>
          <w:tcPr>
            <w:tcW w:w="1296" w:type="dxa"/>
            <w:tcBorders>
              <w:top w:val="nil"/>
              <w:left w:val="nil"/>
              <w:bottom w:val="nil"/>
              <w:right w:val="nil"/>
            </w:tcBorders>
            <w:shd w:val="clear" w:color="auto" w:fill="auto"/>
            <w:hideMark/>
          </w:tcPr>
          <w:p w14:paraId="53E2A9F6"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single" w:sz="4" w:space="0" w:color="auto"/>
              <w:bottom w:val="single" w:sz="4" w:space="0" w:color="auto"/>
              <w:right w:val="single" w:sz="4" w:space="0" w:color="auto"/>
            </w:tcBorders>
            <w:shd w:val="clear" w:color="auto" w:fill="auto"/>
            <w:vAlign w:val="center"/>
            <w:hideMark/>
          </w:tcPr>
          <w:p w14:paraId="399F1730"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3</w:t>
            </w:r>
          </w:p>
        </w:tc>
        <w:tc>
          <w:tcPr>
            <w:tcW w:w="6483" w:type="dxa"/>
            <w:gridSpan w:val="2"/>
            <w:tcBorders>
              <w:top w:val="single" w:sz="4" w:space="0" w:color="auto"/>
              <w:left w:val="nil"/>
              <w:bottom w:val="single" w:sz="4" w:space="0" w:color="auto"/>
              <w:right w:val="single" w:sz="4" w:space="0" w:color="000000"/>
            </w:tcBorders>
            <w:shd w:val="clear" w:color="auto" w:fill="auto"/>
            <w:vAlign w:val="center"/>
            <w:hideMark/>
          </w:tcPr>
          <w:p w14:paraId="27495798"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proofErr w:type="spellStart"/>
            <w:r w:rsidRPr="00012B6E">
              <w:rPr>
                <w:rFonts w:ascii="Calibri" w:eastAsia="Times New Roman" w:hAnsi="Calibri" w:cs="Calibri"/>
                <w:sz w:val="22"/>
                <w:lang w:val="en-GB" w:eastAsia="en-GB"/>
              </w:rPr>
              <w:t>BLEinterval</w:t>
            </w:r>
            <w:proofErr w:type="spellEnd"/>
            <w:r w:rsidRPr="00012B6E">
              <w:rPr>
                <w:rFonts w:ascii="Calibri" w:eastAsia="Times New Roman" w:hAnsi="Calibri" w:cs="Calibri"/>
                <w:sz w:val="22"/>
                <w:lang w:val="en-GB" w:eastAsia="en-GB"/>
              </w:rPr>
              <w:t xml:space="preserve"> = 0</w:t>
            </w:r>
          </w:p>
        </w:tc>
      </w:tr>
      <w:tr w:rsidR="00012B6E" w:rsidRPr="00012B6E" w14:paraId="40628F13" w14:textId="77777777" w:rsidTr="006F090F">
        <w:trPr>
          <w:gridAfter w:val="7"/>
          <w:wAfter w:w="11908" w:type="dxa"/>
          <w:trHeight w:val="295"/>
        </w:trPr>
        <w:tc>
          <w:tcPr>
            <w:tcW w:w="1296" w:type="dxa"/>
            <w:tcBorders>
              <w:top w:val="nil"/>
              <w:left w:val="single" w:sz="4" w:space="0" w:color="auto"/>
              <w:bottom w:val="single" w:sz="4" w:space="0" w:color="auto"/>
              <w:right w:val="single" w:sz="4" w:space="0" w:color="auto"/>
            </w:tcBorders>
            <w:shd w:val="clear" w:color="auto" w:fill="auto"/>
            <w:hideMark/>
          </w:tcPr>
          <w:p w14:paraId="2308330D"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4</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0C9B4B40"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Webserver online</w:t>
            </w:r>
          </w:p>
        </w:tc>
        <w:tc>
          <w:tcPr>
            <w:tcW w:w="1296" w:type="dxa"/>
            <w:tcBorders>
              <w:top w:val="nil"/>
              <w:left w:val="nil"/>
              <w:bottom w:val="nil"/>
              <w:right w:val="nil"/>
            </w:tcBorders>
            <w:shd w:val="clear" w:color="auto" w:fill="auto"/>
            <w:hideMark/>
          </w:tcPr>
          <w:p w14:paraId="3CA27B57"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r>
      <w:tr w:rsidR="00012B6E" w:rsidRPr="00012B6E" w14:paraId="08949CFF" w14:textId="77777777" w:rsidTr="006F090F">
        <w:trPr>
          <w:trHeight w:val="295"/>
        </w:trPr>
        <w:tc>
          <w:tcPr>
            <w:tcW w:w="1296" w:type="dxa"/>
            <w:tcBorders>
              <w:top w:val="nil"/>
              <w:left w:val="nil"/>
              <w:bottom w:val="nil"/>
              <w:right w:val="nil"/>
            </w:tcBorders>
            <w:shd w:val="clear" w:color="auto" w:fill="auto"/>
            <w:hideMark/>
          </w:tcPr>
          <w:p w14:paraId="201796E8"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hideMark/>
          </w:tcPr>
          <w:p w14:paraId="4405154D"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hideMark/>
          </w:tcPr>
          <w:p w14:paraId="120F0EB5"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66B3E029"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1DAB7DC2"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57042E6D"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6483" w:type="dxa"/>
            <w:gridSpan w:val="2"/>
            <w:tcBorders>
              <w:top w:val="nil"/>
              <w:left w:val="nil"/>
              <w:bottom w:val="nil"/>
              <w:right w:val="nil"/>
            </w:tcBorders>
            <w:shd w:val="clear" w:color="auto" w:fill="auto"/>
            <w:hideMark/>
          </w:tcPr>
          <w:p w14:paraId="5675F937"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236" w:type="dxa"/>
            <w:tcBorders>
              <w:top w:val="nil"/>
              <w:left w:val="nil"/>
              <w:bottom w:val="nil"/>
              <w:right w:val="nil"/>
            </w:tcBorders>
            <w:shd w:val="clear" w:color="auto" w:fill="auto"/>
            <w:hideMark/>
          </w:tcPr>
          <w:p w14:paraId="06E6A939"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59F694F2"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63BCEC51"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61C2C88C"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r>
      <w:tr w:rsidR="00012B6E" w:rsidRPr="00454C63" w14:paraId="447DC6F2" w14:textId="77777777" w:rsidTr="00012B6E">
        <w:trPr>
          <w:trHeight w:val="295"/>
        </w:trPr>
        <w:tc>
          <w:tcPr>
            <w:tcW w:w="1296" w:type="dxa"/>
            <w:tcBorders>
              <w:top w:val="single" w:sz="4" w:space="0" w:color="B2B2B2"/>
              <w:left w:val="single" w:sz="4" w:space="0" w:color="B2B2B2"/>
              <w:bottom w:val="single" w:sz="4" w:space="0" w:color="B2B2B2"/>
              <w:right w:val="single" w:sz="4" w:space="0" w:color="B2B2B2"/>
            </w:tcBorders>
            <w:shd w:val="clear" w:color="auto" w:fill="DEEAF6"/>
            <w:noWrap/>
            <w:hideMark/>
          </w:tcPr>
          <w:p w14:paraId="485798F6" w14:textId="77777777" w:rsidR="00012B6E" w:rsidRPr="00012B6E" w:rsidRDefault="00012B6E" w:rsidP="00012B6E">
            <w:pPr>
              <w:widowControl/>
              <w:autoSpaceDE/>
              <w:autoSpaceDN/>
              <w:spacing w:line="240" w:lineRule="auto"/>
              <w:jc w:val="left"/>
              <w:rPr>
                <w:rFonts w:ascii="Calibri" w:eastAsia="Times New Roman" w:hAnsi="Calibri" w:cs="Calibri"/>
                <w:b/>
                <w:bCs/>
                <w:sz w:val="22"/>
                <w:u w:val="single"/>
                <w:lang w:val="en-GB" w:eastAsia="en-GB"/>
              </w:rPr>
            </w:pPr>
            <w:r w:rsidRPr="00012B6E">
              <w:rPr>
                <w:rFonts w:ascii="Calibri" w:eastAsia="Times New Roman" w:hAnsi="Calibri" w:cs="Calibri"/>
                <w:b/>
                <w:bCs/>
                <w:sz w:val="22"/>
                <w:u w:val="single"/>
                <w:lang w:val="en-GB" w:eastAsia="en-GB"/>
              </w:rPr>
              <w:t>Test Scenario</w:t>
            </w:r>
          </w:p>
        </w:tc>
        <w:tc>
          <w:tcPr>
            <w:tcW w:w="13603" w:type="dxa"/>
            <w:gridSpan w:val="7"/>
            <w:tcBorders>
              <w:top w:val="nil"/>
              <w:left w:val="nil"/>
              <w:bottom w:val="nil"/>
              <w:right w:val="nil"/>
            </w:tcBorders>
            <w:shd w:val="clear" w:color="auto" w:fill="auto"/>
            <w:noWrap/>
            <w:hideMark/>
          </w:tcPr>
          <w:p w14:paraId="6393E34A"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r w:rsidRPr="00012B6E">
              <w:rPr>
                <w:rFonts w:ascii="Calibri" w:eastAsia="Times New Roman" w:hAnsi="Calibri" w:cs="Calibri"/>
                <w:sz w:val="22"/>
                <w:lang w:val="en-GB" w:eastAsia="en-GB"/>
              </w:rPr>
              <w:t xml:space="preserve">A </w:t>
            </w:r>
            <w:proofErr w:type="spellStart"/>
            <w:r w:rsidRPr="00012B6E">
              <w:rPr>
                <w:rFonts w:ascii="Calibri" w:eastAsia="Times New Roman" w:hAnsi="Calibri" w:cs="Calibri"/>
                <w:sz w:val="22"/>
                <w:lang w:val="en-GB" w:eastAsia="en-GB"/>
              </w:rPr>
              <w:t>powerbank</w:t>
            </w:r>
            <w:proofErr w:type="spellEnd"/>
            <w:r w:rsidRPr="00012B6E">
              <w:rPr>
                <w:rFonts w:ascii="Calibri" w:eastAsia="Times New Roman" w:hAnsi="Calibri" w:cs="Calibri"/>
                <w:sz w:val="22"/>
                <w:lang w:val="en-GB" w:eastAsia="en-GB"/>
              </w:rPr>
              <w:t>-powered tag is left in an open environment with Internet Access, while the webserver is being monitored for the time at which the tag starts to post data and when it last posted data.</w:t>
            </w:r>
          </w:p>
        </w:tc>
        <w:tc>
          <w:tcPr>
            <w:tcW w:w="236" w:type="dxa"/>
            <w:tcBorders>
              <w:top w:val="nil"/>
              <w:left w:val="nil"/>
              <w:bottom w:val="nil"/>
              <w:right w:val="nil"/>
            </w:tcBorders>
            <w:shd w:val="clear" w:color="auto" w:fill="auto"/>
            <w:hideMark/>
          </w:tcPr>
          <w:p w14:paraId="3B838A7D"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4064B9DF"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733B7F65"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4C93284C"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r>
      <w:tr w:rsidR="00012B6E" w:rsidRPr="00454C63" w14:paraId="3404D475" w14:textId="77777777" w:rsidTr="006F090F">
        <w:trPr>
          <w:trHeight w:val="295"/>
        </w:trPr>
        <w:tc>
          <w:tcPr>
            <w:tcW w:w="1296" w:type="dxa"/>
            <w:tcBorders>
              <w:top w:val="nil"/>
              <w:left w:val="nil"/>
              <w:bottom w:val="nil"/>
              <w:right w:val="nil"/>
            </w:tcBorders>
            <w:shd w:val="clear" w:color="auto" w:fill="auto"/>
            <w:noWrap/>
            <w:vAlign w:val="bottom"/>
            <w:hideMark/>
          </w:tcPr>
          <w:p w14:paraId="28461BDD"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noWrap/>
            <w:vAlign w:val="bottom"/>
            <w:hideMark/>
          </w:tcPr>
          <w:p w14:paraId="24A7C0FB"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noWrap/>
            <w:vAlign w:val="bottom"/>
            <w:hideMark/>
          </w:tcPr>
          <w:p w14:paraId="52A332E7"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noWrap/>
            <w:vAlign w:val="bottom"/>
            <w:hideMark/>
          </w:tcPr>
          <w:p w14:paraId="59E499F7"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noWrap/>
            <w:vAlign w:val="bottom"/>
            <w:hideMark/>
          </w:tcPr>
          <w:p w14:paraId="31F36E99"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noWrap/>
            <w:vAlign w:val="bottom"/>
            <w:hideMark/>
          </w:tcPr>
          <w:p w14:paraId="62E6C390"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6483" w:type="dxa"/>
            <w:gridSpan w:val="2"/>
            <w:tcBorders>
              <w:top w:val="nil"/>
              <w:left w:val="nil"/>
              <w:bottom w:val="nil"/>
              <w:right w:val="nil"/>
            </w:tcBorders>
            <w:shd w:val="clear" w:color="auto" w:fill="auto"/>
            <w:noWrap/>
            <w:vAlign w:val="bottom"/>
            <w:hideMark/>
          </w:tcPr>
          <w:p w14:paraId="49E95F4D"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236" w:type="dxa"/>
            <w:tcBorders>
              <w:top w:val="nil"/>
              <w:left w:val="nil"/>
              <w:bottom w:val="nil"/>
              <w:right w:val="nil"/>
            </w:tcBorders>
            <w:shd w:val="clear" w:color="auto" w:fill="auto"/>
            <w:noWrap/>
            <w:vAlign w:val="bottom"/>
            <w:hideMark/>
          </w:tcPr>
          <w:p w14:paraId="18F9EDB5"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noWrap/>
            <w:vAlign w:val="bottom"/>
            <w:hideMark/>
          </w:tcPr>
          <w:p w14:paraId="4720FF56"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noWrap/>
            <w:vAlign w:val="bottom"/>
            <w:hideMark/>
          </w:tcPr>
          <w:p w14:paraId="57F06420"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noWrap/>
            <w:vAlign w:val="bottom"/>
            <w:hideMark/>
          </w:tcPr>
          <w:p w14:paraId="3C3E1051"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r>
      <w:tr w:rsidR="00012B6E" w:rsidRPr="00454C63" w14:paraId="232E62B7" w14:textId="77777777" w:rsidTr="00012B6E">
        <w:trPr>
          <w:gridAfter w:val="4"/>
          <w:wAfter w:w="4127" w:type="dxa"/>
          <w:trHeight w:val="472"/>
        </w:trPr>
        <w:tc>
          <w:tcPr>
            <w:tcW w:w="1296" w:type="dxa"/>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38576EF6"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Step #</w:t>
            </w:r>
          </w:p>
        </w:tc>
        <w:tc>
          <w:tcPr>
            <w:tcW w:w="3229" w:type="dxa"/>
            <w:gridSpan w:val="2"/>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0D48A0C6"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Step Details</w:t>
            </w:r>
          </w:p>
        </w:tc>
        <w:tc>
          <w:tcPr>
            <w:tcW w:w="2593" w:type="dxa"/>
            <w:gridSpan w:val="2"/>
            <w:vMerge w:val="restart"/>
            <w:tcBorders>
              <w:top w:val="single" w:sz="4" w:space="0" w:color="B2B2B2"/>
              <w:left w:val="single" w:sz="4" w:space="0" w:color="B2B2B2"/>
              <w:bottom w:val="single" w:sz="4" w:space="0" w:color="B2B2B2"/>
              <w:right w:val="single" w:sz="4" w:space="0" w:color="B2B2B2"/>
            </w:tcBorders>
            <w:shd w:val="clear" w:color="auto" w:fill="DEEAF6"/>
            <w:noWrap/>
            <w:vAlign w:val="center"/>
            <w:hideMark/>
          </w:tcPr>
          <w:p w14:paraId="364C7165"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Expected Results</w:t>
            </w:r>
          </w:p>
        </w:tc>
        <w:tc>
          <w:tcPr>
            <w:tcW w:w="3890" w:type="dxa"/>
            <w:gridSpan w:val="2"/>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2DA702A3"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Actual Results</w:t>
            </w:r>
          </w:p>
        </w:tc>
        <w:tc>
          <w:tcPr>
            <w:tcW w:w="3891" w:type="dxa"/>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7B1D03F9"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Pass / Fail / Not executed / Suspended</w:t>
            </w:r>
          </w:p>
        </w:tc>
      </w:tr>
      <w:tr w:rsidR="00012B6E" w:rsidRPr="00454C63" w14:paraId="51B49A80" w14:textId="77777777" w:rsidTr="00012B6E">
        <w:trPr>
          <w:gridAfter w:val="4"/>
          <w:wAfter w:w="4127" w:type="dxa"/>
          <w:trHeight w:val="472"/>
        </w:trPr>
        <w:tc>
          <w:tcPr>
            <w:tcW w:w="1296" w:type="dxa"/>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458DD8AD" w14:textId="77777777" w:rsidR="00012B6E" w:rsidRPr="00012B6E" w:rsidRDefault="00012B6E" w:rsidP="00012B6E">
            <w:pPr>
              <w:widowControl/>
              <w:autoSpaceDE/>
              <w:autoSpaceDN/>
              <w:spacing w:line="240" w:lineRule="auto"/>
              <w:jc w:val="left"/>
              <w:rPr>
                <w:rFonts w:ascii="Calibri" w:eastAsia="Times New Roman" w:hAnsi="Calibri" w:cs="Calibri"/>
                <w:b/>
                <w:bCs/>
                <w:sz w:val="22"/>
                <w:lang w:val="en-GB" w:eastAsia="en-GB"/>
              </w:rPr>
            </w:pPr>
          </w:p>
        </w:tc>
        <w:tc>
          <w:tcPr>
            <w:tcW w:w="3229" w:type="dxa"/>
            <w:gridSpan w:val="2"/>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6DBE48A6" w14:textId="77777777" w:rsidR="00012B6E" w:rsidRPr="00012B6E" w:rsidRDefault="00012B6E" w:rsidP="00012B6E">
            <w:pPr>
              <w:widowControl/>
              <w:autoSpaceDE/>
              <w:autoSpaceDN/>
              <w:spacing w:line="240" w:lineRule="auto"/>
              <w:jc w:val="left"/>
              <w:rPr>
                <w:rFonts w:ascii="Calibri" w:eastAsia="Times New Roman" w:hAnsi="Calibri" w:cs="Calibri"/>
                <w:b/>
                <w:bCs/>
                <w:sz w:val="22"/>
                <w:lang w:val="en-GB" w:eastAsia="en-GB"/>
              </w:rPr>
            </w:pPr>
          </w:p>
        </w:tc>
        <w:tc>
          <w:tcPr>
            <w:tcW w:w="2593" w:type="dxa"/>
            <w:gridSpan w:val="2"/>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37F60669" w14:textId="77777777" w:rsidR="00012B6E" w:rsidRPr="00012B6E" w:rsidRDefault="00012B6E" w:rsidP="00012B6E">
            <w:pPr>
              <w:widowControl/>
              <w:autoSpaceDE/>
              <w:autoSpaceDN/>
              <w:spacing w:line="240" w:lineRule="auto"/>
              <w:jc w:val="left"/>
              <w:rPr>
                <w:rFonts w:ascii="Calibri" w:eastAsia="Times New Roman" w:hAnsi="Calibri" w:cs="Calibri"/>
                <w:b/>
                <w:bCs/>
                <w:sz w:val="22"/>
                <w:lang w:val="en-GB" w:eastAsia="en-GB"/>
              </w:rPr>
            </w:pPr>
          </w:p>
        </w:tc>
        <w:tc>
          <w:tcPr>
            <w:tcW w:w="3890" w:type="dxa"/>
            <w:gridSpan w:val="2"/>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7460B897" w14:textId="77777777" w:rsidR="00012B6E" w:rsidRPr="00012B6E" w:rsidRDefault="00012B6E" w:rsidP="00012B6E">
            <w:pPr>
              <w:widowControl/>
              <w:autoSpaceDE/>
              <w:autoSpaceDN/>
              <w:spacing w:line="240" w:lineRule="auto"/>
              <w:jc w:val="left"/>
              <w:rPr>
                <w:rFonts w:ascii="Calibri" w:eastAsia="Times New Roman" w:hAnsi="Calibri" w:cs="Calibri"/>
                <w:b/>
                <w:bCs/>
                <w:sz w:val="22"/>
                <w:lang w:val="en-GB" w:eastAsia="en-GB"/>
              </w:rPr>
            </w:pPr>
          </w:p>
        </w:tc>
        <w:tc>
          <w:tcPr>
            <w:tcW w:w="3891" w:type="dxa"/>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3D967FE0" w14:textId="77777777" w:rsidR="00012B6E" w:rsidRPr="00012B6E" w:rsidRDefault="00012B6E" w:rsidP="00012B6E">
            <w:pPr>
              <w:widowControl/>
              <w:autoSpaceDE/>
              <w:autoSpaceDN/>
              <w:spacing w:line="240" w:lineRule="auto"/>
              <w:jc w:val="left"/>
              <w:rPr>
                <w:rFonts w:ascii="Calibri" w:eastAsia="Times New Roman" w:hAnsi="Calibri" w:cs="Calibri"/>
                <w:b/>
                <w:bCs/>
                <w:sz w:val="22"/>
                <w:lang w:val="en-GB" w:eastAsia="en-GB"/>
              </w:rPr>
            </w:pPr>
          </w:p>
        </w:tc>
      </w:tr>
      <w:tr w:rsidR="00012B6E" w:rsidRPr="00012B6E" w14:paraId="69DFB4F2" w14:textId="77777777" w:rsidTr="006F090F">
        <w:trPr>
          <w:gridAfter w:val="4"/>
          <w:wAfter w:w="4127" w:type="dxa"/>
          <w:trHeight w:val="573"/>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8981072"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1</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1CBBA721"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 xml:space="preserve">Connect the Tag to the </w:t>
            </w:r>
            <w:proofErr w:type="spellStart"/>
            <w:r w:rsidRPr="00012B6E">
              <w:rPr>
                <w:rFonts w:ascii="Calibri" w:eastAsia="Times New Roman" w:hAnsi="Calibri" w:cs="Calibri"/>
                <w:sz w:val="22"/>
                <w:lang w:val="en-GB" w:eastAsia="en-GB"/>
              </w:rPr>
              <w:t>Powerbank</w:t>
            </w:r>
            <w:proofErr w:type="spellEnd"/>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66075BED"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 xml:space="preserve">The </w:t>
            </w:r>
            <w:proofErr w:type="spellStart"/>
            <w:r w:rsidRPr="00012B6E">
              <w:rPr>
                <w:rFonts w:ascii="Calibri" w:eastAsia="Times New Roman" w:hAnsi="Calibri" w:cs="Calibri"/>
                <w:sz w:val="22"/>
                <w:lang w:val="en-GB" w:eastAsia="en-GB"/>
              </w:rPr>
              <w:t>powerbank</w:t>
            </w:r>
            <w:proofErr w:type="spellEnd"/>
            <w:r w:rsidRPr="00012B6E">
              <w:rPr>
                <w:rFonts w:ascii="Calibri" w:eastAsia="Times New Roman" w:hAnsi="Calibri" w:cs="Calibri"/>
                <w:sz w:val="22"/>
                <w:lang w:val="en-GB" w:eastAsia="en-GB"/>
              </w:rPr>
              <w:t xml:space="preserve"> turns blue when it is working</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435E831E"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1BD8DE95"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Pass</w:t>
            </w:r>
          </w:p>
        </w:tc>
      </w:tr>
      <w:tr w:rsidR="00012B6E" w:rsidRPr="00012B6E" w14:paraId="13317B86"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462D984E"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2</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5E38D3DB"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Navigate to http://ils.dsi.uminho.pt/viewData</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45246B80"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Site should open</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213CD968"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366D1E55"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Pass</w:t>
            </w:r>
          </w:p>
        </w:tc>
      </w:tr>
      <w:tr w:rsidR="00012B6E" w:rsidRPr="00012B6E" w14:paraId="7E960404"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6C5C7295"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3</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31A4B318"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 xml:space="preserve">Enter </w:t>
            </w:r>
            <w:proofErr w:type="spellStart"/>
            <w:r w:rsidRPr="00012B6E">
              <w:rPr>
                <w:rFonts w:ascii="Calibri" w:eastAsia="Times New Roman" w:hAnsi="Calibri" w:cs="Calibri"/>
                <w:sz w:val="22"/>
                <w:lang w:val="en-GB" w:eastAsia="en-GB"/>
              </w:rPr>
              <w:t>TagName</w:t>
            </w:r>
            <w:proofErr w:type="spellEnd"/>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16776807"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Credential can be entered</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7DDE92E1"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5EB5C6BC"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Pass</w:t>
            </w:r>
          </w:p>
        </w:tc>
      </w:tr>
      <w:tr w:rsidR="00012B6E" w:rsidRPr="00012B6E" w14:paraId="13741F26"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5C2518F8"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4</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163BC454"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Click Submit</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0DE78304"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Initial tag data is displayed</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0599E249"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7B8AB5FA"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Pass</w:t>
            </w:r>
          </w:p>
        </w:tc>
      </w:tr>
      <w:tr w:rsidR="00012B6E" w:rsidRPr="00012B6E" w14:paraId="0C4C7076"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68DBBADC"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 5</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509C83C1"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Record initial tag data</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1F776A4B"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4335774B"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2022-09-27 14:15:11</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752E4CFD"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Pass</w:t>
            </w:r>
          </w:p>
        </w:tc>
      </w:tr>
      <w:tr w:rsidR="00012B6E" w:rsidRPr="00012B6E" w14:paraId="7A4CEAA8"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6B831DBB"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 6</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201877FC"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 xml:space="preserve">Wait until the </w:t>
            </w:r>
            <w:proofErr w:type="spellStart"/>
            <w:r w:rsidRPr="00012B6E">
              <w:rPr>
                <w:rFonts w:ascii="Calibri" w:eastAsia="Times New Roman" w:hAnsi="Calibri" w:cs="Calibri"/>
                <w:sz w:val="22"/>
                <w:lang w:val="en-GB" w:eastAsia="en-GB"/>
              </w:rPr>
              <w:t>powerbank</w:t>
            </w:r>
            <w:proofErr w:type="spellEnd"/>
            <w:r w:rsidRPr="00012B6E">
              <w:rPr>
                <w:rFonts w:ascii="Calibri" w:eastAsia="Times New Roman" w:hAnsi="Calibri" w:cs="Calibri"/>
                <w:sz w:val="22"/>
                <w:lang w:val="en-GB" w:eastAsia="en-GB"/>
              </w:rPr>
              <w:t xml:space="preserve"> is completely discharged</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65BFCB7F"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proofErr w:type="spellStart"/>
            <w:r w:rsidRPr="00012B6E">
              <w:rPr>
                <w:rFonts w:ascii="Calibri" w:eastAsia="Times New Roman" w:hAnsi="Calibri" w:cs="Calibri"/>
                <w:sz w:val="22"/>
                <w:lang w:val="en-GB" w:eastAsia="en-GB"/>
              </w:rPr>
              <w:t>Powerbank</w:t>
            </w:r>
            <w:proofErr w:type="spellEnd"/>
            <w:r w:rsidRPr="00012B6E">
              <w:rPr>
                <w:rFonts w:ascii="Calibri" w:eastAsia="Times New Roman" w:hAnsi="Calibri" w:cs="Calibri"/>
                <w:sz w:val="22"/>
                <w:lang w:val="en-GB" w:eastAsia="en-GB"/>
              </w:rPr>
              <w:t xml:space="preserve"> stops displaying blue </w:t>
            </w:r>
            <w:proofErr w:type="spellStart"/>
            <w:r w:rsidRPr="00012B6E">
              <w:rPr>
                <w:rFonts w:ascii="Calibri" w:eastAsia="Times New Roman" w:hAnsi="Calibri" w:cs="Calibri"/>
                <w:sz w:val="22"/>
                <w:lang w:val="en-GB" w:eastAsia="en-GB"/>
              </w:rPr>
              <w:t>color</w:t>
            </w:r>
            <w:proofErr w:type="spellEnd"/>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09EEB5E2"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25C4646A"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Pass</w:t>
            </w:r>
          </w:p>
        </w:tc>
      </w:tr>
      <w:tr w:rsidR="00012B6E" w:rsidRPr="00012B6E" w14:paraId="59068AE4" w14:textId="77777777" w:rsidTr="006F090F">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tcPr>
          <w:p w14:paraId="73D3190D"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7</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047508D4"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Click Submit</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18E05F4C"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Final tag data is displayed</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72B49583"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14D8B78E"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Pass</w:t>
            </w:r>
          </w:p>
        </w:tc>
      </w:tr>
      <w:tr w:rsidR="00012B6E" w:rsidRPr="00012B6E" w14:paraId="5F868AF3" w14:textId="77777777" w:rsidTr="006F090F">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tcPr>
          <w:p w14:paraId="6B0B3188"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8</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27780D0B"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Record final tag data</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4399225B"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64C7E236"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2022-09-27 23:10:19</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633E13B2"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Pass</w:t>
            </w:r>
          </w:p>
        </w:tc>
      </w:tr>
      <w:tr w:rsidR="00012B6E" w:rsidRPr="00012B6E" w14:paraId="5BCC868B" w14:textId="77777777" w:rsidTr="006F090F">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tcPr>
          <w:p w14:paraId="478D6CB6"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9</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17905331"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Calculate tag’s execution time</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16D446CF"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68AD3C07"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8 hours 55 minutes 8 seconds</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58E4C7A9"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Pass</w:t>
            </w:r>
          </w:p>
        </w:tc>
      </w:tr>
      <w:tr w:rsidR="00012B6E" w:rsidRPr="00454C63" w14:paraId="7B073FAE" w14:textId="77777777" w:rsidTr="00012B6E">
        <w:trPr>
          <w:gridAfter w:val="4"/>
          <w:wAfter w:w="4127" w:type="dxa"/>
          <w:trHeight w:val="295"/>
        </w:trPr>
        <w:tc>
          <w:tcPr>
            <w:tcW w:w="2911" w:type="dxa"/>
            <w:gridSpan w:val="2"/>
            <w:tcBorders>
              <w:top w:val="single" w:sz="4" w:space="0" w:color="B2B2B2"/>
              <w:left w:val="single" w:sz="4" w:space="0" w:color="B2B2B2"/>
              <w:bottom w:val="single" w:sz="4" w:space="0" w:color="B2B2B2"/>
              <w:right w:val="single" w:sz="4" w:space="0" w:color="B2B2B2"/>
            </w:tcBorders>
            <w:shd w:val="clear" w:color="auto" w:fill="DEEAF6"/>
            <w:noWrap/>
            <w:hideMark/>
          </w:tcPr>
          <w:p w14:paraId="50526EC4"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lastRenderedPageBreak/>
              <w:t>Test Case ID</w:t>
            </w:r>
          </w:p>
        </w:tc>
        <w:tc>
          <w:tcPr>
            <w:tcW w:w="1614" w:type="dxa"/>
            <w:tcBorders>
              <w:top w:val="single" w:sz="4" w:space="0" w:color="auto"/>
              <w:left w:val="nil"/>
              <w:bottom w:val="single" w:sz="4" w:space="0" w:color="auto"/>
              <w:right w:val="single" w:sz="4" w:space="0" w:color="auto"/>
            </w:tcBorders>
            <w:shd w:val="clear" w:color="auto" w:fill="auto"/>
            <w:noWrap/>
            <w:hideMark/>
          </w:tcPr>
          <w:p w14:paraId="0570411B"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TagT10</w:t>
            </w:r>
          </w:p>
        </w:tc>
        <w:tc>
          <w:tcPr>
            <w:tcW w:w="2593" w:type="dxa"/>
            <w:gridSpan w:val="2"/>
            <w:tcBorders>
              <w:top w:val="single" w:sz="4" w:space="0" w:color="B2B2B2"/>
              <w:left w:val="single" w:sz="4" w:space="0" w:color="B2B2B2"/>
              <w:bottom w:val="single" w:sz="4" w:space="0" w:color="B2B2B2"/>
              <w:right w:val="single" w:sz="4" w:space="0" w:color="B2B2B2"/>
            </w:tcBorders>
            <w:shd w:val="clear" w:color="auto" w:fill="DEEAF6"/>
            <w:noWrap/>
            <w:hideMark/>
          </w:tcPr>
          <w:p w14:paraId="3E7E4B80"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Test Case Description</w:t>
            </w:r>
          </w:p>
        </w:tc>
        <w:tc>
          <w:tcPr>
            <w:tcW w:w="7781" w:type="dxa"/>
            <w:gridSpan w:val="3"/>
            <w:tcBorders>
              <w:top w:val="single" w:sz="4" w:space="0" w:color="auto"/>
              <w:left w:val="nil"/>
              <w:bottom w:val="single" w:sz="4" w:space="0" w:color="auto"/>
              <w:right w:val="single" w:sz="4" w:space="0" w:color="000000"/>
            </w:tcBorders>
            <w:shd w:val="clear" w:color="auto" w:fill="auto"/>
            <w:hideMark/>
          </w:tcPr>
          <w:p w14:paraId="0E234B2A"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 xml:space="preserve">Test the duration of the tag’s execution time powered with a </w:t>
            </w:r>
            <w:proofErr w:type="spellStart"/>
            <w:r w:rsidRPr="00012B6E">
              <w:rPr>
                <w:rFonts w:ascii="Calibri" w:eastAsia="Times New Roman" w:hAnsi="Calibri" w:cs="Calibri"/>
                <w:sz w:val="22"/>
                <w:lang w:val="en-GB" w:eastAsia="en-GB"/>
              </w:rPr>
              <w:t>powerbank</w:t>
            </w:r>
            <w:proofErr w:type="spellEnd"/>
          </w:p>
        </w:tc>
      </w:tr>
      <w:tr w:rsidR="00012B6E" w:rsidRPr="00012B6E" w14:paraId="2090F7B2" w14:textId="77777777" w:rsidTr="00012B6E">
        <w:trPr>
          <w:gridAfter w:val="4"/>
          <w:wAfter w:w="4127" w:type="dxa"/>
          <w:trHeight w:val="295"/>
        </w:trPr>
        <w:tc>
          <w:tcPr>
            <w:tcW w:w="2911" w:type="dxa"/>
            <w:gridSpan w:val="2"/>
            <w:tcBorders>
              <w:top w:val="single" w:sz="4" w:space="0" w:color="B2B2B2"/>
              <w:left w:val="single" w:sz="4" w:space="0" w:color="B2B2B2"/>
              <w:bottom w:val="single" w:sz="4" w:space="0" w:color="B2B2B2"/>
              <w:right w:val="single" w:sz="4" w:space="0" w:color="B2B2B2"/>
            </w:tcBorders>
            <w:shd w:val="clear" w:color="auto" w:fill="DEEAF6"/>
            <w:noWrap/>
            <w:hideMark/>
          </w:tcPr>
          <w:p w14:paraId="6022E39B"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Created By</w:t>
            </w:r>
          </w:p>
        </w:tc>
        <w:tc>
          <w:tcPr>
            <w:tcW w:w="1614" w:type="dxa"/>
            <w:tcBorders>
              <w:top w:val="nil"/>
              <w:left w:val="nil"/>
              <w:bottom w:val="single" w:sz="4" w:space="0" w:color="auto"/>
              <w:right w:val="single" w:sz="4" w:space="0" w:color="auto"/>
            </w:tcBorders>
            <w:shd w:val="clear" w:color="auto" w:fill="auto"/>
            <w:noWrap/>
            <w:hideMark/>
          </w:tcPr>
          <w:p w14:paraId="358292A4"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Pedro</w:t>
            </w:r>
          </w:p>
        </w:tc>
        <w:tc>
          <w:tcPr>
            <w:tcW w:w="2593" w:type="dxa"/>
            <w:gridSpan w:val="2"/>
            <w:tcBorders>
              <w:top w:val="single" w:sz="4" w:space="0" w:color="B2B2B2"/>
              <w:left w:val="single" w:sz="4" w:space="0" w:color="B2B2B2"/>
              <w:bottom w:val="single" w:sz="4" w:space="0" w:color="B2B2B2"/>
              <w:right w:val="single" w:sz="4" w:space="0" w:color="B2B2B2"/>
            </w:tcBorders>
            <w:shd w:val="clear" w:color="auto" w:fill="DEEAF6"/>
            <w:hideMark/>
          </w:tcPr>
          <w:p w14:paraId="6D40758B"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Version</w:t>
            </w:r>
          </w:p>
        </w:tc>
        <w:tc>
          <w:tcPr>
            <w:tcW w:w="7781" w:type="dxa"/>
            <w:gridSpan w:val="3"/>
            <w:tcBorders>
              <w:top w:val="single" w:sz="4" w:space="0" w:color="auto"/>
              <w:left w:val="nil"/>
              <w:bottom w:val="single" w:sz="4" w:space="0" w:color="auto"/>
              <w:right w:val="single" w:sz="4" w:space="0" w:color="000000"/>
            </w:tcBorders>
            <w:shd w:val="clear" w:color="auto" w:fill="auto"/>
            <w:noWrap/>
            <w:hideMark/>
          </w:tcPr>
          <w:p w14:paraId="5CEA38C6"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3.0</w:t>
            </w:r>
          </w:p>
        </w:tc>
      </w:tr>
      <w:tr w:rsidR="00012B6E" w:rsidRPr="00012B6E" w14:paraId="4EB64E46" w14:textId="77777777" w:rsidTr="006F090F">
        <w:trPr>
          <w:gridAfter w:val="4"/>
          <w:wAfter w:w="4127" w:type="dxa"/>
          <w:trHeight w:val="295"/>
        </w:trPr>
        <w:tc>
          <w:tcPr>
            <w:tcW w:w="1296" w:type="dxa"/>
            <w:tcBorders>
              <w:top w:val="nil"/>
              <w:left w:val="nil"/>
              <w:bottom w:val="nil"/>
              <w:right w:val="nil"/>
            </w:tcBorders>
            <w:shd w:val="clear" w:color="auto" w:fill="auto"/>
            <w:hideMark/>
          </w:tcPr>
          <w:p w14:paraId="747B337D"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hideMark/>
          </w:tcPr>
          <w:p w14:paraId="35733BB8"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hideMark/>
          </w:tcPr>
          <w:p w14:paraId="20C6DEAF"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08599514"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6FB8C7E6"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1ED9C622"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6483" w:type="dxa"/>
            <w:gridSpan w:val="2"/>
            <w:tcBorders>
              <w:top w:val="nil"/>
              <w:left w:val="nil"/>
              <w:bottom w:val="nil"/>
              <w:right w:val="nil"/>
            </w:tcBorders>
            <w:shd w:val="clear" w:color="auto" w:fill="auto"/>
            <w:hideMark/>
          </w:tcPr>
          <w:p w14:paraId="2392B855"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r>
      <w:tr w:rsidR="00012B6E" w:rsidRPr="00012B6E" w14:paraId="39A8765D" w14:textId="77777777" w:rsidTr="00012B6E">
        <w:trPr>
          <w:gridAfter w:val="5"/>
          <w:wAfter w:w="8018" w:type="dxa"/>
          <w:trHeight w:val="295"/>
        </w:trPr>
        <w:tc>
          <w:tcPr>
            <w:tcW w:w="2911" w:type="dxa"/>
            <w:gridSpan w:val="2"/>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42E5B284"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Date Tested</w:t>
            </w:r>
          </w:p>
        </w:tc>
        <w:tc>
          <w:tcPr>
            <w:tcW w:w="291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00FE38B1"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28-Sep-2022</w:t>
            </w:r>
          </w:p>
        </w:tc>
        <w:tc>
          <w:tcPr>
            <w:tcW w:w="2594" w:type="dxa"/>
            <w:gridSpan w:val="2"/>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33D17D66"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Test Case (Pass/Fail/Not Executed)</w:t>
            </w:r>
          </w:p>
        </w:tc>
        <w:tc>
          <w:tcPr>
            <w:tcW w:w="259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6C47425"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Pass</w:t>
            </w:r>
          </w:p>
        </w:tc>
      </w:tr>
      <w:tr w:rsidR="00012B6E" w:rsidRPr="00012B6E" w14:paraId="11BAD2AE" w14:textId="77777777" w:rsidTr="006F090F">
        <w:trPr>
          <w:gridAfter w:val="4"/>
          <w:wAfter w:w="4127" w:type="dxa"/>
          <w:trHeight w:val="295"/>
        </w:trPr>
        <w:tc>
          <w:tcPr>
            <w:tcW w:w="1296" w:type="dxa"/>
            <w:tcBorders>
              <w:top w:val="nil"/>
              <w:left w:val="nil"/>
              <w:bottom w:val="nil"/>
              <w:right w:val="nil"/>
            </w:tcBorders>
            <w:shd w:val="clear" w:color="auto" w:fill="auto"/>
            <w:hideMark/>
          </w:tcPr>
          <w:p w14:paraId="0ED1917C"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hideMark/>
          </w:tcPr>
          <w:p w14:paraId="18C70CFA"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hideMark/>
          </w:tcPr>
          <w:p w14:paraId="27499EE0"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4E60B8DD"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6FA0C6AE"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05F2FD99"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6483" w:type="dxa"/>
            <w:gridSpan w:val="2"/>
            <w:tcBorders>
              <w:top w:val="nil"/>
              <w:left w:val="nil"/>
              <w:bottom w:val="nil"/>
              <w:right w:val="nil"/>
            </w:tcBorders>
            <w:shd w:val="clear" w:color="auto" w:fill="auto"/>
            <w:hideMark/>
          </w:tcPr>
          <w:p w14:paraId="55F777C6"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r>
      <w:tr w:rsidR="00012B6E" w:rsidRPr="00012B6E" w14:paraId="2E685067" w14:textId="77777777" w:rsidTr="00012B6E">
        <w:trPr>
          <w:gridAfter w:val="4"/>
          <w:wAfter w:w="4127" w:type="dxa"/>
          <w:trHeight w:val="295"/>
        </w:trPr>
        <w:tc>
          <w:tcPr>
            <w:tcW w:w="1296" w:type="dxa"/>
            <w:tcBorders>
              <w:top w:val="single" w:sz="4" w:space="0" w:color="B2B2B2"/>
              <w:left w:val="single" w:sz="4" w:space="0" w:color="B2B2B2"/>
              <w:bottom w:val="single" w:sz="4" w:space="0" w:color="B2B2B2"/>
              <w:right w:val="single" w:sz="4" w:space="0" w:color="B2B2B2"/>
            </w:tcBorders>
            <w:shd w:val="clear" w:color="auto" w:fill="DEEAF6"/>
            <w:hideMark/>
          </w:tcPr>
          <w:p w14:paraId="47311854"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S #</w:t>
            </w:r>
          </w:p>
        </w:tc>
        <w:tc>
          <w:tcPr>
            <w:tcW w:w="4526" w:type="dxa"/>
            <w:gridSpan w:val="3"/>
            <w:tcBorders>
              <w:top w:val="single" w:sz="4" w:space="0" w:color="B2B2B2"/>
              <w:left w:val="nil"/>
              <w:bottom w:val="single" w:sz="4" w:space="0" w:color="B2B2B2"/>
              <w:right w:val="single" w:sz="4" w:space="0" w:color="B2B2B2"/>
            </w:tcBorders>
            <w:shd w:val="clear" w:color="auto" w:fill="DEEAF6"/>
            <w:hideMark/>
          </w:tcPr>
          <w:p w14:paraId="417F346B"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Prerequisites:</w:t>
            </w:r>
          </w:p>
        </w:tc>
        <w:tc>
          <w:tcPr>
            <w:tcW w:w="1296" w:type="dxa"/>
            <w:tcBorders>
              <w:top w:val="nil"/>
              <w:left w:val="nil"/>
              <w:bottom w:val="nil"/>
              <w:right w:val="nil"/>
            </w:tcBorders>
            <w:shd w:val="clear" w:color="auto" w:fill="auto"/>
            <w:hideMark/>
          </w:tcPr>
          <w:p w14:paraId="480AC7E9" w14:textId="77777777" w:rsidR="00012B6E" w:rsidRPr="00012B6E" w:rsidRDefault="00012B6E" w:rsidP="00012B6E">
            <w:pPr>
              <w:widowControl/>
              <w:autoSpaceDE/>
              <w:autoSpaceDN/>
              <w:spacing w:line="240" w:lineRule="auto"/>
              <w:jc w:val="left"/>
              <w:rPr>
                <w:rFonts w:ascii="Calibri" w:eastAsia="Times New Roman" w:hAnsi="Calibri" w:cs="Calibri"/>
                <w:b/>
                <w:bCs/>
                <w:sz w:val="22"/>
                <w:lang w:val="en-GB" w:eastAsia="en-GB"/>
              </w:rPr>
            </w:pPr>
          </w:p>
        </w:tc>
        <w:tc>
          <w:tcPr>
            <w:tcW w:w="1298" w:type="dxa"/>
            <w:tcBorders>
              <w:top w:val="single" w:sz="4" w:space="0" w:color="B2B2B2"/>
              <w:left w:val="single" w:sz="4" w:space="0" w:color="B2B2B2"/>
              <w:bottom w:val="single" w:sz="4" w:space="0" w:color="B2B2B2"/>
              <w:right w:val="single" w:sz="4" w:space="0" w:color="B2B2B2"/>
            </w:tcBorders>
            <w:shd w:val="clear" w:color="auto" w:fill="DEEAF6"/>
            <w:noWrap/>
            <w:vAlign w:val="center"/>
            <w:hideMark/>
          </w:tcPr>
          <w:p w14:paraId="60A403B8"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S #</w:t>
            </w:r>
          </w:p>
        </w:tc>
        <w:tc>
          <w:tcPr>
            <w:tcW w:w="6483" w:type="dxa"/>
            <w:gridSpan w:val="2"/>
            <w:tcBorders>
              <w:top w:val="single" w:sz="4" w:space="0" w:color="B2B2B2"/>
              <w:left w:val="nil"/>
              <w:bottom w:val="single" w:sz="4" w:space="0" w:color="B2B2B2"/>
              <w:right w:val="single" w:sz="4" w:space="0" w:color="B2B2B2"/>
            </w:tcBorders>
            <w:shd w:val="clear" w:color="auto" w:fill="DEEAF6"/>
            <w:noWrap/>
            <w:vAlign w:val="center"/>
            <w:hideMark/>
          </w:tcPr>
          <w:p w14:paraId="0F2F8E07"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Test Data</w:t>
            </w:r>
          </w:p>
        </w:tc>
      </w:tr>
      <w:tr w:rsidR="00012B6E" w:rsidRPr="00012B6E" w14:paraId="1E0A934D" w14:textId="77777777" w:rsidTr="006F090F">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hideMark/>
          </w:tcPr>
          <w:p w14:paraId="72E1392F"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1</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455BC200"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proofErr w:type="spellStart"/>
            <w:r w:rsidRPr="00012B6E">
              <w:rPr>
                <w:rFonts w:ascii="Calibri" w:eastAsia="Times New Roman" w:hAnsi="Calibri" w:cs="Calibri"/>
                <w:sz w:val="22"/>
                <w:lang w:val="en-GB" w:eastAsia="en-GB"/>
              </w:rPr>
              <w:t>Powerbank</w:t>
            </w:r>
            <w:proofErr w:type="spellEnd"/>
            <w:r w:rsidRPr="00012B6E">
              <w:rPr>
                <w:rFonts w:ascii="Calibri" w:eastAsia="Times New Roman" w:hAnsi="Calibri" w:cs="Calibri"/>
                <w:sz w:val="22"/>
                <w:lang w:val="en-GB" w:eastAsia="en-GB"/>
              </w:rPr>
              <w:t xml:space="preserve"> fully charged</w:t>
            </w:r>
          </w:p>
        </w:tc>
        <w:tc>
          <w:tcPr>
            <w:tcW w:w="1296" w:type="dxa"/>
            <w:tcBorders>
              <w:top w:val="nil"/>
              <w:left w:val="nil"/>
              <w:bottom w:val="nil"/>
              <w:right w:val="nil"/>
            </w:tcBorders>
            <w:shd w:val="clear" w:color="auto" w:fill="auto"/>
            <w:hideMark/>
          </w:tcPr>
          <w:p w14:paraId="6C2E52A3"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82532D9"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1</w:t>
            </w:r>
          </w:p>
        </w:tc>
        <w:tc>
          <w:tcPr>
            <w:tcW w:w="6483" w:type="dxa"/>
            <w:gridSpan w:val="2"/>
            <w:tcBorders>
              <w:top w:val="single" w:sz="4" w:space="0" w:color="auto"/>
              <w:left w:val="nil"/>
              <w:bottom w:val="single" w:sz="4" w:space="0" w:color="auto"/>
              <w:right w:val="single" w:sz="4" w:space="0" w:color="000000"/>
            </w:tcBorders>
            <w:shd w:val="clear" w:color="auto" w:fill="auto"/>
            <w:vAlign w:val="center"/>
            <w:hideMark/>
          </w:tcPr>
          <w:p w14:paraId="561C7D95"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proofErr w:type="spellStart"/>
            <w:r w:rsidRPr="00012B6E">
              <w:rPr>
                <w:rFonts w:ascii="Calibri" w:eastAsia="Times New Roman" w:hAnsi="Calibri" w:cs="Calibri"/>
                <w:sz w:val="22"/>
                <w:lang w:val="en-GB" w:eastAsia="en-GB"/>
              </w:rPr>
              <w:t>TagName</w:t>
            </w:r>
            <w:proofErr w:type="spellEnd"/>
            <w:r w:rsidRPr="00012B6E">
              <w:rPr>
                <w:rFonts w:ascii="Calibri" w:eastAsia="Times New Roman" w:hAnsi="Calibri" w:cs="Calibri"/>
                <w:sz w:val="22"/>
                <w:lang w:val="en-GB" w:eastAsia="en-GB"/>
              </w:rPr>
              <w:t xml:space="preserve"> = tagT10</w:t>
            </w:r>
          </w:p>
        </w:tc>
      </w:tr>
      <w:tr w:rsidR="00012B6E" w:rsidRPr="00012B6E" w14:paraId="35647EE6"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hideMark/>
          </w:tcPr>
          <w:p w14:paraId="16C1A01B"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2</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1D27E8F4"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Tag data saved in the flash memory</w:t>
            </w:r>
          </w:p>
        </w:tc>
        <w:tc>
          <w:tcPr>
            <w:tcW w:w="1296" w:type="dxa"/>
            <w:tcBorders>
              <w:top w:val="nil"/>
              <w:left w:val="nil"/>
              <w:bottom w:val="nil"/>
              <w:right w:val="nil"/>
            </w:tcBorders>
            <w:shd w:val="clear" w:color="auto" w:fill="auto"/>
            <w:hideMark/>
          </w:tcPr>
          <w:p w14:paraId="1F209483"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single" w:sz="4" w:space="0" w:color="auto"/>
              <w:bottom w:val="single" w:sz="4" w:space="0" w:color="auto"/>
              <w:right w:val="single" w:sz="4" w:space="0" w:color="auto"/>
            </w:tcBorders>
            <w:shd w:val="clear" w:color="auto" w:fill="auto"/>
            <w:vAlign w:val="center"/>
            <w:hideMark/>
          </w:tcPr>
          <w:p w14:paraId="3FEE1E16"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2</w:t>
            </w:r>
          </w:p>
        </w:tc>
        <w:tc>
          <w:tcPr>
            <w:tcW w:w="6483" w:type="dxa"/>
            <w:gridSpan w:val="2"/>
            <w:tcBorders>
              <w:top w:val="single" w:sz="4" w:space="0" w:color="auto"/>
              <w:left w:val="nil"/>
              <w:bottom w:val="single" w:sz="4" w:space="0" w:color="auto"/>
              <w:right w:val="single" w:sz="4" w:space="0" w:color="000000"/>
            </w:tcBorders>
            <w:shd w:val="clear" w:color="auto" w:fill="auto"/>
            <w:vAlign w:val="center"/>
            <w:hideMark/>
          </w:tcPr>
          <w:p w14:paraId="2D050A2F"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proofErr w:type="spellStart"/>
            <w:r w:rsidRPr="00012B6E">
              <w:rPr>
                <w:rFonts w:ascii="Calibri" w:eastAsia="Times New Roman" w:hAnsi="Calibri" w:cs="Calibri"/>
                <w:sz w:val="22"/>
                <w:lang w:val="en-GB" w:eastAsia="en-GB"/>
              </w:rPr>
              <w:t>WIFIinterval</w:t>
            </w:r>
            <w:proofErr w:type="spellEnd"/>
            <w:r w:rsidRPr="00012B6E">
              <w:rPr>
                <w:rFonts w:ascii="Calibri" w:eastAsia="Times New Roman" w:hAnsi="Calibri" w:cs="Calibri"/>
                <w:sz w:val="22"/>
                <w:lang w:val="en-GB" w:eastAsia="en-GB"/>
              </w:rPr>
              <w:t xml:space="preserve"> = 20000</w:t>
            </w:r>
          </w:p>
        </w:tc>
      </w:tr>
      <w:tr w:rsidR="00012B6E" w:rsidRPr="00012B6E" w14:paraId="34C0A4FA"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hideMark/>
          </w:tcPr>
          <w:p w14:paraId="6B64FE84"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3</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1C84FA4D"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Internet Access</w:t>
            </w:r>
          </w:p>
        </w:tc>
        <w:tc>
          <w:tcPr>
            <w:tcW w:w="1296" w:type="dxa"/>
            <w:tcBorders>
              <w:top w:val="nil"/>
              <w:left w:val="nil"/>
              <w:bottom w:val="nil"/>
              <w:right w:val="nil"/>
            </w:tcBorders>
            <w:shd w:val="clear" w:color="auto" w:fill="auto"/>
            <w:hideMark/>
          </w:tcPr>
          <w:p w14:paraId="348328A0"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single" w:sz="4" w:space="0" w:color="auto"/>
              <w:bottom w:val="single" w:sz="4" w:space="0" w:color="auto"/>
              <w:right w:val="single" w:sz="4" w:space="0" w:color="auto"/>
            </w:tcBorders>
            <w:shd w:val="clear" w:color="auto" w:fill="auto"/>
            <w:vAlign w:val="center"/>
            <w:hideMark/>
          </w:tcPr>
          <w:p w14:paraId="26BA54FF"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3</w:t>
            </w:r>
          </w:p>
        </w:tc>
        <w:tc>
          <w:tcPr>
            <w:tcW w:w="6483" w:type="dxa"/>
            <w:gridSpan w:val="2"/>
            <w:tcBorders>
              <w:top w:val="single" w:sz="4" w:space="0" w:color="auto"/>
              <w:left w:val="nil"/>
              <w:bottom w:val="single" w:sz="4" w:space="0" w:color="auto"/>
              <w:right w:val="single" w:sz="4" w:space="0" w:color="000000"/>
            </w:tcBorders>
            <w:shd w:val="clear" w:color="auto" w:fill="auto"/>
            <w:vAlign w:val="center"/>
            <w:hideMark/>
          </w:tcPr>
          <w:p w14:paraId="555B906E"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proofErr w:type="spellStart"/>
            <w:r w:rsidRPr="00012B6E">
              <w:rPr>
                <w:rFonts w:ascii="Calibri" w:eastAsia="Times New Roman" w:hAnsi="Calibri" w:cs="Calibri"/>
                <w:sz w:val="22"/>
                <w:lang w:val="en-GB" w:eastAsia="en-GB"/>
              </w:rPr>
              <w:t>BLEinterval</w:t>
            </w:r>
            <w:proofErr w:type="spellEnd"/>
            <w:r w:rsidRPr="00012B6E">
              <w:rPr>
                <w:rFonts w:ascii="Calibri" w:eastAsia="Times New Roman" w:hAnsi="Calibri" w:cs="Calibri"/>
                <w:sz w:val="22"/>
                <w:lang w:val="en-GB" w:eastAsia="en-GB"/>
              </w:rPr>
              <w:t xml:space="preserve"> = 0</w:t>
            </w:r>
          </w:p>
        </w:tc>
      </w:tr>
      <w:tr w:rsidR="00012B6E" w:rsidRPr="00012B6E" w14:paraId="4387E514" w14:textId="77777777" w:rsidTr="006F090F">
        <w:trPr>
          <w:gridAfter w:val="7"/>
          <w:wAfter w:w="11908" w:type="dxa"/>
          <w:trHeight w:val="295"/>
        </w:trPr>
        <w:tc>
          <w:tcPr>
            <w:tcW w:w="1296" w:type="dxa"/>
            <w:tcBorders>
              <w:top w:val="nil"/>
              <w:left w:val="single" w:sz="4" w:space="0" w:color="auto"/>
              <w:bottom w:val="single" w:sz="4" w:space="0" w:color="auto"/>
              <w:right w:val="single" w:sz="4" w:space="0" w:color="auto"/>
            </w:tcBorders>
            <w:shd w:val="clear" w:color="auto" w:fill="auto"/>
            <w:hideMark/>
          </w:tcPr>
          <w:p w14:paraId="5D85DC91"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4</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736B8708"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Webserver online</w:t>
            </w:r>
          </w:p>
        </w:tc>
        <w:tc>
          <w:tcPr>
            <w:tcW w:w="1296" w:type="dxa"/>
            <w:tcBorders>
              <w:top w:val="nil"/>
              <w:left w:val="nil"/>
              <w:bottom w:val="nil"/>
              <w:right w:val="nil"/>
            </w:tcBorders>
            <w:shd w:val="clear" w:color="auto" w:fill="auto"/>
            <w:hideMark/>
          </w:tcPr>
          <w:p w14:paraId="7F282E5F"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r>
      <w:tr w:rsidR="00012B6E" w:rsidRPr="00012B6E" w14:paraId="2598F69A" w14:textId="77777777" w:rsidTr="006F090F">
        <w:trPr>
          <w:gridAfter w:val="4"/>
          <w:wAfter w:w="4127" w:type="dxa"/>
          <w:trHeight w:val="295"/>
        </w:trPr>
        <w:tc>
          <w:tcPr>
            <w:tcW w:w="1296" w:type="dxa"/>
            <w:tcBorders>
              <w:top w:val="nil"/>
              <w:left w:val="nil"/>
              <w:bottom w:val="nil"/>
              <w:right w:val="nil"/>
            </w:tcBorders>
            <w:shd w:val="clear" w:color="auto" w:fill="auto"/>
            <w:hideMark/>
          </w:tcPr>
          <w:p w14:paraId="4F6BFFC4"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hideMark/>
          </w:tcPr>
          <w:p w14:paraId="7D3FD153"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hideMark/>
          </w:tcPr>
          <w:p w14:paraId="144E562A"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1C4C4A39"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35C832B1"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5C4D7CCD"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6483" w:type="dxa"/>
            <w:gridSpan w:val="2"/>
            <w:tcBorders>
              <w:top w:val="nil"/>
              <w:left w:val="nil"/>
              <w:bottom w:val="nil"/>
              <w:right w:val="nil"/>
            </w:tcBorders>
            <w:shd w:val="clear" w:color="auto" w:fill="auto"/>
            <w:hideMark/>
          </w:tcPr>
          <w:p w14:paraId="23B9AFC6"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r>
      <w:tr w:rsidR="00012B6E" w:rsidRPr="00454C63" w14:paraId="73F4C30F" w14:textId="77777777" w:rsidTr="00012B6E">
        <w:trPr>
          <w:gridAfter w:val="4"/>
          <w:wAfter w:w="4127" w:type="dxa"/>
          <w:trHeight w:val="295"/>
        </w:trPr>
        <w:tc>
          <w:tcPr>
            <w:tcW w:w="1296" w:type="dxa"/>
            <w:tcBorders>
              <w:top w:val="single" w:sz="4" w:space="0" w:color="B2B2B2"/>
              <w:left w:val="single" w:sz="4" w:space="0" w:color="B2B2B2"/>
              <w:bottom w:val="single" w:sz="4" w:space="0" w:color="B2B2B2"/>
              <w:right w:val="single" w:sz="4" w:space="0" w:color="B2B2B2"/>
            </w:tcBorders>
            <w:shd w:val="clear" w:color="auto" w:fill="DEEAF6"/>
            <w:noWrap/>
            <w:hideMark/>
          </w:tcPr>
          <w:p w14:paraId="78394A35" w14:textId="77777777" w:rsidR="00012B6E" w:rsidRPr="00012B6E" w:rsidRDefault="00012B6E" w:rsidP="00012B6E">
            <w:pPr>
              <w:widowControl/>
              <w:autoSpaceDE/>
              <w:autoSpaceDN/>
              <w:spacing w:line="240" w:lineRule="auto"/>
              <w:jc w:val="left"/>
              <w:rPr>
                <w:rFonts w:ascii="Calibri" w:eastAsia="Times New Roman" w:hAnsi="Calibri" w:cs="Calibri"/>
                <w:b/>
                <w:bCs/>
                <w:sz w:val="22"/>
                <w:u w:val="single"/>
                <w:lang w:val="en-GB" w:eastAsia="en-GB"/>
              </w:rPr>
            </w:pPr>
            <w:r w:rsidRPr="00012B6E">
              <w:rPr>
                <w:rFonts w:ascii="Calibri" w:eastAsia="Times New Roman" w:hAnsi="Calibri" w:cs="Calibri"/>
                <w:b/>
                <w:bCs/>
                <w:sz w:val="22"/>
                <w:u w:val="single"/>
                <w:lang w:val="en-GB" w:eastAsia="en-GB"/>
              </w:rPr>
              <w:t>Test Scenario</w:t>
            </w:r>
          </w:p>
        </w:tc>
        <w:tc>
          <w:tcPr>
            <w:tcW w:w="13603" w:type="dxa"/>
            <w:gridSpan w:val="7"/>
            <w:tcBorders>
              <w:top w:val="nil"/>
              <w:left w:val="nil"/>
              <w:bottom w:val="nil"/>
              <w:right w:val="nil"/>
            </w:tcBorders>
            <w:shd w:val="clear" w:color="auto" w:fill="auto"/>
            <w:noWrap/>
            <w:hideMark/>
          </w:tcPr>
          <w:p w14:paraId="48E0D268"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r w:rsidRPr="00012B6E">
              <w:rPr>
                <w:rFonts w:ascii="Calibri" w:eastAsia="Times New Roman" w:hAnsi="Calibri" w:cs="Calibri"/>
                <w:sz w:val="22"/>
                <w:lang w:val="en-GB" w:eastAsia="en-GB"/>
              </w:rPr>
              <w:t xml:space="preserve">A </w:t>
            </w:r>
            <w:proofErr w:type="spellStart"/>
            <w:r w:rsidRPr="00012B6E">
              <w:rPr>
                <w:rFonts w:ascii="Calibri" w:eastAsia="Times New Roman" w:hAnsi="Calibri" w:cs="Calibri"/>
                <w:sz w:val="22"/>
                <w:lang w:val="en-GB" w:eastAsia="en-GB"/>
              </w:rPr>
              <w:t>powerbank</w:t>
            </w:r>
            <w:proofErr w:type="spellEnd"/>
            <w:r w:rsidRPr="00012B6E">
              <w:rPr>
                <w:rFonts w:ascii="Calibri" w:eastAsia="Times New Roman" w:hAnsi="Calibri" w:cs="Calibri"/>
                <w:sz w:val="22"/>
                <w:lang w:val="en-GB" w:eastAsia="en-GB"/>
              </w:rPr>
              <w:t>-powered tag is left in an open environment with Internet Access, while the webserver is being monitored for the time at which the tag starts to post data and when it last posted data.</w:t>
            </w:r>
          </w:p>
        </w:tc>
      </w:tr>
      <w:tr w:rsidR="00012B6E" w:rsidRPr="00454C63" w14:paraId="08604678" w14:textId="77777777" w:rsidTr="006F090F">
        <w:trPr>
          <w:gridAfter w:val="4"/>
          <w:wAfter w:w="4127" w:type="dxa"/>
          <w:trHeight w:val="295"/>
        </w:trPr>
        <w:tc>
          <w:tcPr>
            <w:tcW w:w="1296" w:type="dxa"/>
            <w:tcBorders>
              <w:top w:val="nil"/>
              <w:left w:val="nil"/>
              <w:bottom w:val="nil"/>
              <w:right w:val="nil"/>
            </w:tcBorders>
            <w:shd w:val="clear" w:color="auto" w:fill="auto"/>
            <w:noWrap/>
            <w:vAlign w:val="bottom"/>
            <w:hideMark/>
          </w:tcPr>
          <w:p w14:paraId="0FEC0A24"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noWrap/>
            <w:vAlign w:val="bottom"/>
            <w:hideMark/>
          </w:tcPr>
          <w:p w14:paraId="6D4DCBEF"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noWrap/>
            <w:vAlign w:val="bottom"/>
            <w:hideMark/>
          </w:tcPr>
          <w:p w14:paraId="5C958D41"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noWrap/>
            <w:vAlign w:val="bottom"/>
            <w:hideMark/>
          </w:tcPr>
          <w:p w14:paraId="7058D326"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noWrap/>
            <w:vAlign w:val="bottom"/>
            <w:hideMark/>
          </w:tcPr>
          <w:p w14:paraId="1AA93F29"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noWrap/>
            <w:vAlign w:val="bottom"/>
            <w:hideMark/>
          </w:tcPr>
          <w:p w14:paraId="69E8C02A"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6483" w:type="dxa"/>
            <w:gridSpan w:val="2"/>
            <w:tcBorders>
              <w:top w:val="nil"/>
              <w:left w:val="nil"/>
              <w:bottom w:val="nil"/>
              <w:right w:val="nil"/>
            </w:tcBorders>
            <w:shd w:val="clear" w:color="auto" w:fill="auto"/>
            <w:noWrap/>
            <w:vAlign w:val="bottom"/>
            <w:hideMark/>
          </w:tcPr>
          <w:p w14:paraId="2120F4E9"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r>
      <w:tr w:rsidR="00012B6E" w:rsidRPr="00454C63" w14:paraId="270D8683" w14:textId="77777777" w:rsidTr="00012B6E">
        <w:trPr>
          <w:gridAfter w:val="4"/>
          <w:wAfter w:w="4127" w:type="dxa"/>
          <w:trHeight w:val="472"/>
        </w:trPr>
        <w:tc>
          <w:tcPr>
            <w:tcW w:w="1296" w:type="dxa"/>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707C296E"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Step #</w:t>
            </w:r>
          </w:p>
        </w:tc>
        <w:tc>
          <w:tcPr>
            <w:tcW w:w="3229" w:type="dxa"/>
            <w:gridSpan w:val="2"/>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664E57DF"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Step Details</w:t>
            </w:r>
          </w:p>
        </w:tc>
        <w:tc>
          <w:tcPr>
            <w:tcW w:w="2593" w:type="dxa"/>
            <w:gridSpan w:val="2"/>
            <w:vMerge w:val="restart"/>
            <w:tcBorders>
              <w:top w:val="single" w:sz="4" w:space="0" w:color="B2B2B2"/>
              <w:left w:val="single" w:sz="4" w:space="0" w:color="B2B2B2"/>
              <w:bottom w:val="single" w:sz="4" w:space="0" w:color="B2B2B2"/>
              <w:right w:val="single" w:sz="4" w:space="0" w:color="B2B2B2"/>
            </w:tcBorders>
            <w:shd w:val="clear" w:color="auto" w:fill="DEEAF6"/>
            <w:noWrap/>
            <w:vAlign w:val="center"/>
            <w:hideMark/>
          </w:tcPr>
          <w:p w14:paraId="668DEA0A"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Expected Results</w:t>
            </w:r>
          </w:p>
        </w:tc>
        <w:tc>
          <w:tcPr>
            <w:tcW w:w="3890" w:type="dxa"/>
            <w:gridSpan w:val="2"/>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6D586E47"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Actual Results</w:t>
            </w:r>
          </w:p>
        </w:tc>
        <w:tc>
          <w:tcPr>
            <w:tcW w:w="3891" w:type="dxa"/>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748B822A"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Pass / Fail / Not executed / Suspended</w:t>
            </w:r>
          </w:p>
        </w:tc>
      </w:tr>
      <w:tr w:rsidR="00012B6E" w:rsidRPr="00454C63" w14:paraId="5A6BB5D6" w14:textId="77777777" w:rsidTr="00012B6E">
        <w:trPr>
          <w:gridAfter w:val="4"/>
          <w:wAfter w:w="4127" w:type="dxa"/>
          <w:trHeight w:val="472"/>
        </w:trPr>
        <w:tc>
          <w:tcPr>
            <w:tcW w:w="1296" w:type="dxa"/>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4CEE0FCE" w14:textId="77777777" w:rsidR="00012B6E" w:rsidRPr="00012B6E" w:rsidRDefault="00012B6E" w:rsidP="00012B6E">
            <w:pPr>
              <w:widowControl/>
              <w:autoSpaceDE/>
              <w:autoSpaceDN/>
              <w:spacing w:line="240" w:lineRule="auto"/>
              <w:jc w:val="left"/>
              <w:rPr>
                <w:rFonts w:ascii="Calibri" w:eastAsia="Times New Roman" w:hAnsi="Calibri" w:cs="Calibri"/>
                <w:b/>
                <w:bCs/>
                <w:sz w:val="22"/>
                <w:lang w:val="en-GB" w:eastAsia="en-GB"/>
              </w:rPr>
            </w:pPr>
          </w:p>
        </w:tc>
        <w:tc>
          <w:tcPr>
            <w:tcW w:w="3229" w:type="dxa"/>
            <w:gridSpan w:val="2"/>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63E11EDC" w14:textId="77777777" w:rsidR="00012B6E" w:rsidRPr="00012B6E" w:rsidRDefault="00012B6E" w:rsidP="00012B6E">
            <w:pPr>
              <w:widowControl/>
              <w:autoSpaceDE/>
              <w:autoSpaceDN/>
              <w:spacing w:line="240" w:lineRule="auto"/>
              <w:jc w:val="left"/>
              <w:rPr>
                <w:rFonts w:ascii="Calibri" w:eastAsia="Times New Roman" w:hAnsi="Calibri" w:cs="Calibri"/>
                <w:b/>
                <w:bCs/>
                <w:sz w:val="22"/>
                <w:lang w:val="en-GB" w:eastAsia="en-GB"/>
              </w:rPr>
            </w:pPr>
          </w:p>
        </w:tc>
        <w:tc>
          <w:tcPr>
            <w:tcW w:w="2593" w:type="dxa"/>
            <w:gridSpan w:val="2"/>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4E69D3A2" w14:textId="77777777" w:rsidR="00012B6E" w:rsidRPr="00012B6E" w:rsidRDefault="00012B6E" w:rsidP="00012B6E">
            <w:pPr>
              <w:widowControl/>
              <w:autoSpaceDE/>
              <w:autoSpaceDN/>
              <w:spacing w:line="240" w:lineRule="auto"/>
              <w:jc w:val="left"/>
              <w:rPr>
                <w:rFonts w:ascii="Calibri" w:eastAsia="Times New Roman" w:hAnsi="Calibri" w:cs="Calibri"/>
                <w:b/>
                <w:bCs/>
                <w:sz w:val="22"/>
                <w:lang w:val="en-GB" w:eastAsia="en-GB"/>
              </w:rPr>
            </w:pPr>
          </w:p>
        </w:tc>
        <w:tc>
          <w:tcPr>
            <w:tcW w:w="3890" w:type="dxa"/>
            <w:gridSpan w:val="2"/>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4CE8D567" w14:textId="77777777" w:rsidR="00012B6E" w:rsidRPr="00012B6E" w:rsidRDefault="00012B6E" w:rsidP="00012B6E">
            <w:pPr>
              <w:widowControl/>
              <w:autoSpaceDE/>
              <w:autoSpaceDN/>
              <w:spacing w:line="240" w:lineRule="auto"/>
              <w:jc w:val="left"/>
              <w:rPr>
                <w:rFonts w:ascii="Calibri" w:eastAsia="Times New Roman" w:hAnsi="Calibri" w:cs="Calibri"/>
                <w:b/>
                <w:bCs/>
                <w:sz w:val="22"/>
                <w:lang w:val="en-GB" w:eastAsia="en-GB"/>
              </w:rPr>
            </w:pPr>
          </w:p>
        </w:tc>
        <w:tc>
          <w:tcPr>
            <w:tcW w:w="3891" w:type="dxa"/>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1B4FAB4F" w14:textId="77777777" w:rsidR="00012B6E" w:rsidRPr="00012B6E" w:rsidRDefault="00012B6E" w:rsidP="00012B6E">
            <w:pPr>
              <w:widowControl/>
              <w:autoSpaceDE/>
              <w:autoSpaceDN/>
              <w:spacing w:line="240" w:lineRule="auto"/>
              <w:jc w:val="left"/>
              <w:rPr>
                <w:rFonts w:ascii="Calibri" w:eastAsia="Times New Roman" w:hAnsi="Calibri" w:cs="Calibri"/>
                <w:b/>
                <w:bCs/>
                <w:sz w:val="22"/>
                <w:lang w:val="en-GB" w:eastAsia="en-GB"/>
              </w:rPr>
            </w:pPr>
          </w:p>
        </w:tc>
      </w:tr>
      <w:tr w:rsidR="00012B6E" w:rsidRPr="00012B6E" w14:paraId="017D57E5" w14:textId="77777777" w:rsidTr="006F090F">
        <w:trPr>
          <w:gridAfter w:val="4"/>
          <w:wAfter w:w="4127" w:type="dxa"/>
          <w:trHeight w:val="573"/>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12BBF29"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1</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365181BB"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 xml:space="preserve">Connect the Tag to the </w:t>
            </w:r>
            <w:proofErr w:type="spellStart"/>
            <w:r w:rsidRPr="00012B6E">
              <w:rPr>
                <w:rFonts w:ascii="Calibri" w:eastAsia="Times New Roman" w:hAnsi="Calibri" w:cs="Calibri"/>
                <w:sz w:val="22"/>
                <w:lang w:val="en-GB" w:eastAsia="en-GB"/>
              </w:rPr>
              <w:t>Powerbank</w:t>
            </w:r>
            <w:proofErr w:type="spellEnd"/>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6FEAA3E5"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 xml:space="preserve">The </w:t>
            </w:r>
            <w:proofErr w:type="spellStart"/>
            <w:r w:rsidRPr="00012B6E">
              <w:rPr>
                <w:rFonts w:ascii="Calibri" w:eastAsia="Times New Roman" w:hAnsi="Calibri" w:cs="Calibri"/>
                <w:sz w:val="22"/>
                <w:lang w:val="en-GB" w:eastAsia="en-GB"/>
              </w:rPr>
              <w:t>powerbank</w:t>
            </w:r>
            <w:proofErr w:type="spellEnd"/>
            <w:r w:rsidRPr="00012B6E">
              <w:rPr>
                <w:rFonts w:ascii="Calibri" w:eastAsia="Times New Roman" w:hAnsi="Calibri" w:cs="Calibri"/>
                <w:sz w:val="22"/>
                <w:lang w:val="en-GB" w:eastAsia="en-GB"/>
              </w:rPr>
              <w:t xml:space="preserve"> turns blue when it is working</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179E748A"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34E99EC9"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Pass</w:t>
            </w:r>
          </w:p>
        </w:tc>
      </w:tr>
      <w:tr w:rsidR="00012B6E" w:rsidRPr="00012B6E" w14:paraId="08822C64"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40A19B9F"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2</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12DBFBC8"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Navigate to http://ils.dsi.uminho.pt/viewData</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1C56DE82"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Site should open</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4BA2D334"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408D51A6"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Pass</w:t>
            </w:r>
          </w:p>
        </w:tc>
      </w:tr>
      <w:tr w:rsidR="00012B6E" w:rsidRPr="00012B6E" w14:paraId="3A3C75AC"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04EDBF10"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3</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2FC78E46"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 xml:space="preserve">Enter </w:t>
            </w:r>
            <w:proofErr w:type="spellStart"/>
            <w:r w:rsidRPr="00012B6E">
              <w:rPr>
                <w:rFonts w:ascii="Calibri" w:eastAsia="Times New Roman" w:hAnsi="Calibri" w:cs="Calibri"/>
                <w:sz w:val="22"/>
                <w:lang w:val="en-GB" w:eastAsia="en-GB"/>
              </w:rPr>
              <w:t>TagName</w:t>
            </w:r>
            <w:proofErr w:type="spellEnd"/>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15A9D585"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Credential can be entered</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2F710ABC"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1EB5A9B6"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Pass</w:t>
            </w:r>
          </w:p>
        </w:tc>
      </w:tr>
      <w:tr w:rsidR="00012B6E" w:rsidRPr="00012B6E" w14:paraId="4282F4AA"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3C7B170F"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4</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5930708A"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Click Submit</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325A5306"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Initial tag data is displayed</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4E2FCE71"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1B0FA6E9"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Pass</w:t>
            </w:r>
          </w:p>
        </w:tc>
      </w:tr>
      <w:tr w:rsidR="00012B6E" w:rsidRPr="00012B6E" w14:paraId="39D0B8C1"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34F0E431"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 5</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186EFBC1"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Record initial tag data</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74BCC751"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09377513"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2022-09-28 09:27:42</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2F931D1D"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Pass</w:t>
            </w:r>
          </w:p>
        </w:tc>
      </w:tr>
      <w:tr w:rsidR="00012B6E" w:rsidRPr="00012B6E" w14:paraId="5CC3791B"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174C8813"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 6</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6E0D1113"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 xml:space="preserve">Wait until the </w:t>
            </w:r>
            <w:proofErr w:type="spellStart"/>
            <w:r w:rsidRPr="00012B6E">
              <w:rPr>
                <w:rFonts w:ascii="Calibri" w:eastAsia="Times New Roman" w:hAnsi="Calibri" w:cs="Calibri"/>
                <w:sz w:val="22"/>
                <w:lang w:val="en-GB" w:eastAsia="en-GB"/>
              </w:rPr>
              <w:t>powerbank</w:t>
            </w:r>
            <w:proofErr w:type="spellEnd"/>
            <w:r w:rsidRPr="00012B6E">
              <w:rPr>
                <w:rFonts w:ascii="Calibri" w:eastAsia="Times New Roman" w:hAnsi="Calibri" w:cs="Calibri"/>
                <w:sz w:val="22"/>
                <w:lang w:val="en-GB" w:eastAsia="en-GB"/>
              </w:rPr>
              <w:t xml:space="preserve"> is completely discharged</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0654ED62"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proofErr w:type="spellStart"/>
            <w:r w:rsidRPr="00012B6E">
              <w:rPr>
                <w:rFonts w:ascii="Calibri" w:eastAsia="Times New Roman" w:hAnsi="Calibri" w:cs="Calibri"/>
                <w:sz w:val="22"/>
                <w:lang w:val="en-GB" w:eastAsia="en-GB"/>
              </w:rPr>
              <w:t>Powerbank</w:t>
            </w:r>
            <w:proofErr w:type="spellEnd"/>
            <w:r w:rsidRPr="00012B6E">
              <w:rPr>
                <w:rFonts w:ascii="Calibri" w:eastAsia="Times New Roman" w:hAnsi="Calibri" w:cs="Calibri"/>
                <w:sz w:val="22"/>
                <w:lang w:val="en-GB" w:eastAsia="en-GB"/>
              </w:rPr>
              <w:t xml:space="preserve"> stops displaying blue </w:t>
            </w:r>
            <w:proofErr w:type="spellStart"/>
            <w:r w:rsidRPr="00012B6E">
              <w:rPr>
                <w:rFonts w:ascii="Calibri" w:eastAsia="Times New Roman" w:hAnsi="Calibri" w:cs="Calibri"/>
                <w:sz w:val="22"/>
                <w:lang w:val="en-GB" w:eastAsia="en-GB"/>
              </w:rPr>
              <w:t>color</w:t>
            </w:r>
            <w:proofErr w:type="spellEnd"/>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0323763D"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027BA707"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Pass</w:t>
            </w:r>
          </w:p>
        </w:tc>
      </w:tr>
      <w:tr w:rsidR="00012B6E" w:rsidRPr="00012B6E" w14:paraId="6790587C" w14:textId="77777777" w:rsidTr="006F090F">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tcPr>
          <w:p w14:paraId="5209EF2C"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7</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62295289"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Click Submit</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66502CA8"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Final tag data is displayed</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2CCE0F89"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7836C0D3"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Pass</w:t>
            </w:r>
          </w:p>
        </w:tc>
      </w:tr>
      <w:tr w:rsidR="00012B6E" w:rsidRPr="00012B6E" w14:paraId="14ADF452" w14:textId="77777777" w:rsidTr="006F090F">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tcPr>
          <w:p w14:paraId="279F7460"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8</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2B404CDC"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Record final tag data</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5CD1606C"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676CFA88"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2022-09-28 18:15:39</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5AD41171"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Pass</w:t>
            </w:r>
          </w:p>
        </w:tc>
      </w:tr>
      <w:tr w:rsidR="00012B6E" w:rsidRPr="00012B6E" w14:paraId="5F598844" w14:textId="77777777" w:rsidTr="006F090F">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tcPr>
          <w:p w14:paraId="7082A037"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9</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5E49412F"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Calculate tag’s execution time</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3B5694CC"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03971F18"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8 hours 47 minutes 57 seconds</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57908C0C"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Pass</w:t>
            </w:r>
          </w:p>
        </w:tc>
      </w:tr>
    </w:tbl>
    <w:p w14:paraId="5790554C" w14:textId="5FD2FF05" w:rsidR="007C5BB1" w:rsidRDefault="007C5BB1" w:rsidP="00CF0A1D">
      <w:pPr>
        <w:pStyle w:val="Corpodetexto"/>
        <w:rPr>
          <w:lang w:val="en-GB"/>
        </w:rPr>
      </w:pPr>
    </w:p>
    <w:p w14:paraId="3C8E4439" w14:textId="04F212F1" w:rsidR="00012B6E" w:rsidRDefault="00012B6E" w:rsidP="00CF0A1D">
      <w:pPr>
        <w:pStyle w:val="Corpodetexto"/>
        <w:rPr>
          <w:lang w:val="en-GB"/>
        </w:rPr>
      </w:pPr>
      <w:r>
        <w:rPr>
          <w:noProof/>
        </w:rPr>
        <w:drawing>
          <wp:inline distT="0" distB="0" distL="0" distR="0" wp14:anchorId="185C2B08" wp14:editId="3C567ECC">
            <wp:extent cx="9105900" cy="3435985"/>
            <wp:effectExtent l="0" t="0" r="0" b="12065"/>
            <wp:docPr id="164" name="Chart 164">
              <a:extLst xmlns:a="http://schemas.openxmlformats.org/drawingml/2006/main">
                <a:ext uri="{FF2B5EF4-FFF2-40B4-BE49-F238E27FC236}">
                  <a16:creationId xmlns:a16="http://schemas.microsoft.com/office/drawing/2014/main" id="{A7DA26FC-D43D-4F21-A18A-01B1CE45383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35"/>
              </a:graphicData>
            </a:graphic>
          </wp:inline>
        </w:drawing>
      </w:r>
    </w:p>
    <w:p w14:paraId="55CD54A8" w14:textId="37202770" w:rsidR="00012B6E" w:rsidRDefault="00012B6E" w:rsidP="00CF0A1D">
      <w:pPr>
        <w:pStyle w:val="Corpodetexto"/>
        <w:rPr>
          <w:lang w:val="en-GB"/>
        </w:rPr>
      </w:pPr>
      <w:r>
        <w:rPr>
          <w:lang w:val="en-GB"/>
        </w:rPr>
        <w:br w:type="page"/>
      </w:r>
    </w:p>
    <w:tbl>
      <w:tblPr>
        <w:tblpPr w:leftFromText="180" w:rightFromText="180" w:vertAnchor="text" w:tblpY="1"/>
        <w:tblOverlap w:val="never"/>
        <w:tblW w:w="19026" w:type="dxa"/>
        <w:tblLook w:val="04A0" w:firstRow="1" w:lastRow="0" w:firstColumn="1" w:lastColumn="0" w:noHBand="0" w:noVBand="1"/>
      </w:tblPr>
      <w:tblGrid>
        <w:gridCol w:w="1296"/>
        <w:gridCol w:w="1615"/>
        <w:gridCol w:w="1614"/>
        <w:gridCol w:w="1297"/>
        <w:gridCol w:w="1296"/>
        <w:gridCol w:w="1298"/>
        <w:gridCol w:w="2592"/>
        <w:gridCol w:w="3891"/>
        <w:gridCol w:w="236"/>
        <w:gridCol w:w="1297"/>
        <w:gridCol w:w="1296"/>
        <w:gridCol w:w="1298"/>
      </w:tblGrid>
      <w:tr w:rsidR="00012B6E" w:rsidRPr="00454C63" w14:paraId="6D5050F9" w14:textId="77777777" w:rsidTr="00012B6E">
        <w:trPr>
          <w:gridAfter w:val="4"/>
          <w:wAfter w:w="4127" w:type="dxa"/>
          <w:trHeight w:val="295"/>
        </w:trPr>
        <w:tc>
          <w:tcPr>
            <w:tcW w:w="2911" w:type="dxa"/>
            <w:gridSpan w:val="2"/>
            <w:tcBorders>
              <w:top w:val="single" w:sz="4" w:space="0" w:color="B2B2B2"/>
              <w:left w:val="single" w:sz="4" w:space="0" w:color="B2B2B2"/>
              <w:bottom w:val="single" w:sz="4" w:space="0" w:color="B2B2B2"/>
              <w:right w:val="single" w:sz="4" w:space="0" w:color="B2B2B2"/>
            </w:tcBorders>
            <w:shd w:val="clear" w:color="auto" w:fill="DEEAF6"/>
            <w:noWrap/>
            <w:hideMark/>
          </w:tcPr>
          <w:p w14:paraId="0733D6E5"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lastRenderedPageBreak/>
              <w:t>Test Case ID</w:t>
            </w:r>
          </w:p>
        </w:tc>
        <w:tc>
          <w:tcPr>
            <w:tcW w:w="1614" w:type="dxa"/>
            <w:tcBorders>
              <w:top w:val="single" w:sz="4" w:space="0" w:color="auto"/>
              <w:left w:val="nil"/>
              <w:bottom w:val="single" w:sz="4" w:space="0" w:color="auto"/>
              <w:right w:val="single" w:sz="4" w:space="0" w:color="auto"/>
            </w:tcBorders>
            <w:shd w:val="clear" w:color="auto" w:fill="auto"/>
            <w:noWrap/>
            <w:hideMark/>
          </w:tcPr>
          <w:p w14:paraId="6AC7B6E7"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TagT11</w:t>
            </w:r>
          </w:p>
        </w:tc>
        <w:tc>
          <w:tcPr>
            <w:tcW w:w="2593" w:type="dxa"/>
            <w:gridSpan w:val="2"/>
            <w:tcBorders>
              <w:top w:val="single" w:sz="4" w:space="0" w:color="B2B2B2"/>
              <w:left w:val="single" w:sz="4" w:space="0" w:color="B2B2B2"/>
              <w:bottom w:val="single" w:sz="4" w:space="0" w:color="B2B2B2"/>
              <w:right w:val="single" w:sz="4" w:space="0" w:color="B2B2B2"/>
            </w:tcBorders>
            <w:shd w:val="clear" w:color="auto" w:fill="DEEAF6"/>
            <w:noWrap/>
            <w:hideMark/>
          </w:tcPr>
          <w:p w14:paraId="0AC0A01A"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Test Case Description</w:t>
            </w:r>
          </w:p>
        </w:tc>
        <w:tc>
          <w:tcPr>
            <w:tcW w:w="7781" w:type="dxa"/>
            <w:gridSpan w:val="3"/>
            <w:tcBorders>
              <w:top w:val="single" w:sz="4" w:space="0" w:color="auto"/>
              <w:left w:val="nil"/>
              <w:bottom w:val="single" w:sz="4" w:space="0" w:color="auto"/>
              <w:right w:val="single" w:sz="4" w:space="0" w:color="000000"/>
            </w:tcBorders>
            <w:shd w:val="clear" w:color="auto" w:fill="auto"/>
            <w:hideMark/>
          </w:tcPr>
          <w:p w14:paraId="1ACAB361"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 xml:space="preserve">Test the duration of the tag’s execution time powered with a </w:t>
            </w:r>
            <w:proofErr w:type="spellStart"/>
            <w:r w:rsidRPr="00012B6E">
              <w:rPr>
                <w:rFonts w:ascii="Calibri" w:eastAsia="Times New Roman" w:hAnsi="Calibri" w:cs="Calibri"/>
                <w:sz w:val="22"/>
                <w:lang w:val="en-GB" w:eastAsia="en-GB"/>
              </w:rPr>
              <w:t>powerbank</w:t>
            </w:r>
            <w:proofErr w:type="spellEnd"/>
          </w:p>
        </w:tc>
      </w:tr>
      <w:tr w:rsidR="00012B6E" w:rsidRPr="00012B6E" w14:paraId="11C79C12" w14:textId="77777777" w:rsidTr="00012B6E">
        <w:trPr>
          <w:gridAfter w:val="4"/>
          <w:wAfter w:w="4127" w:type="dxa"/>
          <w:trHeight w:val="295"/>
        </w:trPr>
        <w:tc>
          <w:tcPr>
            <w:tcW w:w="2911" w:type="dxa"/>
            <w:gridSpan w:val="2"/>
            <w:tcBorders>
              <w:top w:val="single" w:sz="4" w:space="0" w:color="B2B2B2"/>
              <w:left w:val="single" w:sz="4" w:space="0" w:color="B2B2B2"/>
              <w:bottom w:val="single" w:sz="4" w:space="0" w:color="B2B2B2"/>
              <w:right w:val="single" w:sz="4" w:space="0" w:color="B2B2B2"/>
            </w:tcBorders>
            <w:shd w:val="clear" w:color="auto" w:fill="DEEAF6"/>
            <w:noWrap/>
            <w:hideMark/>
          </w:tcPr>
          <w:p w14:paraId="3D3F5E43"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Created By</w:t>
            </w:r>
          </w:p>
        </w:tc>
        <w:tc>
          <w:tcPr>
            <w:tcW w:w="1614" w:type="dxa"/>
            <w:tcBorders>
              <w:top w:val="nil"/>
              <w:left w:val="nil"/>
              <w:bottom w:val="single" w:sz="4" w:space="0" w:color="auto"/>
              <w:right w:val="single" w:sz="4" w:space="0" w:color="auto"/>
            </w:tcBorders>
            <w:shd w:val="clear" w:color="auto" w:fill="auto"/>
            <w:noWrap/>
            <w:hideMark/>
          </w:tcPr>
          <w:p w14:paraId="43100948"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Pedro</w:t>
            </w:r>
          </w:p>
        </w:tc>
        <w:tc>
          <w:tcPr>
            <w:tcW w:w="2593" w:type="dxa"/>
            <w:gridSpan w:val="2"/>
            <w:tcBorders>
              <w:top w:val="single" w:sz="4" w:space="0" w:color="B2B2B2"/>
              <w:left w:val="single" w:sz="4" w:space="0" w:color="B2B2B2"/>
              <w:bottom w:val="single" w:sz="4" w:space="0" w:color="B2B2B2"/>
              <w:right w:val="single" w:sz="4" w:space="0" w:color="B2B2B2"/>
            </w:tcBorders>
            <w:shd w:val="clear" w:color="auto" w:fill="DEEAF6"/>
            <w:hideMark/>
          </w:tcPr>
          <w:p w14:paraId="5940D9EF"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Version</w:t>
            </w:r>
          </w:p>
        </w:tc>
        <w:tc>
          <w:tcPr>
            <w:tcW w:w="7781" w:type="dxa"/>
            <w:gridSpan w:val="3"/>
            <w:tcBorders>
              <w:top w:val="single" w:sz="4" w:space="0" w:color="auto"/>
              <w:left w:val="nil"/>
              <w:bottom w:val="single" w:sz="4" w:space="0" w:color="auto"/>
              <w:right w:val="single" w:sz="4" w:space="0" w:color="000000"/>
            </w:tcBorders>
            <w:shd w:val="clear" w:color="auto" w:fill="auto"/>
            <w:noWrap/>
            <w:hideMark/>
          </w:tcPr>
          <w:p w14:paraId="27F58A4E"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1.0</w:t>
            </w:r>
          </w:p>
        </w:tc>
      </w:tr>
      <w:tr w:rsidR="00012B6E" w:rsidRPr="00012B6E" w14:paraId="7B804363" w14:textId="77777777" w:rsidTr="006F090F">
        <w:trPr>
          <w:trHeight w:val="295"/>
        </w:trPr>
        <w:tc>
          <w:tcPr>
            <w:tcW w:w="1296" w:type="dxa"/>
            <w:tcBorders>
              <w:top w:val="nil"/>
              <w:left w:val="nil"/>
              <w:bottom w:val="nil"/>
              <w:right w:val="nil"/>
            </w:tcBorders>
            <w:shd w:val="clear" w:color="auto" w:fill="auto"/>
            <w:hideMark/>
          </w:tcPr>
          <w:p w14:paraId="31BB07D3"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hideMark/>
          </w:tcPr>
          <w:p w14:paraId="6F2806B6"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hideMark/>
          </w:tcPr>
          <w:p w14:paraId="6D9664E2"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3DA91A2D"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1B5E15BA"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03745132"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6483" w:type="dxa"/>
            <w:gridSpan w:val="2"/>
            <w:tcBorders>
              <w:top w:val="nil"/>
              <w:left w:val="nil"/>
              <w:bottom w:val="nil"/>
              <w:right w:val="nil"/>
            </w:tcBorders>
            <w:shd w:val="clear" w:color="auto" w:fill="auto"/>
            <w:hideMark/>
          </w:tcPr>
          <w:p w14:paraId="205BAFBA"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236" w:type="dxa"/>
            <w:tcBorders>
              <w:top w:val="nil"/>
              <w:left w:val="nil"/>
              <w:bottom w:val="nil"/>
              <w:right w:val="nil"/>
            </w:tcBorders>
            <w:shd w:val="clear" w:color="auto" w:fill="auto"/>
            <w:hideMark/>
          </w:tcPr>
          <w:p w14:paraId="78712DC3"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28F57EB6"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6D0AE31B"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55B77E97"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r>
      <w:tr w:rsidR="00012B6E" w:rsidRPr="00012B6E" w14:paraId="46031321" w14:textId="77777777" w:rsidTr="00012B6E">
        <w:trPr>
          <w:gridAfter w:val="5"/>
          <w:wAfter w:w="8018" w:type="dxa"/>
          <w:trHeight w:val="295"/>
        </w:trPr>
        <w:tc>
          <w:tcPr>
            <w:tcW w:w="2911" w:type="dxa"/>
            <w:gridSpan w:val="2"/>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02A639AF"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Date Tested</w:t>
            </w:r>
          </w:p>
        </w:tc>
        <w:tc>
          <w:tcPr>
            <w:tcW w:w="291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3DFFA6D9"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28-Aug-2022</w:t>
            </w:r>
          </w:p>
        </w:tc>
        <w:tc>
          <w:tcPr>
            <w:tcW w:w="2594" w:type="dxa"/>
            <w:gridSpan w:val="2"/>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13B0961F"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Test Case (Pass/Fail/Not Executed)</w:t>
            </w:r>
          </w:p>
        </w:tc>
        <w:tc>
          <w:tcPr>
            <w:tcW w:w="259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87BF215"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Pass</w:t>
            </w:r>
          </w:p>
        </w:tc>
      </w:tr>
      <w:tr w:rsidR="00012B6E" w:rsidRPr="00012B6E" w14:paraId="6E5F1334" w14:textId="77777777" w:rsidTr="006F090F">
        <w:trPr>
          <w:trHeight w:val="295"/>
        </w:trPr>
        <w:tc>
          <w:tcPr>
            <w:tcW w:w="1296" w:type="dxa"/>
            <w:tcBorders>
              <w:top w:val="nil"/>
              <w:left w:val="nil"/>
              <w:bottom w:val="nil"/>
              <w:right w:val="nil"/>
            </w:tcBorders>
            <w:shd w:val="clear" w:color="auto" w:fill="auto"/>
            <w:hideMark/>
          </w:tcPr>
          <w:p w14:paraId="7F01AA6F"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hideMark/>
          </w:tcPr>
          <w:p w14:paraId="7DF44F2B"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hideMark/>
          </w:tcPr>
          <w:p w14:paraId="208E25BA"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084A02DA"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1A5C141A"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597BF80B"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6483" w:type="dxa"/>
            <w:gridSpan w:val="2"/>
            <w:tcBorders>
              <w:top w:val="nil"/>
              <w:left w:val="nil"/>
              <w:bottom w:val="nil"/>
              <w:right w:val="nil"/>
            </w:tcBorders>
            <w:shd w:val="clear" w:color="auto" w:fill="auto"/>
            <w:hideMark/>
          </w:tcPr>
          <w:p w14:paraId="03E7AC98"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236" w:type="dxa"/>
            <w:tcBorders>
              <w:top w:val="nil"/>
              <w:left w:val="nil"/>
              <w:bottom w:val="nil"/>
              <w:right w:val="nil"/>
            </w:tcBorders>
            <w:shd w:val="clear" w:color="auto" w:fill="auto"/>
            <w:hideMark/>
          </w:tcPr>
          <w:p w14:paraId="69D4FA97"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2A9E559D"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17472AF3"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2047679F"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r>
      <w:tr w:rsidR="00012B6E" w:rsidRPr="00012B6E" w14:paraId="268732E7" w14:textId="77777777" w:rsidTr="00012B6E">
        <w:trPr>
          <w:gridAfter w:val="4"/>
          <w:wAfter w:w="4127" w:type="dxa"/>
          <w:trHeight w:val="295"/>
        </w:trPr>
        <w:tc>
          <w:tcPr>
            <w:tcW w:w="1296" w:type="dxa"/>
            <w:tcBorders>
              <w:top w:val="single" w:sz="4" w:space="0" w:color="B2B2B2"/>
              <w:left w:val="single" w:sz="4" w:space="0" w:color="B2B2B2"/>
              <w:bottom w:val="single" w:sz="4" w:space="0" w:color="B2B2B2"/>
              <w:right w:val="single" w:sz="4" w:space="0" w:color="B2B2B2"/>
            </w:tcBorders>
            <w:shd w:val="clear" w:color="auto" w:fill="DEEAF6"/>
            <w:hideMark/>
          </w:tcPr>
          <w:p w14:paraId="5070A6EE"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S #</w:t>
            </w:r>
          </w:p>
        </w:tc>
        <w:tc>
          <w:tcPr>
            <w:tcW w:w="4526" w:type="dxa"/>
            <w:gridSpan w:val="3"/>
            <w:tcBorders>
              <w:top w:val="single" w:sz="4" w:space="0" w:color="B2B2B2"/>
              <w:left w:val="nil"/>
              <w:bottom w:val="single" w:sz="4" w:space="0" w:color="B2B2B2"/>
              <w:right w:val="single" w:sz="4" w:space="0" w:color="B2B2B2"/>
            </w:tcBorders>
            <w:shd w:val="clear" w:color="auto" w:fill="DEEAF6"/>
            <w:hideMark/>
          </w:tcPr>
          <w:p w14:paraId="0CC0C7D0"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Prerequisites:</w:t>
            </w:r>
          </w:p>
        </w:tc>
        <w:tc>
          <w:tcPr>
            <w:tcW w:w="1296" w:type="dxa"/>
            <w:tcBorders>
              <w:top w:val="nil"/>
              <w:left w:val="nil"/>
              <w:bottom w:val="nil"/>
              <w:right w:val="nil"/>
            </w:tcBorders>
            <w:shd w:val="clear" w:color="auto" w:fill="auto"/>
            <w:hideMark/>
          </w:tcPr>
          <w:p w14:paraId="5ABE37C0" w14:textId="77777777" w:rsidR="00012B6E" w:rsidRPr="00012B6E" w:rsidRDefault="00012B6E" w:rsidP="00012B6E">
            <w:pPr>
              <w:widowControl/>
              <w:autoSpaceDE/>
              <w:autoSpaceDN/>
              <w:spacing w:line="240" w:lineRule="auto"/>
              <w:jc w:val="left"/>
              <w:rPr>
                <w:rFonts w:ascii="Calibri" w:eastAsia="Times New Roman" w:hAnsi="Calibri" w:cs="Calibri"/>
                <w:b/>
                <w:bCs/>
                <w:sz w:val="22"/>
                <w:lang w:val="en-GB" w:eastAsia="en-GB"/>
              </w:rPr>
            </w:pPr>
          </w:p>
        </w:tc>
        <w:tc>
          <w:tcPr>
            <w:tcW w:w="1298" w:type="dxa"/>
            <w:tcBorders>
              <w:top w:val="single" w:sz="4" w:space="0" w:color="B2B2B2"/>
              <w:left w:val="single" w:sz="4" w:space="0" w:color="B2B2B2"/>
              <w:bottom w:val="single" w:sz="4" w:space="0" w:color="B2B2B2"/>
              <w:right w:val="single" w:sz="4" w:space="0" w:color="B2B2B2"/>
            </w:tcBorders>
            <w:shd w:val="clear" w:color="auto" w:fill="DEEAF6"/>
            <w:noWrap/>
            <w:vAlign w:val="center"/>
            <w:hideMark/>
          </w:tcPr>
          <w:p w14:paraId="4E6D9BA3"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S #</w:t>
            </w:r>
          </w:p>
        </w:tc>
        <w:tc>
          <w:tcPr>
            <w:tcW w:w="6483" w:type="dxa"/>
            <w:gridSpan w:val="2"/>
            <w:tcBorders>
              <w:top w:val="single" w:sz="4" w:space="0" w:color="B2B2B2"/>
              <w:left w:val="nil"/>
              <w:bottom w:val="single" w:sz="4" w:space="0" w:color="B2B2B2"/>
              <w:right w:val="single" w:sz="4" w:space="0" w:color="B2B2B2"/>
            </w:tcBorders>
            <w:shd w:val="clear" w:color="auto" w:fill="DEEAF6"/>
            <w:noWrap/>
            <w:vAlign w:val="center"/>
            <w:hideMark/>
          </w:tcPr>
          <w:p w14:paraId="5DF8A2B7"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Test Data</w:t>
            </w:r>
          </w:p>
        </w:tc>
      </w:tr>
      <w:tr w:rsidR="00012B6E" w:rsidRPr="00012B6E" w14:paraId="17FBF690" w14:textId="77777777" w:rsidTr="006F090F">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hideMark/>
          </w:tcPr>
          <w:p w14:paraId="2BB89B64"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1</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642E0C24"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proofErr w:type="spellStart"/>
            <w:r w:rsidRPr="00012B6E">
              <w:rPr>
                <w:rFonts w:ascii="Calibri" w:eastAsia="Times New Roman" w:hAnsi="Calibri" w:cs="Calibri"/>
                <w:sz w:val="22"/>
                <w:lang w:val="en-GB" w:eastAsia="en-GB"/>
              </w:rPr>
              <w:t>Powerbank</w:t>
            </w:r>
            <w:proofErr w:type="spellEnd"/>
            <w:r w:rsidRPr="00012B6E">
              <w:rPr>
                <w:rFonts w:ascii="Calibri" w:eastAsia="Times New Roman" w:hAnsi="Calibri" w:cs="Calibri"/>
                <w:sz w:val="22"/>
                <w:lang w:val="en-GB" w:eastAsia="en-GB"/>
              </w:rPr>
              <w:t xml:space="preserve"> fully charged</w:t>
            </w:r>
          </w:p>
        </w:tc>
        <w:tc>
          <w:tcPr>
            <w:tcW w:w="1296" w:type="dxa"/>
            <w:tcBorders>
              <w:top w:val="nil"/>
              <w:left w:val="nil"/>
              <w:bottom w:val="nil"/>
              <w:right w:val="nil"/>
            </w:tcBorders>
            <w:shd w:val="clear" w:color="auto" w:fill="auto"/>
            <w:hideMark/>
          </w:tcPr>
          <w:p w14:paraId="55949F7D"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1B75327"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1</w:t>
            </w:r>
          </w:p>
        </w:tc>
        <w:tc>
          <w:tcPr>
            <w:tcW w:w="6483" w:type="dxa"/>
            <w:gridSpan w:val="2"/>
            <w:tcBorders>
              <w:top w:val="single" w:sz="4" w:space="0" w:color="auto"/>
              <w:left w:val="nil"/>
              <w:bottom w:val="single" w:sz="4" w:space="0" w:color="auto"/>
              <w:right w:val="single" w:sz="4" w:space="0" w:color="000000"/>
            </w:tcBorders>
            <w:shd w:val="clear" w:color="auto" w:fill="auto"/>
            <w:vAlign w:val="center"/>
            <w:hideMark/>
          </w:tcPr>
          <w:p w14:paraId="30FDE9B8"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proofErr w:type="spellStart"/>
            <w:r w:rsidRPr="00012B6E">
              <w:rPr>
                <w:rFonts w:ascii="Calibri" w:eastAsia="Times New Roman" w:hAnsi="Calibri" w:cs="Calibri"/>
                <w:sz w:val="22"/>
                <w:lang w:val="en-GB" w:eastAsia="en-GB"/>
              </w:rPr>
              <w:t>TagName</w:t>
            </w:r>
            <w:proofErr w:type="spellEnd"/>
            <w:r w:rsidRPr="00012B6E">
              <w:rPr>
                <w:rFonts w:ascii="Calibri" w:eastAsia="Times New Roman" w:hAnsi="Calibri" w:cs="Calibri"/>
                <w:sz w:val="22"/>
                <w:lang w:val="en-GB" w:eastAsia="en-GB"/>
              </w:rPr>
              <w:t xml:space="preserve"> = tagT11</w:t>
            </w:r>
          </w:p>
        </w:tc>
      </w:tr>
      <w:tr w:rsidR="00012B6E" w:rsidRPr="00012B6E" w14:paraId="46EF0E34"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hideMark/>
          </w:tcPr>
          <w:p w14:paraId="382EA710"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2</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70CBE5DA"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Tag data saved in the flash memory</w:t>
            </w:r>
          </w:p>
        </w:tc>
        <w:tc>
          <w:tcPr>
            <w:tcW w:w="1296" w:type="dxa"/>
            <w:tcBorders>
              <w:top w:val="nil"/>
              <w:left w:val="nil"/>
              <w:bottom w:val="nil"/>
              <w:right w:val="nil"/>
            </w:tcBorders>
            <w:shd w:val="clear" w:color="auto" w:fill="auto"/>
            <w:hideMark/>
          </w:tcPr>
          <w:p w14:paraId="593DE29E"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single" w:sz="4" w:space="0" w:color="auto"/>
              <w:bottom w:val="single" w:sz="4" w:space="0" w:color="auto"/>
              <w:right w:val="single" w:sz="4" w:space="0" w:color="auto"/>
            </w:tcBorders>
            <w:shd w:val="clear" w:color="auto" w:fill="auto"/>
            <w:vAlign w:val="center"/>
            <w:hideMark/>
          </w:tcPr>
          <w:p w14:paraId="362B9C25"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2</w:t>
            </w:r>
          </w:p>
        </w:tc>
        <w:tc>
          <w:tcPr>
            <w:tcW w:w="6483" w:type="dxa"/>
            <w:gridSpan w:val="2"/>
            <w:tcBorders>
              <w:top w:val="single" w:sz="4" w:space="0" w:color="auto"/>
              <w:left w:val="nil"/>
              <w:bottom w:val="single" w:sz="4" w:space="0" w:color="auto"/>
              <w:right w:val="single" w:sz="4" w:space="0" w:color="000000"/>
            </w:tcBorders>
            <w:shd w:val="clear" w:color="auto" w:fill="auto"/>
            <w:vAlign w:val="center"/>
            <w:hideMark/>
          </w:tcPr>
          <w:p w14:paraId="4211FBA0"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proofErr w:type="spellStart"/>
            <w:r w:rsidRPr="00012B6E">
              <w:rPr>
                <w:rFonts w:ascii="Calibri" w:eastAsia="Times New Roman" w:hAnsi="Calibri" w:cs="Calibri"/>
                <w:sz w:val="22"/>
                <w:lang w:val="en-GB" w:eastAsia="en-GB"/>
              </w:rPr>
              <w:t>WIFIinterval</w:t>
            </w:r>
            <w:proofErr w:type="spellEnd"/>
            <w:r w:rsidRPr="00012B6E">
              <w:rPr>
                <w:rFonts w:ascii="Calibri" w:eastAsia="Times New Roman" w:hAnsi="Calibri" w:cs="Calibri"/>
                <w:sz w:val="22"/>
                <w:lang w:val="en-GB" w:eastAsia="en-GB"/>
              </w:rPr>
              <w:t xml:space="preserve"> = -1</w:t>
            </w:r>
          </w:p>
        </w:tc>
      </w:tr>
      <w:tr w:rsidR="00012B6E" w:rsidRPr="00012B6E" w14:paraId="480E9989"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hideMark/>
          </w:tcPr>
          <w:p w14:paraId="5C00BC01"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3</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23394769"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Internet Access</w:t>
            </w:r>
          </w:p>
        </w:tc>
        <w:tc>
          <w:tcPr>
            <w:tcW w:w="1296" w:type="dxa"/>
            <w:tcBorders>
              <w:top w:val="nil"/>
              <w:left w:val="nil"/>
              <w:bottom w:val="nil"/>
              <w:right w:val="nil"/>
            </w:tcBorders>
            <w:shd w:val="clear" w:color="auto" w:fill="auto"/>
            <w:hideMark/>
          </w:tcPr>
          <w:p w14:paraId="677540D6"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single" w:sz="4" w:space="0" w:color="auto"/>
              <w:bottom w:val="single" w:sz="4" w:space="0" w:color="auto"/>
              <w:right w:val="single" w:sz="4" w:space="0" w:color="auto"/>
            </w:tcBorders>
            <w:shd w:val="clear" w:color="auto" w:fill="auto"/>
            <w:vAlign w:val="center"/>
            <w:hideMark/>
          </w:tcPr>
          <w:p w14:paraId="18454CB4"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3</w:t>
            </w:r>
          </w:p>
        </w:tc>
        <w:tc>
          <w:tcPr>
            <w:tcW w:w="6483" w:type="dxa"/>
            <w:gridSpan w:val="2"/>
            <w:tcBorders>
              <w:top w:val="single" w:sz="4" w:space="0" w:color="auto"/>
              <w:left w:val="nil"/>
              <w:bottom w:val="single" w:sz="4" w:space="0" w:color="auto"/>
              <w:right w:val="single" w:sz="4" w:space="0" w:color="000000"/>
            </w:tcBorders>
            <w:shd w:val="clear" w:color="auto" w:fill="auto"/>
            <w:vAlign w:val="center"/>
            <w:hideMark/>
          </w:tcPr>
          <w:p w14:paraId="359C4BA4"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proofErr w:type="spellStart"/>
            <w:r w:rsidRPr="00012B6E">
              <w:rPr>
                <w:rFonts w:ascii="Calibri" w:eastAsia="Times New Roman" w:hAnsi="Calibri" w:cs="Calibri"/>
                <w:sz w:val="22"/>
                <w:lang w:val="en-GB" w:eastAsia="en-GB"/>
              </w:rPr>
              <w:t>BLEinterval</w:t>
            </w:r>
            <w:proofErr w:type="spellEnd"/>
            <w:r w:rsidRPr="00012B6E">
              <w:rPr>
                <w:rFonts w:ascii="Calibri" w:eastAsia="Times New Roman" w:hAnsi="Calibri" w:cs="Calibri"/>
                <w:sz w:val="22"/>
                <w:lang w:val="en-GB" w:eastAsia="en-GB"/>
              </w:rPr>
              <w:t xml:space="preserve"> = 0</w:t>
            </w:r>
          </w:p>
        </w:tc>
      </w:tr>
      <w:tr w:rsidR="00012B6E" w:rsidRPr="00012B6E" w14:paraId="203CFE04" w14:textId="77777777" w:rsidTr="006F090F">
        <w:trPr>
          <w:gridAfter w:val="7"/>
          <w:wAfter w:w="11908" w:type="dxa"/>
          <w:trHeight w:val="295"/>
        </w:trPr>
        <w:tc>
          <w:tcPr>
            <w:tcW w:w="1296" w:type="dxa"/>
            <w:tcBorders>
              <w:top w:val="nil"/>
              <w:left w:val="single" w:sz="4" w:space="0" w:color="auto"/>
              <w:bottom w:val="single" w:sz="4" w:space="0" w:color="auto"/>
              <w:right w:val="single" w:sz="4" w:space="0" w:color="auto"/>
            </w:tcBorders>
            <w:shd w:val="clear" w:color="auto" w:fill="auto"/>
            <w:hideMark/>
          </w:tcPr>
          <w:p w14:paraId="7324F721"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4</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6C29AF70"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Webserver online</w:t>
            </w:r>
          </w:p>
        </w:tc>
        <w:tc>
          <w:tcPr>
            <w:tcW w:w="1296" w:type="dxa"/>
            <w:tcBorders>
              <w:top w:val="nil"/>
              <w:left w:val="nil"/>
              <w:bottom w:val="nil"/>
              <w:right w:val="nil"/>
            </w:tcBorders>
            <w:shd w:val="clear" w:color="auto" w:fill="auto"/>
            <w:hideMark/>
          </w:tcPr>
          <w:p w14:paraId="163C3EAC"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r>
      <w:tr w:rsidR="00012B6E" w:rsidRPr="00012B6E" w14:paraId="6A019537" w14:textId="77777777" w:rsidTr="006F090F">
        <w:trPr>
          <w:trHeight w:val="295"/>
        </w:trPr>
        <w:tc>
          <w:tcPr>
            <w:tcW w:w="1296" w:type="dxa"/>
            <w:tcBorders>
              <w:top w:val="nil"/>
              <w:left w:val="nil"/>
              <w:bottom w:val="nil"/>
              <w:right w:val="nil"/>
            </w:tcBorders>
            <w:shd w:val="clear" w:color="auto" w:fill="auto"/>
            <w:hideMark/>
          </w:tcPr>
          <w:p w14:paraId="5EE99566"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hideMark/>
          </w:tcPr>
          <w:p w14:paraId="421561DD"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hideMark/>
          </w:tcPr>
          <w:p w14:paraId="49584622"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5A8760F0"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169EC82F"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64726340"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6483" w:type="dxa"/>
            <w:gridSpan w:val="2"/>
            <w:tcBorders>
              <w:top w:val="nil"/>
              <w:left w:val="nil"/>
              <w:bottom w:val="nil"/>
              <w:right w:val="nil"/>
            </w:tcBorders>
            <w:shd w:val="clear" w:color="auto" w:fill="auto"/>
            <w:hideMark/>
          </w:tcPr>
          <w:p w14:paraId="13568696"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236" w:type="dxa"/>
            <w:tcBorders>
              <w:top w:val="nil"/>
              <w:left w:val="nil"/>
              <w:bottom w:val="nil"/>
              <w:right w:val="nil"/>
            </w:tcBorders>
            <w:shd w:val="clear" w:color="auto" w:fill="auto"/>
            <w:hideMark/>
          </w:tcPr>
          <w:p w14:paraId="7975F763"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3DA09B6F"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5577BE93"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6DD6F1A7"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r>
      <w:tr w:rsidR="00012B6E" w:rsidRPr="00454C63" w14:paraId="71620877" w14:textId="77777777" w:rsidTr="00012B6E">
        <w:trPr>
          <w:trHeight w:val="295"/>
        </w:trPr>
        <w:tc>
          <w:tcPr>
            <w:tcW w:w="1296" w:type="dxa"/>
            <w:tcBorders>
              <w:top w:val="single" w:sz="4" w:space="0" w:color="B2B2B2"/>
              <w:left w:val="single" w:sz="4" w:space="0" w:color="B2B2B2"/>
              <w:bottom w:val="single" w:sz="4" w:space="0" w:color="B2B2B2"/>
              <w:right w:val="single" w:sz="4" w:space="0" w:color="B2B2B2"/>
            </w:tcBorders>
            <w:shd w:val="clear" w:color="auto" w:fill="DEEAF6"/>
            <w:noWrap/>
            <w:hideMark/>
          </w:tcPr>
          <w:p w14:paraId="59C6616E" w14:textId="77777777" w:rsidR="00012B6E" w:rsidRPr="00012B6E" w:rsidRDefault="00012B6E" w:rsidP="00012B6E">
            <w:pPr>
              <w:widowControl/>
              <w:autoSpaceDE/>
              <w:autoSpaceDN/>
              <w:spacing w:line="240" w:lineRule="auto"/>
              <w:jc w:val="left"/>
              <w:rPr>
                <w:rFonts w:ascii="Calibri" w:eastAsia="Times New Roman" w:hAnsi="Calibri" w:cs="Calibri"/>
                <w:b/>
                <w:bCs/>
                <w:sz w:val="22"/>
                <w:u w:val="single"/>
                <w:lang w:val="en-GB" w:eastAsia="en-GB"/>
              </w:rPr>
            </w:pPr>
            <w:r w:rsidRPr="00012B6E">
              <w:rPr>
                <w:rFonts w:ascii="Calibri" w:eastAsia="Times New Roman" w:hAnsi="Calibri" w:cs="Calibri"/>
                <w:b/>
                <w:bCs/>
                <w:sz w:val="22"/>
                <w:u w:val="single"/>
                <w:lang w:val="en-GB" w:eastAsia="en-GB"/>
              </w:rPr>
              <w:t>Test Scenario</w:t>
            </w:r>
          </w:p>
        </w:tc>
        <w:tc>
          <w:tcPr>
            <w:tcW w:w="13603" w:type="dxa"/>
            <w:gridSpan w:val="7"/>
            <w:tcBorders>
              <w:top w:val="nil"/>
              <w:left w:val="nil"/>
              <w:bottom w:val="nil"/>
              <w:right w:val="nil"/>
            </w:tcBorders>
            <w:shd w:val="clear" w:color="auto" w:fill="auto"/>
            <w:noWrap/>
            <w:hideMark/>
          </w:tcPr>
          <w:p w14:paraId="2A949BDE"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r w:rsidRPr="00012B6E">
              <w:rPr>
                <w:rFonts w:ascii="Calibri" w:eastAsia="Times New Roman" w:hAnsi="Calibri" w:cs="Calibri"/>
                <w:sz w:val="22"/>
                <w:lang w:val="en-GB" w:eastAsia="en-GB"/>
              </w:rPr>
              <w:t xml:space="preserve">A </w:t>
            </w:r>
            <w:proofErr w:type="spellStart"/>
            <w:r w:rsidRPr="00012B6E">
              <w:rPr>
                <w:rFonts w:ascii="Calibri" w:eastAsia="Times New Roman" w:hAnsi="Calibri" w:cs="Calibri"/>
                <w:sz w:val="22"/>
                <w:lang w:val="en-GB" w:eastAsia="en-GB"/>
              </w:rPr>
              <w:t>powerbank</w:t>
            </w:r>
            <w:proofErr w:type="spellEnd"/>
            <w:r w:rsidRPr="00012B6E">
              <w:rPr>
                <w:rFonts w:ascii="Calibri" w:eastAsia="Times New Roman" w:hAnsi="Calibri" w:cs="Calibri"/>
                <w:sz w:val="22"/>
                <w:lang w:val="en-GB" w:eastAsia="en-GB"/>
              </w:rPr>
              <w:t>-powered tag is left in an open environment with Internet Access, while the webserver is being monitored for the time at which the tag starts to post data and when it last posted data.</w:t>
            </w:r>
          </w:p>
        </w:tc>
        <w:tc>
          <w:tcPr>
            <w:tcW w:w="236" w:type="dxa"/>
            <w:tcBorders>
              <w:top w:val="nil"/>
              <w:left w:val="nil"/>
              <w:bottom w:val="nil"/>
              <w:right w:val="nil"/>
            </w:tcBorders>
            <w:shd w:val="clear" w:color="auto" w:fill="auto"/>
            <w:hideMark/>
          </w:tcPr>
          <w:p w14:paraId="222C6480"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1C18359B"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67CD2A23"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44D66EB6"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r>
      <w:tr w:rsidR="00012B6E" w:rsidRPr="00454C63" w14:paraId="34178E3E" w14:textId="77777777" w:rsidTr="006F090F">
        <w:trPr>
          <w:trHeight w:val="295"/>
        </w:trPr>
        <w:tc>
          <w:tcPr>
            <w:tcW w:w="1296" w:type="dxa"/>
            <w:tcBorders>
              <w:top w:val="nil"/>
              <w:left w:val="nil"/>
              <w:bottom w:val="nil"/>
              <w:right w:val="nil"/>
            </w:tcBorders>
            <w:shd w:val="clear" w:color="auto" w:fill="auto"/>
            <w:noWrap/>
            <w:vAlign w:val="bottom"/>
            <w:hideMark/>
          </w:tcPr>
          <w:p w14:paraId="58EBC0F4"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noWrap/>
            <w:vAlign w:val="bottom"/>
            <w:hideMark/>
          </w:tcPr>
          <w:p w14:paraId="67563711"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noWrap/>
            <w:vAlign w:val="bottom"/>
            <w:hideMark/>
          </w:tcPr>
          <w:p w14:paraId="718B6CA0"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noWrap/>
            <w:vAlign w:val="bottom"/>
            <w:hideMark/>
          </w:tcPr>
          <w:p w14:paraId="0CD33415"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noWrap/>
            <w:vAlign w:val="bottom"/>
            <w:hideMark/>
          </w:tcPr>
          <w:p w14:paraId="1D81CA25"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noWrap/>
            <w:vAlign w:val="bottom"/>
            <w:hideMark/>
          </w:tcPr>
          <w:p w14:paraId="1734AFFB"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6483" w:type="dxa"/>
            <w:gridSpan w:val="2"/>
            <w:tcBorders>
              <w:top w:val="nil"/>
              <w:left w:val="nil"/>
              <w:bottom w:val="nil"/>
              <w:right w:val="nil"/>
            </w:tcBorders>
            <w:shd w:val="clear" w:color="auto" w:fill="auto"/>
            <w:noWrap/>
            <w:vAlign w:val="bottom"/>
            <w:hideMark/>
          </w:tcPr>
          <w:p w14:paraId="5B4FEF0C"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236" w:type="dxa"/>
            <w:tcBorders>
              <w:top w:val="nil"/>
              <w:left w:val="nil"/>
              <w:bottom w:val="nil"/>
              <w:right w:val="nil"/>
            </w:tcBorders>
            <w:shd w:val="clear" w:color="auto" w:fill="auto"/>
            <w:noWrap/>
            <w:vAlign w:val="bottom"/>
            <w:hideMark/>
          </w:tcPr>
          <w:p w14:paraId="24928869"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noWrap/>
            <w:vAlign w:val="bottom"/>
            <w:hideMark/>
          </w:tcPr>
          <w:p w14:paraId="2487F0F3"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noWrap/>
            <w:vAlign w:val="bottom"/>
            <w:hideMark/>
          </w:tcPr>
          <w:p w14:paraId="0E3354BA"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noWrap/>
            <w:vAlign w:val="bottom"/>
            <w:hideMark/>
          </w:tcPr>
          <w:p w14:paraId="62460AC2"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r>
      <w:tr w:rsidR="00012B6E" w:rsidRPr="00454C63" w14:paraId="550867E4" w14:textId="77777777" w:rsidTr="00012B6E">
        <w:trPr>
          <w:gridAfter w:val="4"/>
          <w:wAfter w:w="4127" w:type="dxa"/>
          <w:trHeight w:val="472"/>
        </w:trPr>
        <w:tc>
          <w:tcPr>
            <w:tcW w:w="1296" w:type="dxa"/>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06B8AB3B"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Step #</w:t>
            </w:r>
          </w:p>
        </w:tc>
        <w:tc>
          <w:tcPr>
            <w:tcW w:w="3229" w:type="dxa"/>
            <w:gridSpan w:val="2"/>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758DAD94"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Step Details</w:t>
            </w:r>
          </w:p>
        </w:tc>
        <w:tc>
          <w:tcPr>
            <w:tcW w:w="2593" w:type="dxa"/>
            <w:gridSpan w:val="2"/>
            <w:vMerge w:val="restart"/>
            <w:tcBorders>
              <w:top w:val="single" w:sz="4" w:space="0" w:color="B2B2B2"/>
              <w:left w:val="single" w:sz="4" w:space="0" w:color="B2B2B2"/>
              <w:bottom w:val="single" w:sz="4" w:space="0" w:color="B2B2B2"/>
              <w:right w:val="single" w:sz="4" w:space="0" w:color="B2B2B2"/>
            </w:tcBorders>
            <w:shd w:val="clear" w:color="auto" w:fill="DEEAF6"/>
            <w:noWrap/>
            <w:vAlign w:val="center"/>
            <w:hideMark/>
          </w:tcPr>
          <w:p w14:paraId="5748FAFA"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Expected Results</w:t>
            </w:r>
          </w:p>
        </w:tc>
        <w:tc>
          <w:tcPr>
            <w:tcW w:w="3890" w:type="dxa"/>
            <w:gridSpan w:val="2"/>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25D13E89"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Actual Results</w:t>
            </w:r>
          </w:p>
        </w:tc>
        <w:tc>
          <w:tcPr>
            <w:tcW w:w="3891" w:type="dxa"/>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6758CEF4"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Pass / Fail / Not executed / Suspended</w:t>
            </w:r>
          </w:p>
        </w:tc>
      </w:tr>
      <w:tr w:rsidR="00012B6E" w:rsidRPr="00454C63" w14:paraId="168F1581" w14:textId="77777777" w:rsidTr="00012B6E">
        <w:trPr>
          <w:gridAfter w:val="4"/>
          <w:wAfter w:w="4127" w:type="dxa"/>
          <w:trHeight w:val="472"/>
        </w:trPr>
        <w:tc>
          <w:tcPr>
            <w:tcW w:w="1296" w:type="dxa"/>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3E867C55" w14:textId="77777777" w:rsidR="00012B6E" w:rsidRPr="00012B6E" w:rsidRDefault="00012B6E" w:rsidP="00012B6E">
            <w:pPr>
              <w:widowControl/>
              <w:autoSpaceDE/>
              <w:autoSpaceDN/>
              <w:spacing w:line="240" w:lineRule="auto"/>
              <w:jc w:val="left"/>
              <w:rPr>
                <w:rFonts w:ascii="Calibri" w:eastAsia="Times New Roman" w:hAnsi="Calibri" w:cs="Calibri"/>
                <w:b/>
                <w:bCs/>
                <w:sz w:val="22"/>
                <w:lang w:val="en-GB" w:eastAsia="en-GB"/>
              </w:rPr>
            </w:pPr>
          </w:p>
        </w:tc>
        <w:tc>
          <w:tcPr>
            <w:tcW w:w="3229" w:type="dxa"/>
            <w:gridSpan w:val="2"/>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485C8EF0" w14:textId="77777777" w:rsidR="00012B6E" w:rsidRPr="00012B6E" w:rsidRDefault="00012B6E" w:rsidP="00012B6E">
            <w:pPr>
              <w:widowControl/>
              <w:autoSpaceDE/>
              <w:autoSpaceDN/>
              <w:spacing w:line="240" w:lineRule="auto"/>
              <w:jc w:val="left"/>
              <w:rPr>
                <w:rFonts w:ascii="Calibri" w:eastAsia="Times New Roman" w:hAnsi="Calibri" w:cs="Calibri"/>
                <w:b/>
                <w:bCs/>
                <w:sz w:val="22"/>
                <w:lang w:val="en-GB" w:eastAsia="en-GB"/>
              </w:rPr>
            </w:pPr>
          </w:p>
        </w:tc>
        <w:tc>
          <w:tcPr>
            <w:tcW w:w="2593" w:type="dxa"/>
            <w:gridSpan w:val="2"/>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21E460A9" w14:textId="77777777" w:rsidR="00012B6E" w:rsidRPr="00012B6E" w:rsidRDefault="00012B6E" w:rsidP="00012B6E">
            <w:pPr>
              <w:widowControl/>
              <w:autoSpaceDE/>
              <w:autoSpaceDN/>
              <w:spacing w:line="240" w:lineRule="auto"/>
              <w:jc w:val="left"/>
              <w:rPr>
                <w:rFonts w:ascii="Calibri" w:eastAsia="Times New Roman" w:hAnsi="Calibri" w:cs="Calibri"/>
                <w:b/>
                <w:bCs/>
                <w:sz w:val="22"/>
                <w:lang w:val="en-GB" w:eastAsia="en-GB"/>
              </w:rPr>
            </w:pPr>
          </w:p>
        </w:tc>
        <w:tc>
          <w:tcPr>
            <w:tcW w:w="3890" w:type="dxa"/>
            <w:gridSpan w:val="2"/>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515CF435" w14:textId="77777777" w:rsidR="00012B6E" w:rsidRPr="00012B6E" w:rsidRDefault="00012B6E" w:rsidP="00012B6E">
            <w:pPr>
              <w:widowControl/>
              <w:autoSpaceDE/>
              <w:autoSpaceDN/>
              <w:spacing w:line="240" w:lineRule="auto"/>
              <w:jc w:val="left"/>
              <w:rPr>
                <w:rFonts w:ascii="Calibri" w:eastAsia="Times New Roman" w:hAnsi="Calibri" w:cs="Calibri"/>
                <w:b/>
                <w:bCs/>
                <w:sz w:val="22"/>
                <w:lang w:val="en-GB" w:eastAsia="en-GB"/>
              </w:rPr>
            </w:pPr>
          </w:p>
        </w:tc>
        <w:tc>
          <w:tcPr>
            <w:tcW w:w="3891" w:type="dxa"/>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761173A9" w14:textId="77777777" w:rsidR="00012B6E" w:rsidRPr="00012B6E" w:rsidRDefault="00012B6E" w:rsidP="00012B6E">
            <w:pPr>
              <w:widowControl/>
              <w:autoSpaceDE/>
              <w:autoSpaceDN/>
              <w:spacing w:line="240" w:lineRule="auto"/>
              <w:jc w:val="left"/>
              <w:rPr>
                <w:rFonts w:ascii="Calibri" w:eastAsia="Times New Roman" w:hAnsi="Calibri" w:cs="Calibri"/>
                <w:b/>
                <w:bCs/>
                <w:sz w:val="22"/>
                <w:lang w:val="en-GB" w:eastAsia="en-GB"/>
              </w:rPr>
            </w:pPr>
          </w:p>
        </w:tc>
      </w:tr>
      <w:tr w:rsidR="00012B6E" w:rsidRPr="00012B6E" w14:paraId="79C92996" w14:textId="77777777" w:rsidTr="006F090F">
        <w:trPr>
          <w:gridAfter w:val="4"/>
          <w:wAfter w:w="4127" w:type="dxa"/>
          <w:trHeight w:val="573"/>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A38BA20"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1</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3D49234F"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 xml:space="preserve">Connect the Tag to the </w:t>
            </w:r>
            <w:proofErr w:type="spellStart"/>
            <w:r w:rsidRPr="00012B6E">
              <w:rPr>
                <w:rFonts w:ascii="Calibri" w:eastAsia="Times New Roman" w:hAnsi="Calibri" w:cs="Calibri"/>
                <w:sz w:val="22"/>
                <w:lang w:val="en-GB" w:eastAsia="en-GB"/>
              </w:rPr>
              <w:t>Powerbank</w:t>
            </w:r>
            <w:proofErr w:type="spellEnd"/>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39DC64B1"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 xml:space="preserve">The </w:t>
            </w:r>
            <w:proofErr w:type="spellStart"/>
            <w:r w:rsidRPr="00012B6E">
              <w:rPr>
                <w:rFonts w:ascii="Calibri" w:eastAsia="Times New Roman" w:hAnsi="Calibri" w:cs="Calibri"/>
                <w:sz w:val="22"/>
                <w:lang w:val="en-GB" w:eastAsia="en-GB"/>
              </w:rPr>
              <w:t>powerbank</w:t>
            </w:r>
            <w:proofErr w:type="spellEnd"/>
            <w:r w:rsidRPr="00012B6E">
              <w:rPr>
                <w:rFonts w:ascii="Calibri" w:eastAsia="Times New Roman" w:hAnsi="Calibri" w:cs="Calibri"/>
                <w:sz w:val="22"/>
                <w:lang w:val="en-GB" w:eastAsia="en-GB"/>
              </w:rPr>
              <w:t xml:space="preserve"> turns blue when it is working</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570FAFB8"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0FD50262"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Pass</w:t>
            </w:r>
          </w:p>
        </w:tc>
      </w:tr>
      <w:tr w:rsidR="00012B6E" w:rsidRPr="00012B6E" w14:paraId="54A5505C"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354D6457"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2</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750F3964"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Navigate to http://ils.dsi.uminho.pt/viewData</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64199EB9"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Site should open</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45EB008A"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63808619"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Pass</w:t>
            </w:r>
          </w:p>
        </w:tc>
      </w:tr>
      <w:tr w:rsidR="00012B6E" w:rsidRPr="00012B6E" w14:paraId="366948C1"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6508CD1C"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3</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1DB19666"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 xml:space="preserve">Enter </w:t>
            </w:r>
            <w:proofErr w:type="spellStart"/>
            <w:r w:rsidRPr="00012B6E">
              <w:rPr>
                <w:rFonts w:ascii="Calibri" w:eastAsia="Times New Roman" w:hAnsi="Calibri" w:cs="Calibri"/>
                <w:sz w:val="22"/>
                <w:lang w:val="en-GB" w:eastAsia="en-GB"/>
              </w:rPr>
              <w:t>TagName</w:t>
            </w:r>
            <w:proofErr w:type="spellEnd"/>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40E377C2"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Credential can be entered</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717629DC"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5D30DBB3"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Pass</w:t>
            </w:r>
          </w:p>
        </w:tc>
      </w:tr>
      <w:tr w:rsidR="00012B6E" w:rsidRPr="00012B6E" w14:paraId="1714A398"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0018EF15"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4</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5798995F"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Click Submit</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1440B9D1"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Initial tag data is displayed</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1225420C"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3A6385E6"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Pass</w:t>
            </w:r>
          </w:p>
        </w:tc>
      </w:tr>
      <w:tr w:rsidR="00012B6E" w:rsidRPr="00012B6E" w14:paraId="3C8DF695"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0DD4CC4C"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 5</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37AE3D6D"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Record initial tag data</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327752D1"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26B0FC10"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2022-08-28 18:58:21</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6EC2A702"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Pass</w:t>
            </w:r>
          </w:p>
        </w:tc>
      </w:tr>
      <w:tr w:rsidR="00012B6E" w:rsidRPr="00012B6E" w14:paraId="06B85EB1"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2D397989"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 6</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10F85A95"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 xml:space="preserve">Wait until the </w:t>
            </w:r>
            <w:proofErr w:type="spellStart"/>
            <w:r w:rsidRPr="00012B6E">
              <w:rPr>
                <w:rFonts w:ascii="Calibri" w:eastAsia="Times New Roman" w:hAnsi="Calibri" w:cs="Calibri"/>
                <w:sz w:val="22"/>
                <w:lang w:val="en-GB" w:eastAsia="en-GB"/>
              </w:rPr>
              <w:t>powerbank</w:t>
            </w:r>
            <w:proofErr w:type="spellEnd"/>
            <w:r w:rsidRPr="00012B6E">
              <w:rPr>
                <w:rFonts w:ascii="Calibri" w:eastAsia="Times New Roman" w:hAnsi="Calibri" w:cs="Calibri"/>
                <w:sz w:val="22"/>
                <w:lang w:val="en-GB" w:eastAsia="en-GB"/>
              </w:rPr>
              <w:t xml:space="preserve"> is completely discharged</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22B7C97E"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proofErr w:type="spellStart"/>
            <w:r w:rsidRPr="00012B6E">
              <w:rPr>
                <w:rFonts w:ascii="Calibri" w:eastAsia="Times New Roman" w:hAnsi="Calibri" w:cs="Calibri"/>
                <w:sz w:val="22"/>
                <w:lang w:val="en-GB" w:eastAsia="en-GB"/>
              </w:rPr>
              <w:t>Powerbank</w:t>
            </w:r>
            <w:proofErr w:type="spellEnd"/>
            <w:r w:rsidRPr="00012B6E">
              <w:rPr>
                <w:rFonts w:ascii="Calibri" w:eastAsia="Times New Roman" w:hAnsi="Calibri" w:cs="Calibri"/>
                <w:sz w:val="22"/>
                <w:lang w:val="en-GB" w:eastAsia="en-GB"/>
              </w:rPr>
              <w:t xml:space="preserve"> stops displaying blue </w:t>
            </w:r>
            <w:proofErr w:type="spellStart"/>
            <w:r w:rsidRPr="00012B6E">
              <w:rPr>
                <w:rFonts w:ascii="Calibri" w:eastAsia="Times New Roman" w:hAnsi="Calibri" w:cs="Calibri"/>
                <w:sz w:val="22"/>
                <w:lang w:val="en-GB" w:eastAsia="en-GB"/>
              </w:rPr>
              <w:t>color</w:t>
            </w:r>
            <w:proofErr w:type="spellEnd"/>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7FB9A58F"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10116766"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Pass</w:t>
            </w:r>
          </w:p>
        </w:tc>
      </w:tr>
      <w:tr w:rsidR="00012B6E" w:rsidRPr="00012B6E" w14:paraId="160B124E" w14:textId="77777777" w:rsidTr="006F090F">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tcPr>
          <w:p w14:paraId="6A156D56"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7</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53106F8E"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Click Submit</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38948955"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Final tag data is displayed</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35654730"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0968D6F4"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Pass</w:t>
            </w:r>
          </w:p>
        </w:tc>
      </w:tr>
      <w:tr w:rsidR="00012B6E" w:rsidRPr="00012B6E" w14:paraId="1FB6BE8A" w14:textId="77777777" w:rsidTr="006F090F">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tcPr>
          <w:p w14:paraId="41C9EEA3"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8</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7AD4B4CF"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Record final tag data</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4D2961FC"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47A0D2E5"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2022-08-29 04:53:22</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7FC76691"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Pass</w:t>
            </w:r>
          </w:p>
        </w:tc>
      </w:tr>
      <w:tr w:rsidR="00012B6E" w:rsidRPr="00012B6E" w14:paraId="61B831F3" w14:textId="77777777" w:rsidTr="006F090F">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tcPr>
          <w:p w14:paraId="40B88355"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9</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01932D7F"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Calculate tag’s execution time</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06451DE8"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24990CAC"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9 hours 55 minutes 1 second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1E87FB16"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Pass</w:t>
            </w:r>
          </w:p>
        </w:tc>
      </w:tr>
      <w:tr w:rsidR="00012B6E" w:rsidRPr="00454C63" w14:paraId="0CC8695A" w14:textId="77777777" w:rsidTr="00012B6E">
        <w:trPr>
          <w:gridAfter w:val="4"/>
          <w:wAfter w:w="4127" w:type="dxa"/>
          <w:trHeight w:val="295"/>
        </w:trPr>
        <w:tc>
          <w:tcPr>
            <w:tcW w:w="2911" w:type="dxa"/>
            <w:gridSpan w:val="2"/>
            <w:tcBorders>
              <w:top w:val="single" w:sz="4" w:space="0" w:color="B2B2B2"/>
              <w:left w:val="single" w:sz="4" w:space="0" w:color="B2B2B2"/>
              <w:bottom w:val="single" w:sz="4" w:space="0" w:color="B2B2B2"/>
              <w:right w:val="single" w:sz="4" w:space="0" w:color="B2B2B2"/>
            </w:tcBorders>
            <w:shd w:val="clear" w:color="auto" w:fill="DEEAF6"/>
            <w:noWrap/>
            <w:hideMark/>
          </w:tcPr>
          <w:p w14:paraId="72612D40"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lastRenderedPageBreak/>
              <w:t>Test Case ID</w:t>
            </w:r>
          </w:p>
        </w:tc>
        <w:tc>
          <w:tcPr>
            <w:tcW w:w="1614" w:type="dxa"/>
            <w:tcBorders>
              <w:top w:val="single" w:sz="4" w:space="0" w:color="auto"/>
              <w:left w:val="nil"/>
              <w:bottom w:val="single" w:sz="4" w:space="0" w:color="auto"/>
              <w:right w:val="single" w:sz="4" w:space="0" w:color="auto"/>
            </w:tcBorders>
            <w:shd w:val="clear" w:color="auto" w:fill="auto"/>
            <w:noWrap/>
            <w:hideMark/>
          </w:tcPr>
          <w:p w14:paraId="1511DD0C"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TagT11</w:t>
            </w:r>
          </w:p>
        </w:tc>
        <w:tc>
          <w:tcPr>
            <w:tcW w:w="2593" w:type="dxa"/>
            <w:gridSpan w:val="2"/>
            <w:tcBorders>
              <w:top w:val="single" w:sz="4" w:space="0" w:color="B2B2B2"/>
              <w:left w:val="single" w:sz="4" w:space="0" w:color="B2B2B2"/>
              <w:bottom w:val="single" w:sz="4" w:space="0" w:color="B2B2B2"/>
              <w:right w:val="single" w:sz="4" w:space="0" w:color="B2B2B2"/>
            </w:tcBorders>
            <w:shd w:val="clear" w:color="auto" w:fill="DEEAF6"/>
            <w:noWrap/>
            <w:hideMark/>
          </w:tcPr>
          <w:p w14:paraId="6959E54E"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Test Case Description</w:t>
            </w:r>
          </w:p>
        </w:tc>
        <w:tc>
          <w:tcPr>
            <w:tcW w:w="7781" w:type="dxa"/>
            <w:gridSpan w:val="3"/>
            <w:tcBorders>
              <w:top w:val="single" w:sz="4" w:space="0" w:color="auto"/>
              <w:left w:val="nil"/>
              <w:bottom w:val="single" w:sz="4" w:space="0" w:color="auto"/>
              <w:right w:val="single" w:sz="4" w:space="0" w:color="000000"/>
            </w:tcBorders>
            <w:shd w:val="clear" w:color="auto" w:fill="auto"/>
            <w:hideMark/>
          </w:tcPr>
          <w:p w14:paraId="38BEDA45"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 xml:space="preserve">Test the duration of the tag’s execution time powered with a </w:t>
            </w:r>
            <w:proofErr w:type="spellStart"/>
            <w:r w:rsidRPr="00012B6E">
              <w:rPr>
                <w:rFonts w:ascii="Calibri" w:eastAsia="Times New Roman" w:hAnsi="Calibri" w:cs="Calibri"/>
                <w:sz w:val="22"/>
                <w:lang w:val="en-GB" w:eastAsia="en-GB"/>
              </w:rPr>
              <w:t>powerbank</w:t>
            </w:r>
            <w:proofErr w:type="spellEnd"/>
          </w:p>
        </w:tc>
      </w:tr>
      <w:tr w:rsidR="00012B6E" w:rsidRPr="00012B6E" w14:paraId="3DD2C9A2" w14:textId="77777777" w:rsidTr="00012B6E">
        <w:trPr>
          <w:gridAfter w:val="4"/>
          <w:wAfter w:w="4127" w:type="dxa"/>
          <w:trHeight w:val="295"/>
        </w:trPr>
        <w:tc>
          <w:tcPr>
            <w:tcW w:w="2911" w:type="dxa"/>
            <w:gridSpan w:val="2"/>
            <w:tcBorders>
              <w:top w:val="single" w:sz="4" w:space="0" w:color="B2B2B2"/>
              <w:left w:val="single" w:sz="4" w:space="0" w:color="B2B2B2"/>
              <w:bottom w:val="single" w:sz="4" w:space="0" w:color="B2B2B2"/>
              <w:right w:val="single" w:sz="4" w:space="0" w:color="B2B2B2"/>
            </w:tcBorders>
            <w:shd w:val="clear" w:color="auto" w:fill="DEEAF6"/>
            <w:noWrap/>
            <w:hideMark/>
          </w:tcPr>
          <w:p w14:paraId="7F7E64D4"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Created By</w:t>
            </w:r>
          </w:p>
        </w:tc>
        <w:tc>
          <w:tcPr>
            <w:tcW w:w="1614" w:type="dxa"/>
            <w:tcBorders>
              <w:top w:val="nil"/>
              <w:left w:val="nil"/>
              <w:bottom w:val="single" w:sz="4" w:space="0" w:color="auto"/>
              <w:right w:val="single" w:sz="4" w:space="0" w:color="auto"/>
            </w:tcBorders>
            <w:shd w:val="clear" w:color="auto" w:fill="auto"/>
            <w:noWrap/>
            <w:hideMark/>
          </w:tcPr>
          <w:p w14:paraId="2EEF0FA1"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Pedro</w:t>
            </w:r>
          </w:p>
        </w:tc>
        <w:tc>
          <w:tcPr>
            <w:tcW w:w="2593" w:type="dxa"/>
            <w:gridSpan w:val="2"/>
            <w:tcBorders>
              <w:top w:val="single" w:sz="4" w:space="0" w:color="B2B2B2"/>
              <w:left w:val="single" w:sz="4" w:space="0" w:color="B2B2B2"/>
              <w:bottom w:val="single" w:sz="4" w:space="0" w:color="B2B2B2"/>
              <w:right w:val="single" w:sz="4" w:space="0" w:color="B2B2B2"/>
            </w:tcBorders>
            <w:shd w:val="clear" w:color="auto" w:fill="DEEAF6"/>
            <w:hideMark/>
          </w:tcPr>
          <w:p w14:paraId="24375BA5"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Version</w:t>
            </w:r>
          </w:p>
        </w:tc>
        <w:tc>
          <w:tcPr>
            <w:tcW w:w="7781" w:type="dxa"/>
            <w:gridSpan w:val="3"/>
            <w:tcBorders>
              <w:top w:val="single" w:sz="4" w:space="0" w:color="auto"/>
              <w:left w:val="nil"/>
              <w:bottom w:val="single" w:sz="4" w:space="0" w:color="auto"/>
              <w:right w:val="single" w:sz="4" w:space="0" w:color="000000"/>
            </w:tcBorders>
            <w:shd w:val="clear" w:color="auto" w:fill="auto"/>
            <w:noWrap/>
            <w:hideMark/>
          </w:tcPr>
          <w:p w14:paraId="7AC39FB5"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2.0</w:t>
            </w:r>
          </w:p>
        </w:tc>
      </w:tr>
      <w:tr w:rsidR="00012B6E" w:rsidRPr="00012B6E" w14:paraId="158E4BE4" w14:textId="77777777" w:rsidTr="006F090F">
        <w:trPr>
          <w:trHeight w:val="295"/>
        </w:trPr>
        <w:tc>
          <w:tcPr>
            <w:tcW w:w="1296" w:type="dxa"/>
            <w:tcBorders>
              <w:top w:val="nil"/>
              <w:left w:val="nil"/>
              <w:bottom w:val="nil"/>
              <w:right w:val="nil"/>
            </w:tcBorders>
            <w:shd w:val="clear" w:color="auto" w:fill="auto"/>
            <w:hideMark/>
          </w:tcPr>
          <w:p w14:paraId="5A8E0E76"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hideMark/>
          </w:tcPr>
          <w:p w14:paraId="16CDB111"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hideMark/>
          </w:tcPr>
          <w:p w14:paraId="6C0E97BD"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06E02134"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5F667EF6"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7A21909C"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6483" w:type="dxa"/>
            <w:gridSpan w:val="2"/>
            <w:tcBorders>
              <w:top w:val="nil"/>
              <w:left w:val="nil"/>
              <w:bottom w:val="nil"/>
              <w:right w:val="nil"/>
            </w:tcBorders>
            <w:shd w:val="clear" w:color="auto" w:fill="auto"/>
            <w:hideMark/>
          </w:tcPr>
          <w:p w14:paraId="74B5AA6D"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236" w:type="dxa"/>
            <w:tcBorders>
              <w:top w:val="nil"/>
              <w:left w:val="nil"/>
              <w:bottom w:val="nil"/>
              <w:right w:val="nil"/>
            </w:tcBorders>
            <w:shd w:val="clear" w:color="auto" w:fill="auto"/>
            <w:hideMark/>
          </w:tcPr>
          <w:p w14:paraId="78581E3E"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678D1A18"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2B2F0860"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466115CE"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r>
      <w:tr w:rsidR="00012B6E" w:rsidRPr="00012B6E" w14:paraId="3315EF61" w14:textId="77777777" w:rsidTr="00012B6E">
        <w:trPr>
          <w:gridAfter w:val="5"/>
          <w:wAfter w:w="8018" w:type="dxa"/>
          <w:trHeight w:val="295"/>
        </w:trPr>
        <w:tc>
          <w:tcPr>
            <w:tcW w:w="2911" w:type="dxa"/>
            <w:gridSpan w:val="2"/>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0F022B52"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Date Tested</w:t>
            </w:r>
          </w:p>
        </w:tc>
        <w:tc>
          <w:tcPr>
            <w:tcW w:w="291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614492D2"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29-Sep-2022</w:t>
            </w:r>
          </w:p>
        </w:tc>
        <w:tc>
          <w:tcPr>
            <w:tcW w:w="2594" w:type="dxa"/>
            <w:gridSpan w:val="2"/>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1EC17EAC"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Test Case (Pass/Fail/Not Executed)</w:t>
            </w:r>
          </w:p>
        </w:tc>
        <w:tc>
          <w:tcPr>
            <w:tcW w:w="259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025540C"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Pass</w:t>
            </w:r>
          </w:p>
        </w:tc>
      </w:tr>
      <w:tr w:rsidR="00012B6E" w:rsidRPr="00012B6E" w14:paraId="2B3887DC" w14:textId="77777777" w:rsidTr="006F090F">
        <w:trPr>
          <w:trHeight w:val="295"/>
        </w:trPr>
        <w:tc>
          <w:tcPr>
            <w:tcW w:w="1296" w:type="dxa"/>
            <w:tcBorders>
              <w:top w:val="nil"/>
              <w:left w:val="nil"/>
              <w:bottom w:val="nil"/>
              <w:right w:val="nil"/>
            </w:tcBorders>
            <w:shd w:val="clear" w:color="auto" w:fill="auto"/>
            <w:hideMark/>
          </w:tcPr>
          <w:p w14:paraId="6B8D3DB8"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hideMark/>
          </w:tcPr>
          <w:p w14:paraId="2485B022"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hideMark/>
          </w:tcPr>
          <w:p w14:paraId="37C2DE98"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49E249AE"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09317799"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49C5E4D3"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6483" w:type="dxa"/>
            <w:gridSpan w:val="2"/>
            <w:tcBorders>
              <w:top w:val="nil"/>
              <w:left w:val="nil"/>
              <w:bottom w:val="nil"/>
              <w:right w:val="nil"/>
            </w:tcBorders>
            <w:shd w:val="clear" w:color="auto" w:fill="auto"/>
            <w:hideMark/>
          </w:tcPr>
          <w:p w14:paraId="47E84DFD"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236" w:type="dxa"/>
            <w:tcBorders>
              <w:top w:val="nil"/>
              <w:left w:val="nil"/>
              <w:bottom w:val="nil"/>
              <w:right w:val="nil"/>
            </w:tcBorders>
            <w:shd w:val="clear" w:color="auto" w:fill="auto"/>
            <w:hideMark/>
          </w:tcPr>
          <w:p w14:paraId="3604CCDC"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7133E79D"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6F496E1D"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6F1246F1"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r>
      <w:tr w:rsidR="00012B6E" w:rsidRPr="00012B6E" w14:paraId="0559B8F9" w14:textId="77777777" w:rsidTr="00012B6E">
        <w:trPr>
          <w:gridAfter w:val="4"/>
          <w:wAfter w:w="4127" w:type="dxa"/>
          <w:trHeight w:val="295"/>
        </w:trPr>
        <w:tc>
          <w:tcPr>
            <w:tcW w:w="1296" w:type="dxa"/>
            <w:tcBorders>
              <w:top w:val="single" w:sz="4" w:space="0" w:color="B2B2B2"/>
              <w:left w:val="single" w:sz="4" w:space="0" w:color="B2B2B2"/>
              <w:bottom w:val="single" w:sz="4" w:space="0" w:color="B2B2B2"/>
              <w:right w:val="single" w:sz="4" w:space="0" w:color="B2B2B2"/>
            </w:tcBorders>
            <w:shd w:val="clear" w:color="auto" w:fill="DEEAF6"/>
            <w:hideMark/>
          </w:tcPr>
          <w:p w14:paraId="32C0C396"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S #</w:t>
            </w:r>
          </w:p>
        </w:tc>
        <w:tc>
          <w:tcPr>
            <w:tcW w:w="4526" w:type="dxa"/>
            <w:gridSpan w:val="3"/>
            <w:tcBorders>
              <w:top w:val="single" w:sz="4" w:space="0" w:color="B2B2B2"/>
              <w:left w:val="nil"/>
              <w:bottom w:val="single" w:sz="4" w:space="0" w:color="B2B2B2"/>
              <w:right w:val="single" w:sz="4" w:space="0" w:color="B2B2B2"/>
            </w:tcBorders>
            <w:shd w:val="clear" w:color="auto" w:fill="DEEAF6"/>
            <w:hideMark/>
          </w:tcPr>
          <w:p w14:paraId="281C21F8"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Prerequisites:</w:t>
            </w:r>
          </w:p>
        </w:tc>
        <w:tc>
          <w:tcPr>
            <w:tcW w:w="1296" w:type="dxa"/>
            <w:tcBorders>
              <w:top w:val="nil"/>
              <w:left w:val="nil"/>
              <w:bottom w:val="nil"/>
              <w:right w:val="nil"/>
            </w:tcBorders>
            <w:shd w:val="clear" w:color="auto" w:fill="auto"/>
            <w:hideMark/>
          </w:tcPr>
          <w:p w14:paraId="5A4FDDB7" w14:textId="77777777" w:rsidR="00012B6E" w:rsidRPr="00012B6E" w:rsidRDefault="00012B6E" w:rsidP="00012B6E">
            <w:pPr>
              <w:widowControl/>
              <w:autoSpaceDE/>
              <w:autoSpaceDN/>
              <w:spacing w:line="240" w:lineRule="auto"/>
              <w:jc w:val="left"/>
              <w:rPr>
                <w:rFonts w:ascii="Calibri" w:eastAsia="Times New Roman" w:hAnsi="Calibri" w:cs="Calibri"/>
                <w:b/>
                <w:bCs/>
                <w:sz w:val="22"/>
                <w:lang w:val="en-GB" w:eastAsia="en-GB"/>
              </w:rPr>
            </w:pPr>
          </w:p>
        </w:tc>
        <w:tc>
          <w:tcPr>
            <w:tcW w:w="1298" w:type="dxa"/>
            <w:tcBorders>
              <w:top w:val="single" w:sz="4" w:space="0" w:color="B2B2B2"/>
              <w:left w:val="single" w:sz="4" w:space="0" w:color="B2B2B2"/>
              <w:bottom w:val="single" w:sz="4" w:space="0" w:color="B2B2B2"/>
              <w:right w:val="single" w:sz="4" w:space="0" w:color="B2B2B2"/>
            </w:tcBorders>
            <w:shd w:val="clear" w:color="auto" w:fill="DEEAF6"/>
            <w:noWrap/>
            <w:vAlign w:val="center"/>
            <w:hideMark/>
          </w:tcPr>
          <w:p w14:paraId="44F99F47"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S #</w:t>
            </w:r>
          </w:p>
        </w:tc>
        <w:tc>
          <w:tcPr>
            <w:tcW w:w="6483" w:type="dxa"/>
            <w:gridSpan w:val="2"/>
            <w:tcBorders>
              <w:top w:val="single" w:sz="4" w:space="0" w:color="B2B2B2"/>
              <w:left w:val="nil"/>
              <w:bottom w:val="single" w:sz="4" w:space="0" w:color="B2B2B2"/>
              <w:right w:val="single" w:sz="4" w:space="0" w:color="B2B2B2"/>
            </w:tcBorders>
            <w:shd w:val="clear" w:color="auto" w:fill="DEEAF6"/>
            <w:noWrap/>
            <w:vAlign w:val="center"/>
            <w:hideMark/>
          </w:tcPr>
          <w:p w14:paraId="376052EA"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Test Data</w:t>
            </w:r>
          </w:p>
        </w:tc>
      </w:tr>
      <w:tr w:rsidR="00012B6E" w:rsidRPr="00012B6E" w14:paraId="66BE09AC" w14:textId="77777777" w:rsidTr="006F090F">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hideMark/>
          </w:tcPr>
          <w:p w14:paraId="5E19D364"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1</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1FCF803E"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proofErr w:type="spellStart"/>
            <w:r w:rsidRPr="00012B6E">
              <w:rPr>
                <w:rFonts w:ascii="Calibri" w:eastAsia="Times New Roman" w:hAnsi="Calibri" w:cs="Calibri"/>
                <w:sz w:val="22"/>
                <w:lang w:val="en-GB" w:eastAsia="en-GB"/>
              </w:rPr>
              <w:t>Powerbank</w:t>
            </w:r>
            <w:proofErr w:type="spellEnd"/>
            <w:r w:rsidRPr="00012B6E">
              <w:rPr>
                <w:rFonts w:ascii="Calibri" w:eastAsia="Times New Roman" w:hAnsi="Calibri" w:cs="Calibri"/>
                <w:sz w:val="22"/>
                <w:lang w:val="en-GB" w:eastAsia="en-GB"/>
              </w:rPr>
              <w:t xml:space="preserve"> fully charged</w:t>
            </w:r>
          </w:p>
        </w:tc>
        <w:tc>
          <w:tcPr>
            <w:tcW w:w="1296" w:type="dxa"/>
            <w:tcBorders>
              <w:top w:val="nil"/>
              <w:left w:val="nil"/>
              <w:bottom w:val="nil"/>
              <w:right w:val="nil"/>
            </w:tcBorders>
            <w:shd w:val="clear" w:color="auto" w:fill="auto"/>
            <w:hideMark/>
          </w:tcPr>
          <w:p w14:paraId="767786FD"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2828827"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1</w:t>
            </w:r>
          </w:p>
        </w:tc>
        <w:tc>
          <w:tcPr>
            <w:tcW w:w="6483" w:type="dxa"/>
            <w:gridSpan w:val="2"/>
            <w:tcBorders>
              <w:top w:val="single" w:sz="4" w:space="0" w:color="auto"/>
              <w:left w:val="nil"/>
              <w:bottom w:val="single" w:sz="4" w:space="0" w:color="auto"/>
              <w:right w:val="single" w:sz="4" w:space="0" w:color="000000"/>
            </w:tcBorders>
            <w:shd w:val="clear" w:color="auto" w:fill="auto"/>
            <w:vAlign w:val="center"/>
            <w:hideMark/>
          </w:tcPr>
          <w:p w14:paraId="44AE1DE7"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proofErr w:type="spellStart"/>
            <w:r w:rsidRPr="00012B6E">
              <w:rPr>
                <w:rFonts w:ascii="Calibri" w:eastAsia="Times New Roman" w:hAnsi="Calibri" w:cs="Calibri"/>
                <w:sz w:val="22"/>
                <w:lang w:val="en-GB" w:eastAsia="en-GB"/>
              </w:rPr>
              <w:t>TagName</w:t>
            </w:r>
            <w:proofErr w:type="spellEnd"/>
            <w:r w:rsidRPr="00012B6E">
              <w:rPr>
                <w:rFonts w:ascii="Calibri" w:eastAsia="Times New Roman" w:hAnsi="Calibri" w:cs="Calibri"/>
                <w:sz w:val="22"/>
                <w:lang w:val="en-GB" w:eastAsia="en-GB"/>
              </w:rPr>
              <w:t xml:space="preserve"> = tagT11</w:t>
            </w:r>
          </w:p>
        </w:tc>
      </w:tr>
      <w:tr w:rsidR="00012B6E" w:rsidRPr="00012B6E" w14:paraId="486E0D92"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hideMark/>
          </w:tcPr>
          <w:p w14:paraId="2385F4C3"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2</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650B982E"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Tag data saved in the flash memory</w:t>
            </w:r>
          </w:p>
        </w:tc>
        <w:tc>
          <w:tcPr>
            <w:tcW w:w="1296" w:type="dxa"/>
            <w:tcBorders>
              <w:top w:val="nil"/>
              <w:left w:val="nil"/>
              <w:bottom w:val="nil"/>
              <w:right w:val="nil"/>
            </w:tcBorders>
            <w:shd w:val="clear" w:color="auto" w:fill="auto"/>
            <w:hideMark/>
          </w:tcPr>
          <w:p w14:paraId="08DA1786"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single" w:sz="4" w:space="0" w:color="auto"/>
              <w:bottom w:val="single" w:sz="4" w:space="0" w:color="auto"/>
              <w:right w:val="single" w:sz="4" w:space="0" w:color="auto"/>
            </w:tcBorders>
            <w:shd w:val="clear" w:color="auto" w:fill="auto"/>
            <w:vAlign w:val="center"/>
            <w:hideMark/>
          </w:tcPr>
          <w:p w14:paraId="31C517FE"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2</w:t>
            </w:r>
          </w:p>
        </w:tc>
        <w:tc>
          <w:tcPr>
            <w:tcW w:w="6483" w:type="dxa"/>
            <w:gridSpan w:val="2"/>
            <w:tcBorders>
              <w:top w:val="single" w:sz="4" w:space="0" w:color="auto"/>
              <w:left w:val="nil"/>
              <w:bottom w:val="single" w:sz="4" w:space="0" w:color="auto"/>
              <w:right w:val="single" w:sz="4" w:space="0" w:color="000000"/>
            </w:tcBorders>
            <w:shd w:val="clear" w:color="auto" w:fill="auto"/>
            <w:vAlign w:val="center"/>
            <w:hideMark/>
          </w:tcPr>
          <w:p w14:paraId="71363A78"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proofErr w:type="spellStart"/>
            <w:r w:rsidRPr="00012B6E">
              <w:rPr>
                <w:rFonts w:ascii="Calibri" w:eastAsia="Times New Roman" w:hAnsi="Calibri" w:cs="Calibri"/>
                <w:sz w:val="22"/>
                <w:lang w:val="en-GB" w:eastAsia="en-GB"/>
              </w:rPr>
              <w:t>WIFIinterval</w:t>
            </w:r>
            <w:proofErr w:type="spellEnd"/>
            <w:r w:rsidRPr="00012B6E">
              <w:rPr>
                <w:rFonts w:ascii="Calibri" w:eastAsia="Times New Roman" w:hAnsi="Calibri" w:cs="Calibri"/>
                <w:sz w:val="22"/>
                <w:lang w:val="en-GB" w:eastAsia="en-GB"/>
              </w:rPr>
              <w:t xml:space="preserve"> = -1</w:t>
            </w:r>
          </w:p>
        </w:tc>
      </w:tr>
      <w:tr w:rsidR="00012B6E" w:rsidRPr="00012B6E" w14:paraId="61CC4A98"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hideMark/>
          </w:tcPr>
          <w:p w14:paraId="410B7D2B"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3</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70CDC05F"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Internet Access</w:t>
            </w:r>
          </w:p>
        </w:tc>
        <w:tc>
          <w:tcPr>
            <w:tcW w:w="1296" w:type="dxa"/>
            <w:tcBorders>
              <w:top w:val="nil"/>
              <w:left w:val="nil"/>
              <w:bottom w:val="nil"/>
              <w:right w:val="nil"/>
            </w:tcBorders>
            <w:shd w:val="clear" w:color="auto" w:fill="auto"/>
            <w:hideMark/>
          </w:tcPr>
          <w:p w14:paraId="2059EFFA"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single" w:sz="4" w:space="0" w:color="auto"/>
              <w:bottom w:val="single" w:sz="4" w:space="0" w:color="auto"/>
              <w:right w:val="single" w:sz="4" w:space="0" w:color="auto"/>
            </w:tcBorders>
            <w:shd w:val="clear" w:color="auto" w:fill="auto"/>
            <w:vAlign w:val="center"/>
            <w:hideMark/>
          </w:tcPr>
          <w:p w14:paraId="35582037"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3</w:t>
            </w:r>
          </w:p>
        </w:tc>
        <w:tc>
          <w:tcPr>
            <w:tcW w:w="6483" w:type="dxa"/>
            <w:gridSpan w:val="2"/>
            <w:tcBorders>
              <w:top w:val="single" w:sz="4" w:space="0" w:color="auto"/>
              <w:left w:val="nil"/>
              <w:bottom w:val="single" w:sz="4" w:space="0" w:color="auto"/>
              <w:right w:val="single" w:sz="4" w:space="0" w:color="000000"/>
            </w:tcBorders>
            <w:shd w:val="clear" w:color="auto" w:fill="auto"/>
            <w:vAlign w:val="center"/>
            <w:hideMark/>
          </w:tcPr>
          <w:p w14:paraId="10D8A205"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proofErr w:type="spellStart"/>
            <w:r w:rsidRPr="00012B6E">
              <w:rPr>
                <w:rFonts w:ascii="Calibri" w:eastAsia="Times New Roman" w:hAnsi="Calibri" w:cs="Calibri"/>
                <w:sz w:val="22"/>
                <w:lang w:val="en-GB" w:eastAsia="en-GB"/>
              </w:rPr>
              <w:t>BLEinterval</w:t>
            </w:r>
            <w:proofErr w:type="spellEnd"/>
            <w:r w:rsidRPr="00012B6E">
              <w:rPr>
                <w:rFonts w:ascii="Calibri" w:eastAsia="Times New Roman" w:hAnsi="Calibri" w:cs="Calibri"/>
                <w:sz w:val="22"/>
                <w:lang w:val="en-GB" w:eastAsia="en-GB"/>
              </w:rPr>
              <w:t xml:space="preserve"> = 0</w:t>
            </w:r>
          </w:p>
        </w:tc>
      </w:tr>
      <w:tr w:rsidR="00012B6E" w:rsidRPr="00012B6E" w14:paraId="137D2C85" w14:textId="77777777" w:rsidTr="006F090F">
        <w:trPr>
          <w:gridAfter w:val="7"/>
          <w:wAfter w:w="11908" w:type="dxa"/>
          <w:trHeight w:val="295"/>
        </w:trPr>
        <w:tc>
          <w:tcPr>
            <w:tcW w:w="1296" w:type="dxa"/>
            <w:tcBorders>
              <w:top w:val="nil"/>
              <w:left w:val="single" w:sz="4" w:space="0" w:color="auto"/>
              <w:bottom w:val="single" w:sz="4" w:space="0" w:color="auto"/>
              <w:right w:val="single" w:sz="4" w:space="0" w:color="auto"/>
            </w:tcBorders>
            <w:shd w:val="clear" w:color="auto" w:fill="auto"/>
            <w:hideMark/>
          </w:tcPr>
          <w:p w14:paraId="75568C92"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4</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145BB7B3"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Webserver online</w:t>
            </w:r>
          </w:p>
        </w:tc>
        <w:tc>
          <w:tcPr>
            <w:tcW w:w="1296" w:type="dxa"/>
            <w:tcBorders>
              <w:top w:val="nil"/>
              <w:left w:val="nil"/>
              <w:bottom w:val="nil"/>
              <w:right w:val="nil"/>
            </w:tcBorders>
            <w:shd w:val="clear" w:color="auto" w:fill="auto"/>
            <w:hideMark/>
          </w:tcPr>
          <w:p w14:paraId="1DA30ED8"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r>
      <w:tr w:rsidR="00012B6E" w:rsidRPr="00012B6E" w14:paraId="2B7B691E" w14:textId="77777777" w:rsidTr="006F090F">
        <w:trPr>
          <w:trHeight w:val="295"/>
        </w:trPr>
        <w:tc>
          <w:tcPr>
            <w:tcW w:w="1296" w:type="dxa"/>
            <w:tcBorders>
              <w:top w:val="nil"/>
              <w:left w:val="nil"/>
              <w:bottom w:val="nil"/>
              <w:right w:val="nil"/>
            </w:tcBorders>
            <w:shd w:val="clear" w:color="auto" w:fill="auto"/>
            <w:hideMark/>
          </w:tcPr>
          <w:p w14:paraId="442198B2"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hideMark/>
          </w:tcPr>
          <w:p w14:paraId="57EBCF36"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hideMark/>
          </w:tcPr>
          <w:p w14:paraId="0C792FB3"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20279AC7"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2A699957"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302C584D"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6483" w:type="dxa"/>
            <w:gridSpan w:val="2"/>
            <w:tcBorders>
              <w:top w:val="nil"/>
              <w:left w:val="nil"/>
              <w:bottom w:val="nil"/>
              <w:right w:val="nil"/>
            </w:tcBorders>
            <w:shd w:val="clear" w:color="auto" w:fill="auto"/>
            <w:hideMark/>
          </w:tcPr>
          <w:p w14:paraId="30445691"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236" w:type="dxa"/>
            <w:tcBorders>
              <w:top w:val="nil"/>
              <w:left w:val="nil"/>
              <w:bottom w:val="nil"/>
              <w:right w:val="nil"/>
            </w:tcBorders>
            <w:shd w:val="clear" w:color="auto" w:fill="auto"/>
            <w:hideMark/>
          </w:tcPr>
          <w:p w14:paraId="48B9D549"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1C383ED8"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34CF9878"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1B190FAF"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r>
      <w:tr w:rsidR="00012B6E" w:rsidRPr="00454C63" w14:paraId="139BCD2C" w14:textId="77777777" w:rsidTr="00012B6E">
        <w:trPr>
          <w:trHeight w:val="295"/>
        </w:trPr>
        <w:tc>
          <w:tcPr>
            <w:tcW w:w="1296" w:type="dxa"/>
            <w:tcBorders>
              <w:top w:val="single" w:sz="4" w:space="0" w:color="B2B2B2"/>
              <w:left w:val="single" w:sz="4" w:space="0" w:color="B2B2B2"/>
              <w:bottom w:val="single" w:sz="4" w:space="0" w:color="B2B2B2"/>
              <w:right w:val="single" w:sz="4" w:space="0" w:color="B2B2B2"/>
            </w:tcBorders>
            <w:shd w:val="clear" w:color="auto" w:fill="DEEAF6"/>
            <w:noWrap/>
            <w:hideMark/>
          </w:tcPr>
          <w:p w14:paraId="387C74BF" w14:textId="77777777" w:rsidR="00012B6E" w:rsidRPr="00012B6E" w:rsidRDefault="00012B6E" w:rsidP="00012B6E">
            <w:pPr>
              <w:widowControl/>
              <w:autoSpaceDE/>
              <w:autoSpaceDN/>
              <w:spacing w:line="240" w:lineRule="auto"/>
              <w:jc w:val="left"/>
              <w:rPr>
                <w:rFonts w:ascii="Calibri" w:eastAsia="Times New Roman" w:hAnsi="Calibri" w:cs="Calibri"/>
                <w:b/>
                <w:bCs/>
                <w:sz w:val="22"/>
                <w:u w:val="single"/>
                <w:lang w:val="en-GB" w:eastAsia="en-GB"/>
              </w:rPr>
            </w:pPr>
            <w:r w:rsidRPr="00012B6E">
              <w:rPr>
                <w:rFonts w:ascii="Calibri" w:eastAsia="Times New Roman" w:hAnsi="Calibri" w:cs="Calibri"/>
                <w:b/>
                <w:bCs/>
                <w:sz w:val="22"/>
                <w:u w:val="single"/>
                <w:lang w:val="en-GB" w:eastAsia="en-GB"/>
              </w:rPr>
              <w:t>Test Scenario</w:t>
            </w:r>
          </w:p>
        </w:tc>
        <w:tc>
          <w:tcPr>
            <w:tcW w:w="13603" w:type="dxa"/>
            <w:gridSpan w:val="7"/>
            <w:tcBorders>
              <w:top w:val="nil"/>
              <w:left w:val="nil"/>
              <w:bottom w:val="nil"/>
              <w:right w:val="nil"/>
            </w:tcBorders>
            <w:shd w:val="clear" w:color="auto" w:fill="auto"/>
            <w:noWrap/>
            <w:hideMark/>
          </w:tcPr>
          <w:p w14:paraId="19979CDB"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r w:rsidRPr="00012B6E">
              <w:rPr>
                <w:rFonts w:ascii="Calibri" w:eastAsia="Times New Roman" w:hAnsi="Calibri" w:cs="Calibri"/>
                <w:sz w:val="22"/>
                <w:lang w:val="en-GB" w:eastAsia="en-GB"/>
              </w:rPr>
              <w:t xml:space="preserve">A </w:t>
            </w:r>
            <w:proofErr w:type="spellStart"/>
            <w:r w:rsidRPr="00012B6E">
              <w:rPr>
                <w:rFonts w:ascii="Calibri" w:eastAsia="Times New Roman" w:hAnsi="Calibri" w:cs="Calibri"/>
                <w:sz w:val="22"/>
                <w:lang w:val="en-GB" w:eastAsia="en-GB"/>
              </w:rPr>
              <w:t>powerbank</w:t>
            </w:r>
            <w:proofErr w:type="spellEnd"/>
            <w:r w:rsidRPr="00012B6E">
              <w:rPr>
                <w:rFonts w:ascii="Calibri" w:eastAsia="Times New Roman" w:hAnsi="Calibri" w:cs="Calibri"/>
                <w:sz w:val="22"/>
                <w:lang w:val="en-GB" w:eastAsia="en-GB"/>
              </w:rPr>
              <w:t>-powered tag is left in an open environment with Internet Access, while the webserver is being monitored for the time at which the tag starts to post data and when it last posted data.</w:t>
            </w:r>
          </w:p>
        </w:tc>
        <w:tc>
          <w:tcPr>
            <w:tcW w:w="236" w:type="dxa"/>
            <w:tcBorders>
              <w:top w:val="nil"/>
              <w:left w:val="nil"/>
              <w:bottom w:val="nil"/>
              <w:right w:val="nil"/>
            </w:tcBorders>
            <w:shd w:val="clear" w:color="auto" w:fill="auto"/>
            <w:hideMark/>
          </w:tcPr>
          <w:p w14:paraId="68692C63"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25D8BFF6"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07490CB9"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1879CC35"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r>
      <w:tr w:rsidR="00012B6E" w:rsidRPr="00454C63" w14:paraId="1854BDBF" w14:textId="77777777" w:rsidTr="006F090F">
        <w:trPr>
          <w:trHeight w:val="295"/>
        </w:trPr>
        <w:tc>
          <w:tcPr>
            <w:tcW w:w="1296" w:type="dxa"/>
            <w:tcBorders>
              <w:top w:val="nil"/>
              <w:left w:val="nil"/>
              <w:bottom w:val="nil"/>
              <w:right w:val="nil"/>
            </w:tcBorders>
            <w:shd w:val="clear" w:color="auto" w:fill="auto"/>
            <w:noWrap/>
            <w:vAlign w:val="bottom"/>
            <w:hideMark/>
          </w:tcPr>
          <w:p w14:paraId="5B1AC223"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noWrap/>
            <w:vAlign w:val="bottom"/>
            <w:hideMark/>
          </w:tcPr>
          <w:p w14:paraId="2C96988D"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noWrap/>
            <w:vAlign w:val="bottom"/>
            <w:hideMark/>
          </w:tcPr>
          <w:p w14:paraId="286718EA"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noWrap/>
            <w:vAlign w:val="bottom"/>
            <w:hideMark/>
          </w:tcPr>
          <w:p w14:paraId="16338B9F"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noWrap/>
            <w:vAlign w:val="bottom"/>
            <w:hideMark/>
          </w:tcPr>
          <w:p w14:paraId="52801898"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noWrap/>
            <w:vAlign w:val="bottom"/>
            <w:hideMark/>
          </w:tcPr>
          <w:p w14:paraId="173C6426"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6483" w:type="dxa"/>
            <w:gridSpan w:val="2"/>
            <w:tcBorders>
              <w:top w:val="nil"/>
              <w:left w:val="nil"/>
              <w:bottom w:val="nil"/>
              <w:right w:val="nil"/>
            </w:tcBorders>
            <w:shd w:val="clear" w:color="auto" w:fill="auto"/>
            <w:noWrap/>
            <w:vAlign w:val="bottom"/>
            <w:hideMark/>
          </w:tcPr>
          <w:p w14:paraId="02DAD2FC"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236" w:type="dxa"/>
            <w:tcBorders>
              <w:top w:val="nil"/>
              <w:left w:val="nil"/>
              <w:bottom w:val="nil"/>
              <w:right w:val="nil"/>
            </w:tcBorders>
            <w:shd w:val="clear" w:color="auto" w:fill="auto"/>
            <w:noWrap/>
            <w:vAlign w:val="bottom"/>
            <w:hideMark/>
          </w:tcPr>
          <w:p w14:paraId="1FDCC479"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noWrap/>
            <w:vAlign w:val="bottom"/>
            <w:hideMark/>
          </w:tcPr>
          <w:p w14:paraId="736A0EE7"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noWrap/>
            <w:vAlign w:val="bottom"/>
            <w:hideMark/>
          </w:tcPr>
          <w:p w14:paraId="46CAA68F"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noWrap/>
            <w:vAlign w:val="bottom"/>
            <w:hideMark/>
          </w:tcPr>
          <w:p w14:paraId="6764927D"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r>
      <w:tr w:rsidR="00012B6E" w:rsidRPr="00454C63" w14:paraId="37BDD41A" w14:textId="77777777" w:rsidTr="00012B6E">
        <w:trPr>
          <w:gridAfter w:val="4"/>
          <w:wAfter w:w="4127" w:type="dxa"/>
          <w:trHeight w:val="472"/>
        </w:trPr>
        <w:tc>
          <w:tcPr>
            <w:tcW w:w="1296" w:type="dxa"/>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0600174A"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Step #</w:t>
            </w:r>
          </w:p>
        </w:tc>
        <w:tc>
          <w:tcPr>
            <w:tcW w:w="3229" w:type="dxa"/>
            <w:gridSpan w:val="2"/>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4C8A2FA0"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Step Details</w:t>
            </w:r>
          </w:p>
        </w:tc>
        <w:tc>
          <w:tcPr>
            <w:tcW w:w="2593" w:type="dxa"/>
            <w:gridSpan w:val="2"/>
            <w:vMerge w:val="restart"/>
            <w:tcBorders>
              <w:top w:val="single" w:sz="4" w:space="0" w:color="B2B2B2"/>
              <w:left w:val="single" w:sz="4" w:space="0" w:color="B2B2B2"/>
              <w:bottom w:val="single" w:sz="4" w:space="0" w:color="B2B2B2"/>
              <w:right w:val="single" w:sz="4" w:space="0" w:color="B2B2B2"/>
            </w:tcBorders>
            <w:shd w:val="clear" w:color="auto" w:fill="DEEAF6"/>
            <w:noWrap/>
            <w:vAlign w:val="center"/>
            <w:hideMark/>
          </w:tcPr>
          <w:p w14:paraId="6C51DA60"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Expected Results</w:t>
            </w:r>
          </w:p>
        </w:tc>
        <w:tc>
          <w:tcPr>
            <w:tcW w:w="3890" w:type="dxa"/>
            <w:gridSpan w:val="2"/>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1B337922"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Actual Results</w:t>
            </w:r>
          </w:p>
        </w:tc>
        <w:tc>
          <w:tcPr>
            <w:tcW w:w="3891" w:type="dxa"/>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20BAC254"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Pass / Fail / Not executed / Suspended</w:t>
            </w:r>
          </w:p>
        </w:tc>
      </w:tr>
      <w:tr w:rsidR="00012B6E" w:rsidRPr="00454C63" w14:paraId="67B4B978" w14:textId="77777777" w:rsidTr="00012B6E">
        <w:trPr>
          <w:gridAfter w:val="4"/>
          <w:wAfter w:w="4127" w:type="dxa"/>
          <w:trHeight w:val="472"/>
        </w:trPr>
        <w:tc>
          <w:tcPr>
            <w:tcW w:w="1296" w:type="dxa"/>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087EBD25" w14:textId="77777777" w:rsidR="00012B6E" w:rsidRPr="00012B6E" w:rsidRDefault="00012B6E" w:rsidP="00012B6E">
            <w:pPr>
              <w:widowControl/>
              <w:autoSpaceDE/>
              <w:autoSpaceDN/>
              <w:spacing w:line="240" w:lineRule="auto"/>
              <w:jc w:val="left"/>
              <w:rPr>
                <w:rFonts w:ascii="Calibri" w:eastAsia="Times New Roman" w:hAnsi="Calibri" w:cs="Calibri"/>
                <w:b/>
                <w:bCs/>
                <w:sz w:val="22"/>
                <w:lang w:val="en-GB" w:eastAsia="en-GB"/>
              </w:rPr>
            </w:pPr>
          </w:p>
        </w:tc>
        <w:tc>
          <w:tcPr>
            <w:tcW w:w="3229" w:type="dxa"/>
            <w:gridSpan w:val="2"/>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012AE3CD" w14:textId="77777777" w:rsidR="00012B6E" w:rsidRPr="00012B6E" w:rsidRDefault="00012B6E" w:rsidP="00012B6E">
            <w:pPr>
              <w:widowControl/>
              <w:autoSpaceDE/>
              <w:autoSpaceDN/>
              <w:spacing w:line="240" w:lineRule="auto"/>
              <w:jc w:val="left"/>
              <w:rPr>
                <w:rFonts w:ascii="Calibri" w:eastAsia="Times New Roman" w:hAnsi="Calibri" w:cs="Calibri"/>
                <w:b/>
                <w:bCs/>
                <w:sz w:val="22"/>
                <w:lang w:val="en-GB" w:eastAsia="en-GB"/>
              </w:rPr>
            </w:pPr>
          </w:p>
        </w:tc>
        <w:tc>
          <w:tcPr>
            <w:tcW w:w="2593" w:type="dxa"/>
            <w:gridSpan w:val="2"/>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6571DB27" w14:textId="77777777" w:rsidR="00012B6E" w:rsidRPr="00012B6E" w:rsidRDefault="00012B6E" w:rsidP="00012B6E">
            <w:pPr>
              <w:widowControl/>
              <w:autoSpaceDE/>
              <w:autoSpaceDN/>
              <w:spacing w:line="240" w:lineRule="auto"/>
              <w:jc w:val="left"/>
              <w:rPr>
                <w:rFonts w:ascii="Calibri" w:eastAsia="Times New Roman" w:hAnsi="Calibri" w:cs="Calibri"/>
                <w:b/>
                <w:bCs/>
                <w:sz w:val="22"/>
                <w:lang w:val="en-GB" w:eastAsia="en-GB"/>
              </w:rPr>
            </w:pPr>
          </w:p>
        </w:tc>
        <w:tc>
          <w:tcPr>
            <w:tcW w:w="3890" w:type="dxa"/>
            <w:gridSpan w:val="2"/>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5BF16366" w14:textId="77777777" w:rsidR="00012B6E" w:rsidRPr="00012B6E" w:rsidRDefault="00012B6E" w:rsidP="00012B6E">
            <w:pPr>
              <w:widowControl/>
              <w:autoSpaceDE/>
              <w:autoSpaceDN/>
              <w:spacing w:line="240" w:lineRule="auto"/>
              <w:jc w:val="left"/>
              <w:rPr>
                <w:rFonts w:ascii="Calibri" w:eastAsia="Times New Roman" w:hAnsi="Calibri" w:cs="Calibri"/>
                <w:b/>
                <w:bCs/>
                <w:sz w:val="22"/>
                <w:lang w:val="en-GB" w:eastAsia="en-GB"/>
              </w:rPr>
            </w:pPr>
          </w:p>
        </w:tc>
        <w:tc>
          <w:tcPr>
            <w:tcW w:w="3891" w:type="dxa"/>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567F2B80" w14:textId="77777777" w:rsidR="00012B6E" w:rsidRPr="00012B6E" w:rsidRDefault="00012B6E" w:rsidP="00012B6E">
            <w:pPr>
              <w:widowControl/>
              <w:autoSpaceDE/>
              <w:autoSpaceDN/>
              <w:spacing w:line="240" w:lineRule="auto"/>
              <w:jc w:val="left"/>
              <w:rPr>
                <w:rFonts w:ascii="Calibri" w:eastAsia="Times New Roman" w:hAnsi="Calibri" w:cs="Calibri"/>
                <w:b/>
                <w:bCs/>
                <w:sz w:val="22"/>
                <w:lang w:val="en-GB" w:eastAsia="en-GB"/>
              </w:rPr>
            </w:pPr>
          </w:p>
        </w:tc>
      </w:tr>
      <w:tr w:rsidR="00012B6E" w:rsidRPr="00012B6E" w14:paraId="0ECB890E" w14:textId="77777777" w:rsidTr="006F090F">
        <w:trPr>
          <w:gridAfter w:val="4"/>
          <w:wAfter w:w="4127" w:type="dxa"/>
          <w:trHeight w:val="573"/>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B3C26FC"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1</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6DB044B8"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 xml:space="preserve">Connect the Tag to the </w:t>
            </w:r>
            <w:proofErr w:type="spellStart"/>
            <w:r w:rsidRPr="00012B6E">
              <w:rPr>
                <w:rFonts w:ascii="Calibri" w:eastAsia="Times New Roman" w:hAnsi="Calibri" w:cs="Calibri"/>
                <w:sz w:val="22"/>
                <w:lang w:val="en-GB" w:eastAsia="en-GB"/>
              </w:rPr>
              <w:t>Powerbank</w:t>
            </w:r>
            <w:proofErr w:type="spellEnd"/>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1E49495F"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 xml:space="preserve">The </w:t>
            </w:r>
            <w:proofErr w:type="spellStart"/>
            <w:r w:rsidRPr="00012B6E">
              <w:rPr>
                <w:rFonts w:ascii="Calibri" w:eastAsia="Times New Roman" w:hAnsi="Calibri" w:cs="Calibri"/>
                <w:sz w:val="22"/>
                <w:lang w:val="en-GB" w:eastAsia="en-GB"/>
              </w:rPr>
              <w:t>powerbank</w:t>
            </w:r>
            <w:proofErr w:type="spellEnd"/>
            <w:r w:rsidRPr="00012B6E">
              <w:rPr>
                <w:rFonts w:ascii="Calibri" w:eastAsia="Times New Roman" w:hAnsi="Calibri" w:cs="Calibri"/>
                <w:sz w:val="22"/>
                <w:lang w:val="en-GB" w:eastAsia="en-GB"/>
              </w:rPr>
              <w:t xml:space="preserve"> turns blue when it is working</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7C90852B"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4F51C3A6"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Pass</w:t>
            </w:r>
          </w:p>
        </w:tc>
      </w:tr>
      <w:tr w:rsidR="00012B6E" w:rsidRPr="00012B6E" w14:paraId="7B1A3453"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31559815"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2</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3BB827BC"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Navigate to http://ils.dsi.uminho.pt/viewData</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22D9236D"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Site should open</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7F30D50D"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0F6A465E"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Pass</w:t>
            </w:r>
          </w:p>
        </w:tc>
      </w:tr>
      <w:tr w:rsidR="00012B6E" w:rsidRPr="00012B6E" w14:paraId="4A652A50"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37564C7D"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3</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04C12677"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 xml:space="preserve">Enter </w:t>
            </w:r>
            <w:proofErr w:type="spellStart"/>
            <w:r w:rsidRPr="00012B6E">
              <w:rPr>
                <w:rFonts w:ascii="Calibri" w:eastAsia="Times New Roman" w:hAnsi="Calibri" w:cs="Calibri"/>
                <w:sz w:val="22"/>
                <w:lang w:val="en-GB" w:eastAsia="en-GB"/>
              </w:rPr>
              <w:t>TagName</w:t>
            </w:r>
            <w:proofErr w:type="spellEnd"/>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00ED488D"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Credential can be entered</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2A04E7DF"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194014A8"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Pass</w:t>
            </w:r>
          </w:p>
        </w:tc>
      </w:tr>
      <w:tr w:rsidR="00012B6E" w:rsidRPr="00012B6E" w14:paraId="6C5EF939"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261526E1"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4</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14813F70"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Click Submit</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3D6B59EB"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Initial tag data is displayed</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5A6568FB"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7F795280"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Pass</w:t>
            </w:r>
          </w:p>
        </w:tc>
      </w:tr>
      <w:tr w:rsidR="00012B6E" w:rsidRPr="00012B6E" w14:paraId="05AE3017"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128C024F"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 5</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20415B41"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Record initial tag data</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06569C31"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43B2B388"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2022-09-29 09:26:44</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399E36EF"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Pass</w:t>
            </w:r>
          </w:p>
        </w:tc>
      </w:tr>
      <w:tr w:rsidR="00012B6E" w:rsidRPr="00012B6E" w14:paraId="5A9E0E2F"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06779DDA"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 6</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35EF7037"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 xml:space="preserve">Wait until the </w:t>
            </w:r>
            <w:proofErr w:type="spellStart"/>
            <w:r w:rsidRPr="00012B6E">
              <w:rPr>
                <w:rFonts w:ascii="Calibri" w:eastAsia="Times New Roman" w:hAnsi="Calibri" w:cs="Calibri"/>
                <w:sz w:val="22"/>
                <w:lang w:val="en-GB" w:eastAsia="en-GB"/>
              </w:rPr>
              <w:t>powerbank</w:t>
            </w:r>
            <w:proofErr w:type="spellEnd"/>
            <w:r w:rsidRPr="00012B6E">
              <w:rPr>
                <w:rFonts w:ascii="Calibri" w:eastAsia="Times New Roman" w:hAnsi="Calibri" w:cs="Calibri"/>
                <w:sz w:val="22"/>
                <w:lang w:val="en-GB" w:eastAsia="en-GB"/>
              </w:rPr>
              <w:t xml:space="preserve"> is completely discharged</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3DB0B46A"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proofErr w:type="spellStart"/>
            <w:r w:rsidRPr="00012B6E">
              <w:rPr>
                <w:rFonts w:ascii="Calibri" w:eastAsia="Times New Roman" w:hAnsi="Calibri" w:cs="Calibri"/>
                <w:sz w:val="22"/>
                <w:lang w:val="en-GB" w:eastAsia="en-GB"/>
              </w:rPr>
              <w:t>Powerbank</w:t>
            </w:r>
            <w:proofErr w:type="spellEnd"/>
            <w:r w:rsidRPr="00012B6E">
              <w:rPr>
                <w:rFonts w:ascii="Calibri" w:eastAsia="Times New Roman" w:hAnsi="Calibri" w:cs="Calibri"/>
                <w:sz w:val="22"/>
                <w:lang w:val="en-GB" w:eastAsia="en-GB"/>
              </w:rPr>
              <w:t xml:space="preserve"> stops displaying blue </w:t>
            </w:r>
            <w:proofErr w:type="spellStart"/>
            <w:r w:rsidRPr="00012B6E">
              <w:rPr>
                <w:rFonts w:ascii="Calibri" w:eastAsia="Times New Roman" w:hAnsi="Calibri" w:cs="Calibri"/>
                <w:sz w:val="22"/>
                <w:lang w:val="en-GB" w:eastAsia="en-GB"/>
              </w:rPr>
              <w:t>color</w:t>
            </w:r>
            <w:proofErr w:type="spellEnd"/>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3F061675"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67985913"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Pass</w:t>
            </w:r>
          </w:p>
        </w:tc>
      </w:tr>
      <w:tr w:rsidR="00012B6E" w:rsidRPr="00012B6E" w14:paraId="358CC707" w14:textId="77777777" w:rsidTr="006F090F">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tcPr>
          <w:p w14:paraId="7C930A92"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7</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300979A7"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Click Submit</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768CC3D2"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Final tag data is displayed</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11414C6C"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111D8BE7"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Pass</w:t>
            </w:r>
          </w:p>
        </w:tc>
      </w:tr>
      <w:tr w:rsidR="00012B6E" w:rsidRPr="00012B6E" w14:paraId="658308D7" w14:textId="77777777" w:rsidTr="006F090F">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tcPr>
          <w:p w14:paraId="74BC3487"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8</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733808D7"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Record final tag data</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47B80C3A"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7AB9EB1A"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2022-09-29 18:18:35</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497D4313"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Pass</w:t>
            </w:r>
          </w:p>
        </w:tc>
      </w:tr>
      <w:tr w:rsidR="00012B6E" w:rsidRPr="00012B6E" w14:paraId="4392AA26" w14:textId="77777777" w:rsidTr="006F090F">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tcPr>
          <w:p w14:paraId="6EF7113F"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9</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175D825E"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Calculate tag’s execution time</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795F19F3"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50737C42"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8 hours 51 minutes 51 seconds</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7972C8EA"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Pass</w:t>
            </w:r>
          </w:p>
        </w:tc>
      </w:tr>
      <w:tr w:rsidR="00012B6E" w:rsidRPr="00454C63" w14:paraId="566D0E52" w14:textId="77777777" w:rsidTr="00012B6E">
        <w:trPr>
          <w:gridAfter w:val="4"/>
          <w:wAfter w:w="4127" w:type="dxa"/>
          <w:trHeight w:val="295"/>
        </w:trPr>
        <w:tc>
          <w:tcPr>
            <w:tcW w:w="2911" w:type="dxa"/>
            <w:gridSpan w:val="2"/>
            <w:tcBorders>
              <w:top w:val="single" w:sz="4" w:space="0" w:color="B2B2B2"/>
              <w:left w:val="single" w:sz="4" w:space="0" w:color="B2B2B2"/>
              <w:bottom w:val="single" w:sz="4" w:space="0" w:color="B2B2B2"/>
              <w:right w:val="single" w:sz="4" w:space="0" w:color="B2B2B2"/>
            </w:tcBorders>
            <w:shd w:val="clear" w:color="auto" w:fill="DEEAF6"/>
            <w:noWrap/>
            <w:hideMark/>
          </w:tcPr>
          <w:p w14:paraId="6C96586E"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lastRenderedPageBreak/>
              <w:t>Test Case ID</w:t>
            </w:r>
          </w:p>
        </w:tc>
        <w:tc>
          <w:tcPr>
            <w:tcW w:w="1614" w:type="dxa"/>
            <w:tcBorders>
              <w:top w:val="single" w:sz="4" w:space="0" w:color="auto"/>
              <w:left w:val="nil"/>
              <w:bottom w:val="single" w:sz="4" w:space="0" w:color="auto"/>
              <w:right w:val="single" w:sz="4" w:space="0" w:color="auto"/>
            </w:tcBorders>
            <w:shd w:val="clear" w:color="auto" w:fill="auto"/>
            <w:noWrap/>
            <w:hideMark/>
          </w:tcPr>
          <w:p w14:paraId="5ECB71FD"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TagT11</w:t>
            </w:r>
          </w:p>
        </w:tc>
        <w:tc>
          <w:tcPr>
            <w:tcW w:w="2593" w:type="dxa"/>
            <w:gridSpan w:val="2"/>
            <w:tcBorders>
              <w:top w:val="single" w:sz="4" w:space="0" w:color="B2B2B2"/>
              <w:left w:val="single" w:sz="4" w:space="0" w:color="B2B2B2"/>
              <w:bottom w:val="single" w:sz="4" w:space="0" w:color="B2B2B2"/>
              <w:right w:val="single" w:sz="4" w:space="0" w:color="B2B2B2"/>
            </w:tcBorders>
            <w:shd w:val="clear" w:color="auto" w:fill="DEEAF6"/>
            <w:noWrap/>
            <w:hideMark/>
          </w:tcPr>
          <w:p w14:paraId="3DE0E4D5"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Test Case Description</w:t>
            </w:r>
          </w:p>
        </w:tc>
        <w:tc>
          <w:tcPr>
            <w:tcW w:w="7781" w:type="dxa"/>
            <w:gridSpan w:val="3"/>
            <w:tcBorders>
              <w:top w:val="single" w:sz="4" w:space="0" w:color="auto"/>
              <w:left w:val="nil"/>
              <w:bottom w:val="single" w:sz="4" w:space="0" w:color="auto"/>
              <w:right w:val="single" w:sz="4" w:space="0" w:color="000000"/>
            </w:tcBorders>
            <w:shd w:val="clear" w:color="auto" w:fill="auto"/>
            <w:hideMark/>
          </w:tcPr>
          <w:p w14:paraId="77B784C2"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 xml:space="preserve">Test the duration of the tag’s execution time powered with a </w:t>
            </w:r>
            <w:proofErr w:type="spellStart"/>
            <w:r w:rsidRPr="00012B6E">
              <w:rPr>
                <w:rFonts w:ascii="Calibri" w:eastAsia="Times New Roman" w:hAnsi="Calibri" w:cs="Calibri"/>
                <w:sz w:val="22"/>
                <w:lang w:val="en-GB" w:eastAsia="en-GB"/>
              </w:rPr>
              <w:t>powerbank</w:t>
            </w:r>
            <w:proofErr w:type="spellEnd"/>
          </w:p>
        </w:tc>
      </w:tr>
      <w:tr w:rsidR="00012B6E" w:rsidRPr="00012B6E" w14:paraId="08D6776C" w14:textId="77777777" w:rsidTr="00012B6E">
        <w:trPr>
          <w:gridAfter w:val="4"/>
          <w:wAfter w:w="4127" w:type="dxa"/>
          <w:trHeight w:val="295"/>
        </w:trPr>
        <w:tc>
          <w:tcPr>
            <w:tcW w:w="2911" w:type="dxa"/>
            <w:gridSpan w:val="2"/>
            <w:tcBorders>
              <w:top w:val="single" w:sz="4" w:space="0" w:color="B2B2B2"/>
              <w:left w:val="single" w:sz="4" w:space="0" w:color="B2B2B2"/>
              <w:bottom w:val="single" w:sz="4" w:space="0" w:color="B2B2B2"/>
              <w:right w:val="single" w:sz="4" w:space="0" w:color="B2B2B2"/>
            </w:tcBorders>
            <w:shd w:val="clear" w:color="auto" w:fill="DEEAF6"/>
            <w:noWrap/>
            <w:hideMark/>
          </w:tcPr>
          <w:p w14:paraId="30CB45C5"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Created By</w:t>
            </w:r>
          </w:p>
        </w:tc>
        <w:tc>
          <w:tcPr>
            <w:tcW w:w="1614" w:type="dxa"/>
            <w:tcBorders>
              <w:top w:val="nil"/>
              <w:left w:val="nil"/>
              <w:bottom w:val="single" w:sz="4" w:space="0" w:color="auto"/>
              <w:right w:val="single" w:sz="4" w:space="0" w:color="auto"/>
            </w:tcBorders>
            <w:shd w:val="clear" w:color="auto" w:fill="auto"/>
            <w:noWrap/>
            <w:hideMark/>
          </w:tcPr>
          <w:p w14:paraId="01405237"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Pedro</w:t>
            </w:r>
          </w:p>
        </w:tc>
        <w:tc>
          <w:tcPr>
            <w:tcW w:w="2593" w:type="dxa"/>
            <w:gridSpan w:val="2"/>
            <w:tcBorders>
              <w:top w:val="single" w:sz="4" w:space="0" w:color="B2B2B2"/>
              <w:left w:val="single" w:sz="4" w:space="0" w:color="B2B2B2"/>
              <w:bottom w:val="single" w:sz="4" w:space="0" w:color="B2B2B2"/>
              <w:right w:val="single" w:sz="4" w:space="0" w:color="B2B2B2"/>
            </w:tcBorders>
            <w:shd w:val="clear" w:color="auto" w:fill="DEEAF6"/>
            <w:hideMark/>
          </w:tcPr>
          <w:p w14:paraId="1B9EAB93"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Version</w:t>
            </w:r>
          </w:p>
        </w:tc>
        <w:tc>
          <w:tcPr>
            <w:tcW w:w="7781" w:type="dxa"/>
            <w:gridSpan w:val="3"/>
            <w:tcBorders>
              <w:top w:val="single" w:sz="4" w:space="0" w:color="auto"/>
              <w:left w:val="nil"/>
              <w:bottom w:val="single" w:sz="4" w:space="0" w:color="auto"/>
              <w:right w:val="single" w:sz="4" w:space="0" w:color="000000"/>
            </w:tcBorders>
            <w:shd w:val="clear" w:color="auto" w:fill="auto"/>
            <w:noWrap/>
            <w:hideMark/>
          </w:tcPr>
          <w:p w14:paraId="3128E498"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3.0</w:t>
            </w:r>
          </w:p>
        </w:tc>
      </w:tr>
      <w:tr w:rsidR="00012B6E" w:rsidRPr="00012B6E" w14:paraId="72765E40" w14:textId="77777777" w:rsidTr="006F090F">
        <w:trPr>
          <w:gridAfter w:val="4"/>
          <w:wAfter w:w="4127" w:type="dxa"/>
          <w:trHeight w:val="295"/>
        </w:trPr>
        <w:tc>
          <w:tcPr>
            <w:tcW w:w="1296" w:type="dxa"/>
            <w:tcBorders>
              <w:top w:val="nil"/>
              <w:left w:val="nil"/>
              <w:bottom w:val="nil"/>
              <w:right w:val="nil"/>
            </w:tcBorders>
            <w:shd w:val="clear" w:color="auto" w:fill="auto"/>
            <w:hideMark/>
          </w:tcPr>
          <w:p w14:paraId="26B01E0D"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hideMark/>
          </w:tcPr>
          <w:p w14:paraId="4D7D9035"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hideMark/>
          </w:tcPr>
          <w:p w14:paraId="65121B47"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02AD6909"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51A32382"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7A9616A1"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6483" w:type="dxa"/>
            <w:gridSpan w:val="2"/>
            <w:tcBorders>
              <w:top w:val="nil"/>
              <w:left w:val="nil"/>
              <w:bottom w:val="nil"/>
              <w:right w:val="nil"/>
            </w:tcBorders>
            <w:shd w:val="clear" w:color="auto" w:fill="auto"/>
            <w:hideMark/>
          </w:tcPr>
          <w:p w14:paraId="6AEF1E9D"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r>
      <w:tr w:rsidR="00012B6E" w:rsidRPr="00012B6E" w14:paraId="03B6C4C4" w14:textId="77777777" w:rsidTr="00012B6E">
        <w:trPr>
          <w:gridAfter w:val="5"/>
          <w:wAfter w:w="8018" w:type="dxa"/>
          <w:trHeight w:val="295"/>
        </w:trPr>
        <w:tc>
          <w:tcPr>
            <w:tcW w:w="2911" w:type="dxa"/>
            <w:gridSpan w:val="2"/>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420AA8C6"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Date Tested</w:t>
            </w:r>
          </w:p>
        </w:tc>
        <w:tc>
          <w:tcPr>
            <w:tcW w:w="291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2DF98095"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30 Sep</w:t>
            </w:r>
          </w:p>
        </w:tc>
        <w:tc>
          <w:tcPr>
            <w:tcW w:w="2594" w:type="dxa"/>
            <w:gridSpan w:val="2"/>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57C6A700"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Test Case (Pass/Fail/Not Executed)</w:t>
            </w:r>
          </w:p>
        </w:tc>
        <w:tc>
          <w:tcPr>
            <w:tcW w:w="259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B0180CA"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Pass</w:t>
            </w:r>
          </w:p>
        </w:tc>
      </w:tr>
      <w:tr w:rsidR="00012B6E" w:rsidRPr="00012B6E" w14:paraId="38222207" w14:textId="77777777" w:rsidTr="006F090F">
        <w:trPr>
          <w:gridAfter w:val="4"/>
          <w:wAfter w:w="4127" w:type="dxa"/>
          <w:trHeight w:val="295"/>
        </w:trPr>
        <w:tc>
          <w:tcPr>
            <w:tcW w:w="1296" w:type="dxa"/>
            <w:tcBorders>
              <w:top w:val="nil"/>
              <w:left w:val="nil"/>
              <w:bottom w:val="nil"/>
              <w:right w:val="nil"/>
            </w:tcBorders>
            <w:shd w:val="clear" w:color="auto" w:fill="auto"/>
            <w:hideMark/>
          </w:tcPr>
          <w:p w14:paraId="15A73E97"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hideMark/>
          </w:tcPr>
          <w:p w14:paraId="4C18E0D9"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hideMark/>
          </w:tcPr>
          <w:p w14:paraId="7176D54C"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76E1B719"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4C3A28E7"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6E3FF244"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6483" w:type="dxa"/>
            <w:gridSpan w:val="2"/>
            <w:tcBorders>
              <w:top w:val="nil"/>
              <w:left w:val="nil"/>
              <w:bottom w:val="nil"/>
              <w:right w:val="nil"/>
            </w:tcBorders>
            <w:shd w:val="clear" w:color="auto" w:fill="auto"/>
            <w:hideMark/>
          </w:tcPr>
          <w:p w14:paraId="263E1E6E"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r>
      <w:tr w:rsidR="00012B6E" w:rsidRPr="00012B6E" w14:paraId="01603A23" w14:textId="77777777" w:rsidTr="00012B6E">
        <w:trPr>
          <w:gridAfter w:val="4"/>
          <w:wAfter w:w="4127" w:type="dxa"/>
          <w:trHeight w:val="295"/>
        </w:trPr>
        <w:tc>
          <w:tcPr>
            <w:tcW w:w="1296" w:type="dxa"/>
            <w:tcBorders>
              <w:top w:val="single" w:sz="4" w:space="0" w:color="B2B2B2"/>
              <w:left w:val="single" w:sz="4" w:space="0" w:color="B2B2B2"/>
              <w:bottom w:val="single" w:sz="4" w:space="0" w:color="B2B2B2"/>
              <w:right w:val="single" w:sz="4" w:space="0" w:color="B2B2B2"/>
            </w:tcBorders>
            <w:shd w:val="clear" w:color="auto" w:fill="DEEAF6"/>
            <w:hideMark/>
          </w:tcPr>
          <w:p w14:paraId="108025A3"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S #</w:t>
            </w:r>
          </w:p>
        </w:tc>
        <w:tc>
          <w:tcPr>
            <w:tcW w:w="4526" w:type="dxa"/>
            <w:gridSpan w:val="3"/>
            <w:tcBorders>
              <w:top w:val="single" w:sz="4" w:space="0" w:color="B2B2B2"/>
              <w:left w:val="nil"/>
              <w:bottom w:val="single" w:sz="4" w:space="0" w:color="B2B2B2"/>
              <w:right w:val="single" w:sz="4" w:space="0" w:color="B2B2B2"/>
            </w:tcBorders>
            <w:shd w:val="clear" w:color="auto" w:fill="DEEAF6"/>
            <w:hideMark/>
          </w:tcPr>
          <w:p w14:paraId="1F308F72"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Prerequisites:</w:t>
            </w:r>
          </w:p>
        </w:tc>
        <w:tc>
          <w:tcPr>
            <w:tcW w:w="1296" w:type="dxa"/>
            <w:tcBorders>
              <w:top w:val="nil"/>
              <w:left w:val="nil"/>
              <w:bottom w:val="nil"/>
              <w:right w:val="nil"/>
            </w:tcBorders>
            <w:shd w:val="clear" w:color="auto" w:fill="auto"/>
            <w:hideMark/>
          </w:tcPr>
          <w:p w14:paraId="24FBC8DB" w14:textId="77777777" w:rsidR="00012B6E" w:rsidRPr="00012B6E" w:rsidRDefault="00012B6E" w:rsidP="00012B6E">
            <w:pPr>
              <w:widowControl/>
              <w:autoSpaceDE/>
              <w:autoSpaceDN/>
              <w:spacing w:line="240" w:lineRule="auto"/>
              <w:jc w:val="left"/>
              <w:rPr>
                <w:rFonts w:ascii="Calibri" w:eastAsia="Times New Roman" w:hAnsi="Calibri" w:cs="Calibri"/>
                <w:b/>
                <w:bCs/>
                <w:sz w:val="22"/>
                <w:lang w:val="en-GB" w:eastAsia="en-GB"/>
              </w:rPr>
            </w:pPr>
          </w:p>
        </w:tc>
        <w:tc>
          <w:tcPr>
            <w:tcW w:w="1298" w:type="dxa"/>
            <w:tcBorders>
              <w:top w:val="single" w:sz="4" w:space="0" w:color="B2B2B2"/>
              <w:left w:val="single" w:sz="4" w:space="0" w:color="B2B2B2"/>
              <w:bottom w:val="single" w:sz="4" w:space="0" w:color="B2B2B2"/>
              <w:right w:val="single" w:sz="4" w:space="0" w:color="B2B2B2"/>
            </w:tcBorders>
            <w:shd w:val="clear" w:color="auto" w:fill="DEEAF6"/>
            <w:noWrap/>
            <w:vAlign w:val="center"/>
            <w:hideMark/>
          </w:tcPr>
          <w:p w14:paraId="6A553520"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S #</w:t>
            </w:r>
          </w:p>
        </w:tc>
        <w:tc>
          <w:tcPr>
            <w:tcW w:w="6483" w:type="dxa"/>
            <w:gridSpan w:val="2"/>
            <w:tcBorders>
              <w:top w:val="single" w:sz="4" w:space="0" w:color="B2B2B2"/>
              <w:left w:val="nil"/>
              <w:bottom w:val="single" w:sz="4" w:space="0" w:color="B2B2B2"/>
              <w:right w:val="single" w:sz="4" w:space="0" w:color="B2B2B2"/>
            </w:tcBorders>
            <w:shd w:val="clear" w:color="auto" w:fill="DEEAF6"/>
            <w:noWrap/>
            <w:vAlign w:val="center"/>
            <w:hideMark/>
          </w:tcPr>
          <w:p w14:paraId="61E3F5F9"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Test Data</w:t>
            </w:r>
          </w:p>
        </w:tc>
      </w:tr>
      <w:tr w:rsidR="00012B6E" w:rsidRPr="00012B6E" w14:paraId="18CFFA2B" w14:textId="77777777" w:rsidTr="006F090F">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hideMark/>
          </w:tcPr>
          <w:p w14:paraId="63A2FAAC"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1</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7E778DE5"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proofErr w:type="spellStart"/>
            <w:r w:rsidRPr="00012B6E">
              <w:rPr>
                <w:rFonts w:ascii="Calibri" w:eastAsia="Times New Roman" w:hAnsi="Calibri" w:cs="Calibri"/>
                <w:sz w:val="22"/>
                <w:lang w:val="en-GB" w:eastAsia="en-GB"/>
              </w:rPr>
              <w:t>Powerbank</w:t>
            </w:r>
            <w:proofErr w:type="spellEnd"/>
            <w:r w:rsidRPr="00012B6E">
              <w:rPr>
                <w:rFonts w:ascii="Calibri" w:eastAsia="Times New Roman" w:hAnsi="Calibri" w:cs="Calibri"/>
                <w:sz w:val="22"/>
                <w:lang w:val="en-GB" w:eastAsia="en-GB"/>
              </w:rPr>
              <w:t xml:space="preserve"> fully charged</w:t>
            </w:r>
          </w:p>
        </w:tc>
        <w:tc>
          <w:tcPr>
            <w:tcW w:w="1296" w:type="dxa"/>
            <w:tcBorders>
              <w:top w:val="nil"/>
              <w:left w:val="nil"/>
              <w:bottom w:val="nil"/>
              <w:right w:val="nil"/>
            </w:tcBorders>
            <w:shd w:val="clear" w:color="auto" w:fill="auto"/>
            <w:hideMark/>
          </w:tcPr>
          <w:p w14:paraId="4B8B87B2"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2E19B18"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1</w:t>
            </w:r>
          </w:p>
        </w:tc>
        <w:tc>
          <w:tcPr>
            <w:tcW w:w="6483" w:type="dxa"/>
            <w:gridSpan w:val="2"/>
            <w:tcBorders>
              <w:top w:val="single" w:sz="4" w:space="0" w:color="auto"/>
              <w:left w:val="nil"/>
              <w:bottom w:val="single" w:sz="4" w:space="0" w:color="auto"/>
              <w:right w:val="single" w:sz="4" w:space="0" w:color="000000"/>
            </w:tcBorders>
            <w:shd w:val="clear" w:color="auto" w:fill="auto"/>
            <w:vAlign w:val="center"/>
            <w:hideMark/>
          </w:tcPr>
          <w:p w14:paraId="6407C2FB"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proofErr w:type="spellStart"/>
            <w:r w:rsidRPr="00012B6E">
              <w:rPr>
                <w:rFonts w:ascii="Calibri" w:eastAsia="Times New Roman" w:hAnsi="Calibri" w:cs="Calibri"/>
                <w:sz w:val="22"/>
                <w:lang w:val="en-GB" w:eastAsia="en-GB"/>
              </w:rPr>
              <w:t>TagName</w:t>
            </w:r>
            <w:proofErr w:type="spellEnd"/>
            <w:r w:rsidRPr="00012B6E">
              <w:rPr>
                <w:rFonts w:ascii="Calibri" w:eastAsia="Times New Roman" w:hAnsi="Calibri" w:cs="Calibri"/>
                <w:sz w:val="22"/>
                <w:lang w:val="en-GB" w:eastAsia="en-GB"/>
              </w:rPr>
              <w:t xml:space="preserve"> = tagT11</w:t>
            </w:r>
          </w:p>
        </w:tc>
      </w:tr>
      <w:tr w:rsidR="00012B6E" w:rsidRPr="00012B6E" w14:paraId="374454E1"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hideMark/>
          </w:tcPr>
          <w:p w14:paraId="7DBCF512"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2</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5512AF3F"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Tag data saved in the flash memory</w:t>
            </w:r>
          </w:p>
        </w:tc>
        <w:tc>
          <w:tcPr>
            <w:tcW w:w="1296" w:type="dxa"/>
            <w:tcBorders>
              <w:top w:val="nil"/>
              <w:left w:val="nil"/>
              <w:bottom w:val="nil"/>
              <w:right w:val="nil"/>
            </w:tcBorders>
            <w:shd w:val="clear" w:color="auto" w:fill="auto"/>
            <w:hideMark/>
          </w:tcPr>
          <w:p w14:paraId="48D9D988"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single" w:sz="4" w:space="0" w:color="auto"/>
              <w:bottom w:val="single" w:sz="4" w:space="0" w:color="auto"/>
              <w:right w:val="single" w:sz="4" w:space="0" w:color="auto"/>
            </w:tcBorders>
            <w:shd w:val="clear" w:color="auto" w:fill="auto"/>
            <w:vAlign w:val="center"/>
            <w:hideMark/>
          </w:tcPr>
          <w:p w14:paraId="687B017B"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2</w:t>
            </w:r>
          </w:p>
        </w:tc>
        <w:tc>
          <w:tcPr>
            <w:tcW w:w="6483" w:type="dxa"/>
            <w:gridSpan w:val="2"/>
            <w:tcBorders>
              <w:top w:val="single" w:sz="4" w:space="0" w:color="auto"/>
              <w:left w:val="nil"/>
              <w:bottom w:val="single" w:sz="4" w:space="0" w:color="auto"/>
              <w:right w:val="single" w:sz="4" w:space="0" w:color="000000"/>
            </w:tcBorders>
            <w:shd w:val="clear" w:color="auto" w:fill="auto"/>
            <w:vAlign w:val="center"/>
            <w:hideMark/>
          </w:tcPr>
          <w:p w14:paraId="51F4CC09"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proofErr w:type="spellStart"/>
            <w:r w:rsidRPr="00012B6E">
              <w:rPr>
                <w:rFonts w:ascii="Calibri" w:eastAsia="Times New Roman" w:hAnsi="Calibri" w:cs="Calibri"/>
                <w:sz w:val="22"/>
                <w:lang w:val="en-GB" w:eastAsia="en-GB"/>
              </w:rPr>
              <w:t>WIFIinterval</w:t>
            </w:r>
            <w:proofErr w:type="spellEnd"/>
            <w:r w:rsidRPr="00012B6E">
              <w:rPr>
                <w:rFonts w:ascii="Calibri" w:eastAsia="Times New Roman" w:hAnsi="Calibri" w:cs="Calibri"/>
                <w:sz w:val="22"/>
                <w:lang w:val="en-GB" w:eastAsia="en-GB"/>
              </w:rPr>
              <w:t xml:space="preserve"> = -1</w:t>
            </w:r>
          </w:p>
        </w:tc>
      </w:tr>
      <w:tr w:rsidR="00012B6E" w:rsidRPr="00012B6E" w14:paraId="008F4DE1"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hideMark/>
          </w:tcPr>
          <w:p w14:paraId="53790CE2"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3</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65F02F70"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Internet Access</w:t>
            </w:r>
          </w:p>
        </w:tc>
        <w:tc>
          <w:tcPr>
            <w:tcW w:w="1296" w:type="dxa"/>
            <w:tcBorders>
              <w:top w:val="nil"/>
              <w:left w:val="nil"/>
              <w:bottom w:val="nil"/>
              <w:right w:val="nil"/>
            </w:tcBorders>
            <w:shd w:val="clear" w:color="auto" w:fill="auto"/>
            <w:hideMark/>
          </w:tcPr>
          <w:p w14:paraId="4A58C6C2"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single" w:sz="4" w:space="0" w:color="auto"/>
              <w:bottom w:val="single" w:sz="4" w:space="0" w:color="auto"/>
              <w:right w:val="single" w:sz="4" w:space="0" w:color="auto"/>
            </w:tcBorders>
            <w:shd w:val="clear" w:color="auto" w:fill="auto"/>
            <w:vAlign w:val="center"/>
            <w:hideMark/>
          </w:tcPr>
          <w:p w14:paraId="4ACDEFF8"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3</w:t>
            </w:r>
          </w:p>
        </w:tc>
        <w:tc>
          <w:tcPr>
            <w:tcW w:w="6483" w:type="dxa"/>
            <w:gridSpan w:val="2"/>
            <w:tcBorders>
              <w:top w:val="single" w:sz="4" w:space="0" w:color="auto"/>
              <w:left w:val="nil"/>
              <w:bottom w:val="single" w:sz="4" w:space="0" w:color="auto"/>
              <w:right w:val="single" w:sz="4" w:space="0" w:color="000000"/>
            </w:tcBorders>
            <w:shd w:val="clear" w:color="auto" w:fill="auto"/>
            <w:vAlign w:val="center"/>
            <w:hideMark/>
          </w:tcPr>
          <w:p w14:paraId="597BE1B9"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proofErr w:type="spellStart"/>
            <w:r w:rsidRPr="00012B6E">
              <w:rPr>
                <w:rFonts w:ascii="Calibri" w:eastAsia="Times New Roman" w:hAnsi="Calibri" w:cs="Calibri"/>
                <w:sz w:val="22"/>
                <w:lang w:val="en-GB" w:eastAsia="en-GB"/>
              </w:rPr>
              <w:t>BLEinterval</w:t>
            </w:r>
            <w:proofErr w:type="spellEnd"/>
            <w:r w:rsidRPr="00012B6E">
              <w:rPr>
                <w:rFonts w:ascii="Calibri" w:eastAsia="Times New Roman" w:hAnsi="Calibri" w:cs="Calibri"/>
                <w:sz w:val="22"/>
                <w:lang w:val="en-GB" w:eastAsia="en-GB"/>
              </w:rPr>
              <w:t xml:space="preserve"> = 0</w:t>
            </w:r>
          </w:p>
        </w:tc>
      </w:tr>
      <w:tr w:rsidR="00012B6E" w:rsidRPr="00012B6E" w14:paraId="278A52F2" w14:textId="77777777" w:rsidTr="006F090F">
        <w:trPr>
          <w:gridAfter w:val="7"/>
          <w:wAfter w:w="11908" w:type="dxa"/>
          <w:trHeight w:val="295"/>
        </w:trPr>
        <w:tc>
          <w:tcPr>
            <w:tcW w:w="1296" w:type="dxa"/>
            <w:tcBorders>
              <w:top w:val="nil"/>
              <w:left w:val="single" w:sz="4" w:space="0" w:color="auto"/>
              <w:bottom w:val="single" w:sz="4" w:space="0" w:color="auto"/>
              <w:right w:val="single" w:sz="4" w:space="0" w:color="auto"/>
            </w:tcBorders>
            <w:shd w:val="clear" w:color="auto" w:fill="auto"/>
            <w:hideMark/>
          </w:tcPr>
          <w:p w14:paraId="14AB51C9"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4</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0B6D4379"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Webserver online</w:t>
            </w:r>
          </w:p>
        </w:tc>
        <w:tc>
          <w:tcPr>
            <w:tcW w:w="1296" w:type="dxa"/>
            <w:tcBorders>
              <w:top w:val="nil"/>
              <w:left w:val="nil"/>
              <w:bottom w:val="nil"/>
              <w:right w:val="nil"/>
            </w:tcBorders>
            <w:shd w:val="clear" w:color="auto" w:fill="auto"/>
            <w:hideMark/>
          </w:tcPr>
          <w:p w14:paraId="79C22174"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r>
      <w:tr w:rsidR="00012B6E" w:rsidRPr="00012B6E" w14:paraId="37621C9A" w14:textId="77777777" w:rsidTr="006F090F">
        <w:trPr>
          <w:gridAfter w:val="4"/>
          <w:wAfter w:w="4127" w:type="dxa"/>
          <w:trHeight w:val="295"/>
        </w:trPr>
        <w:tc>
          <w:tcPr>
            <w:tcW w:w="1296" w:type="dxa"/>
            <w:tcBorders>
              <w:top w:val="nil"/>
              <w:left w:val="nil"/>
              <w:bottom w:val="nil"/>
              <w:right w:val="nil"/>
            </w:tcBorders>
            <w:shd w:val="clear" w:color="auto" w:fill="auto"/>
            <w:hideMark/>
          </w:tcPr>
          <w:p w14:paraId="009CCA16"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hideMark/>
          </w:tcPr>
          <w:p w14:paraId="1A015C00"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hideMark/>
          </w:tcPr>
          <w:p w14:paraId="413333B5"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64538593"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73384040"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5005CE03"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6483" w:type="dxa"/>
            <w:gridSpan w:val="2"/>
            <w:tcBorders>
              <w:top w:val="nil"/>
              <w:left w:val="nil"/>
              <w:bottom w:val="nil"/>
              <w:right w:val="nil"/>
            </w:tcBorders>
            <w:shd w:val="clear" w:color="auto" w:fill="auto"/>
            <w:hideMark/>
          </w:tcPr>
          <w:p w14:paraId="09BD1F30"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r>
      <w:tr w:rsidR="00012B6E" w:rsidRPr="00454C63" w14:paraId="0621848E" w14:textId="77777777" w:rsidTr="00012B6E">
        <w:trPr>
          <w:gridAfter w:val="4"/>
          <w:wAfter w:w="4127" w:type="dxa"/>
          <w:trHeight w:val="295"/>
        </w:trPr>
        <w:tc>
          <w:tcPr>
            <w:tcW w:w="1296" w:type="dxa"/>
            <w:tcBorders>
              <w:top w:val="single" w:sz="4" w:space="0" w:color="B2B2B2"/>
              <w:left w:val="single" w:sz="4" w:space="0" w:color="B2B2B2"/>
              <w:bottom w:val="single" w:sz="4" w:space="0" w:color="B2B2B2"/>
              <w:right w:val="single" w:sz="4" w:space="0" w:color="B2B2B2"/>
            </w:tcBorders>
            <w:shd w:val="clear" w:color="auto" w:fill="DEEAF6"/>
            <w:noWrap/>
            <w:hideMark/>
          </w:tcPr>
          <w:p w14:paraId="49F00135" w14:textId="77777777" w:rsidR="00012B6E" w:rsidRPr="00012B6E" w:rsidRDefault="00012B6E" w:rsidP="00012B6E">
            <w:pPr>
              <w:widowControl/>
              <w:autoSpaceDE/>
              <w:autoSpaceDN/>
              <w:spacing w:line="240" w:lineRule="auto"/>
              <w:jc w:val="left"/>
              <w:rPr>
                <w:rFonts w:ascii="Calibri" w:eastAsia="Times New Roman" w:hAnsi="Calibri" w:cs="Calibri"/>
                <w:b/>
                <w:bCs/>
                <w:sz w:val="22"/>
                <w:u w:val="single"/>
                <w:lang w:val="en-GB" w:eastAsia="en-GB"/>
              </w:rPr>
            </w:pPr>
            <w:r w:rsidRPr="00012B6E">
              <w:rPr>
                <w:rFonts w:ascii="Calibri" w:eastAsia="Times New Roman" w:hAnsi="Calibri" w:cs="Calibri"/>
                <w:b/>
                <w:bCs/>
                <w:sz w:val="22"/>
                <w:u w:val="single"/>
                <w:lang w:val="en-GB" w:eastAsia="en-GB"/>
              </w:rPr>
              <w:t>Test Scenario</w:t>
            </w:r>
          </w:p>
        </w:tc>
        <w:tc>
          <w:tcPr>
            <w:tcW w:w="13603" w:type="dxa"/>
            <w:gridSpan w:val="7"/>
            <w:tcBorders>
              <w:top w:val="nil"/>
              <w:left w:val="nil"/>
              <w:bottom w:val="nil"/>
              <w:right w:val="nil"/>
            </w:tcBorders>
            <w:shd w:val="clear" w:color="auto" w:fill="auto"/>
            <w:noWrap/>
            <w:hideMark/>
          </w:tcPr>
          <w:p w14:paraId="176B301D"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r w:rsidRPr="00012B6E">
              <w:rPr>
                <w:rFonts w:ascii="Calibri" w:eastAsia="Times New Roman" w:hAnsi="Calibri" w:cs="Calibri"/>
                <w:sz w:val="22"/>
                <w:lang w:val="en-GB" w:eastAsia="en-GB"/>
              </w:rPr>
              <w:t xml:space="preserve">A </w:t>
            </w:r>
            <w:proofErr w:type="spellStart"/>
            <w:r w:rsidRPr="00012B6E">
              <w:rPr>
                <w:rFonts w:ascii="Calibri" w:eastAsia="Times New Roman" w:hAnsi="Calibri" w:cs="Calibri"/>
                <w:sz w:val="22"/>
                <w:lang w:val="en-GB" w:eastAsia="en-GB"/>
              </w:rPr>
              <w:t>powerbank</w:t>
            </w:r>
            <w:proofErr w:type="spellEnd"/>
            <w:r w:rsidRPr="00012B6E">
              <w:rPr>
                <w:rFonts w:ascii="Calibri" w:eastAsia="Times New Roman" w:hAnsi="Calibri" w:cs="Calibri"/>
                <w:sz w:val="22"/>
                <w:lang w:val="en-GB" w:eastAsia="en-GB"/>
              </w:rPr>
              <w:t>-powered tag is left in an open environment with Internet Access, while the webserver is being monitored for the time at which the tag starts to post data and when it last posted data.</w:t>
            </w:r>
          </w:p>
        </w:tc>
      </w:tr>
      <w:tr w:rsidR="00012B6E" w:rsidRPr="00454C63" w14:paraId="6071EF77" w14:textId="77777777" w:rsidTr="006F090F">
        <w:trPr>
          <w:gridAfter w:val="4"/>
          <w:wAfter w:w="4127" w:type="dxa"/>
          <w:trHeight w:val="295"/>
        </w:trPr>
        <w:tc>
          <w:tcPr>
            <w:tcW w:w="1296" w:type="dxa"/>
            <w:tcBorders>
              <w:top w:val="nil"/>
              <w:left w:val="nil"/>
              <w:bottom w:val="nil"/>
              <w:right w:val="nil"/>
            </w:tcBorders>
            <w:shd w:val="clear" w:color="auto" w:fill="auto"/>
            <w:noWrap/>
            <w:vAlign w:val="bottom"/>
            <w:hideMark/>
          </w:tcPr>
          <w:p w14:paraId="4EE70205"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noWrap/>
            <w:vAlign w:val="bottom"/>
            <w:hideMark/>
          </w:tcPr>
          <w:p w14:paraId="0F4549C5"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noWrap/>
            <w:vAlign w:val="bottom"/>
            <w:hideMark/>
          </w:tcPr>
          <w:p w14:paraId="702BB6C6"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noWrap/>
            <w:vAlign w:val="bottom"/>
            <w:hideMark/>
          </w:tcPr>
          <w:p w14:paraId="580FAA36"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noWrap/>
            <w:vAlign w:val="bottom"/>
            <w:hideMark/>
          </w:tcPr>
          <w:p w14:paraId="6C01C330"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noWrap/>
            <w:vAlign w:val="bottom"/>
            <w:hideMark/>
          </w:tcPr>
          <w:p w14:paraId="1AAA0605"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6483" w:type="dxa"/>
            <w:gridSpan w:val="2"/>
            <w:tcBorders>
              <w:top w:val="nil"/>
              <w:left w:val="nil"/>
              <w:bottom w:val="nil"/>
              <w:right w:val="nil"/>
            </w:tcBorders>
            <w:shd w:val="clear" w:color="auto" w:fill="auto"/>
            <w:noWrap/>
            <w:vAlign w:val="bottom"/>
            <w:hideMark/>
          </w:tcPr>
          <w:p w14:paraId="07B5B1C8"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r>
      <w:tr w:rsidR="00012B6E" w:rsidRPr="00454C63" w14:paraId="329528A4" w14:textId="77777777" w:rsidTr="00012B6E">
        <w:trPr>
          <w:gridAfter w:val="4"/>
          <w:wAfter w:w="4127" w:type="dxa"/>
          <w:trHeight w:val="472"/>
        </w:trPr>
        <w:tc>
          <w:tcPr>
            <w:tcW w:w="1296" w:type="dxa"/>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0DFC8FB6"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Step #</w:t>
            </w:r>
          </w:p>
        </w:tc>
        <w:tc>
          <w:tcPr>
            <w:tcW w:w="3229" w:type="dxa"/>
            <w:gridSpan w:val="2"/>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2D21E6AD"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Step Details</w:t>
            </w:r>
          </w:p>
        </w:tc>
        <w:tc>
          <w:tcPr>
            <w:tcW w:w="2593" w:type="dxa"/>
            <w:gridSpan w:val="2"/>
            <w:vMerge w:val="restart"/>
            <w:tcBorders>
              <w:top w:val="single" w:sz="4" w:space="0" w:color="B2B2B2"/>
              <w:left w:val="single" w:sz="4" w:space="0" w:color="B2B2B2"/>
              <w:bottom w:val="single" w:sz="4" w:space="0" w:color="B2B2B2"/>
              <w:right w:val="single" w:sz="4" w:space="0" w:color="B2B2B2"/>
            </w:tcBorders>
            <w:shd w:val="clear" w:color="auto" w:fill="DEEAF6"/>
            <w:noWrap/>
            <w:vAlign w:val="center"/>
            <w:hideMark/>
          </w:tcPr>
          <w:p w14:paraId="089B3F1C"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Expected Results</w:t>
            </w:r>
          </w:p>
        </w:tc>
        <w:tc>
          <w:tcPr>
            <w:tcW w:w="3890" w:type="dxa"/>
            <w:gridSpan w:val="2"/>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46D0DADB"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Actual Results</w:t>
            </w:r>
          </w:p>
        </w:tc>
        <w:tc>
          <w:tcPr>
            <w:tcW w:w="3891" w:type="dxa"/>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5568DA8D"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Pass / Fail / Not executed / Suspended</w:t>
            </w:r>
          </w:p>
        </w:tc>
      </w:tr>
      <w:tr w:rsidR="00012B6E" w:rsidRPr="00454C63" w14:paraId="1C8925B3" w14:textId="77777777" w:rsidTr="00012B6E">
        <w:trPr>
          <w:gridAfter w:val="4"/>
          <w:wAfter w:w="4127" w:type="dxa"/>
          <w:trHeight w:val="472"/>
        </w:trPr>
        <w:tc>
          <w:tcPr>
            <w:tcW w:w="1296" w:type="dxa"/>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1F44F81E" w14:textId="77777777" w:rsidR="00012B6E" w:rsidRPr="00012B6E" w:rsidRDefault="00012B6E" w:rsidP="00012B6E">
            <w:pPr>
              <w:widowControl/>
              <w:autoSpaceDE/>
              <w:autoSpaceDN/>
              <w:spacing w:line="240" w:lineRule="auto"/>
              <w:jc w:val="left"/>
              <w:rPr>
                <w:rFonts w:ascii="Calibri" w:eastAsia="Times New Roman" w:hAnsi="Calibri" w:cs="Calibri"/>
                <w:b/>
                <w:bCs/>
                <w:sz w:val="22"/>
                <w:lang w:val="en-GB" w:eastAsia="en-GB"/>
              </w:rPr>
            </w:pPr>
          </w:p>
        </w:tc>
        <w:tc>
          <w:tcPr>
            <w:tcW w:w="3229" w:type="dxa"/>
            <w:gridSpan w:val="2"/>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33EF56E3" w14:textId="77777777" w:rsidR="00012B6E" w:rsidRPr="00012B6E" w:rsidRDefault="00012B6E" w:rsidP="00012B6E">
            <w:pPr>
              <w:widowControl/>
              <w:autoSpaceDE/>
              <w:autoSpaceDN/>
              <w:spacing w:line="240" w:lineRule="auto"/>
              <w:jc w:val="left"/>
              <w:rPr>
                <w:rFonts w:ascii="Calibri" w:eastAsia="Times New Roman" w:hAnsi="Calibri" w:cs="Calibri"/>
                <w:b/>
                <w:bCs/>
                <w:sz w:val="22"/>
                <w:lang w:val="en-GB" w:eastAsia="en-GB"/>
              </w:rPr>
            </w:pPr>
          </w:p>
        </w:tc>
        <w:tc>
          <w:tcPr>
            <w:tcW w:w="2593" w:type="dxa"/>
            <w:gridSpan w:val="2"/>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7FE520F2" w14:textId="77777777" w:rsidR="00012B6E" w:rsidRPr="00012B6E" w:rsidRDefault="00012B6E" w:rsidP="00012B6E">
            <w:pPr>
              <w:widowControl/>
              <w:autoSpaceDE/>
              <w:autoSpaceDN/>
              <w:spacing w:line="240" w:lineRule="auto"/>
              <w:jc w:val="left"/>
              <w:rPr>
                <w:rFonts w:ascii="Calibri" w:eastAsia="Times New Roman" w:hAnsi="Calibri" w:cs="Calibri"/>
                <w:b/>
                <w:bCs/>
                <w:sz w:val="22"/>
                <w:lang w:val="en-GB" w:eastAsia="en-GB"/>
              </w:rPr>
            </w:pPr>
          </w:p>
        </w:tc>
        <w:tc>
          <w:tcPr>
            <w:tcW w:w="3890" w:type="dxa"/>
            <w:gridSpan w:val="2"/>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142DE5FE" w14:textId="77777777" w:rsidR="00012B6E" w:rsidRPr="00012B6E" w:rsidRDefault="00012B6E" w:rsidP="00012B6E">
            <w:pPr>
              <w:widowControl/>
              <w:autoSpaceDE/>
              <w:autoSpaceDN/>
              <w:spacing w:line="240" w:lineRule="auto"/>
              <w:jc w:val="left"/>
              <w:rPr>
                <w:rFonts w:ascii="Calibri" w:eastAsia="Times New Roman" w:hAnsi="Calibri" w:cs="Calibri"/>
                <w:b/>
                <w:bCs/>
                <w:sz w:val="22"/>
                <w:lang w:val="en-GB" w:eastAsia="en-GB"/>
              </w:rPr>
            </w:pPr>
          </w:p>
        </w:tc>
        <w:tc>
          <w:tcPr>
            <w:tcW w:w="3891" w:type="dxa"/>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3FDD0156" w14:textId="77777777" w:rsidR="00012B6E" w:rsidRPr="00012B6E" w:rsidRDefault="00012B6E" w:rsidP="00012B6E">
            <w:pPr>
              <w:widowControl/>
              <w:autoSpaceDE/>
              <w:autoSpaceDN/>
              <w:spacing w:line="240" w:lineRule="auto"/>
              <w:jc w:val="left"/>
              <w:rPr>
                <w:rFonts w:ascii="Calibri" w:eastAsia="Times New Roman" w:hAnsi="Calibri" w:cs="Calibri"/>
                <w:b/>
                <w:bCs/>
                <w:sz w:val="22"/>
                <w:lang w:val="en-GB" w:eastAsia="en-GB"/>
              </w:rPr>
            </w:pPr>
          </w:p>
        </w:tc>
      </w:tr>
      <w:tr w:rsidR="00012B6E" w:rsidRPr="00012B6E" w14:paraId="28E6BBFB" w14:textId="77777777" w:rsidTr="006F090F">
        <w:trPr>
          <w:gridAfter w:val="4"/>
          <w:wAfter w:w="4127" w:type="dxa"/>
          <w:trHeight w:val="573"/>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477F541"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1</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1908A56B"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 xml:space="preserve">Connect the Tag to the </w:t>
            </w:r>
            <w:proofErr w:type="spellStart"/>
            <w:r w:rsidRPr="00012B6E">
              <w:rPr>
                <w:rFonts w:ascii="Calibri" w:eastAsia="Times New Roman" w:hAnsi="Calibri" w:cs="Calibri"/>
                <w:sz w:val="22"/>
                <w:lang w:val="en-GB" w:eastAsia="en-GB"/>
              </w:rPr>
              <w:t>Powerbank</w:t>
            </w:r>
            <w:proofErr w:type="spellEnd"/>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7BBEB570"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 xml:space="preserve">The </w:t>
            </w:r>
            <w:proofErr w:type="spellStart"/>
            <w:r w:rsidRPr="00012B6E">
              <w:rPr>
                <w:rFonts w:ascii="Calibri" w:eastAsia="Times New Roman" w:hAnsi="Calibri" w:cs="Calibri"/>
                <w:sz w:val="22"/>
                <w:lang w:val="en-GB" w:eastAsia="en-GB"/>
              </w:rPr>
              <w:t>powerbank</w:t>
            </w:r>
            <w:proofErr w:type="spellEnd"/>
            <w:r w:rsidRPr="00012B6E">
              <w:rPr>
                <w:rFonts w:ascii="Calibri" w:eastAsia="Times New Roman" w:hAnsi="Calibri" w:cs="Calibri"/>
                <w:sz w:val="22"/>
                <w:lang w:val="en-GB" w:eastAsia="en-GB"/>
              </w:rPr>
              <w:t xml:space="preserve"> turns blue when it is working</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5E437309"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5CA10918"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Pass</w:t>
            </w:r>
          </w:p>
        </w:tc>
      </w:tr>
      <w:tr w:rsidR="00012B6E" w:rsidRPr="00012B6E" w14:paraId="3CD8D837"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36C652FE"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2</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716AA6B3"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Navigate to http://ils.dsi.uminho.pt/viewData</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238A055C"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Site should open</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00FC564B"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6B8733BD"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Pass</w:t>
            </w:r>
          </w:p>
        </w:tc>
      </w:tr>
      <w:tr w:rsidR="00012B6E" w:rsidRPr="00012B6E" w14:paraId="5BF6DDED"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65EB936A"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3</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198336C2"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 xml:space="preserve">Enter </w:t>
            </w:r>
            <w:proofErr w:type="spellStart"/>
            <w:r w:rsidRPr="00012B6E">
              <w:rPr>
                <w:rFonts w:ascii="Calibri" w:eastAsia="Times New Roman" w:hAnsi="Calibri" w:cs="Calibri"/>
                <w:sz w:val="22"/>
                <w:lang w:val="en-GB" w:eastAsia="en-GB"/>
              </w:rPr>
              <w:t>TagName</w:t>
            </w:r>
            <w:proofErr w:type="spellEnd"/>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59D85D82"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Credential can be entered</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5C88246F"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6DEA98DA"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Pass</w:t>
            </w:r>
          </w:p>
        </w:tc>
      </w:tr>
      <w:tr w:rsidR="00012B6E" w:rsidRPr="00012B6E" w14:paraId="2391D7BF"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28ACBB52"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4</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059AF3B0"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Click Submit</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24835193"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Initial tag data is displayed</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5CDD3570"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2D57FD01"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Pass</w:t>
            </w:r>
          </w:p>
        </w:tc>
      </w:tr>
      <w:tr w:rsidR="00012B6E" w:rsidRPr="00012B6E" w14:paraId="44AE2A69"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2D0E7FB2"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 5</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2045AA2E"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Record initial tag data</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2B9E6A5F"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7763992C"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2022-09-30 06:42:40</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42F824F2"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Pass</w:t>
            </w:r>
          </w:p>
        </w:tc>
      </w:tr>
      <w:tr w:rsidR="00012B6E" w:rsidRPr="00012B6E" w14:paraId="709624F4"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689DD775"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 6</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0A5F9121"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 xml:space="preserve">Wait until the </w:t>
            </w:r>
            <w:proofErr w:type="spellStart"/>
            <w:r w:rsidRPr="00012B6E">
              <w:rPr>
                <w:rFonts w:ascii="Calibri" w:eastAsia="Times New Roman" w:hAnsi="Calibri" w:cs="Calibri"/>
                <w:sz w:val="22"/>
                <w:lang w:val="en-GB" w:eastAsia="en-GB"/>
              </w:rPr>
              <w:t>powerbank</w:t>
            </w:r>
            <w:proofErr w:type="spellEnd"/>
            <w:r w:rsidRPr="00012B6E">
              <w:rPr>
                <w:rFonts w:ascii="Calibri" w:eastAsia="Times New Roman" w:hAnsi="Calibri" w:cs="Calibri"/>
                <w:sz w:val="22"/>
                <w:lang w:val="en-GB" w:eastAsia="en-GB"/>
              </w:rPr>
              <w:t xml:space="preserve"> is completely discharged</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0F4F4880"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proofErr w:type="spellStart"/>
            <w:r w:rsidRPr="00012B6E">
              <w:rPr>
                <w:rFonts w:ascii="Calibri" w:eastAsia="Times New Roman" w:hAnsi="Calibri" w:cs="Calibri"/>
                <w:sz w:val="22"/>
                <w:lang w:val="en-GB" w:eastAsia="en-GB"/>
              </w:rPr>
              <w:t>Powerbank</w:t>
            </w:r>
            <w:proofErr w:type="spellEnd"/>
            <w:r w:rsidRPr="00012B6E">
              <w:rPr>
                <w:rFonts w:ascii="Calibri" w:eastAsia="Times New Roman" w:hAnsi="Calibri" w:cs="Calibri"/>
                <w:sz w:val="22"/>
                <w:lang w:val="en-GB" w:eastAsia="en-GB"/>
              </w:rPr>
              <w:t xml:space="preserve"> stops displaying blue </w:t>
            </w:r>
            <w:proofErr w:type="spellStart"/>
            <w:r w:rsidRPr="00012B6E">
              <w:rPr>
                <w:rFonts w:ascii="Calibri" w:eastAsia="Times New Roman" w:hAnsi="Calibri" w:cs="Calibri"/>
                <w:sz w:val="22"/>
                <w:lang w:val="en-GB" w:eastAsia="en-GB"/>
              </w:rPr>
              <w:t>color</w:t>
            </w:r>
            <w:proofErr w:type="spellEnd"/>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6F9D221A"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7A3223D9"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Pass</w:t>
            </w:r>
          </w:p>
        </w:tc>
      </w:tr>
      <w:tr w:rsidR="00012B6E" w:rsidRPr="00012B6E" w14:paraId="2E8FF39C" w14:textId="77777777" w:rsidTr="006F090F">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tcPr>
          <w:p w14:paraId="4B149ED9"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7</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711ECE8F"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Click Submit</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45E73B16"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Final tag data is displayed</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52D28DA3"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72908D77"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Pass</w:t>
            </w:r>
          </w:p>
        </w:tc>
      </w:tr>
      <w:tr w:rsidR="00012B6E" w:rsidRPr="00012B6E" w14:paraId="4EF19696" w14:textId="77777777" w:rsidTr="006F090F">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tcPr>
          <w:p w14:paraId="6381785E"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8</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78F3A009"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Record final tag data</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354F7D12"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457DE27F"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2022-09-30 15:13:40</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0966FC81"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Pass</w:t>
            </w:r>
          </w:p>
        </w:tc>
      </w:tr>
      <w:tr w:rsidR="00012B6E" w:rsidRPr="00012B6E" w14:paraId="581F8D4E" w14:textId="77777777" w:rsidTr="006F090F">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tcPr>
          <w:p w14:paraId="252ADB66"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9</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782FA8E6"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Calculate tag’s execution time</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576F7F62"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6B76A7F1"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8 hours 31 minutes 0 seconds</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4215C47B"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Pass</w:t>
            </w:r>
          </w:p>
        </w:tc>
      </w:tr>
    </w:tbl>
    <w:p w14:paraId="6795CECC" w14:textId="754B87A2" w:rsidR="00012B6E" w:rsidRDefault="00012B6E" w:rsidP="00CF0A1D">
      <w:pPr>
        <w:pStyle w:val="Corpodetexto"/>
        <w:rPr>
          <w:lang w:val="en-GB"/>
        </w:rPr>
      </w:pPr>
    </w:p>
    <w:p w14:paraId="6D9F54C0" w14:textId="2E4E503B" w:rsidR="00012B6E" w:rsidRDefault="00012B6E" w:rsidP="00CF0A1D">
      <w:pPr>
        <w:pStyle w:val="Corpodetexto"/>
        <w:rPr>
          <w:lang w:val="en-GB"/>
        </w:rPr>
      </w:pPr>
      <w:r>
        <w:rPr>
          <w:noProof/>
        </w:rPr>
        <w:drawing>
          <wp:inline distT="0" distB="0" distL="0" distR="0" wp14:anchorId="388BED07" wp14:editId="28D2DB5F">
            <wp:extent cx="9105900" cy="3512185"/>
            <wp:effectExtent l="0" t="0" r="0" b="12065"/>
            <wp:docPr id="165" name="Chart 165">
              <a:extLst xmlns:a="http://schemas.openxmlformats.org/drawingml/2006/main">
                <a:ext uri="{FF2B5EF4-FFF2-40B4-BE49-F238E27FC236}">
                  <a16:creationId xmlns:a16="http://schemas.microsoft.com/office/drawing/2014/main" id="{E96B0531-85B9-4976-BBFE-F8BE776A116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36"/>
              </a:graphicData>
            </a:graphic>
          </wp:inline>
        </w:drawing>
      </w:r>
    </w:p>
    <w:p w14:paraId="0D68B447" w14:textId="478BF28B" w:rsidR="00012B6E" w:rsidRDefault="00012B6E" w:rsidP="00CF0A1D">
      <w:pPr>
        <w:pStyle w:val="Corpodetexto"/>
        <w:rPr>
          <w:lang w:val="en-GB"/>
        </w:rPr>
      </w:pPr>
      <w:r>
        <w:rPr>
          <w:lang w:val="en-GB"/>
        </w:rPr>
        <w:br w:type="page"/>
      </w:r>
    </w:p>
    <w:tbl>
      <w:tblPr>
        <w:tblpPr w:leftFromText="180" w:rightFromText="180" w:vertAnchor="text" w:tblpY="1"/>
        <w:tblOverlap w:val="never"/>
        <w:tblW w:w="19026" w:type="dxa"/>
        <w:tblLook w:val="04A0" w:firstRow="1" w:lastRow="0" w:firstColumn="1" w:lastColumn="0" w:noHBand="0" w:noVBand="1"/>
      </w:tblPr>
      <w:tblGrid>
        <w:gridCol w:w="1296"/>
        <w:gridCol w:w="1615"/>
        <w:gridCol w:w="1614"/>
        <w:gridCol w:w="1297"/>
        <w:gridCol w:w="1296"/>
        <w:gridCol w:w="1298"/>
        <w:gridCol w:w="2592"/>
        <w:gridCol w:w="3891"/>
        <w:gridCol w:w="236"/>
        <w:gridCol w:w="1297"/>
        <w:gridCol w:w="1296"/>
        <w:gridCol w:w="1298"/>
      </w:tblGrid>
      <w:tr w:rsidR="00012B6E" w:rsidRPr="00454C63" w14:paraId="18BF28E1" w14:textId="77777777" w:rsidTr="00012B6E">
        <w:trPr>
          <w:gridAfter w:val="4"/>
          <w:wAfter w:w="4127" w:type="dxa"/>
          <w:trHeight w:val="295"/>
        </w:trPr>
        <w:tc>
          <w:tcPr>
            <w:tcW w:w="2911" w:type="dxa"/>
            <w:gridSpan w:val="2"/>
            <w:tcBorders>
              <w:top w:val="single" w:sz="4" w:space="0" w:color="B2B2B2"/>
              <w:left w:val="single" w:sz="4" w:space="0" w:color="B2B2B2"/>
              <w:bottom w:val="single" w:sz="4" w:space="0" w:color="B2B2B2"/>
              <w:right w:val="single" w:sz="4" w:space="0" w:color="B2B2B2"/>
            </w:tcBorders>
            <w:shd w:val="clear" w:color="auto" w:fill="DEEAF6"/>
            <w:noWrap/>
            <w:hideMark/>
          </w:tcPr>
          <w:p w14:paraId="7F86DD3A"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lastRenderedPageBreak/>
              <w:t>Test Case ID</w:t>
            </w:r>
          </w:p>
        </w:tc>
        <w:tc>
          <w:tcPr>
            <w:tcW w:w="1614" w:type="dxa"/>
            <w:tcBorders>
              <w:top w:val="single" w:sz="4" w:space="0" w:color="auto"/>
              <w:left w:val="nil"/>
              <w:bottom w:val="single" w:sz="4" w:space="0" w:color="auto"/>
              <w:right w:val="single" w:sz="4" w:space="0" w:color="auto"/>
            </w:tcBorders>
            <w:shd w:val="clear" w:color="auto" w:fill="auto"/>
            <w:noWrap/>
            <w:hideMark/>
          </w:tcPr>
          <w:p w14:paraId="73E1E896"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TagT12</w:t>
            </w:r>
          </w:p>
        </w:tc>
        <w:tc>
          <w:tcPr>
            <w:tcW w:w="2593" w:type="dxa"/>
            <w:gridSpan w:val="2"/>
            <w:tcBorders>
              <w:top w:val="single" w:sz="4" w:space="0" w:color="B2B2B2"/>
              <w:left w:val="single" w:sz="4" w:space="0" w:color="B2B2B2"/>
              <w:bottom w:val="single" w:sz="4" w:space="0" w:color="B2B2B2"/>
              <w:right w:val="single" w:sz="4" w:space="0" w:color="B2B2B2"/>
            </w:tcBorders>
            <w:shd w:val="clear" w:color="auto" w:fill="DEEAF6"/>
            <w:noWrap/>
            <w:hideMark/>
          </w:tcPr>
          <w:p w14:paraId="3CA4BFB3"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Test Case Description</w:t>
            </w:r>
          </w:p>
        </w:tc>
        <w:tc>
          <w:tcPr>
            <w:tcW w:w="7781" w:type="dxa"/>
            <w:gridSpan w:val="3"/>
            <w:tcBorders>
              <w:top w:val="single" w:sz="4" w:space="0" w:color="auto"/>
              <w:left w:val="nil"/>
              <w:bottom w:val="single" w:sz="4" w:space="0" w:color="auto"/>
              <w:right w:val="single" w:sz="4" w:space="0" w:color="000000"/>
            </w:tcBorders>
            <w:shd w:val="clear" w:color="auto" w:fill="auto"/>
            <w:hideMark/>
          </w:tcPr>
          <w:p w14:paraId="175AFD96"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 xml:space="preserve">Test the duration of the tag’s execution time powered with a </w:t>
            </w:r>
            <w:proofErr w:type="spellStart"/>
            <w:r w:rsidRPr="00012B6E">
              <w:rPr>
                <w:rFonts w:ascii="Calibri" w:eastAsia="Times New Roman" w:hAnsi="Calibri" w:cs="Calibri"/>
                <w:sz w:val="22"/>
                <w:lang w:val="en-GB" w:eastAsia="en-GB"/>
              </w:rPr>
              <w:t>powerbank</w:t>
            </w:r>
            <w:proofErr w:type="spellEnd"/>
          </w:p>
        </w:tc>
      </w:tr>
      <w:tr w:rsidR="00012B6E" w:rsidRPr="00012B6E" w14:paraId="472ACF3D" w14:textId="77777777" w:rsidTr="00012B6E">
        <w:trPr>
          <w:gridAfter w:val="4"/>
          <w:wAfter w:w="4127" w:type="dxa"/>
          <w:trHeight w:val="295"/>
        </w:trPr>
        <w:tc>
          <w:tcPr>
            <w:tcW w:w="2911" w:type="dxa"/>
            <w:gridSpan w:val="2"/>
            <w:tcBorders>
              <w:top w:val="single" w:sz="4" w:space="0" w:color="B2B2B2"/>
              <w:left w:val="single" w:sz="4" w:space="0" w:color="B2B2B2"/>
              <w:bottom w:val="single" w:sz="4" w:space="0" w:color="B2B2B2"/>
              <w:right w:val="single" w:sz="4" w:space="0" w:color="B2B2B2"/>
            </w:tcBorders>
            <w:shd w:val="clear" w:color="auto" w:fill="DEEAF6"/>
            <w:noWrap/>
            <w:hideMark/>
          </w:tcPr>
          <w:p w14:paraId="788FFADB"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Created By</w:t>
            </w:r>
          </w:p>
        </w:tc>
        <w:tc>
          <w:tcPr>
            <w:tcW w:w="1614" w:type="dxa"/>
            <w:tcBorders>
              <w:top w:val="nil"/>
              <w:left w:val="nil"/>
              <w:bottom w:val="single" w:sz="4" w:space="0" w:color="auto"/>
              <w:right w:val="single" w:sz="4" w:space="0" w:color="auto"/>
            </w:tcBorders>
            <w:shd w:val="clear" w:color="auto" w:fill="auto"/>
            <w:noWrap/>
            <w:hideMark/>
          </w:tcPr>
          <w:p w14:paraId="46978976"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Pedro</w:t>
            </w:r>
          </w:p>
        </w:tc>
        <w:tc>
          <w:tcPr>
            <w:tcW w:w="2593" w:type="dxa"/>
            <w:gridSpan w:val="2"/>
            <w:tcBorders>
              <w:top w:val="single" w:sz="4" w:space="0" w:color="B2B2B2"/>
              <w:left w:val="single" w:sz="4" w:space="0" w:color="B2B2B2"/>
              <w:bottom w:val="single" w:sz="4" w:space="0" w:color="B2B2B2"/>
              <w:right w:val="single" w:sz="4" w:space="0" w:color="B2B2B2"/>
            </w:tcBorders>
            <w:shd w:val="clear" w:color="auto" w:fill="DEEAF6"/>
            <w:hideMark/>
          </w:tcPr>
          <w:p w14:paraId="3E814EE8"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Version</w:t>
            </w:r>
          </w:p>
        </w:tc>
        <w:tc>
          <w:tcPr>
            <w:tcW w:w="7781" w:type="dxa"/>
            <w:gridSpan w:val="3"/>
            <w:tcBorders>
              <w:top w:val="single" w:sz="4" w:space="0" w:color="auto"/>
              <w:left w:val="nil"/>
              <w:bottom w:val="single" w:sz="4" w:space="0" w:color="auto"/>
              <w:right w:val="single" w:sz="4" w:space="0" w:color="000000"/>
            </w:tcBorders>
            <w:shd w:val="clear" w:color="auto" w:fill="auto"/>
            <w:noWrap/>
            <w:hideMark/>
          </w:tcPr>
          <w:p w14:paraId="01BCE85C"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1.0</w:t>
            </w:r>
          </w:p>
        </w:tc>
      </w:tr>
      <w:tr w:rsidR="00012B6E" w:rsidRPr="00012B6E" w14:paraId="14301272" w14:textId="77777777" w:rsidTr="006F090F">
        <w:trPr>
          <w:trHeight w:val="295"/>
        </w:trPr>
        <w:tc>
          <w:tcPr>
            <w:tcW w:w="1296" w:type="dxa"/>
            <w:tcBorders>
              <w:top w:val="nil"/>
              <w:left w:val="nil"/>
              <w:bottom w:val="nil"/>
              <w:right w:val="nil"/>
            </w:tcBorders>
            <w:shd w:val="clear" w:color="auto" w:fill="auto"/>
            <w:hideMark/>
          </w:tcPr>
          <w:p w14:paraId="505D2B62"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hideMark/>
          </w:tcPr>
          <w:p w14:paraId="21561F60"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hideMark/>
          </w:tcPr>
          <w:p w14:paraId="7FFE785E"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605CADD3"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5E856545"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3E8AFE4E"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6483" w:type="dxa"/>
            <w:gridSpan w:val="2"/>
            <w:tcBorders>
              <w:top w:val="nil"/>
              <w:left w:val="nil"/>
              <w:bottom w:val="nil"/>
              <w:right w:val="nil"/>
            </w:tcBorders>
            <w:shd w:val="clear" w:color="auto" w:fill="auto"/>
            <w:hideMark/>
          </w:tcPr>
          <w:p w14:paraId="754AC1F0"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236" w:type="dxa"/>
            <w:tcBorders>
              <w:top w:val="nil"/>
              <w:left w:val="nil"/>
              <w:bottom w:val="nil"/>
              <w:right w:val="nil"/>
            </w:tcBorders>
            <w:shd w:val="clear" w:color="auto" w:fill="auto"/>
            <w:hideMark/>
          </w:tcPr>
          <w:p w14:paraId="4FFEF897"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0393A1FC"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51B9EDF4"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64EA8653"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r>
      <w:tr w:rsidR="00012B6E" w:rsidRPr="00012B6E" w14:paraId="29895521" w14:textId="77777777" w:rsidTr="00012B6E">
        <w:trPr>
          <w:gridAfter w:val="5"/>
          <w:wAfter w:w="8018" w:type="dxa"/>
          <w:trHeight w:val="295"/>
        </w:trPr>
        <w:tc>
          <w:tcPr>
            <w:tcW w:w="2911" w:type="dxa"/>
            <w:gridSpan w:val="2"/>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13404F4C"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Date Tested</w:t>
            </w:r>
          </w:p>
        </w:tc>
        <w:tc>
          <w:tcPr>
            <w:tcW w:w="291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252ECCB6"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30-Aug-2022</w:t>
            </w:r>
          </w:p>
        </w:tc>
        <w:tc>
          <w:tcPr>
            <w:tcW w:w="2594" w:type="dxa"/>
            <w:gridSpan w:val="2"/>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0F701B24"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Test Case (Pass/Fail/Not Executed)</w:t>
            </w:r>
          </w:p>
        </w:tc>
        <w:tc>
          <w:tcPr>
            <w:tcW w:w="259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ACDF052"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Pass</w:t>
            </w:r>
          </w:p>
        </w:tc>
      </w:tr>
      <w:tr w:rsidR="00012B6E" w:rsidRPr="00012B6E" w14:paraId="1A3692A3" w14:textId="77777777" w:rsidTr="006F090F">
        <w:trPr>
          <w:trHeight w:val="295"/>
        </w:trPr>
        <w:tc>
          <w:tcPr>
            <w:tcW w:w="1296" w:type="dxa"/>
            <w:tcBorders>
              <w:top w:val="nil"/>
              <w:left w:val="nil"/>
              <w:bottom w:val="nil"/>
              <w:right w:val="nil"/>
            </w:tcBorders>
            <w:shd w:val="clear" w:color="auto" w:fill="auto"/>
            <w:hideMark/>
          </w:tcPr>
          <w:p w14:paraId="14939694"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hideMark/>
          </w:tcPr>
          <w:p w14:paraId="7D045918"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hideMark/>
          </w:tcPr>
          <w:p w14:paraId="2ADAE9CD"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2B482F85"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0B53D730"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2A73060F"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6483" w:type="dxa"/>
            <w:gridSpan w:val="2"/>
            <w:tcBorders>
              <w:top w:val="nil"/>
              <w:left w:val="nil"/>
              <w:bottom w:val="nil"/>
              <w:right w:val="nil"/>
            </w:tcBorders>
            <w:shd w:val="clear" w:color="auto" w:fill="auto"/>
            <w:hideMark/>
          </w:tcPr>
          <w:p w14:paraId="19BC3B14"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236" w:type="dxa"/>
            <w:tcBorders>
              <w:top w:val="nil"/>
              <w:left w:val="nil"/>
              <w:bottom w:val="nil"/>
              <w:right w:val="nil"/>
            </w:tcBorders>
            <w:shd w:val="clear" w:color="auto" w:fill="auto"/>
            <w:hideMark/>
          </w:tcPr>
          <w:p w14:paraId="653328A2"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76AABBCB"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0EF35EFF"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2990270B"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r>
      <w:tr w:rsidR="00012B6E" w:rsidRPr="00012B6E" w14:paraId="23F72555" w14:textId="77777777" w:rsidTr="00012B6E">
        <w:trPr>
          <w:gridAfter w:val="4"/>
          <w:wAfter w:w="4127" w:type="dxa"/>
          <w:trHeight w:val="295"/>
        </w:trPr>
        <w:tc>
          <w:tcPr>
            <w:tcW w:w="1296" w:type="dxa"/>
            <w:tcBorders>
              <w:top w:val="single" w:sz="4" w:space="0" w:color="B2B2B2"/>
              <w:left w:val="single" w:sz="4" w:space="0" w:color="B2B2B2"/>
              <w:bottom w:val="single" w:sz="4" w:space="0" w:color="B2B2B2"/>
              <w:right w:val="single" w:sz="4" w:space="0" w:color="B2B2B2"/>
            </w:tcBorders>
            <w:shd w:val="clear" w:color="auto" w:fill="DEEAF6"/>
            <w:hideMark/>
          </w:tcPr>
          <w:p w14:paraId="3AA42F30"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S #</w:t>
            </w:r>
          </w:p>
        </w:tc>
        <w:tc>
          <w:tcPr>
            <w:tcW w:w="4526" w:type="dxa"/>
            <w:gridSpan w:val="3"/>
            <w:tcBorders>
              <w:top w:val="single" w:sz="4" w:space="0" w:color="B2B2B2"/>
              <w:left w:val="nil"/>
              <w:bottom w:val="single" w:sz="4" w:space="0" w:color="B2B2B2"/>
              <w:right w:val="single" w:sz="4" w:space="0" w:color="B2B2B2"/>
            </w:tcBorders>
            <w:shd w:val="clear" w:color="auto" w:fill="DEEAF6"/>
            <w:hideMark/>
          </w:tcPr>
          <w:p w14:paraId="47B31237"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Prerequisites:</w:t>
            </w:r>
          </w:p>
        </w:tc>
        <w:tc>
          <w:tcPr>
            <w:tcW w:w="1296" w:type="dxa"/>
            <w:tcBorders>
              <w:top w:val="nil"/>
              <w:left w:val="nil"/>
              <w:bottom w:val="nil"/>
              <w:right w:val="nil"/>
            </w:tcBorders>
            <w:shd w:val="clear" w:color="auto" w:fill="auto"/>
            <w:hideMark/>
          </w:tcPr>
          <w:p w14:paraId="3BCE9049" w14:textId="77777777" w:rsidR="00012B6E" w:rsidRPr="00012B6E" w:rsidRDefault="00012B6E" w:rsidP="00012B6E">
            <w:pPr>
              <w:widowControl/>
              <w:autoSpaceDE/>
              <w:autoSpaceDN/>
              <w:spacing w:line="240" w:lineRule="auto"/>
              <w:jc w:val="left"/>
              <w:rPr>
                <w:rFonts w:ascii="Calibri" w:eastAsia="Times New Roman" w:hAnsi="Calibri" w:cs="Calibri"/>
                <w:b/>
                <w:bCs/>
                <w:sz w:val="22"/>
                <w:lang w:val="en-GB" w:eastAsia="en-GB"/>
              </w:rPr>
            </w:pPr>
          </w:p>
        </w:tc>
        <w:tc>
          <w:tcPr>
            <w:tcW w:w="1298" w:type="dxa"/>
            <w:tcBorders>
              <w:top w:val="single" w:sz="4" w:space="0" w:color="B2B2B2"/>
              <w:left w:val="single" w:sz="4" w:space="0" w:color="B2B2B2"/>
              <w:bottom w:val="single" w:sz="4" w:space="0" w:color="B2B2B2"/>
              <w:right w:val="single" w:sz="4" w:space="0" w:color="B2B2B2"/>
            </w:tcBorders>
            <w:shd w:val="clear" w:color="auto" w:fill="DEEAF6"/>
            <w:noWrap/>
            <w:vAlign w:val="center"/>
            <w:hideMark/>
          </w:tcPr>
          <w:p w14:paraId="7E822538"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S #</w:t>
            </w:r>
          </w:p>
        </w:tc>
        <w:tc>
          <w:tcPr>
            <w:tcW w:w="6483" w:type="dxa"/>
            <w:gridSpan w:val="2"/>
            <w:tcBorders>
              <w:top w:val="single" w:sz="4" w:space="0" w:color="B2B2B2"/>
              <w:left w:val="nil"/>
              <w:bottom w:val="single" w:sz="4" w:space="0" w:color="B2B2B2"/>
              <w:right w:val="single" w:sz="4" w:space="0" w:color="B2B2B2"/>
            </w:tcBorders>
            <w:shd w:val="clear" w:color="auto" w:fill="DEEAF6"/>
            <w:noWrap/>
            <w:vAlign w:val="center"/>
            <w:hideMark/>
          </w:tcPr>
          <w:p w14:paraId="61DADA57"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Test Data</w:t>
            </w:r>
          </w:p>
        </w:tc>
      </w:tr>
      <w:tr w:rsidR="00012B6E" w:rsidRPr="00012B6E" w14:paraId="59C9E146" w14:textId="77777777" w:rsidTr="006F090F">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hideMark/>
          </w:tcPr>
          <w:p w14:paraId="5B5FECAB"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1</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0A073E35"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proofErr w:type="spellStart"/>
            <w:r w:rsidRPr="00012B6E">
              <w:rPr>
                <w:rFonts w:ascii="Calibri" w:eastAsia="Times New Roman" w:hAnsi="Calibri" w:cs="Calibri"/>
                <w:sz w:val="22"/>
                <w:lang w:val="en-GB" w:eastAsia="en-GB"/>
              </w:rPr>
              <w:t>Powerbank</w:t>
            </w:r>
            <w:proofErr w:type="spellEnd"/>
            <w:r w:rsidRPr="00012B6E">
              <w:rPr>
                <w:rFonts w:ascii="Calibri" w:eastAsia="Times New Roman" w:hAnsi="Calibri" w:cs="Calibri"/>
                <w:sz w:val="22"/>
                <w:lang w:val="en-GB" w:eastAsia="en-GB"/>
              </w:rPr>
              <w:t xml:space="preserve"> fully charged</w:t>
            </w:r>
          </w:p>
        </w:tc>
        <w:tc>
          <w:tcPr>
            <w:tcW w:w="1296" w:type="dxa"/>
            <w:tcBorders>
              <w:top w:val="nil"/>
              <w:left w:val="nil"/>
              <w:bottom w:val="nil"/>
              <w:right w:val="nil"/>
            </w:tcBorders>
            <w:shd w:val="clear" w:color="auto" w:fill="auto"/>
            <w:hideMark/>
          </w:tcPr>
          <w:p w14:paraId="52EA21D0"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B2008FE"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1</w:t>
            </w:r>
          </w:p>
        </w:tc>
        <w:tc>
          <w:tcPr>
            <w:tcW w:w="6483" w:type="dxa"/>
            <w:gridSpan w:val="2"/>
            <w:tcBorders>
              <w:top w:val="single" w:sz="4" w:space="0" w:color="auto"/>
              <w:left w:val="nil"/>
              <w:bottom w:val="single" w:sz="4" w:space="0" w:color="auto"/>
              <w:right w:val="single" w:sz="4" w:space="0" w:color="000000"/>
            </w:tcBorders>
            <w:shd w:val="clear" w:color="auto" w:fill="auto"/>
            <w:vAlign w:val="center"/>
            <w:hideMark/>
          </w:tcPr>
          <w:p w14:paraId="1705EFB6"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proofErr w:type="spellStart"/>
            <w:r w:rsidRPr="00012B6E">
              <w:rPr>
                <w:rFonts w:ascii="Calibri" w:eastAsia="Times New Roman" w:hAnsi="Calibri" w:cs="Calibri"/>
                <w:sz w:val="22"/>
                <w:lang w:val="en-GB" w:eastAsia="en-GB"/>
              </w:rPr>
              <w:t>TagName</w:t>
            </w:r>
            <w:proofErr w:type="spellEnd"/>
            <w:r w:rsidRPr="00012B6E">
              <w:rPr>
                <w:rFonts w:ascii="Calibri" w:eastAsia="Times New Roman" w:hAnsi="Calibri" w:cs="Calibri"/>
                <w:sz w:val="22"/>
                <w:lang w:val="en-GB" w:eastAsia="en-GB"/>
              </w:rPr>
              <w:t xml:space="preserve"> = tagT12</w:t>
            </w:r>
          </w:p>
        </w:tc>
      </w:tr>
      <w:tr w:rsidR="00012B6E" w:rsidRPr="00012B6E" w14:paraId="041AADB9"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hideMark/>
          </w:tcPr>
          <w:p w14:paraId="30D41133"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2</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52A4920A"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Tag data saved in the flash memory</w:t>
            </w:r>
          </w:p>
        </w:tc>
        <w:tc>
          <w:tcPr>
            <w:tcW w:w="1296" w:type="dxa"/>
            <w:tcBorders>
              <w:top w:val="nil"/>
              <w:left w:val="nil"/>
              <w:bottom w:val="nil"/>
              <w:right w:val="nil"/>
            </w:tcBorders>
            <w:shd w:val="clear" w:color="auto" w:fill="auto"/>
            <w:hideMark/>
          </w:tcPr>
          <w:p w14:paraId="0E837289"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single" w:sz="4" w:space="0" w:color="auto"/>
              <w:bottom w:val="single" w:sz="4" w:space="0" w:color="auto"/>
              <w:right w:val="single" w:sz="4" w:space="0" w:color="auto"/>
            </w:tcBorders>
            <w:shd w:val="clear" w:color="auto" w:fill="auto"/>
            <w:vAlign w:val="center"/>
            <w:hideMark/>
          </w:tcPr>
          <w:p w14:paraId="63CDB0A2"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2</w:t>
            </w:r>
          </w:p>
        </w:tc>
        <w:tc>
          <w:tcPr>
            <w:tcW w:w="6483" w:type="dxa"/>
            <w:gridSpan w:val="2"/>
            <w:tcBorders>
              <w:top w:val="single" w:sz="4" w:space="0" w:color="auto"/>
              <w:left w:val="nil"/>
              <w:bottom w:val="single" w:sz="4" w:space="0" w:color="auto"/>
              <w:right w:val="single" w:sz="4" w:space="0" w:color="000000"/>
            </w:tcBorders>
            <w:shd w:val="clear" w:color="auto" w:fill="auto"/>
            <w:vAlign w:val="center"/>
            <w:hideMark/>
          </w:tcPr>
          <w:p w14:paraId="64FE1FE6"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proofErr w:type="spellStart"/>
            <w:r w:rsidRPr="00012B6E">
              <w:rPr>
                <w:rFonts w:ascii="Calibri" w:eastAsia="Times New Roman" w:hAnsi="Calibri" w:cs="Calibri"/>
                <w:sz w:val="22"/>
                <w:lang w:val="en-GB" w:eastAsia="en-GB"/>
              </w:rPr>
              <w:t>WIFIinterval</w:t>
            </w:r>
            <w:proofErr w:type="spellEnd"/>
            <w:r w:rsidRPr="00012B6E">
              <w:rPr>
                <w:rFonts w:ascii="Calibri" w:eastAsia="Times New Roman" w:hAnsi="Calibri" w:cs="Calibri"/>
                <w:sz w:val="22"/>
                <w:lang w:val="en-GB" w:eastAsia="en-GB"/>
              </w:rPr>
              <w:t xml:space="preserve"> = 0</w:t>
            </w:r>
          </w:p>
        </w:tc>
      </w:tr>
      <w:tr w:rsidR="00012B6E" w:rsidRPr="00012B6E" w14:paraId="1D691E19"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hideMark/>
          </w:tcPr>
          <w:p w14:paraId="0E874CA8"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3</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77947037"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Internet Access</w:t>
            </w:r>
          </w:p>
        </w:tc>
        <w:tc>
          <w:tcPr>
            <w:tcW w:w="1296" w:type="dxa"/>
            <w:tcBorders>
              <w:top w:val="nil"/>
              <w:left w:val="nil"/>
              <w:bottom w:val="nil"/>
              <w:right w:val="nil"/>
            </w:tcBorders>
            <w:shd w:val="clear" w:color="auto" w:fill="auto"/>
            <w:hideMark/>
          </w:tcPr>
          <w:p w14:paraId="14A1EE1C"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single" w:sz="4" w:space="0" w:color="auto"/>
              <w:bottom w:val="single" w:sz="4" w:space="0" w:color="auto"/>
              <w:right w:val="single" w:sz="4" w:space="0" w:color="auto"/>
            </w:tcBorders>
            <w:shd w:val="clear" w:color="auto" w:fill="auto"/>
            <w:vAlign w:val="center"/>
            <w:hideMark/>
          </w:tcPr>
          <w:p w14:paraId="23387307"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3</w:t>
            </w:r>
          </w:p>
        </w:tc>
        <w:tc>
          <w:tcPr>
            <w:tcW w:w="6483" w:type="dxa"/>
            <w:gridSpan w:val="2"/>
            <w:tcBorders>
              <w:top w:val="single" w:sz="4" w:space="0" w:color="auto"/>
              <w:left w:val="nil"/>
              <w:bottom w:val="single" w:sz="4" w:space="0" w:color="auto"/>
              <w:right w:val="single" w:sz="4" w:space="0" w:color="000000"/>
            </w:tcBorders>
            <w:shd w:val="clear" w:color="auto" w:fill="auto"/>
            <w:vAlign w:val="center"/>
            <w:hideMark/>
          </w:tcPr>
          <w:p w14:paraId="47A198A0"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proofErr w:type="spellStart"/>
            <w:r w:rsidRPr="00012B6E">
              <w:rPr>
                <w:rFonts w:ascii="Calibri" w:eastAsia="Times New Roman" w:hAnsi="Calibri" w:cs="Calibri"/>
                <w:sz w:val="22"/>
                <w:lang w:val="en-GB" w:eastAsia="en-GB"/>
              </w:rPr>
              <w:t>BLEinterval</w:t>
            </w:r>
            <w:proofErr w:type="spellEnd"/>
            <w:r w:rsidRPr="00012B6E">
              <w:rPr>
                <w:rFonts w:ascii="Calibri" w:eastAsia="Times New Roman" w:hAnsi="Calibri" w:cs="Calibri"/>
                <w:sz w:val="22"/>
                <w:lang w:val="en-GB" w:eastAsia="en-GB"/>
              </w:rPr>
              <w:t xml:space="preserve"> = -1</w:t>
            </w:r>
          </w:p>
        </w:tc>
      </w:tr>
      <w:tr w:rsidR="00012B6E" w:rsidRPr="00012B6E" w14:paraId="4D530BCC" w14:textId="77777777" w:rsidTr="006F090F">
        <w:trPr>
          <w:gridAfter w:val="7"/>
          <w:wAfter w:w="11908" w:type="dxa"/>
          <w:trHeight w:val="295"/>
        </w:trPr>
        <w:tc>
          <w:tcPr>
            <w:tcW w:w="1296" w:type="dxa"/>
            <w:tcBorders>
              <w:top w:val="nil"/>
              <w:left w:val="single" w:sz="4" w:space="0" w:color="auto"/>
              <w:bottom w:val="single" w:sz="4" w:space="0" w:color="auto"/>
              <w:right w:val="single" w:sz="4" w:space="0" w:color="auto"/>
            </w:tcBorders>
            <w:shd w:val="clear" w:color="auto" w:fill="auto"/>
            <w:hideMark/>
          </w:tcPr>
          <w:p w14:paraId="64B4751B"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4</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79FD6658"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Webserver online</w:t>
            </w:r>
          </w:p>
        </w:tc>
        <w:tc>
          <w:tcPr>
            <w:tcW w:w="1296" w:type="dxa"/>
            <w:tcBorders>
              <w:top w:val="nil"/>
              <w:left w:val="nil"/>
              <w:bottom w:val="nil"/>
              <w:right w:val="nil"/>
            </w:tcBorders>
            <w:shd w:val="clear" w:color="auto" w:fill="auto"/>
            <w:hideMark/>
          </w:tcPr>
          <w:p w14:paraId="094C407F"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r>
      <w:tr w:rsidR="00012B6E" w:rsidRPr="00012B6E" w14:paraId="72213FD4" w14:textId="77777777" w:rsidTr="006F090F">
        <w:trPr>
          <w:trHeight w:val="295"/>
        </w:trPr>
        <w:tc>
          <w:tcPr>
            <w:tcW w:w="1296" w:type="dxa"/>
            <w:tcBorders>
              <w:top w:val="nil"/>
              <w:left w:val="nil"/>
              <w:bottom w:val="nil"/>
              <w:right w:val="nil"/>
            </w:tcBorders>
            <w:shd w:val="clear" w:color="auto" w:fill="auto"/>
            <w:hideMark/>
          </w:tcPr>
          <w:p w14:paraId="05F86BC7"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hideMark/>
          </w:tcPr>
          <w:p w14:paraId="264B5C87"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hideMark/>
          </w:tcPr>
          <w:p w14:paraId="34297977"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36259C94"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5BF4A524"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53704BF1"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6483" w:type="dxa"/>
            <w:gridSpan w:val="2"/>
            <w:tcBorders>
              <w:top w:val="nil"/>
              <w:left w:val="nil"/>
              <w:bottom w:val="nil"/>
              <w:right w:val="nil"/>
            </w:tcBorders>
            <w:shd w:val="clear" w:color="auto" w:fill="auto"/>
            <w:hideMark/>
          </w:tcPr>
          <w:p w14:paraId="161E2BAE"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236" w:type="dxa"/>
            <w:tcBorders>
              <w:top w:val="nil"/>
              <w:left w:val="nil"/>
              <w:bottom w:val="nil"/>
              <w:right w:val="nil"/>
            </w:tcBorders>
            <w:shd w:val="clear" w:color="auto" w:fill="auto"/>
            <w:hideMark/>
          </w:tcPr>
          <w:p w14:paraId="1E7E5E7F"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70FBEF06"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0C0D9E90"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0188A4A7"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r>
      <w:tr w:rsidR="00012B6E" w:rsidRPr="00454C63" w14:paraId="4B1D6ECD" w14:textId="77777777" w:rsidTr="00012B6E">
        <w:trPr>
          <w:trHeight w:val="295"/>
        </w:trPr>
        <w:tc>
          <w:tcPr>
            <w:tcW w:w="1296" w:type="dxa"/>
            <w:tcBorders>
              <w:top w:val="single" w:sz="4" w:space="0" w:color="B2B2B2"/>
              <w:left w:val="single" w:sz="4" w:space="0" w:color="B2B2B2"/>
              <w:bottom w:val="single" w:sz="4" w:space="0" w:color="B2B2B2"/>
              <w:right w:val="single" w:sz="4" w:space="0" w:color="B2B2B2"/>
            </w:tcBorders>
            <w:shd w:val="clear" w:color="auto" w:fill="DEEAF6"/>
            <w:noWrap/>
            <w:hideMark/>
          </w:tcPr>
          <w:p w14:paraId="009AABD2" w14:textId="77777777" w:rsidR="00012B6E" w:rsidRPr="00012B6E" w:rsidRDefault="00012B6E" w:rsidP="00012B6E">
            <w:pPr>
              <w:widowControl/>
              <w:autoSpaceDE/>
              <w:autoSpaceDN/>
              <w:spacing w:line="240" w:lineRule="auto"/>
              <w:jc w:val="left"/>
              <w:rPr>
                <w:rFonts w:ascii="Calibri" w:eastAsia="Times New Roman" w:hAnsi="Calibri" w:cs="Calibri"/>
                <w:b/>
                <w:bCs/>
                <w:sz w:val="22"/>
                <w:u w:val="single"/>
                <w:lang w:val="en-GB" w:eastAsia="en-GB"/>
              </w:rPr>
            </w:pPr>
            <w:r w:rsidRPr="00012B6E">
              <w:rPr>
                <w:rFonts w:ascii="Calibri" w:eastAsia="Times New Roman" w:hAnsi="Calibri" w:cs="Calibri"/>
                <w:b/>
                <w:bCs/>
                <w:sz w:val="22"/>
                <w:u w:val="single"/>
                <w:lang w:val="en-GB" w:eastAsia="en-GB"/>
              </w:rPr>
              <w:t>Test Scenario</w:t>
            </w:r>
          </w:p>
        </w:tc>
        <w:tc>
          <w:tcPr>
            <w:tcW w:w="13603" w:type="dxa"/>
            <w:gridSpan w:val="7"/>
            <w:tcBorders>
              <w:top w:val="nil"/>
              <w:left w:val="nil"/>
              <w:bottom w:val="nil"/>
              <w:right w:val="nil"/>
            </w:tcBorders>
            <w:shd w:val="clear" w:color="auto" w:fill="auto"/>
            <w:noWrap/>
            <w:hideMark/>
          </w:tcPr>
          <w:p w14:paraId="48BE436C"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r w:rsidRPr="00012B6E">
              <w:rPr>
                <w:rFonts w:ascii="Calibri" w:eastAsia="Times New Roman" w:hAnsi="Calibri" w:cs="Calibri"/>
                <w:sz w:val="22"/>
                <w:lang w:val="en-GB" w:eastAsia="en-GB"/>
              </w:rPr>
              <w:t xml:space="preserve">A </w:t>
            </w:r>
            <w:proofErr w:type="spellStart"/>
            <w:r w:rsidRPr="00012B6E">
              <w:rPr>
                <w:rFonts w:ascii="Calibri" w:eastAsia="Times New Roman" w:hAnsi="Calibri" w:cs="Calibri"/>
                <w:sz w:val="22"/>
                <w:lang w:val="en-GB" w:eastAsia="en-GB"/>
              </w:rPr>
              <w:t>powerbank</w:t>
            </w:r>
            <w:proofErr w:type="spellEnd"/>
            <w:r w:rsidRPr="00012B6E">
              <w:rPr>
                <w:rFonts w:ascii="Calibri" w:eastAsia="Times New Roman" w:hAnsi="Calibri" w:cs="Calibri"/>
                <w:sz w:val="22"/>
                <w:lang w:val="en-GB" w:eastAsia="en-GB"/>
              </w:rPr>
              <w:t>-powered tag is left in an open environment with Internet Access, while the webserver is being monitored for the time at which the tag starts to post data and when it last posted data.</w:t>
            </w:r>
          </w:p>
        </w:tc>
        <w:tc>
          <w:tcPr>
            <w:tcW w:w="236" w:type="dxa"/>
            <w:tcBorders>
              <w:top w:val="nil"/>
              <w:left w:val="nil"/>
              <w:bottom w:val="nil"/>
              <w:right w:val="nil"/>
            </w:tcBorders>
            <w:shd w:val="clear" w:color="auto" w:fill="auto"/>
            <w:hideMark/>
          </w:tcPr>
          <w:p w14:paraId="462D5F8D"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55B776F1"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7A5AE9C4"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0CC70BD4"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r>
      <w:tr w:rsidR="00012B6E" w:rsidRPr="00454C63" w14:paraId="1D9E6AD1" w14:textId="77777777" w:rsidTr="006F090F">
        <w:trPr>
          <w:trHeight w:val="295"/>
        </w:trPr>
        <w:tc>
          <w:tcPr>
            <w:tcW w:w="1296" w:type="dxa"/>
            <w:tcBorders>
              <w:top w:val="nil"/>
              <w:left w:val="nil"/>
              <w:bottom w:val="nil"/>
              <w:right w:val="nil"/>
            </w:tcBorders>
            <w:shd w:val="clear" w:color="auto" w:fill="auto"/>
            <w:noWrap/>
            <w:vAlign w:val="bottom"/>
            <w:hideMark/>
          </w:tcPr>
          <w:p w14:paraId="43307D72"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noWrap/>
            <w:vAlign w:val="bottom"/>
            <w:hideMark/>
          </w:tcPr>
          <w:p w14:paraId="3649697D"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noWrap/>
            <w:vAlign w:val="bottom"/>
            <w:hideMark/>
          </w:tcPr>
          <w:p w14:paraId="3960A98A"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noWrap/>
            <w:vAlign w:val="bottom"/>
            <w:hideMark/>
          </w:tcPr>
          <w:p w14:paraId="4C54F7C3"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noWrap/>
            <w:vAlign w:val="bottom"/>
            <w:hideMark/>
          </w:tcPr>
          <w:p w14:paraId="72B1CB81"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noWrap/>
            <w:vAlign w:val="bottom"/>
            <w:hideMark/>
          </w:tcPr>
          <w:p w14:paraId="29D901A3"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6483" w:type="dxa"/>
            <w:gridSpan w:val="2"/>
            <w:tcBorders>
              <w:top w:val="nil"/>
              <w:left w:val="nil"/>
              <w:bottom w:val="nil"/>
              <w:right w:val="nil"/>
            </w:tcBorders>
            <w:shd w:val="clear" w:color="auto" w:fill="auto"/>
            <w:noWrap/>
            <w:vAlign w:val="bottom"/>
            <w:hideMark/>
          </w:tcPr>
          <w:p w14:paraId="052081BE"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236" w:type="dxa"/>
            <w:tcBorders>
              <w:top w:val="nil"/>
              <w:left w:val="nil"/>
              <w:bottom w:val="nil"/>
              <w:right w:val="nil"/>
            </w:tcBorders>
            <w:shd w:val="clear" w:color="auto" w:fill="auto"/>
            <w:noWrap/>
            <w:vAlign w:val="bottom"/>
            <w:hideMark/>
          </w:tcPr>
          <w:p w14:paraId="4B1DF9FD"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noWrap/>
            <w:vAlign w:val="bottom"/>
            <w:hideMark/>
          </w:tcPr>
          <w:p w14:paraId="580C3FF1"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noWrap/>
            <w:vAlign w:val="bottom"/>
            <w:hideMark/>
          </w:tcPr>
          <w:p w14:paraId="68FDE301"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noWrap/>
            <w:vAlign w:val="bottom"/>
            <w:hideMark/>
          </w:tcPr>
          <w:p w14:paraId="6EFA9120"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r>
      <w:tr w:rsidR="00012B6E" w:rsidRPr="00454C63" w14:paraId="2074B811" w14:textId="77777777" w:rsidTr="00012B6E">
        <w:trPr>
          <w:gridAfter w:val="4"/>
          <w:wAfter w:w="4127" w:type="dxa"/>
          <w:trHeight w:val="472"/>
        </w:trPr>
        <w:tc>
          <w:tcPr>
            <w:tcW w:w="1296" w:type="dxa"/>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6174A6DF"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Step #</w:t>
            </w:r>
          </w:p>
        </w:tc>
        <w:tc>
          <w:tcPr>
            <w:tcW w:w="3229" w:type="dxa"/>
            <w:gridSpan w:val="2"/>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533295C6"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Step Details</w:t>
            </w:r>
          </w:p>
        </w:tc>
        <w:tc>
          <w:tcPr>
            <w:tcW w:w="2593" w:type="dxa"/>
            <w:gridSpan w:val="2"/>
            <w:vMerge w:val="restart"/>
            <w:tcBorders>
              <w:top w:val="single" w:sz="4" w:space="0" w:color="B2B2B2"/>
              <w:left w:val="single" w:sz="4" w:space="0" w:color="B2B2B2"/>
              <w:bottom w:val="single" w:sz="4" w:space="0" w:color="B2B2B2"/>
              <w:right w:val="single" w:sz="4" w:space="0" w:color="B2B2B2"/>
            </w:tcBorders>
            <w:shd w:val="clear" w:color="auto" w:fill="DEEAF6"/>
            <w:noWrap/>
            <w:vAlign w:val="center"/>
            <w:hideMark/>
          </w:tcPr>
          <w:p w14:paraId="56A8A1D3"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Expected Results</w:t>
            </w:r>
          </w:p>
        </w:tc>
        <w:tc>
          <w:tcPr>
            <w:tcW w:w="3890" w:type="dxa"/>
            <w:gridSpan w:val="2"/>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1E54EDC7"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Actual Results</w:t>
            </w:r>
          </w:p>
        </w:tc>
        <w:tc>
          <w:tcPr>
            <w:tcW w:w="3891" w:type="dxa"/>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3B32A1C4"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Pass / Fail / Not executed / Suspended</w:t>
            </w:r>
          </w:p>
        </w:tc>
      </w:tr>
      <w:tr w:rsidR="00012B6E" w:rsidRPr="00454C63" w14:paraId="7E09037D" w14:textId="77777777" w:rsidTr="00012B6E">
        <w:trPr>
          <w:gridAfter w:val="4"/>
          <w:wAfter w:w="4127" w:type="dxa"/>
          <w:trHeight w:val="472"/>
        </w:trPr>
        <w:tc>
          <w:tcPr>
            <w:tcW w:w="1296" w:type="dxa"/>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38C6322D" w14:textId="77777777" w:rsidR="00012B6E" w:rsidRPr="00012B6E" w:rsidRDefault="00012B6E" w:rsidP="00012B6E">
            <w:pPr>
              <w:widowControl/>
              <w:autoSpaceDE/>
              <w:autoSpaceDN/>
              <w:spacing w:line="240" w:lineRule="auto"/>
              <w:jc w:val="left"/>
              <w:rPr>
                <w:rFonts w:ascii="Calibri" w:eastAsia="Times New Roman" w:hAnsi="Calibri" w:cs="Calibri"/>
                <w:b/>
                <w:bCs/>
                <w:sz w:val="22"/>
                <w:lang w:val="en-GB" w:eastAsia="en-GB"/>
              </w:rPr>
            </w:pPr>
          </w:p>
        </w:tc>
        <w:tc>
          <w:tcPr>
            <w:tcW w:w="3229" w:type="dxa"/>
            <w:gridSpan w:val="2"/>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267FC58F" w14:textId="77777777" w:rsidR="00012B6E" w:rsidRPr="00012B6E" w:rsidRDefault="00012B6E" w:rsidP="00012B6E">
            <w:pPr>
              <w:widowControl/>
              <w:autoSpaceDE/>
              <w:autoSpaceDN/>
              <w:spacing w:line="240" w:lineRule="auto"/>
              <w:jc w:val="left"/>
              <w:rPr>
                <w:rFonts w:ascii="Calibri" w:eastAsia="Times New Roman" w:hAnsi="Calibri" w:cs="Calibri"/>
                <w:b/>
                <w:bCs/>
                <w:sz w:val="22"/>
                <w:lang w:val="en-GB" w:eastAsia="en-GB"/>
              </w:rPr>
            </w:pPr>
          </w:p>
        </w:tc>
        <w:tc>
          <w:tcPr>
            <w:tcW w:w="2593" w:type="dxa"/>
            <w:gridSpan w:val="2"/>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0ECAD74B" w14:textId="77777777" w:rsidR="00012B6E" w:rsidRPr="00012B6E" w:rsidRDefault="00012B6E" w:rsidP="00012B6E">
            <w:pPr>
              <w:widowControl/>
              <w:autoSpaceDE/>
              <w:autoSpaceDN/>
              <w:spacing w:line="240" w:lineRule="auto"/>
              <w:jc w:val="left"/>
              <w:rPr>
                <w:rFonts w:ascii="Calibri" w:eastAsia="Times New Roman" w:hAnsi="Calibri" w:cs="Calibri"/>
                <w:b/>
                <w:bCs/>
                <w:sz w:val="22"/>
                <w:lang w:val="en-GB" w:eastAsia="en-GB"/>
              </w:rPr>
            </w:pPr>
          </w:p>
        </w:tc>
        <w:tc>
          <w:tcPr>
            <w:tcW w:w="3890" w:type="dxa"/>
            <w:gridSpan w:val="2"/>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16B211A5" w14:textId="77777777" w:rsidR="00012B6E" w:rsidRPr="00012B6E" w:rsidRDefault="00012B6E" w:rsidP="00012B6E">
            <w:pPr>
              <w:widowControl/>
              <w:autoSpaceDE/>
              <w:autoSpaceDN/>
              <w:spacing w:line="240" w:lineRule="auto"/>
              <w:jc w:val="left"/>
              <w:rPr>
                <w:rFonts w:ascii="Calibri" w:eastAsia="Times New Roman" w:hAnsi="Calibri" w:cs="Calibri"/>
                <w:b/>
                <w:bCs/>
                <w:sz w:val="22"/>
                <w:lang w:val="en-GB" w:eastAsia="en-GB"/>
              </w:rPr>
            </w:pPr>
          </w:p>
        </w:tc>
        <w:tc>
          <w:tcPr>
            <w:tcW w:w="3891" w:type="dxa"/>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485B9FA9" w14:textId="77777777" w:rsidR="00012B6E" w:rsidRPr="00012B6E" w:rsidRDefault="00012B6E" w:rsidP="00012B6E">
            <w:pPr>
              <w:widowControl/>
              <w:autoSpaceDE/>
              <w:autoSpaceDN/>
              <w:spacing w:line="240" w:lineRule="auto"/>
              <w:jc w:val="left"/>
              <w:rPr>
                <w:rFonts w:ascii="Calibri" w:eastAsia="Times New Roman" w:hAnsi="Calibri" w:cs="Calibri"/>
                <w:b/>
                <w:bCs/>
                <w:sz w:val="22"/>
                <w:lang w:val="en-GB" w:eastAsia="en-GB"/>
              </w:rPr>
            </w:pPr>
          </w:p>
        </w:tc>
      </w:tr>
      <w:tr w:rsidR="00012B6E" w:rsidRPr="00012B6E" w14:paraId="753CC974" w14:textId="77777777" w:rsidTr="006F090F">
        <w:trPr>
          <w:gridAfter w:val="4"/>
          <w:wAfter w:w="4127" w:type="dxa"/>
          <w:trHeight w:val="573"/>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AD7BE3C"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1</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01A9C5F6"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 xml:space="preserve">Connect the Tag to the </w:t>
            </w:r>
            <w:proofErr w:type="spellStart"/>
            <w:r w:rsidRPr="00012B6E">
              <w:rPr>
                <w:rFonts w:ascii="Calibri" w:eastAsia="Times New Roman" w:hAnsi="Calibri" w:cs="Calibri"/>
                <w:sz w:val="22"/>
                <w:lang w:val="en-GB" w:eastAsia="en-GB"/>
              </w:rPr>
              <w:t>Powerbank</w:t>
            </w:r>
            <w:proofErr w:type="spellEnd"/>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691C30C0"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 xml:space="preserve">The </w:t>
            </w:r>
            <w:proofErr w:type="spellStart"/>
            <w:r w:rsidRPr="00012B6E">
              <w:rPr>
                <w:rFonts w:ascii="Calibri" w:eastAsia="Times New Roman" w:hAnsi="Calibri" w:cs="Calibri"/>
                <w:sz w:val="22"/>
                <w:lang w:val="en-GB" w:eastAsia="en-GB"/>
              </w:rPr>
              <w:t>powerbank</w:t>
            </w:r>
            <w:proofErr w:type="spellEnd"/>
            <w:r w:rsidRPr="00012B6E">
              <w:rPr>
                <w:rFonts w:ascii="Calibri" w:eastAsia="Times New Roman" w:hAnsi="Calibri" w:cs="Calibri"/>
                <w:sz w:val="22"/>
                <w:lang w:val="en-GB" w:eastAsia="en-GB"/>
              </w:rPr>
              <w:t xml:space="preserve"> turns blue when it is working</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79873367"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52CBF32C"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Pass</w:t>
            </w:r>
          </w:p>
        </w:tc>
      </w:tr>
      <w:tr w:rsidR="00012B6E" w:rsidRPr="00012B6E" w14:paraId="5A8A2724"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38096B9D"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2</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5C724545"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Navigate to http://ils.dsi.uminho.pt/viewData</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26D83CBD"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Site should open</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509EDBE0"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79660992"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Pass</w:t>
            </w:r>
          </w:p>
        </w:tc>
      </w:tr>
      <w:tr w:rsidR="00012B6E" w:rsidRPr="00012B6E" w14:paraId="7E0DB254"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010C68B9"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3</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541A301C"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 xml:space="preserve">Enter </w:t>
            </w:r>
            <w:proofErr w:type="spellStart"/>
            <w:r w:rsidRPr="00012B6E">
              <w:rPr>
                <w:rFonts w:ascii="Calibri" w:eastAsia="Times New Roman" w:hAnsi="Calibri" w:cs="Calibri"/>
                <w:sz w:val="22"/>
                <w:lang w:val="en-GB" w:eastAsia="en-GB"/>
              </w:rPr>
              <w:t>TagName</w:t>
            </w:r>
            <w:proofErr w:type="spellEnd"/>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0BB49724"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Credential can be entered</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2A16ED69"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4C9EAADD"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Pass</w:t>
            </w:r>
          </w:p>
        </w:tc>
      </w:tr>
      <w:tr w:rsidR="00012B6E" w:rsidRPr="00012B6E" w14:paraId="6524243F"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6E7F3CBF"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4</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224A4B86"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Click Submit</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174008F5"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Initial tag data is displayed</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0EA4581A"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51D4A0A8"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Pass</w:t>
            </w:r>
          </w:p>
        </w:tc>
      </w:tr>
      <w:tr w:rsidR="00012B6E" w:rsidRPr="00012B6E" w14:paraId="7DF4BE9D"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368F6F36"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 5</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37AA3ACB"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Record initial tag data</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189E3EDD"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09DE51D8"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2022-08-30 10:43:11</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30F68FBB"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Pass</w:t>
            </w:r>
          </w:p>
        </w:tc>
      </w:tr>
      <w:tr w:rsidR="00012B6E" w:rsidRPr="00012B6E" w14:paraId="5EAD6B66"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31418A64"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 6</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3A66F3D2"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 xml:space="preserve">Wait until the </w:t>
            </w:r>
            <w:proofErr w:type="spellStart"/>
            <w:r w:rsidRPr="00012B6E">
              <w:rPr>
                <w:rFonts w:ascii="Calibri" w:eastAsia="Times New Roman" w:hAnsi="Calibri" w:cs="Calibri"/>
                <w:sz w:val="22"/>
                <w:lang w:val="en-GB" w:eastAsia="en-GB"/>
              </w:rPr>
              <w:t>powerbank</w:t>
            </w:r>
            <w:proofErr w:type="spellEnd"/>
            <w:r w:rsidRPr="00012B6E">
              <w:rPr>
                <w:rFonts w:ascii="Calibri" w:eastAsia="Times New Roman" w:hAnsi="Calibri" w:cs="Calibri"/>
                <w:sz w:val="22"/>
                <w:lang w:val="en-GB" w:eastAsia="en-GB"/>
              </w:rPr>
              <w:t xml:space="preserve"> is completely discharged</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1AA4A2CC"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proofErr w:type="spellStart"/>
            <w:r w:rsidRPr="00012B6E">
              <w:rPr>
                <w:rFonts w:ascii="Calibri" w:eastAsia="Times New Roman" w:hAnsi="Calibri" w:cs="Calibri"/>
                <w:sz w:val="22"/>
                <w:lang w:val="en-GB" w:eastAsia="en-GB"/>
              </w:rPr>
              <w:t>Powerbank</w:t>
            </w:r>
            <w:proofErr w:type="spellEnd"/>
            <w:r w:rsidRPr="00012B6E">
              <w:rPr>
                <w:rFonts w:ascii="Calibri" w:eastAsia="Times New Roman" w:hAnsi="Calibri" w:cs="Calibri"/>
                <w:sz w:val="22"/>
                <w:lang w:val="en-GB" w:eastAsia="en-GB"/>
              </w:rPr>
              <w:t xml:space="preserve"> stops displaying blue </w:t>
            </w:r>
            <w:proofErr w:type="spellStart"/>
            <w:r w:rsidRPr="00012B6E">
              <w:rPr>
                <w:rFonts w:ascii="Calibri" w:eastAsia="Times New Roman" w:hAnsi="Calibri" w:cs="Calibri"/>
                <w:sz w:val="22"/>
                <w:lang w:val="en-GB" w:eastAsia="en-GB"/>
              </w:rPr>
              <w:t>color</w:t>
            </w:r>
            <w:proofErr w:type="spellEnd"/>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390627FA"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3C3880AE"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Pass</w:t>
            </w:r>
          </w:p>
        </w:tc>
      </w:tr>
      <w:tr w:rsidR="00012B6E" w:rsidRPr="00012B6E" w14:paraId="4355BB1E" w14:textId="77777777" w:rsidTr="006F090F">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tcPr>
          <w:p w14:paraId="3DFE203D"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7</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5927AB7C"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Click Submit</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61EAA064"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Final tag data is displayed</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01180F33"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130BB61A"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Pass</w:t>
            </w:r>
          </w:p>
        </w:tc>
      </w:tr>
      <w:tr w:rsidR="00012B6E" w:rsidRPr="00012B6E" w14:paraId="4EF86078" w14:textId="77777777" w:rsidTr="006F090F">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tcPr>
          <w:p w14:paraId="4AF851AA"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8</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3361CE29"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Record final tag data</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4A2EC7D8"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7FB59836"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2022-08-30 16:51:31</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749D3B49"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Pass</w:t>
            </w:r>
          </w:p>
        </w:tc>
      </w:tr>
      <w:tr w:rsidR="00012B6E" w:rsidRPr="00012B6E" w14:paraId="6E2D75D6" w14:textId="77777777" w:rsidTr="006F090F">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tcPr>
          <w:p w14:paraId="2999CCAA"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9</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0C4D4CE9"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Calculate tag’s execution time</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0C8C2E23"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78D29D9F"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6 hours 8 minutes 20 seconds</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42F5E3B5"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Pass</w:t>
            </w:r>
          </w:p>
        </w:tc>
      </w:tr>
      <w:tr w:rsidR="00012B6E" w:rsidRPr="00454C63" w14:paraId="27631D2D" w14:textId="77777777" w:rsidTr="00012B6E">
        <w:trPr>
          <w:gridAfter w:val="4"/>
          <w:wAfter w:w="4127" w:type="dxa"/>
          <w:trHeight w:val="295"/>
        </w:trPr>
        <w:tc>
          <w:tcPr>
            <w:tcW w:w="2911" w:type="dxa"/>
            <w:gridSpan w:val="2"/>
            <w:tcBorders>
              <w:top w:val="single" w:sz="4" w:space="0" w:color="B2B2B2"/>
              <w:left w:val="single" w:sz="4" w:space="0" w:color="B2B2B2"/>
              <w:bottom w:val="single" w:sz="4" w:space="0" w:color="B2B2B2"/>
              <w:right w:val="single" w:sz="4" w:space="0" w:color="B2B2B2"/>
            </w:tcBorders>
            <w:shd w:val="clear" w:color="auto" w:fill="DEEAF6"/>
            <w:noWrap/>
            <w:hideMark/>
          </w:tcPr>
          <w:p w14:paraId="610E7FD6"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lastRenderedPageBreak/>
              <w:t>Test Case ID</w:t>
            </w:r>
          </w:p>
        </w:tc>
        <w:tc>
          <w:tcPr>
            <w:tcW w:w="1614" w:type="dxa"/>
            <w:tcBorders>
              <w:top w:val="single" w:sz="4" w:space="0" w:color="auto"/>
              <w:left w:val="nil"/>
              <w:bottom w:val="single" w:sz="4" w:space="0" w:color="auto"/>
              <w:right w:val="single" w:sz="4" w:space="0" w:color="auto"/>
            </w:tcBorders>
            <w:shd w:val="clear" w:color="auto" w:fill="auto"/>
            <w:noWrap/>
            <w:hideMark/>
          </w:tcPr>
          <w:p w14:paraId="044B2091"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TagT12</w:t>
            </w:r>
          </w:p>
        </w:tc>
        <w:tc>
          <w:tcPr>
            <w:tcW w:w="2593" w:type="dxa"/>
            <w:gridSpan w:val="2"/>
            <w:tcBorders>
              <w:top w:val="single" w:sz="4" w:space="0" w:color="B2B2B2"/>
              <w:left w:val="single" w:sz="4" w:space="0" w:color="B2B2B2"/>
              <w:bottom w:val="single" w:sz="4" w:space="0" w:color="B2B2B2"/>
              <w:right w:val="single" w:sz="4" w:space="0" w:color="B2B2B2"/>
            </w:tcBorders>
            <w:shd w:val="clear" w:color="auto" w:fill="DEEAF6"/>
            <w:noWrap/>
            <w:hideMark/>
          </w:tcPr>
          <w:p w14:paraId="512D1CC3"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Test Case Description</w:t>
            </w:r>
          </w:p>
        </w:tc>
        <w:tc>
          <w:tcPr>
            <w:tcW w:w="7781" w:type="dxa"/>
            <w:gridSpan w:val="3"/>
            <w:tcBorders>
              <w:top w:val="single" w:sz="4" w:space="0" w:color="auto"/>
              <w:left w:val="nil"/>
              <w:bottom w:val="single" w:sz="4" w:space="0" w:color="auto"/>
              <w:right w:val="single" w:sz="4" w:space="0" w:color="000000"/>
            </w:tcBorders>
            <w:shd w:val="clear" w:color="auto" w:fill="auto"/>
            <w:hideMark/>
          </w:tcPr>
          <w:p w14:paraId="4AB5469F"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 xml:space="preserve">Test the duration of the tag’s execution time powered with a </w:t>
            </w:r>
            <w:proofErr w:type="spellStart"/>
            <w:r w:rsidRPr="00012B6E">
              <w:rPr>
                <w:rFonts w:ascii="Calibri" w:eastAsia="Times New Roman" w:hAnsi="Calibri" w:cs="Calibri"/>
                <w:sz w:val="22"/>
                <w:lang w:val="en-GB" w:eastAsia="en-GB"/>
              </w:rPr>
              <w:t>powerbank</w:t>
            </w:r>
            <w:proofErr w:type="spellEnd"/>
          </w:p>
        </w:tc>
      </w:tr>
      <w:tr w:rsidR="00012B6E" w:rsidRPr="00012B6E" w14:paraId="6971179C" w14:textId="77777777" w:rsidTr="00012B6E">
        <w:trPr>
          <w:gridAfter w:val="4"/>
          <w:wAfter w:w="4127" w:type="dxa"/>
          <w:trHeight w:val="295"/>
        </w:trPr>
        <w:tc>
          <w:tcPr>
            <w:tcW w:w="2911" w:type="dxa"/>
            <w:gridSpan w:val="2"/>
            <w:tcBorders>
              <w:top w:val="single" w:sz="4" w:space="0" w:color="B2B2B2"/>
              <w:left w:val="single" w:sz="4" w:space="0" w:color="B2B2B2"/>
              <w:bottom w:val="single" w:sz="4" w:space="0" w:color="B2B2B2"/>
              <w:right w:val="single" w:sz="4" w:space="0" w:color="B2B2B2"/>
            </w:tcBorders>
            <w:shd w:val="clear" w:color="auto" w:fill="DEEAF6"/>
            <w:noWrap/>
            <w:hideMark/>
          </w:tcPr>
          <w:p w14:paraId="206311E7"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Created By</w:t>
            </w:r>
          </w:p>
        </w:tc>
        <w:tc>
          <w:tcPr>
            <w:tcW w:w="1614" w:type="dxa"/>
            <w:tcBorders>
              <w:top w:val="nil"/>
              <w:left w:val="nil"/>
              <w:bottom w:val="single" w:sz="4" w:space="0" w:color="auto"/>
              <w:right w:val="single" w:sz="4" w:space="0" w:color="auto"/>
            </w:tcBorders>
            <w:shd w:val="clear" w:color="auto" w:fill="auto"/>
            <w:noWrap/>
            <w:hideMark/>
          </w:tcPr>
          <w:p w14:paraId="13B29A7F"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Pedro</w:t>
            </w:r>
          </w:p>
        </w:tc>
        <w:tc>
          <w:tcPr>
            <w:tcW w:w="2593" w:type="dxa"/>
            <w:gridSpan w:val="2"/>
            <w:tcBorders>
              <w:top w:val="single" w:sz="4" w:space="0" w:color="B2B2B2"/>
              <w:left w:val="single" w:sz="4" w:space="0" w:color="B2B2B2"/>
              <w:bottom w:val="single" w:sz="4" w:space="0" w:color="B2B2B2"/>
              <w:right w:val="single" w:sz="4" w:space="0" w:color="B2B2B2"/>
            </w:tcBorders>
            <w:shd w:val="clear" w:color="auto" w:fill="DEEAF6"/>
            <w:hideMark/>
          </w:tcPr>
          <w:p w14:paraId="45DDA9DE"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Version</w:t>
            </w:r>
          </w:p>
        </w:tc>
        <w:tc>
          <w:tcPr>
            <w:tcW w:w="7781" w:type="dxa"/>
            <w:gridSpan w:val="3"/>
            <w:tcBorders>
              <w:top w:val="single" w:sz="4" w:space="0" w:color="auto"/>
              <w:left w:val="nil"/>
              <w:bottom w:val="single" w:sz="4" w:space="0" w:color="auto"/>
              <w:right w:val="single" w:sz="4" w:space="0" w:color="000000"/>
            </w:tcBorders>
            <w:shd w:val="clear" w:color="auto" w:fill="auto"/>
            <w:noWrap/>
            <w:hideMark/>
          </w:tcPr>
          <w:p w14:paraId="63CA782C"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2.0</w:t>
            </w:r>
          </w:p>
        </w:tc>
      </w:tr>
      <w:tr w:rsidR="00012B6E" w:rsidRPr="00012B6E" w14:paraId="3391B53C" w14:textId="77777777" w:rsidTr="006F090F">
        <w:trPr>
          <w:trHeight w:val="295"/>
        </w:trPr>
        <w:tc>
          <w:tcPr>
            <w:tcW w:w="1296" w:type="dxa"/>
            <w:tcBorders>
              <w:top w:val="nil"/>
              <w:left w:val="nil"/>
              <w:bottom w:val="nil"/>
              <w:right w:val="nil"/>
            </w:tcBorders>
            <w:shd w:val="clear" w:color="auto" w:fill="auto"/>
            <w:hideMark/>
          </w:tcPr>
          <w:p w14:paraId="32A39D88"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hideMark/>
          </w:tcPr>
          <w:p w14:paraId="49DF266C"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hideMark/>
          </w:tcPr>
          <w:p w14:paraId="10D1EA09"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600C04DA"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48231821"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05618A46"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6483" w:type="dxa"/>
            <w:gridSpan w:val="2"/>
            <w:tcBorders>
              <w:top w:val="nil"/>
              <w:left w:val="nil"/>
              <w:bottom w:val="nil"/>
              <w:right w:val="nil"/>
            </w:tcBorders>
            <w:shd w:val="clear" w:color="auto" w:fill="auto"/>
            <w:hideMark/>
          </w:tcPr>
          <w:p w14:paraId="0A026292"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236" w:type="dxa"/>
            <w:tcBorders>
              <w:top w:val="nil"/>
              <w:left w:val="nil"/>
              <w:bottom w:val="nil"/>
              <w:right w:val="nil"/>
            </w:tcBorders>
            <w:shd w:val="clear" w:color="auto" w:fill="auto"/>
            <w:hideMark/>
          </w:tcPr>
          <w:p w14:paraId="188C24ED"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5371602E"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3F839483"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35E52A3A"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r>
      <w:tr w:rsidR="00012B6E" w:rsidRPr="00012B6E" w14:paraId="2D3B982B" w14:textId="77777777" w:rsidTr="00012B6E">
        <w:trPr>
          <w:gridAfter w:val="5"/>
          <w:wAfter w:w="8018" w:type="dxa"/>
          <w:trHeight w:val="295"/>
        </w:trPr>
        <w:tc>
          <w:tcPr>
            <w:tcW w:w="2911" w:type="dxa"/>
            <w:gridSpan w:val="2"/>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77E2812E"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Date Tested</w:t>
            </w:r>
          </w:p>
        </w:tc>
        <w:tc>
          <w:tcPr>
            <w:tcW w:w="291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4782BF5E"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06-Oct-2022</w:t>
            </w:r>
          </w:p>
        </w:tc>
        <w:tc>
          <w:tcPr>
            <w:tcW w:w="2594" w:type="dxa"/>
            <w:gridSpan w:val="2"/>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7DF44426"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Test Case (Pass/Fail/Not Executed)</w:t>
            </w:r>
          </w:p>
        </w:tc>
        <w:tc>
          <w:tcPr>
            <w:tcW w:w="259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EE75F31"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Pass</w:t>
            </w:r>
          </w:p>
        </w:tc>
      </w:tr>
      <w:tr w:rsidR="00012B6E" w:rsidRPr="00012B6E" w14:paraId="17F78605" w14:textId="77777777" w:rsidTr="006F090F">
        <w:trPr>
          <w:trHeight w:val="295"/>
        </w:trPr>
        <w:tc>
          <w:tcPr>
            <w:tcW w:w="1296" w:type="dxa"/>
            <w:tcBorders>
              <w:top w:val="nil"/>
              <w:left w:val="nil"/>
              <w:bottom w:val="nil"/>
              <w:right w:val="nil"/>
            </w:tcBorders>
            <w:shd w:val="clear" w:color="auto" w:fill="auto"/>
            <w:hideMark/>
          </w:tcPr>
          <w:p w14:paraId="62497A64"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hideMark/>
          </w:tcPr>
          <w:p w14:paraId="37E94730"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hideMark/>
          </w:tcPr>
          <w:p w14:paraId="0B5CD5C1"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03811460"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09F75064"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6FD3B191"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6483" w:type="dxa"/>
            <w:gridSpan w:val="2"/>
            <w:tcBorders>
              <w:top w:val="nil"/>
              <w:left w:val="nil"/>
              <w:bottom w:val="nil"/>
              <w:right w:val="nil"/>
            </w:tcBorders>
            <w:shd w:val="clear" w:color="auto" w:fill="auto"/>
            <w:hideMark/>
          </w:tcPr>
          <w:p w14:paraId="274FEC15"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236" w:type="dxa"/>
            <w:tcBorders>
              <w:top w:val="nil"/>
              <w:left w:val="nil"/>
              <w:bottom w:val="nil"/>
              <w:right w:val="nil"/>
            </w:tcBorders>
            <w:shd w:val="clear" w:color="auto" w:fill="auto"/>
            <w:hideMark/>
          </w:tcPr>
          <w:p w14:paraId="4020A464"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3F4F6419"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63BFEFC4"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555E267E"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r>
      <w:tr w:rsidR="00012B6E" w:rsidRPr="00012B6E" w14:paraId="297C012A" w14:textId="77777777" w:rsidTr="00012B6E">
        <w:trPr>
          <w:gridAfter w:val="4"/>
          <w:wAfter w:w="4127" w:type="dxa"/>
          <w:trHeight w:val="295"/>
        </w:trPr>
        <w:tc>
          <w:tcPr>
            <w:tcW w:w="1296" w:type="dxa"/>
            <w:tcBorders>
              <w:top w:val="single" w:sz="4" w:space="0" w:color="B2B2B2"/>
              <w:left w:val="single" w:sz="4" w:space="0" w:color="B2B2B2"/>
              <w:bottom w:val="single" w:sz="4" w:space="0" w:color="B2B2B2"/>
              <w:right w:val="single" w:sz="4" w:space="0" w:color="B2B2B2"/>
            </w:tcBorders>
            <w:shd w:val="clear" w:color="auto" w:fill="DEEAF6"/>
            <w:hideMark/>
          </w:tcPr>
          <w:p w14:paraId="0DDD23EB"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S #</w:t>
            </w:r>
          </w:p>
        </w:tc>
        <w:tc>
          <w:tcPr>
            <w:tcW w:w="4526" w:type="dxa"/>
            <w:gridSpan w:val="3"/>
            <w:tcBorders>
              <w:top w:val="single" w:sz="4" w:space="0" w:color="B2B2B2"/>
              <w:left w:val="nil"/>
              <w:bottom w:val="single" w:sz="4" w:space="0" w:color="B2B2B2"/>
              <w:right w:val="single" w:sz="4" w:space="0" w:color="B2B2B2"/>
            </w:tcBorders>
            <w:shd w:val="clear" w:color="auto" w:fill="DEEAF6"/>
            <w:hideMark/>
          </w:tcPr>
          <w:p w14:paraId="77B7A763"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Prerequisites:</w:t>
            </w:r>
          </w:p>
        </w:tc>
        <w:tc>
          <w:tcPr>
            <w:tcW w:w="1296" w:type="dxa"/>
            <w:tcBorders>
              <w:top w:val="nil"/>
              <w:left w:val="nil"/>
              <w:bottom w:val="nil"/>
              <w:right w:val="nil"/>
            </w:tcBorders>
            <w:shd w:val="clear" w:color="auto" w:fill="auto"/>
            <w:hideMark/>
          </w:tcPr>
          <w:p w14:paraId="5B9D89EF" w14:textId="77777777" w:rsidR="00012B6E" w:rsidRPr="00012B6E" w:rsidRDefault="00012B6E" w:rsidP="00012B6E">
            <w:pPr>
              <w:widowControl/>
              <w:autoSpaceDE/>
              <w:autoSpaceDN/>
              <w:spacing w:line="240" w:lineRule="auto"/>
              <w:jc w:val="left"/>
              <w:rPr>
                <w:rFonts w:ascii="Calibri" w:eastAsia="Times New Roman" w:hAnsi="Calibri" w:cs="Calibri"/>
                <w:b/>
                <w:bCs/>
                <w:sz w:val="22"/>
                <w:lang w:val="en-GB" w:eastAsia="en-GB"/>
              </w:rPr>
            </w:pPr>
          </w:p>
        </w:tc>
        <w:tc>
          <w:tcPr>
            <w:tcW w:w="1298" w:type="dxa"/>
            <w:tcBorders>
              <w:top w:val="single" w:sz="4" w:space="0" w:color="B2B2B2"/>
              <w:left w:val="single" w:sz="4" w:space="0" w:color="B2B2B2"/>
              <w:bottom w:val="single" w:sz="4" w:space="0" w:color="B2B2B2"/>
              <w:right w:val="single" w:sz="4" w:space="0" w:color="B2B2B2"/>
            </w:tcBorders>
            <w:shd w:val="clear" w:color="auto" w:fill="DEEAF6"/>
            <w:noWrap/>
            <w:vAlign w:val="center"/>
            <w:hideMark/>
          </w:tcPr>
          <w:p w14:paraId="45C17129"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S #</w:t>
            </w:r>
          </w:p>
        </w:tc>
        <w:tc>
          <w:tcPr>
            <w:tcW w:w="6483" w:type="dxa"/>
            <w:gridSpan w:val="2"/>
            <w:tcBorders>
              <w:top w:val="single" w:sz="4" w:space="0" w:color="B2B2B2"/>
              <w:left w:val="nil"/>
              <w:bottom w:val="single" w:sz="4" w:space="0" w:color="B2B2B2"/>
              <w:right w:val="single" w:sz="4" w:space="0" w:color="B2B2B2"/>
            </w:tcBorders>
            <w:shd w:val="clear" w:color="auto" w:fill="DEEAF6"/>
            <w:noWrap/>
            <w:vAlign w:val="center"/>
            <w:hideMark/>
          </w:tcPr>
          <w:p w14:paraId="291F1BD8"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Test Data</w:t>
            </w:r>
          </w:p>
        </w:tc>
      </w:tr>
      <w:tr w:rsidR="00012B6E" w:rsidRPr="00012B6E" w14:paraId="5245624B" w14:textId="77777777" w:rsidTr="006F090F">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hideMark/>
          </w:tcPr>
          <w:p w14:paraId="15457DFB"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1</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25FEB1DE"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proofErr w:type="spellStart"/>
            <w:r w:rsidRPr="00012B6E">
              <w:rPr>
                <w:rFonts w:ascii="Calibri" w:eastAsia="Times New Roman" w:hAnsi="Calibri" w:cs="Calibri"/>
                <w:sz w:val="22"/>
                <w:lang w:val="en-GB" w:eastAsia="en-GB"/>
              </w:rPr>
              <w:t>Powerbank</w:t>
            </w:r>
            <w:proofErr w:type="spellEnd"/>
            <w:r w:rsidRPr="00012B6E">
              <w:rPr>
                <w:rFonts w:ascii="Calibri" w:eastAsia="Times New Roman" w:hAnsi="Calibri" w:cs="Calibri"/>
                <w:sz w:val="22"/>
                <w:lang w:val="en-GB" w:eastAsia="en-GB"/>
              </w:rPr>
              <w:t xml:space="preserve"> fully charged</w:t>
            </w:r>
          </w:p>
        </w:tc>
        <w:tc>
          <w:tcPr>
            <w:tcW w:w="1296" w:type="dxa"/>
            <w:tcBorders>
              <w:top w:val="nil"/>
              <w:left w:val="nil"/>
              <w:bottom w:val="nil"/>
              <w:right w:val="nil"/>
            </w:tcBorders>
            <w:shd w:val="clear" w:color="auto" w:fill="auto"/>
            <w:hideMark/>
          </w:tcPr>
          <w:p w14:paraId="36FA6784"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F6212F0"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1</w:t>
            </w:r>
          </w:p>
        </w:tc>
        <w:tc>
          <w:tcPr>
            <w:tcW w:w="6483" w:type="dxa"/>
            <w:gridSpan w:val="2"/>
            <w:tcBorders>
              <w:top w:val="single" w:sz="4" w:space="0" w:color="auto"/>
              <w:left w:val="nil"/>
              <w:bottom w:val="single" w:sz="4" w:space="0" w:color="auto"/>
              <w:right w:val="single" w:sz="4" w:space="0" w:color="000000"/>
            </w:tcBorders>
            <w:shd w:val="clear" w:color="auto" w:fill="auto"/>
            <w:vAlign w:val="center"/>
            <w:hideMark/>
          </w:tcPr>
          <w:p w14:paraId="307D4ED1"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proofErr w:type="spellStart"/>
            <w:r w:rsidRPr="00012B6E">
              <w:rPr>
                <w:rFonts w:ascii="Calibri" w:eastAsia="Times New Roman" w:hAnsi="Calibri" w:cs="Calibri"/>
                <w:sz w:val="22"/>
                <w:lang w:val="en-GB" w:eastAsia="en-GB"/>
              </w:rPr>
              <w:t>TagName</w:t>
            </w:r>
            <w:proofErr w:type="spellEnd"/>
            <w:r w:rsidRPr="00012B6E">
              <w:rPr>
                <w:rFonts w:ascii="Calibri" w:eastAsia="Times New Roman" w:hAnsi="Calibri" w:cs="Calibri"/>
                <w:sz w:val="22"/>
                <w:lang w:val="en-GB" w:eastAsia="en-GB"/>
              </w:rPr>
              <w:t xml:space="preserve"> = tagT12</w:t>
            </w:r>
          </w:p>
        </w:tc>
      </w:tr>
      <w:tr w:rsidR="00012B6E" w:rsidRPr="00012B6E" w14:paraId="5AD79362"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hideMark/>
          </w:tcPr>
          <w:p w14:paraId="4AD8C431"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2</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78EB69AF"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Tag data saved in the flash memory</w:t>
            </w:r>
          </w:p>
        </w:tc>
        <w:tc>
          <w:tcPr>
            <w:tcW w:w="1296" w:type="dxa"/>
            <w:tcBorders>
              <w:top w:val="nil"/>
              <w:left w:val="nil"/>
              <w:bottom w:val="nil"/>
              <w:right w:val="nil"/>
            </w:tcBorders>
            <w:shd w:val="clear" w:color="auto" w:fill="auto"/>
            <w:hideMark/>
          </w:tcPr>
          <w:p w14:paraId="7A424F43"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single" w:sz="4" w:space="0" w:color="auto"/>
              <w:bottom w:val="single" w:sz="4" w:space="0" w:color="auto"/>
              <w:right w:val="single" w:sz="4" w:space="0" w:color="auto"/>
            </w:tcBorders>
            <w:shd w:val="clear" w:color="auto" w:fill="auto"/>
            <w:vAlign w:val="center"/>
            <w:hideMark/>
          </w:tcPr>
          <w:p w14:paraId="5CE7C4BC"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2</w:t>
            </w:r>
          </w:p>
        </w:tc>
        <w:tc>
          <w:tcPr>
            <w:tcW w:w="6483" w:type="dxa"/>
            <w:gridSpan w:val="2"/>
            <w:tcBorders>
              <w:top w:val="single" w:sz="4" w:space="0" w:color="auto"/>
              <w:left w:val="nil"/>
              <w:bottom w:val="single" w:sz="4" w:space="0" w:color="auto"/>
              <w:right w:val="single" w:sz="4" w:space="0" w:color="000000"/>
            </w:tcBorders>
            <w:shd w:val="clear" w:color="auto" w:fill="auto"/>
            <w:vAlign w:val="center"/>
            <w:hideMark/>
          </w:tcPr>
          <w:p w14:paraId="427342D4"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proofErr w:type="spellStart"/>
            <w:r w:rsidRPr="00012B6E">
              <w:rPr>
                <w:rFonts w:ascii="Calibri" w:eastAsia="Times New Roman" w:hAnsi="Calibri" w:cs="Calibri"/>
                <w:sz w:val="22"/>
                <w:lang w:val="en-GB" w:eastAsia="en-GB"/>
              </w:rPr>
              <w:t>WIFIinterval</w:t>
            </w:r>
            <w:proofErr w:type="spellEnd"/>
            <w:r w:rsidRPr="00012B6E">
              <w:rPr>
                <w:rFonts w:ascii="Calibri" w:eastAsia="Times New Roman" w:hAnsi="Calibri" w:cs="Calibri"/>
                <w:sz w:val="22"/>
                <w:lang w:val="en-GB" w:eastAsia="en-GB"/>
              </w:rPr>
              <w:t xml:space="preserve"> = 0</w:t>
            </w:r>
          </w:p>
        </w:tc>
      </w:tr>
      <w:tr w:rsidR="00012B6E" w:rsidRPr="00012B6E" w14:paraId="0BEF1A5C"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hideMark/>
          </w:tcPr>
          <w:p w14:paraId="1B3E04AC"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3</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35460DCE"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Internet Access</w:t>
            </w:r>
          </w:p>
        </w:tc>
        <w:tc>
          <w:tcPr>
            <w:tcW w:w="1296" w:type="dxa"/>
            <w:tcBorders>
              <w:top w:val="nil"/>
              <w:left w:val="nil"/>
              <w:bottom w:val="nil"/>
              <w:right w:val="nil"/>
            </w:tcBorders>
            <w:shd w:val="clear" w:color="auto" w:fill="auto"/>
            <w:hideMark/>
          </w:tcPr>
          <w:p w14:paraId="5B8C7113"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single" w:sz="4" w:space="0" w:color="auto"/>
              <w:bottom w:val="single" w:sz="4" w:space="0" w:color="auto"/>
              <w:right w:val="single" w:sz="4" w:space="0" w:color="auto"/>
            </w:tcBorders>
            <w:shd w:val="clear" w:color="auto" w:fill="auto"/>
            <w:vAlign w:val="center"/>
            <w:hideMark/>
          </w:tcPr>
          <w:p w14:paraId="35DACC8E"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3</w:t>
            </w:r>
          </w:p>
        </w:tc>
        <w:tc>
          <w:tcPr>
            <w:tcW w:w="6483" w:type="dxa"/>
            <w:gridSpan w:val="2"/>
            <w:tcBorders>
              <w:top w:val="single" w:sz="4" w:space="0" w:color="auto"/>
              <w:left w:val="nil"/>
              <w:bottom w:val="single" w:sz="4" w:space="0" w:color="auto"/>
              <w:right w:val="single" w:sz="4" w:space="0" w:color="000000"/>
            </w:tcBorders>
            <w:shd w:val="clear" w:color="auto" w:fill="auto"/>
            <w:vAlign w:val="center"/>
            <w:hideMark/>
          </w:tcPr>
          <w:p w14:paraId="25E63795"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proofErr w:type="spellStart"/>
            <w:r w:rsidRPr="00012B6E">
              <w:rPr>
                <w:rFonts w:ascii="Calibri" w:eastAsia="Times New Roman" w:hAnsi="Calibri" w:cs="Calibri"/>
                <w:sz w:val="22"/>
                <w:lang w:val="en-GB" w:eastAsia="en-GB"/>
              </w:rPr>
              <w:t>BLEinterval</w:t>
            </w:r>
            <w:proofErr w:type="spellEnd"/>
            <w:r w:rsidRPr="00012B6E">
              <w:rPr>
                <w:rFonts w:ascii="Calibri" w:eastAsia="Times New Roman" w:hAnsi="Calibri" w:cs="Calibri"/>
                <w:sz w:val="22"/>
                <w:lang w:val="en-GB" w:eastAsia="en-GB"/>
              </w:rPr>
              <w:t xml:space="preserve"> = -1</w:t>
            </w:r>
          </w:p>
        </w:tc>
      </w:tr>
      <w:tr w:rsidR="00012B6E" w:rsidRPr="00012B6E" w14:paraId="66923BF4" w14:textId="77777777" w:rsidTr="006F090F">
        <w:trPr>
          <w:gridAfter w:val="7"/>
          <w:wAfter w:w="11908" w:type="dxa"/>
          <w:trHeight w:val="295"/>
        </w:trPr>
        <w:tc>
          <w:tcPr>
            <w:tcW w:w="1296" w:type="dxa"/>
            <w:tcBorders>
              <w:top w:val="nil"/>
              <w:left w:val="single" w:sz="4" w:space="0" w:color="auto"/>
              <w:bottom w:val="single" w:sz="4" w:space="0" w:color="auto"/>
              <w:right w:val="single" w:sz="4" w:space="0" w:color="auto"/>
            </w:tcBorders>
            <w:shd w:val="clear" w:color="auto" w:fill="auto"/>
            <w:hideMark/>
          </w:tcPr>
          <w:p w14:paraId="6ED2FCFB"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4</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2F4026EA"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Webserver online</w:t>
            </w:r>
          </w:p>
        </w:tc>
        <w:tc>
          <w:tcPr>
            <w:tcW w:w="1296" w:type="dxa"/>
            <w:tcBorders>
              <w:top w:val="nil"/>
              <w:left w:val="nil"/>
              <w:bottom w:val="nil"/>
              <w:right w:val="nil"/>
            </w:tcBorders>
            <w:shd w:val="clear" w:color="auto" w:fill="auto"/>
            <w:hideMark/>
          </w:tcPr>
          <w:p w14:paraId="4B21B10E"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r>
      <w:tr w:rsidR="00012B6E" w:rsidRPr="00012B6E" w14:paraId="44E17B92" w14:textId="77777777" w:rsidTr="006F090F">
        <w:trPr>
          <w:trHeight w:val="295"/>
        </w:trPr>
        <w:tc>
          <w:tcPr>
            <w:tcW w:w="1296" w:type="dxa"/>
            <w:tcBorders>
              <w:top w:val="nil"/>
              <w:left w:val="nil"/>
              <w:bottom w:val="nil"/>
              <w:right w:val="nil"/>
            </w:tcBorders>
            <w:shd w:val="clear" w:color="auto" w:fill="auto"/>
            <w:hideMark/>
          </w:tcPr>
          <w:p w14:paraId="1312DFA0"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hideMark/>
          </w:tcPr>
          <w:p w14:paraId="5619CAC0"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hideMark/>
          </w:tcPr>
          <w:p w14:paraId="3684087C"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024643A2"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5C9D555F"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1AE10E35"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6483" w:type="dxa"/>
            <w:gridSpan w:val="2"/>
            <w:tcBorders>
              <w:top w:val="nil"/>
              <w:left w:val="nil"/>
              <w:bottom w:val="nil"/>
              <w:right w:val="nil"/>
            </w:tcBorders>
            <w:shd w:val="clear" w:color="auto" w:fill="auto"/>
            <w:hideMark/>
          </w:tcPr>
          <w:p w14:paraId="46EAD8ED"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236" w:type="dxa"/>
            <w:tcBorders>
              <w:top w:val="nil"/>
              <w:left w:val="nil"/>
              <w:bottom w:val="nil"/>
              <w:right w:val="nil"/>
            </w:tcBorders>
            <w:shd w:val="clear" w:color="auto" w:fill="auto"/>
            <w:hideMark/>
          </w:tcPr>
          <w:p w14:paraId="3A90D57D"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615AEAA2"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77E83AF7"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232B0813"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r>
      <w:tr w:rsidR="00012B6E" w:rsidRPr="00454C63" w14:paraId="72B980FA" w14:textId="77777777" w:rsidTr="00012B6E">
        <w:trPr>
          <w:trHeight w:val="295"/>
        </w:trPr>
        <w:tc>
          <w:tcPr>
            <w:tcW w:w="1296" w:type="dxa"/>
            <w:tcBorders>
              <w:top w:val="single" w:sz="4" w:space="0" w:color="B2B2B2"/>
              <w:left w:val="single" w:sz="4" w:space="0" w:color="B2B2B2"/>
              <w:bottom w:val="single" w:sz="4" w:space="0" w:color="B2B2B2"/>
              <w:right w:val="single" w:sz="4" w:space="0" w:color="B2B2B2"/>
            </w:tcBorders>
            <w:shd w:val="clear" w:color="auto" w:fill="DEEAF6"/>
            <w:noWrap/>
            <w:hideMark/>
          </w:tcPr>
          <w:p w14:paraId="194E727F" w14:textId="77777777" w:rsidR="00012B6E" w:rsidRPr="00012B6E" w:rsidRDefault="00012B6E" w:rsidP="00012B6E">
            <w:pPr>
              <w:widowControl/>
              <w:autoSpaceDE/>
              <w:autoSpaceDN/>
              <w:spacing w:line="240" w:lineRule="auto"/>
              <w:jc w:val="left"/>
              <w:rPr>
                <w:rFonts w:ascii="Calibri" w:eastAsia="Times New Roman" w:hAnsi="Calibri" w:cs="Calibri"/>
                <w:b/>
                <w:bCs/>
                <w:sz w:val="22"/>
                <w:u w:val="single"/>
                <w:lang w:val="en-GB" w:eastAsia="en-GB"/>
              </w:rPr>
            </w:pPr>
            <w:r w:rsidRPr="00012B6E">
              <w:rPr>
                <w:rFonts w:ascii="Calibri" w:eastAsia="Times New Roman" w:hAnsi="Calibri" w:cs="Calibri"/>
                <w:b/>
                <w:bCs/>
                <w:sz w:val="22"/>
                <w:u w:val="single"/>
                <w:lang w:val="en-GB" w:eastAsia="en-GB"/>
              </w:rPr>
              <w:t>Test Scenario</w:t>
            </w:r>
          </w:p>
        </w:tc>
        <w:tc>
          <w:tcPr>
            <w:tcW w:w="13603" w:type="dxa"/>
            <w:gridSpan w:val="7"/>
            <w:tcBorders>
              <w:top w:val="nil"/>
              <w:left w:val="nil"/>
              <w:bottom w:val="nil"/>
              <w:right w:val="nil"/>
            </w:tcBorders>
            <w:shd w:val="clear" w:color="auto" w:fill="auto"/>
            <w:noWrap/>
            <w:hideMark/>
          </w:tcPr>
          <w:p w14:paraId="718B3F89"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r w:rsidRPr="00012B6E">
              <w:rPr>
                <w:rFonts w:ascii="Calibri" w:eastAsia="Times New Roman" w:hAnsi="Calibri" w:cs="Calibri"/>
                <w:sz w:val="22"/>
                <w:lang w:val="en-GB" w:eastAsia="en-GB"/>
              </w:rPr>
              <w:t xml:space="preserve">A </w:t>
            </w:r>
            <w:proofErr w:type="spellStart"/>
            <w:r w:rsidRPr="00012B6E">
              <w:rPr>
                <w:rFonts w:ascii="Calibri" w:eastAsia="Times New Roman" w:hAnsi="Calibri" w:cs="Calibri"/>
                <w:sz w:val="22"/>
                <w:lang w:val="en-GB" w:eastAsia="en-GB"/>
              </w:rPr>
              <w:t>powerbank</w:t>
            </w:r>
            <w:proofErr w:type="spellEnd"/>
            <w:r w:rsidRPr="00012B6E">
              <w:rPr>
                <w:rFonts w:ascii="Calibri" w:eastAsia="Times New Roman" w:hAnsi="Calibri" w:cs="Calibri"/>
                <w:sz w:val="22"/>
                <w:lang w:val="en-GB" w:eastAsia="en-GB"/>
              </w:rPr>
              <w:t>-powered tag is left in an open environment with Internet Access, while the webserver is being monitored for the time at which the tag starts to post data and when it last posted data.</w:t>
            </w:r>
          </w:p>
        </w:tc>
        <w:tc>
          <w:tcPr>
            <w:tcW w:w="236" w:type="dxa"/>
            <w:tcBorders>
              <w:top w:val="nil"/>
              <w:left w:val="nil"/>
              <w:bottom w:val="nil"/>
              <w:right w:val="nil"/>
            </w:tcBorders>
            <w:shd w:val="clear" w:color="auto" w:fill="auto"/>
            <w:hideMark/>
          </w:tcPr>
          <w:p w14:paraId="06115CF7"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63281C50"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14D305D4"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7E93448B"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r>
      <w:tr w:rsidR="00012B6E" w:rsidRPr="00454C63" w14:paraId="3380A02D" w14:textId="77777777" w:rsidTr="006F090F">
        <w:trPr>
          <w:trHeight w:val="295"/>
        </w:trPr>
        <w:tc>
          <w:tcPr>
            <w:tcW w:w="1296" w:type="dxa"/>
            <w:tcBorders>
              <w:top w:val="nil"/>
              <w:left w:val="nil"/>
              <w:bottom w:val="nil"/>
              <w:right w:val="nil"/>
            </w:tcBorders>
            <w:shd w:val="clear" w:color="auto" w:fill="auto"/>
            <w:noWrap/>
            <w:vAlign w:val="bottom"/>
            <w:hideMark/>
          </w:tcPr>
          <w:p w14:paraId="5195FA05"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noWrap/>
            <w:vAlign w:val="bottom"/>
            <w:hideMark/>
          </w:tcPr>
          <w:p w14:paraId="01A56DC2"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noWrap/>
            <w:vAlign w:val="bottom"/>
            <w:hideMark/>
          </w:tcPr>
          <w:p w14:paraId="42705A15"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noWrap/>
            <w:vAlign w:val="bottom"/>
            <w:hideMark/>
          </w:tcPr>
          <w:p w14:paraId="6B3CB0B8"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noWrap/>
            <w:vAlign w:val="bottom"/>
            <w:hideMark/>
          </w:tcPr>
          <w:p w14:paraId="12546707"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noWrap/>
            <w:vAlign w:val="bottom"/>
            <w:hideMark/>
          </w:tcPr>
          <w:p w14:paraId="4B012579"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6483" w:type="dxa"/>
            <w:gridSpan w:val="2"/>
            <w:tcBorders>
              <w:top w:val="nil"/>
              <w:left w:val="nil"/>
              <w:bottom w:val="nil"/>
              <w:right w:val="nil"/>
            </w:tcBorders>
            <w:shd w:val="clear" w:color="auto" w:fill="auto"/>
            <w:noWrap/>
            <w:vAlign w:val="bottom"/>
            <w:hideMark/>
          </w:tcPr>
          <w:p w14:paraId="06077A10"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236" w:type="dxa"/>
            <w:tcBorders>
              <w:top w:val="nil"/>
              <w:left w:val="nil"/>
              <w:bottom w:val="nil"/>
              <w:right w:val="nil"/>
            </w:tcBorders>
            <w:shd w:val="clear" w:color="auto" w:fill="auto"/>
            <w:noWrap/>
            <w:vAlign w:val="bottom"/>
            <w:hideMark/>
          </w:tcPr>
          <w:p w14:paraId="67E268E3"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noWrap/>
            <w:vAlign w:val="bottom"/>
            <w:hideMark/>
          </w:tcPr>
          <w:p w14:paraId="73DECBB1"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noWrap/>
            <w:vAlign w:val="bottom"/>
            <w:hideMark/>
          </w:tcPr>
          <w:p w14:paraId="45392F79"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noWrap/>
            <w:vAlign w:val="bottom"/>
            <w:hideMark/>
          </w:tcPr>
          <w:p w14:paraId="3DDF1DA2"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r>
      <w:tr w:rsidR="00012B6E" w:rsidRPr="00454C63" w14:paraId="62ED16EA" w14:textId="77777777" w:rsidTr="00012B6E">
        <w:trPr>
          <w:gridAfter w:val="4"/>
          <w:wAfter w:w="4127" w:type="dxa"/>
          <w:trHeight w:val="472"/>
        </w:trPr>
        <w:tc>
          <w:tcPr>
            <w:tcW w:w="1296" w:type="dxa"/>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688DAD65"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Step #</w:t>
            </w:r>
          </w:p>
        </w:tc>
        <w:tc>
          <w:tcPr>
            <w:tcW w:w="3229" w:type="dxa"/>
            <w:gridSpan w:val="2"/>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1E41EDBC"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Step Details</w:t>
            </w:r>
          </w:p>
        </w:tc>
        <w:tc>
          <w:tcPr>
            <w:tcW w:w="2593" w:type="dxa"/>
            <w:gridSpan w:val="2"/>
            <w:vMerge w:val="restart"/>
            <w:tcBorders>
              <w:top w:val="single" w:sz="4" w:space="0" w:color="B2B2B2"/>
              <w:left w:val="single" w:sz="4" w:space="0" w:color="B2B2B2"/>
              <w:bottom w:val="single" w:sz="4" w:space="0" w:color="B2B2B2"/>
              <w:right w:val="single" w:sz="4" w:space="0" w:color="B2B2B2"/>
            </w:tcBorders>
            <w:shd w:val="clear" w:color="auto" w:fill="DEEAF6"/>
            <w:noWrap/>
            <w:vAlign w:val="center"/>
            <w:hideMark/>
          </w:tcPr>
          <w:p w14:paraId="624A0A4E"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Expected Results</w:t>
            </w:r>
          </w:p>
        </w:tc>
        <w:tc>
          <w:tcPr>
            <w:tcW w:w="3890" w:type="dxa"/>
            <w:gridSpan w:val="2"/>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4D7A3757"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Actual Results</w:t>
            </w:r>
          </w:p>
        </w:tc>
        <w:tc>
          <w:tcPr>
            <w:tcW w:w="3891" w:type="dxa"/>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64A9D8BF"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Pass / Fail / Not executed / Suspended</w:t>
            </w:r>
          </w:p>
        </w:tc>
      </w:tr>
      <w:tr w:rsidR="00012B6E" w:rsidRPr="00454C63" w14:paraId="39DD44AD" w14:textId="77777777" w:rsidTr="00012B6E">
        <w:trPr>
          <w:gridAfter w:val="4"/>
          <w:wAfter w:w="4127" w:type="dxa"/>
          <w:trHeight w:val="472"/>
        </w:trPr>
        <w:tc>
          <w:tcPr>
            <w:tcW w:w="1296" w:type="dxa"/>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3C94EEB1" w14:textId="77777777" w:rsidR="00012B6E" w:rsidRPr="00012B6E" w:rsidRDefault="00012B6E" w:rsidP="00012B6E">
            <w:pPr>
              <w:widowControl/>
              <w:autoSpaceDE/>
              <w:autoSpaceDN/>
              <w:spacing w:line="240" w:lineRule="auto"/>
              <w:jc w:val="left"/>
              <w:rPr>
                <w:rFonts w:ascii="Calibri" w:eastAsia="Times New Roman" w:hAnsi="Calibri" w:cs="Calibri"/>
                <w:b/>
                <w:bCs/>
                <w:sz w:val="22"/>
                <w:lang w:val="en-GB" w:eastAsia="en-GB"/>
              </w:rPr>
            </w:pPr>
          </w:p>
        </w:tc>
        <w:tc>
          <w:tcPr>
            <w:tcW w:w="3229" w:type="dxa"/>
            <w:gridSpan w:val="2"/>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3895D46B" w14:textId="77777777" w:rsidR="00012B6E" w:rsidRPr="00012B6E" w:rsidRDefault="00012B6E" w:rsidP="00012B6E">
            <w:pPr>
              <w:widowControl/>
              <w:autoSpaceDE/>
              <w:autoSpaceDN/>
              <w:spacing w:line="240" w:lineRule="auto"/>
              <w:jc w:val="left"/>
              <w:rPr>
                <w:rFonts w:ascii="Calibri" w:eastAsia="Times New Roman" w:hAnsi="Calibri" w:cs="Calibri"/>
                <w:b/>
                <w:bCs/>
                <w:sz w:val="22"/>
                <w:lang w:val="en-GB" w:eastAsia="en-GB"/>
              </w:rPr>
            </w:pPr>
          </w:p>
        </w:tc>
        <w:tc>
          <w:tcPr>
            <w:tcW w:w="2593" w:type="dxa"/>
            <w:gridSpan w:val="2"/>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6702D7B9" w14:textId="77777777" w:rsidR="00012B6E" w:rsidRPr="00012B6E" w:rsidRDefault="00012B6E" w:rsidP="00012B6E">
            <w:pPr>
              <w:widowControl/>
              <w:autoSpaceDE/>
              <w:autoSpaceDN/>
              <w:spacing w:line="240" w:lineRule="auto"/>
              <w:jc w:val="left"/>
              <w:rPr>
                <w:rFonts w:ascii="Calibri" w:eastAsia="Times New Roman" w:hAnsi="Calibri" w:cs="Calibri"/>
                <w:b/>
                <w:bCs/>
                <w:sz w:val="22"/>
                <w:lang w:val="en-GB" w:eastAsia="en-GB"/>
              </w:rPr>
            </w:pPr>
          </w:p>
        </w:tc>
        <w:tc>
          <w:tcPr>
            <w:tcW w:w="3890" w:type="dxa"/>
            <w:gridSpan w:val="2"/>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731ABFA7" w14:textId="77777777" w:rsidR="00012B6E" w:rsidRPr="00012B6E" w:rsidRDefault="00012B6E" w:rsidP="00012B6E">
            <w:pPr>
              <w:widowControl/>
              <w:autoSpaceDE/>
              <w:autoSpaceDN/>
              <w:spacing w:line="240" w:lineRule="auto"/>
              <w:jc w:val="left"/>
              <w:rPr>
                <w:rFonts w:ascii="Calibri" w:eastAsia="Times New Roman" w:hAnsi="Calibri" w:cs="Calibri"/>
                <w:b/>
                <w:bCs/>
                <w:sz w:val="22"/>
                <w:lang w:val="en-GB" w:eastAsia="en-GB"/>
              </w:rPr>
            </w:pPr>
          </w:p>
        </w:tc>
        <w:tc>
          <w:tcPr>
            <w:tcW w:w="3891" w:type="dxa"/>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643755A3" w14:textId="77777777" w:rsidR="00012B6E" w:rsidRPr="00012B6E" w:rsidRDefault="00012B6E" w:rsidP="00012B6E">
            <w:pPr>
              <w:widowControl/>
              <w:autoSpaceDE/>
              <w:autoSpaceDN/>
              <w:spacing w:line="240" w:lineRule="auto"/>
              <w:jc w:val="left"/>
              <w:rPr>
                <w:rFonts w:ascii="Calibri" w:eastAsia="Times New Roman" w:hAnsi="Calibri" w:cs="Calibri"/>
                <w:b/>
                <w:bCs/>
                <w:sz w:val="22"/>
                <w:lang w:val="en-GB" w:eastAsia="en-GB"/>
              </w:rPr>
            </w:pPr>
          </w:p>
        </w:tc>
      </w:tr>
      <w:tr w:rsidR="00012B6E" w:rsidRPr="00012B6E" w14:paraId="26805CD2" w14:textId="77777777" w:rsidTr="006F090F">
        <w:trPr>
          <w:gridAfter w:val="4"/>
          <w:wAfter w:w="4127" w:type="dxa"/>
          <w:trHeight w:val="573"/>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8A0815A"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1</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408F581A"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 xml:space="preserve">Connect the Tag to the </w:t>
            </w:r>
            <w:proofErr w:type="spellStart"/>
            <w:r w:rsidRPr="00012B6E">
              <w:rPr>
                <w:rFonts w:ascii="Calibri" w:eastAsia="Times New Roman" w:hAnsi="Calibri" w:cs="Calibri"/>
                <w:sz w:val="22"/>
                <w:lang w:val="en-GB" w:eastAsia="en-GB"/>
              </w:rPr>
              <w:t>Powerbank</w:t>
            </w:r>
            <w:proofErr w:type="spellEnd"/>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5633A167"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 xml:space="preserve">The </w:t>
            </w:r>
            <w:proofErr w:type="spellStart"/>
            <w:r w:rsidRPr="00012B6E">
              <w:rPr>
                <w:rFonts w:ascii="Calibri" w:eastAsia="Times New Roman" w:hAnsi="Calibri" w:cs="Calibri"/>
                <w:sz w:val="22"/>
                <w:lang w:val="en-GB" w:eastAsia="en-GB"/>
              </w:rPr>
              <w:t>powerbank</w:t>
            </w:r>
            <w:proofErr w:type="spellEnd"/>
            <w:r w:rsidRPr="00012B6E">
              <w:rPr>
                <w:rFonts w:ascii="Calibri" w:eastAsia="Times New Roman" w:hAnsi="Calibri" w:cs="Calibri"/>
                <w:sz w:val="22"/>
                <w:lang w:val="en-GB" w:eastAsia="en-GB"/>
              </w:rPr>
              <w:t xml:space="preserve"> turns blue when it is working</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15C3E2F5"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16E6921F"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Pass</w:t>
            </w:r>
          </w:p>
        </w:tc>
      </w:tr>
      <w:tr w:rsidR="00012B6E" w:rsidRPr="00012B6E" w14:paraId="2B5FF081"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2575A88D"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2</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2DCFEEE8"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Navigate to http://ils.dsi.uminho.pt/viewData</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1D0D1147"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Site should open</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195C7FDA"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0CA1845F"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Pass</w:t>
            </w:r>
          </w:p>
        </w:tc>
      </w:tr>
      <w:tr w:rsidR="00012B6E" w:rsidRPr="00012B6E" w14:paraId="2A6835C0"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1A9A3CFD"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3</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2A226B43"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 xml:space="preserve">Enter </w:t>
            </w:r>
            <w:proofErr w:type="spellStart"/>
            <w:r w:rsidRPr="00012B6E">
              <w:rPr>
                <w:rFonts w:ascii="Calibri" w:eastAsia="Times New Roman" w:hAnsi="Calibri" w:cs="Calibri"/>
                <w:sz w:val="22"/>
                <w:lang w:val="en-GB" w:eastAsia="en-GB"/>
              </w:rPr>
              <w:t>TagName</w:t>
            </w:r>
            <w:proofErr w:type="spellEnd"/>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0579A968"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Credential can be entered</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2764B9DF"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5E3B779A"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Pass</w:t>
            </w:r>
          </w:p>
        </w:tc>
      </w:tr>
      <w:tr w:rsidR="00012B6E" w:rsidRPr="00012B6E" w14:paraId="012DCF15"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7AE2C251"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4</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684586C6"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Click Submit</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4E5042C1"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Initial tag data is displayed</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781DC45F"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29035DAF"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Pass</w:t>
            </w:r>
          </w:p>
        </w:tc>
      </w:tr>
      <w:tr w:rsidR="00012B6E" w:rsidRPr="00012B6E" w14:paraId="59EA6C04"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556DF733"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 5</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76B13D8F"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Record initial tag data</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0893A10C"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2295F3D9"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2022-10-06 12:59:22</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6DB87EEE"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Pass</w:t>
            </w:r>
          </w:p>
        </w:tc>
      </w:tr>
      <w:tr w:rsidR="00012B6E" w:rsidRPr="00012B6E" w14:paraId="68F3E22D"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113EC387"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 6</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2FDFBF00"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 xml:space="preserve">Wait until the </w:t>
            </w:r>
            <w:proofErr w:type="spellStart"/>
            <w:r w:rsidRPr="00012B6E">
              <w:rPr>
                <w:rFonts w:ascii="Calibri" w:eastAsia="Times New Roman" w:hAnsi="Calibri" w:cs="Calibri"/>
                <w:sz w:val="22"/>
                <w:lang w:val="en-GB" w:eastAsia="en-GB"/>
              </w:rPr>
              <w:t>powerbank</w:t>
            </w:r>
            <w:proofErr w:type="spellEnd"/>
            <w:r w:rsidRPr="00012B6E">
              <w:rPr>
                <w:rFonts w:ascii="Calibri" w:eastAsia="Times New Roman" w:hAnsi="Calibri" w:cs="Calibri"/>
                <w:sz w:val="22"/>
                <w:lang w:val="en-GB" w:eastAsia="en-GB"/>
              </w:rPr>
              <w:t xml:space="preserve"> is completely discharged</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35AF3C3E"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proofErr w:type="spellStart"/>
            <w:r w:rsidRPr="00012B6E">
              <w:rPr>
                <w:rFonts w:ascii="Calibri" w:eastAsia="Times New Roman" w:hAnsi="Calibri" w:cs="Calibri"/>
                <w:sz w:val="22"/>
                <w:lang w:val="en-GB" w:eastAsia="en-GB"/>
              </w:rPr>
              <w:t>Powerbank</w:t>
            </w:r>
            <w:proofErr w:type="spellEnd"/>
            <w:r w:rsidRPr="00012B6E">
              <w:rPr>
                <w:rFonts w:ascii="Calibri" w:eastAsia="Times New Roman" w:hAnsi="Calibri" w:cs="Calibri"/>
                <w:sz w:val="22"/>
                <w:lang w:val="en-GB" w:eastAsia="en-GB"/>
              </w:rPr>
              <w:t xml:space="preserve"> stops displaying blue </w:t>
            </w:r>
            <w:proofErr w:type="spellStart"/>
            <w:r w:rsidRPr="00012B6E">
              <w:rPr>
                <w:rFonts w:ascii="Calibri" w:eastAsia="Times New Roman" w:hAnsi="Calibri" w:cs="Calibri"/>
                <w:sz w:val="22"/>
                <w:lang w:val="en-GB" w:eastAsia="en-GB"/>
              </w:rPr>
              <w:t>color</w:t>
            </w:r>
            <w:proofErr w:type="spellEnd"/>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1EA6D6D0"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018BBD90"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Pass</w:t>
            </w:r>
          </w:p>
        </w:tc>
      </w:tr>
      <w:tr w:rsidR="00012B6E" w:rsidRPr="00012B6E" w14:paraId="5720BF67" w14:textId="77777777" w:rsidTr="006F090F">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tcPr>
          <w:p w14:paraId="6F38C046"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7</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6F352042"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Click Submit</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6423744B"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Final tag data is displayed</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3F3145E0"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60527A0A"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Pass</w:t>
            </w:r>
          </w:p>
        </w:tc>
      </w:tr>
      <w:tr w:rsidR="00012B6E" w:rsidRPr="00012B6E" w14:paraId="1EC5A005" w14:textId="77777777" w:rsidTr="006F090F">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tcPr>
          <w:p w14:paraId="1E5BB03B"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8</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3E848ACB"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Record final tag data</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7DCD72E5"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4DBDC3A3"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2022-10-06 18:09:44</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04071537"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Pass</w:t>
            </w:r>
          </w:p>
        </w:tc>
      </w:tr>
      <w:tr w:rsidR="00012B6E" w:rsidRPr="00012B6E" w14:paraId="0C9241B5" w14:textId="77777777" w:rsidTr="006F090F">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tcPr>
          <w:p w14:paraId="1E98ACC5"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9</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6228C9F2"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Calculate tag’s execution time</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51D83496"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6E663901"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5 hours 10 minutes 22 seconds</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62A5C563"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Pass</w:t>
            </w:r>
          </w:p>
        </w:tc>
      </w:tr>
      <w:tr w:rsidR="00012B6E" w:rsidRPr="00454C63" w14:paraId="27285E98" w14:textId="77777777" w:rsidTr="00012B6E">
        <w:trPr>
          <w:gridAfter w:val="4"/>
          <w:wAfter w:w="4127" w:type="dxa"/>
          <w:trHeight w:val="295"/>
        </w:trPr>
        <w:tc>
          <w:tcPr>
            <w:tcW w:w="2911" w:type="dxa"/>
            <w:gridSpan w:val="2"/>
            <w:tcBorders>
              <w:top w:val="single" w:sz="4" w:space="0" w:color="B2B2B2"/>
              <w:left w:val="single" w:sz="4" w:space="0" w:color="B2B2B2"/>
              <w:bottom w:val="single" w:sz="4" w:space="0" w:color="B2B2B2"/>
              <w:right w:val="single" w:sz="4" w:space="0" w:color="B2B2B2"/>
            </w:tcBorders>
            <w:shd w:val="clear" w:color="auto" w:fill="DEEAF6"/>
            <w:noWrap/>
            <w:hideMark/>
          </w:tcPr>
          <w:p w14:paraId="61EF6EF4"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lastRenderedPageBreak/>
              <w:t>Test Case ID</w:t>
            </w:r>
          </w:p>
        </w:tc>
        <w:tc>
          <w:tcPr>
            <w:tcW w:w="1614" w:type="dxa"/>
            <w:tcBorders>
              <w:top w:val="single" w:sz="4" w:space="0" w:color="auto"/>
              <w:left w:val="nil"/>
              <w:bottom w:val="single" w:sz="4" w:space="0" w:color="auto"/>
              <w:right w:val="single" w:sz="4" w:space="0" w:color="auto"/>
            </w:tcBorders>
            <w:shd w:val="clear" w:color="auto" w:fill="auto"/>
            <w:noWrap/>
            <w:hideMark/>
          </w:tcPr>
          <w:p w14:paraId="39807B4E"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TagT12</w:t>
            </w:r>
          </w:p>
        </w:tc>
        <w:tc>
          <w:tcPr>
            <w:tcW w:w="2593" w:type="dxa"/>
            <w:gridSpan w:val="2"/>
            <w:tcBorders>
              <w:top w:val="single" w:sz="4" w:space="0" w:color="B2B2B2"/>
              <w:left w:val="single" w:sz="4" w:space="0" w:color="B2B2B2"/>
              <w:bottom w:val="single" w:sz="4" w:space="0" w:color="B2B2B2"/>
              <w:right w:val="single" w:sz="4" w:space="0" w:color="B2B2B2"/>
            </w:tcBorders>
            <w:shd w:val="clear" w:color="auto" w:fill="DEEAF6"/>
            <w:noWrap/>
            <w:hideMark/>
          </w:tcPr>
          <w:p w14:paraId="1107320F"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Test Case Description</w:t>
            </w:r>
          </w:p>
        </w:tc>
        <w:tc>
          <w:tcPr>
            <w:tcW w:w="7781" w:type="dxa"/>
            <w:gridSpan w:val="3"/>
            <w:tcBorders>
              <w:top w:val="single" w:sz="4" w:space="0" w:color="auto"/>
              <w:left w:val="nil"/>
              <w:bottom w:val="single" w:sz="4" w:space="0" w:color="auto"/>
              <w:right w:val="single" w:sz="4" w:space="0" w:color="000000"/>
            </w:tcBorders>
            <w:shd w:val="clear" w:color="auto" w:fill="auto"/>
            <w:hideMark/>
          </w:tcPr>
          <w:p w14:paraId="5C18314E"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 xml:space="preserve">Test the duration of the tag’s execution time powered with a </w:t>
            </w:r>
            <w:proofErr w:type="spellStart"/>
            <w:r w:rsidRPr="00012B6E">
              <w:rPr>
                <w:rFonts w:ascii="Calibri" w:eastAsia="Times New Roman" w:hAnsi="Calibri" w:cs="Calibri"/>
                <w:sz w:val="22"/>
                <w:lang w:val="en-GB" w:eastAsia="en-GB"/>
              </w:rPr>
              <w:t>powerbank</w:t>
            </w:r>
            <w:proofErr w:type="spellEnd"/>
          </w:p>
        </w:tc>
      </w:tr>
      <w:tr w:rsidR="00012B6E" w:rsidRPr="00012B6E" w14:paraId="6ADE7545" w14:textId="77777777" w:rsidTr="00012B6E">
        <w:trPr>
          <w:gridAfter w:val="4"/>
          <w:wAfter w:w="4127" w:type="dxa"/>
          <w:trHeight w:val="295"/>
        </w:trPr>
        <w:tc>
          <w:tcPr>
            <w:tcW w:w="2911" w:type="dxa"/>
            <w:gridSpan w:val="2"/>
            <w:tcBorders>
              <w:top w:val="single" w:sz="4" w:space="0" w:color="B2B2B2"/>
              <w:left w:val="single" w:sz="4" w:space="0" w:color="B2B2B2"/>
              <w:bottom w:val="single" w:sz="4" w:space="0" w:color="B2B2B2"/>
              <w:right w:val="single" w:sz="4" w:space="0" w:color="B2B2B2"/>
            </w:tcBorders>
            <w:shd w:val="clear" w:color="auto" w:fill="DEEAF6"/>
            <w:noWrap/>
            <w:hideMark/>
          </w:tcPr>
          <w:p w14:paraId="52C1BE37"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Created By</w:t>
            </w:r>
          </w:p>
        </w:tc>
        <w:tc>
          <w:tcPr>
            <w:tcW w:w="1614" w:type="dxa"/>
            <w:tcBorders>
              <w:top w:val="nil"/>
              <w:left w:val="nil"/>
              <w:bottom w:val="single" w:sz="4" w:space="0" w:color="auto"/>
              <w:right w:val="single" w:sz="4" w:space="0" w:color="auto"/>
            </w:tcBorders>
            <w:shd w:val="clear" w:color="auto" w:fill="auto"/>
            <w:noWrap/>
            <w:hideMark/>
          </w:tcPr>
          <w:p w14:paraId="6DAB2B61"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Pedro</w:t>
            </w:r>
          </w:p>
        </w:tc>
        <w:tc>
          <w:tcPr>
            <w:tcW w:w="2593" w:type="dxa"/>
            <w:gridSpan w:val="2"/>
            <w:tcBorders>
              <w:top w:val="single" w:sz="4" w:space="0" w:color="B2B2B2"/>
              <w:left w:val="single" w:sz="4" w:space="0" w:color="B2B2B2"/>
              <w:bottom w:val="single" w:sz="4" w:space="0" w:color="B2B2B2"/>
              <w:right w:val="single" w:sz="4" w:space="0" w:color="B2B2B2"/>
            </w:tcBorders>
            <w:shd w:val="clear" w:color="auto" w:fill="DEEAF6"/>
            <w:hideMark/>
          </w:tcPr>
          <w:p w14:paraId="5AAC1B8D"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Version</w:t>
            </w:r>
          </w:p>
        </w:tc>
        <w:tc>
          <w:tcPr>
            <w:tcW w:w="7781" w:type="dxa"/>
            <w:gridSpan w:val="3"/>
            <w:tcBorders>
              <w:top w:val="single" w:sz="4" w:space="0" w:color="auto"/>
              <w:left w:val="nil"/>
              <w:bottom w:val="single" w:sz="4" w:space="0" w:color="auto"/>
              <w:right w:val="single" w:sz="4" w:space="0" w:color="000000"/>
            </w:tcBorders>
            <w:shd w:val="clear" w:color="auto" w:fill="auto"/>
            <w:noWrap/>
            <w:hideMark/>
          </w:tcPr>
          <w:p w14:paraId="17A9DF0B"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3.0</w:t>
            </w:r>
          </w:p>
        </w:tc>
      </w:tr>
      <w:tr w:rsidR="00012B6E" w:rsidRPr="00012B6E" w14:paraId="7BAB5C1A" w14:textId="77777777" w:rsidTr="006F090F">
        <w:trPr>
          <w:trHeight w:val="295"/>
        </w:trPr>
        <w:tc>
          <w:tcPr>
            <w:tcW w:w="1296" w:type="dxa"/>
            <w:tcBorders>
              <w:top w:val="nil"/>
              <w:left w:val="nil"/>
              <w:bottom w:val="nil"/>
              <w:right w:val="nil"/>
            </w:tcBorders>
            <w:shd w:val="clear" w:color="auto" w:fill="auto"/>
            <w:hideMark/>
          </w:tcPr>
          <w:p w14:paraId="7345D4D2"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hideMark/>
          </w:tcPr>
          <w:p w14:paraId="590266C3"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hideMark/>
          </w:tcPr>
          <w:p w14:paraId="4C2D2506"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7AF23D61"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3A29A926"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6B4AFAD5"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6483" w:type="dxa"/>
            <w:gridSpan w:val="2"/>
            <w:tcBorders>
              <w:top w:val="nil"/>
              <w:left w:val="nil"/>
              <w:bottom w:val="nil"/>
              <w:right w:val="nil"/>
            </w:tcBorders>
            <w:shd w:val="clear" w:color="auto" w:fill="auto"/>
            <w:hideMark/>
          </w:tcPr>
          <w:p w14:paraId="3685AA07"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236" w:type="dxa"/>
            <w:tcBorders>
              <w:top w:val="nil"/>
              <w:left w:val="nil"/>
              <w:bottom w:val="nil"/>
              <w:right w:val="nil"/>
            </w:tcBorders>
            <w:shd w:val="clear" w:color="auto" w:fill="auto"/>
            <w:hideMark/>
          </w:tcPr>
          <w:p w14:paraId="40D890B4"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4F343224"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2074665F"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2C881571"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r>
      <w:tr w:rsidR="00012B6E" w:rsidRPr="00012B6E" w14:paraId="05276099" w14:textId="77777777" w:rsidTr="00012B6E">
        <w:trPr>
          <w:gridAfter w:val="5"/>
          <w:wAfter w:w="8018" w:type="dxa"/>
          <w:trHeight w:val="295"/>
        </w:trPr>
        <w:tc>
          <w:tcPr>
            <w:tcW w:w="2911" w:type="dxa"/>
            <w:gridSpan w:val="2"/>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77F9394B"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Date Tested</w:t>
            </w:r>
          </w:p>
        </w:tc>
        <w:tc>
          <w:tcPr>
            <w:tcW w:w="291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2F17E929"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7-Oct-2022</w:t>
            </w:r>
          </w:p>
        </w:tc>
        <w:tc>
          <w:tcPr>
            <w:tcW w:w="2594" w:type="dxa"/>
            <w:gridSpan w:val="2"/>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43588790"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Test Case (Pass/Fail/Not Executed)</w:t>
            </w:r>
          </w:p>
        </w:tc>
        <w:tc>
          <w:tcPr>
            <w:tcW w:w="259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6556599"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Pass</w:t>
            </w:r>
          </w:p>
        </w:tc>
      </w:tr>
      <w:tr w:rsidR="00012B6E" w:rsidRPr="00012B6E" w14:paraId="01EA06FB" w14:textId="77777777" w:rsidTr="006F090F">
        <w:trPr>
          <w:trHeight w:val="295"/>
        </w:trPr>
        <w:tc>
          <w:tcPr>
            <w:tcW w:w="1296" w:type="dxa"/>
            <w:tcBorders>
              <w:top w:val="nil"/>
              <w:left w:val="nil"/>
              <w:bottom w:val="nil"/>
              <w:right w:val="nil"/>
            </w:tcBorders>
            <w:shd w:val="clear" w:color="auto" w:fill="auto"/>
            <w:hideMark/>
          </w:tcPr>
          <w:p w14:paraId="52B18208"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hideMark/>
          </w:tcPr>
          <w:p w14:paraId="7ED64C70"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hideMark/>
          </w:tcPr>
          <w:p w14:paraId="7E3F553A"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5EB58BAD"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75BC648E"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576A8D53"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6483" w:type="dxa"/>
            <w:gridSpan w:val="2"/>
            <w:tcBorders>
              <w:top w:val="nil"/>
              <w:left w:val="nil"/>
              <w:bottom w:val="nil"/>
              <w:right w:val="nil"/>
            </w:tcBorders>
            <w:shd w:val="clear" w:color="auto" w:fill="auto"/>
            <w:hideMark/>
          </w:tcPr>
          <w:p w14:paraId="2DBC9F2A"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236" w:type="dxa"/>
            <w:tcBorders>
              <w:top w:val="nil"/>
              <w:left w:val="nil"/>
              <w:bottom w:val="nil"/>
              <w:right w:val="nil"/>
            </w:tcBorders>
            <w:shd w:val="clear" w:color="auto" w:fill="auto"/>
            <w:hideMark/>
          </w:tcPr>
          <w:p w14:paraId="3832EB52"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147A7332"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38A206CD"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3AEBC4CF"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r>
      <w:tr w:rsidR="00012B6E" w:rsidRPr="00012B6E" w14:paraId="312E2CE1" w14:textId="77777777" w:rsidTr="00012B6E">
        <w:trPr>
          <w:gridAfter w:val="4"/>
          <w:wAfter w:w="4127" w:type="dxa"/>
          <w:trHeight w:val="295"/>
        </w:trPr>
        <w:tc>
          <w:tcPr>
            <w:tcW w:w="1296" w:type="dxa"/>
            <w:tcBorders>
              <w:top w:val="single" w:sz="4" w:space="0" w:color="B2B2B2"/>
              <w:left w:val="single" w:sz="4" w:space="0" w:color="B2B2B2"/>
              <w:bottom w:val="single" w:sz="4" w:space="0" w:color="B2B2B2"/>
              <w:right w:val="single" w:sz="4" w:space="0" w:color="B2B2B2"/>
            </w:tcBorders>
            <w:shd w:val="clear" w:color="auto" w:fill="DEEAF6"/>
            <w:hideMark/>
          </w:tcPr>
          <w:p w14:paraId="0A1A6D21"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S #</w:t>
            </w:r>
          </w:p>
        </w:tc>
        <w:tc>
          <w:tcPr>
            <w:tcW w:w="4526" w:type="dxa"/>
            <w:gridSpan w:val="3"/>
            <w:tcBorders>
              <w:top w:val="single" w:sz="4" w:space="0" w:color="B2B2B2"/>
              <w:left w:val="nil"/>
              <w:bottom w:val="single" w:sz="4" w:space="0" w:color="B2B2B2"/>
              <w:right w:val="single" w:sz="4" w:space="0" w:color="B2B2B2"/>
            </w:tcBorders>
            <w:shd w:val="clear" w:color="auto" w:fill="DEEAF6"/>
            <w:hideMark/>
          </w:tcPr>
          <w:p w14:paraId="32D94955"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Prerequisites:</w:t>
            </w:r>
          </w:p>
        </w:tc>
        <w:tc>
          <w:tcPr>
            <w:tcW w:w="1296" w:type="dxa"/>
            <w:tcBorders>
              <w:top w:val="nil"/>
              <w:left w:val="nil"/>
              <w:bottom w:val="nil"/>
              <w:right w:val="nil"/>
            </w:tcBorders>
            <w:shd w:val="clear" w:color="auto" w:fill="auto"/>
            <w:hideMark/>
          </w:tcPr>
          <w:p w14:paraId="54DF1125" w14:textId="77777777" w:rsidR="00012B6E" w:rsidRPr="00012B6E" w:rsidRDefault="00012B6E" w:rsidP="00012B6E">
            <w:pPr>
              <w:widowControl/>
              <w:autoSpaceDE/>
              <w:autoSpaceDN/>
              <w:spacing w:line="240" w:lineRule="auto"/>
              <w:jc w:val="left"/>
              <w:rPr>
                <w:rFonts w:ascii="Calibri" w:eastAsia="Times New Roman" w:hAnsi="Calibri" w:cs="Calibri"/>
                <w:b/>
                <w:bCs/>
                <w:sz w:val="22"/>
                <w:lang w:val="en-GB" w:eastAsia="en-GB"/>
              </w:rPr>
            </w:pPr>
          </w:p>
        </w:tc>
        <w:tc>
          <w:tcPr>
            <w:tcW w:w="1298" w:type="dxa"/>
            <w:tcBorders>
              <w:top w:val="single" w:sz="4" w:space="0" w:color="B2B2B2"/>
              <w:left w:val="single" w:sz="4" w:space="0" w:color="B2B2B2"/>
              <w:bottom w:val="single" w:sz="4" w:space="0" w:color="B2B2B2"/>
              <w:right w:val="single" w:sz="4" w:space="0" w:color="B2B2B2"/>
            </w:tcBorders>
            <w:shd w:val="clear" w:color="auto" w:fill="DEEAF6"/>
            <w:noWrap/>
            <w:vAlign w:val="center"/>
            <w:hideMark/>
          </w:tcPr>
          <w:p w14:paraId="0CA189C8"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S #</w:t>
            </w:r>
          </w:p>
        </w:tc>
        <w:tc>
          <w:tcPr>
            <w:tcW w:w="6483" w:type="dxa"/>
            <w:gridSpan w:val="2"/>
            <w:tcBorders>
              <w:top w:val="single" w:sz="4" w:space="0" w:color="B2B2B2"/>
              <w:left w:val="nil"/>
              <w:bottom w:val="single" w:sz="4" w:space="0" w:color="B2B2B2"/>
              <w:right w:val="single" w:sz="4" w:space="0" w:color="B2B2B2"/>
            </w:tcBorders>
            <w:shd w:val="clear" w:color="auto" w:fill="DEEAF6"/>
            <w:noWrap/>
            <w:vAlign w:val="center"/>
            <w:hideMark/>
          </w:tcPr>
          <w:p w14:paraId="2C2F6478"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Test Data</w:t>
            </w:r>
          </w:p>
        </w:tc>
      </w:tr>
      <w:tr w:rsidR="00012B6E" w:rsidRPr="00012B6E" w14:paraId="6FF19EF8" w14:textId="77777777" w:rsidTr="006F090F">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hideMark/>
          </w:tcPr>
          <w:p w14:paraId="537C930C"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1</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6D220EFF"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proofErr w:type="spellStart"/>
            <w:r w:rsidRPr="00012B6E">
              <w:rPr>
                <w:rFonts w:ascii="Calibri" w:eastAsia="Times New Roman" w:hAnsi="Calibri" w:cs="Calibri"/>
                <w:sz w:val="22"/>
                <w:lang w:val="en-GB" w:eastAsia="en-GB"/>
              </w:rPr>
              <w:t>Powerbank</w:t>
            </w:r>
            <w:proofErr w:type="spellEnd"/>
            <w:r w:rsidRPr="00012B6E">
              <w:rPr>
                <w:rFonts w:ascii="Calibri" w:eastAsia="Times New Roman" w:hAnsi="Calibri" w:cs="Calibri"/>
                <w:sz w:val="22"/>
                <w:lang w:val="en-GB" w:eastAsia="en-GB"/>
              </w:rPr>
              <w:t xml:space="preserve"> fully charged</w:t>
            </w:r>
          </w:p>
        </w:tc>
        <w:tc>
          <w:tcPr>
            <w:tcW w:w="1296" w:type="dxa"/>
            <w:tcBorders>
              <w:top w:val="nil"/>
              <w:left w:val="nil"/>
              <w:bottom w:val="nil"/>
              <w:right w:val="nil"/>
            </w:tcBorders>
            <w:shd w:val="clear" w:color="auto" w:fill="auto"/>
            <w:hideMark/>
          </w:tcPr>
          <w:p w14:paraId="4EA62C18"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7F67E71"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1</w:t>
            </w:r>
          </w:p>
        </w:tc>
        <w:tc>
          <w:tcPr>
            <w:tcW w:w="6483" w:type="dxa"/>
            <w:gridSpan w:val="2"/>
            <w:tcBorders>
              <w:top w:val="single" w:sz="4" w:space="0" w:color="auto"/>
              <w:left w:val="nil"/>
              <w:bottom w:val="single" w:sz="4" w:space="0" w:color="auto"/>
              <w:right w:val="single" w:sz="4" w:space="0" w:color="000000"/>
            </w:tcBorders>
            <w:shd w:val="clear" w:color="auto" w:fill="auto"/>
            <w:vAlign w:val="center"/>
            <w:hideMark/>
          </w:tcPr>
          <w:p w14:paraId="265D9A35"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proofErr w:type="spellStart"/>
            <w:r w:rsidRPr="00012B6E">
              <w:rPr>
                <w:rFonts w:ascii="Calibri" w:eastAsia="Times New Roman" w:hAnsi="Calibri" w:cs="Calibri"/>
                <w:sz w:val="22"/>
                <w:lang w:val="en-GB" w:eastAsia="en-GB"/>
              </w:rPr>
              <w:t>TagName</w:t>
            </w:r>
            <w:proofErr w:type="spellEnd"/>
            <w:r w:rsidRPr="00012B6E">
              <w:rPr>
                <w:rFonts w:ascii="Calibri" w:eastAsia="Times New Roman" w:hAnsi="Calibri" w:cs="Calibri"/>
                <w:sz w:val="22"/>
                <w:lang w:val="en-GB" w:eastAsia="en-GB"/>
              </w:rPr>
              <w:t xml:space="preserve"> = tagT12</w:t>
            </w:r>
          </w:p>
        </w:tc>
      </w:tr>
      <w:tr w:rsidR="00012B6E" w:rsidRPr="00012B6E" w14:paraId="1AF44180"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hideMark/>
          </w:tcPr>
          <w:p w14:paraId="236C8762"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2</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159274AD"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Tag data saved in the flash memory</w:t>
            </w:r>
          </w:p>
        </w:tc>
        <w:tc>
          <w:tcPr>
            <w:tcW w:w="1296" w:type="dxa"/>
            <w:tcBorders>
              <w:top w:val="nil"/>
              <w:left w:val="nil"/>
              <w:bottom w:val="nil"/>
              <w:right w:val="nil"/>
            </w:tcBorders>
            <w:shd w:val="clear" w:color="auto" w:fill="auto"/>
            <w:hideMark/>
          </w:tcPr>
          <w:p w14:paraId="2E92BB8F"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single" w:sz="4" w:space="0" w:color="auto"/>
              <w:bottom w:val="single" w:sz="4" w:space="0" w:color="auto"/>
              <w:right w:val="single" w:sz="4" w:space="0" w:color="auto"/>
            </w:tcBorders>
            <w:shd w:val="clear" w:color="auto" w:fill="auto"/>
            <w:vAlign w:val="center"/>
            <w:hideMark/>
          </w:tcPr>
          <w:p w14:paraId="4E3224F4"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2</w:t>
            </w:r>
          </w:p>
        </w:tc>
        <w:tc>
          <w:tcPr>
            <w:tcW w:w="6483" w:type="dxa"/>
            <w:gridSpan w:val="2"/>
            <w:tcBorders>
              <w:top w:val="single" w:sz="4" w:space="0" w:color="auto"/>
              <w:left w:val="nil"/>
              <w:bottom w:val="single" w:sz="4" w:space="0" w:color="auto"/>
              <w:right w:val="single" w:sz="4" w:space="0" w:color="000000"/>
            </w:tcBorders>
            <w:shd w:val="clear" w:color="auto" w:fill="auto"/>
            <w:vAlign w:val="center"/>
            <w:hideMark/>
          </w:tcPr>
          <w:p w14:paraId="74C093D5"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proofErr w:type="spellStart"/>
            <w:r w:rsidRPr="00012B6E">
              <w:rPr>
                <w:rFonts w:ascii="Calibri" w:eastAsia="Times New Roman" w:hAnsi="Calibri" w:cs="Calibri"/>
                <w:sz w:val="22"/>
                <w:lang w:val="en-GB" w:eastAsia="en-GB"/>
              </w:rPr>
              <w:t>WIFIinterval</w:t>
            </w:r>
            <w:proofErr w:type="spellEnd"/>
            <w:r w:rsidRPr="00012B6E">
              <w:rPr>
                <w:rFonts w:ascii="Calibri" w:eastAsia="Times New Roman" w:hAnsi="Calibri" w:cs="Calibri"/>
                <w:sz w:val="22"/>
                <w:lang w:val="en-GB" w:eastAsia="en-GB"/>
              </w:rPr>
              <w:t xml:space="preserve"> = 0</w:t>
            </w:r>
          </w:p>
        </w:tc>
      </w:tr>
      <w:tr w:rsidR="00012B6E" w:rsidRPr="00012B6E" w14:paraId="1E1C487D"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hideMark/>
          </w:tcPr>
          <w:p w14:paraId="27818D5D"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3</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3018F5AA"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Internet Access</w:t>
            </w:r>
          </w:p>
        </w:tc>
        <w:tc>
          <w:tcPr>
            <w:tcW w:w="1296" w:type="dxa"/>
            <w:tcBorders>
              <w:top w:val="nil"/>
              <w:left w:val="nil"/>
              <w:bottom w:val="nil"/>
              <w:right w:val="nil"/>
            </w:tcBorders>
            <w:shd w:val="clear" w:color="auto" w:fill="auto"/>
            <w:hideMark/>
          </w:tcPr>
          <w:p w14:paraId="48953C2C"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single" w:sz="4" w:space="0" w:color="auto"/>
              <w:bottom w:val="single" w:sz="4" w:space="0" w:color="auto"/>
              <w:right w:val="single" w:sz="4" w:space="0" w:color="auto"/>
            </w:tcBorders>
            <w:shd w:val="clear" w:color="auto" w:fill="auto"/>
            <w:vAlign w:val="center"/>
            <w:hideMark/>
          </w:tcPr>
          <w:p w14:paraId="20322D6B"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3</w:t>
            </w:r>
          </w:p>
        </w:tc>
        <w:tc>
          <w:tcPr>
            <w:tcW w:w="6483" w:type="dxa"/>
            <w:gridSpan w:val="2"/>
            <w:tcBorders>
              <w:top w:val="single" w:sz="4" w:space="0" w:color="auto"/>
              <w:left w:val="nil"/>
              <w:bottom w:val="single" w:sz="4" w:space="0" w:color="auto"/>
              <w:right w:val="single" w:sz="4" w:space="0" w:color="000000"/>
            </w:tcBorders>
            <w:shd w:val="clear" w:color="auto" w:fill="auto"/>
            <w:vAlign w:val="center"/>
            <w:hideMark/>
          </w:tcPr>
          <w:p w14:paraId="400515A6"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proofErr w:type="spellStart"/>
            <w:r w:rsidRPr="00012B6E">
              <w:rPr>
                <w:rFonts w:ascii="Calibri" w:eastAsia="Times New Roman" w:hAnsi="Calibri" w:cs="Calibri"/>
                <w:sz w:val="22"/>
                <w:lang w:val="en-GB" w:eastAsia="en-GB"/>
              </w:rPr>
              <w:t>BLEinterval</w:t>
            </w:r>
            <w:proofErr w:type="spellEnd"/>
            <w:r w:rsidRPr="00012B6E">
              <w:rPr>
                <w:rFonts w:ascii="Calibri" w:eastAsia="Times New Roman" w:hAnsi="Calibri" w:cs="Calibri"/>
                <w:sz w:val="22"/>
                <w:lang w:val="en-GB" w:eastAsia="en-GB"/>
              </w:rPr>
              <w:t xml:space="preserve"> = -1</w:t>
            </w:r>
          </w:p>
        </w:tc>
      </w:tr>
      <w:tr w:rsidR="00012B6E" w:rsidRPr="00012B6E" w14:paraId="1AD52007" w14:textId="77777777" w:rsidTr="006F090F">
        <w:trPr>
          <w:gridAfter w:val="7"/>
          <w:wAfter w:w="11908" w:type="dxa"/>
          <w:trHeight w:val="295"/>
        </w:trPr>
        <w:tc>
          <w:tcPr>
            <w:tcW w:w="1296" w:type="dxa"/>
            <w:tcBorders>
              <w:top w:val="nil"/>
              <w:left w:val="single" w:sz="4" w:space="0" w:color="auto"/>
              <w:bottom w:val="single" w:sz="4" w:space="0" w:color="auto"/>
              <w:right w:val="single" w:sz="4" w:space="0" w:color="auto"/>
            </w:tcBorders>
            <w:shd w:val="clear" w:color="auto" w:fill="auto"/>
            <w:hideMark/>
          </w:tcPr>
          <w:p w14:paraId="3E15AC51"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4</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60806F26"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Webserver online</w:t>
            </w:r>
          </w:p>
        </w:tc>
        <w:tc>
          <w:tcPr>
            <w:tcW w:w="1296" w:type="dxa"/>
            <w:tcBorders>
              <w:top w:val="nil"/>
              <w:left w:val="nil"/>
              <w:bottom w:val="nil"/>
              <w:right w:val="nil"/>
            </w:tcBorders>
            <w:shd w:val="clear" w:color="auto" w:fill="auto"/>
            <w:hideMark/>
          </w:tcPr>
          <w:p w14:paraId="3A34E8D6"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r>
      <w:tr w:rsidR="00012B6E" w:rsidRPr="00012B6E" w14:paraId="70058307" w14:textId="77777777" w:rsidTr="006F090F">
        <w:trPr>
          <w:trHeight w:val="295"/>
        </w:trPr>
        <w:tc>
          <w:tcPr>
            <w:tcW w:w="1296" w:type="dxa"/>
            <w:tcBorders>
              <w:top w:val="nil"/>
              <w:left w:val="nil"/>
              <w:bottom w:val="nil"/>
              <w:right w:val="nil"/>
            </w:tcBorders>
            <w:shd w:val="clear" w:color="auto" w:fill="auto"/>
            <w:hideMark/>
          </w:tcPr>
          <w:p w14:paraId="7D3A6E8D"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hideMark/>
          </w:tcPr>
          <w:p w14:paraId="45B01866"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hideMark/>
          </w:tcPr>
          <w:p w14:paraId="0FA4E097"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4348CB09"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5AA1EB5D"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10CF397C"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6483" w:type="dxa"/>
            <w:gridSpan w:val="2"/>
            <w:tcBorders>
              <w:top w:val="nil"/>
              <w:left w:val="nil"/>
              <w:bottom w:val="nil"/>
              <w:right w:val="nil"/>
            </w:tcBorders>
            <w:shd w:val="clear" w:color="auto" w:fill="auto"/>
            <w:hideMark/>
          </w:tcPr>
          <w:p w14:paraId="78DD16B2"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236" w:type="dxa"/>
            <w:tcBorders>
              <w:top w:val="nil"/>
              <w:left w:val="nil"/>
              <w:bottom w:val="nil"/>
              <w:right w:val="nil"/>
            </w:tcBorders>
            <w:shd w:val="clear" w:color="auto" w:fill="auto"/>
            <w:hideMark/>
          </w:tcPr>
          <w:p w14:paraId="54BCA3E6"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63E8847F"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6A2FE316"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4A27B2DC"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r>
      <w:tr w:rsidR="00012B6E" w:rsidRPr="00454C63" w14:paraId="116B49DA" w14:textId="77777777" w:rsidTr="00012B6E">
        <w:trPr>
          <w:trHeight w:val="295"/>
        </w:trPr>
        <w:tc>
          <w:tcPr>
            <w:tcW w:w="1296" w:type="dxa"/>
            <w:tcBorders>
              <w:top w:val="single" w:sz="4" w:space="0" w:color="B2B2B2"/>
              <w:left w:val="single" w:sz="4" w:space="0" w:color="B2B2B2"/>
              <w:bottom w:val="single" w:sz="4" w:space="0" w:color="B2B2B2"/>
              <w:right w:val="single" w:sz="4" w:space="0" w:color="B2B2B2"/>
            </w:tcBorders>
            <w:shd w:val="clear" w:color="auto" w:fill="DEEAF6"/>
            <w:noWrap/>
            <w:hideMark/>
          </w:tcPr>
          <w:p w14:paraId="1E808CF8" w14:textId="77777777" w:rsidR="00012B6E" w:rsidRPr="00012B6E" w:rsidRDefault="00012B6E" w:rsidP="00012B6E">
            <w:pPr>
              <w:widowControl/>
              <w:autoSpaceDE/>
              <w:autoSpaceDN/>
              <w:spacing w:line="240" w:lineRule="auto"/>
              <w:jc w:val="left"/>
              <w:rPr>
                <w:rFonts w:ascii="Calibri" w:eastAsia="Times New Roman" w:hAnsi="Calibri" w:cs="Calibri"/>
                <w:b/>
                <w:bCs/>
                <w:sz w:val="22"/>
                <w:u w:val="single"/>
                <w:lang w:val="en-GB" w:eastAsia="en-GB"/>
              </w:rPr>
            </w:pPr>
            <w:r w:rsidRPr="00012B6E">
              <w:rPr>
                <w:rFonts w:ascii="Calibri" w:eastAsia="Times New Roman" w:hAnsi="Calibri" w:cs="Calibri"/>
                <w:b/>
                <w:bCs/>
                <w:sz w:val="22"/>
                <w:u w:val="single"/>
                <w:lang w:val="en-GB" w:eastAsia="en-GB"/>
              </w:rPr>
              <w:t>Test Scenario</w:t>
            </w:r>
          </w:p>
        </w:tc>
        <w:tc>
          <w:tcPr>
            <w:tcW w:w="13603" w:type="dxa"/>
            <w:gridSpan w:val="7"/>
            <w:tcBorders>
              <w:top w:val="nil"/>
              <w:left w:val="nil"/>
              <w:bottom w:val="nil"/>
              <w:right w:val="nil"/>
            </w:tcBorders>
            <w:shd w:val="clear" w:color="auto" w:fill="auto"/>
            <w:noWrap/>
            <w:hideMark/>
          </w:tcPr>
          <w:p w14:paraId="44ACCF73"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r w:rsidRPr="00012B6E">
              <w:rPr>
                <w:rFonts w:ascii="Calibri" w:eastAsia="Times New Roman" w:hAnsi="Calibri" w:cs="Calibri"/>
                <w:sz w:val="22"/>
                <w:lang w:val="en-GB" w:eastAsia="en-GB"/>
              </w:rPr>
              <w:t xml:space="preserve">A </w:t>
            </w:r>
            <w:proofErr w:type="spellStart"/>
            <w:r w:rsidRPr="00012B6E">
              <w:rPr>
                <w:rFonts w:ascii="Calibri" w:eastAsia="Times New Roman" w:hAnsi="Calibri" w:cs="Calibri"/>
                <w:sz w:val="22"/>
                <w:lang w:val="en-GB" w:eastAsia="en-GB"/>
              </w:rPr>
              <w:t>powerbank</w:t>
            </w:r>
            <w:proofErr w:type="spellEnd"/>
            <w:r w:rsidRPr="00012B6E">
              <w:rPr>
                <w:rFonts w:ascii="Calibri" w:eastAsia="Times New Roman" w:hAnsi="Calibri" w:cs="Calibri"/>
                <w:sz w:val="22"/>
                <w:lang w:val="en-GB" w:eastAsia="en-GB"/>
              </w:rPr>
              <w:t>-powered tag is left in an open environment with Internet Access, while the webserver is being monitored for the time at which the tag starts to post data and when it last posted data.</w:t>
            </w:r>
          </w:p>
        </w:tc>
        <w:tc>
          <w:tcPr>
            <w:tcW w:w="236" w:type="dxa"/>
            <w:tcBorders>
              <w:top w:val="nil"/>
              <w:left w:val="nil"/>
              <w:bottom w:val="nil"/>
              <w:right w:val="nil"/>
            </w:tcBorders>
            <w:shd w:val="clear" w:color="auto" w:fill="auto"/>
            <w:hideMark/>
          </w:tcPr>
          <w:p w14:paraId="349F41F3"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5CB1D294"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2CE866A9"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6AB734A3"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r>
      <w:tr w:rsidR="00012B6E" w:rsidRPr="00454C63" w14:paraId="12E508EA" w14:textId="77777777" w:rsidTr="006F090F">
        <w:trPr>
          <w:trHeight w:val="295"/>
        </w:trPr>
        <w:tc>
          <w:tcPr>
            <w:tcW w:w="1296" w:type="dxa"/>
            <w:tcBorders>
              <w:top w:val="nil"/>
              <w:left w:val="nil"/>
              <w:bottom w:val="nil"/>
              <w:right w:val="nil"/>
            </w:tcBorders>
            <w:shd w:val="clear" w:color="auto" w:fill="auto"/>
            <w:noWrap/>
            <w:vAlign w:val="bottom"/>
            <w:hideMark/>
          </w:tcPr>
          <w:p w14:paraId="5BFCF49A"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noWrap/>
            <w:vAlign w:val="bottom"/>
            <w:hideMark/>
          </w:tcPr>
          <w:p w14:paraId="1240B1EF"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noWrap/>
            <w:vAlign w:val="bottom"/>
            <w:hideMark/>
          </w:tcPr>
          <w:p w14:paraId="56F6C636"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noWrap/>
            <w:vAlign w:val="bottom"/>
            <w:hideMark/>
          </w:tcPr>
          <w:p w14:paraId="541EDBC9"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noWrap/>
            <w:vAlign w:val="bottom"/>
            <w:hideMark/>
          </w:tcPr>
          <w:p w14:paraId="3EE28383"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noWrap/>
            <w:vAlign w:val="bottom"/>
            <w:hideMark/>
          </w:tcPr>
          <w:p w14:paraId="12DC1C19"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6483" w:type="dxa"/>
            <w:gridSpan w:val="2"/>
            <w:tcBorders>
              <w:top w:val="nil"/>
              <w:left w:val="nil"/>
              <w:bottom w:val="nil"/>
              <w:right w:val="nil"/>
            </w:tcBorders>
            <w:shd w:val="clear" w:color="auto" w:fill="auto"/>
            <w:noWrap/>
            <w:vAlign w:val="bottom"/>
            <w:hideMark/>
          </w:tcPr>
          <w:p w14:paraId="212EA6F4"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236" w:type="dxa"/>
            <w:tcBorders>
              <w:top w:val="nil"/>
              <w:left w:val="nil"/>
              <w:bottom w:val="nil"/>
              <w:right w:val="nil"/>
            </w:tcBorders>
            <w:shd w:val="clear" w:color="auto" w:fill="auto"/>
            <w:noWrap/>
            <w:vAlign w:val="bottom"/>
            <w:hideMark/>
          </w:tcPr>
          <w:p w14:paraId="15C79724"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noWrap/>
            <w:vAlign w:val="bottom"/>
            <w:hideMark/>
          </w:tcPr>
          <w:p w14:paraId="24FDF1E8"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noWrap/>
            <w:vAlign w:val="bottom"/>
            <w:hideMark/>
          </w:tcPr>
          <w:p w14:paraId="3D36231A"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noWrap/>
            <w:vAlign w:val="bottom"/>
            <w:hideMark/>
          </w:tcPr>
          <w:p w14:paraId="60ED83C5"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r>
      <w:tr w:rsidR="00012B6E" w:rsidRPr="00454C63" w14:paraId="1FB76872" w14:textId="77777777" w:rsidTr="00012B6E">
        <w:trPr>
          <w:gridAfter w:val="4"/>
          <w:wAfter w:w="4127" w:type="dxa"/>
          <w:trHeight w:val="472"/>
        </w:trPr>
        <w:tc>
          <w:tcPr>
            <w:tcW w:w="1296" w:type="dxa"/>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7793C582"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Step #</w:t>
            </w:r>
          </w:p>
        </w:tc>
        <w:tc>
          <w:tcPr>
            <w:tcW w:w="3229" w:type="dxa"/>
            <w:gridSpan w:val="2"/>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7B0CF785"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Step Details</w:t>
            </w:r>
          </w:p>
        </w:tc>
        <w:tc>
          <w:tcPr>
            <w:tcW w:w="2593" w:type="dxa"/>
            <w:gridSpan w:val="2"/>
            <w:vMerge w:val="restart"/>
            <w:tcBorders>
              <w:top w:val="single" w:sz="4" w:space="0" w:color="B2B2B2"/>
              <w:left w:val="single" w:sz="4" w:space="0" w:color="B2B2B2"/>
              <w:bottom w:val="single" w:sz="4" w:space="0" w:color="B2B2B2"/>
              <w:right w:val="single" w:sz="4" w:space="0" w:color="B2B2B2"/>
            </w:tcBorders>
            <w:shd w:val="clear" w:color="auto" w:fill="DEEAF6"/>
            <w:noWrap/>
            <w:vAlign w:val="center"/>
            <w:hideMark/>
          </w:tcPr>
          <w:p w14:paraId="3B80ADB7"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Expected Results</w:t>
            </w:r>
          </w:p>
        </w:tc>
        <w:tc>
          <w:tcPr>
            <w:tcW w:w="3890" w:type="dxa"/>
            <w:gridSpan w:val="2"/>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52951DD2"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Actual Results</w:t>
            </w:r>
          </w:p>
        </w:tc>
        <w:tc>
          <w:tcPr>
            <w:tcW w:w="3891" w:type="dxa"/>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3DA5E10C"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Pass / Fail / Not executed / Suspended</w:t>
            </w:r>
          </w:p>
        </w:tc>
      </w:tr>
      <w:tr w:rsidR="00012B6E" w:rsidRPr="00454C63" w14:paraId="1A80B30A" w14:textId="77777777" w:rsidTr="00012B6E">
        <w:trPr>
          <w:gridAfter w:val="4"/>
          <w:wAfter w:w="4127" w:type="dxa"/>
          <w:trHeight w:val="472"/>
        </w:trPr>
        <w:tc>
          <w:tcPr>
            <w:tcW w:w="1296" w:type="dxa"/>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5A2EA425" w14:textId="77777777" w:rsidR="00012B6E" w:rsidRPr="00012B6E" w:rsidRDefault="00012B6E" w:rsidP="00012B6E">
            <w:pPr>
              <w:widowControl/>
              <w:autoSpaceDE/>
              <w:autoSpaceDN/>
              <w:spacing w:line="240" w:lineRule="auto"/>
              <w:jc w:val="left"/>
              <w:rPr>
                <w:rFonts w:ascii="Calibri" w:eastAsia="Times New Roman" w:hAnsi="Calibri" w:cs="Calibri"/>
                <w:b/>
                <w:bCs/>
                <w:sz w:val="22"/>
                <w:lang w:val="en-GB" w:eastAsia="en-GB"/>
              </w:rPr>
            </w:pPr>
          </w:p>
        </w:tc>
        <w:tc>
          <w:tcPr>
            <w:tcW w:w="3229" w:type="dxa"/>
            <w:gridSpan w:val="2"/>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4A5C0B43" w14:textId="77777777" w:rsidR="00012B6E" w:rsidRPr="00012B6E" w:rsidRDefault="00012B6E" w:rsidP="00012B6E">
            <w:pPr>
              <w:widowControl/>
              <w:autoSpaceDE/>
              <w:autoSpaceDN/>
              <w:spacing w:line="240" w:lineRule="auto"/>
              <w:jc w:val="left"/>
              <w:rPr>
                <w:rFonts w:ascii="Calibri" w:eastAsia="Times New Roman" w:hAnsi="Calibri" w:cs="Calibri"/>
                <w:b/>
                <w:bCs/>
                <w:sz w:val="22"/>
                <w:lang w:val="en-GB" w:eastAsia="en-GB"/>
              </w:rPr>
            </w:pPr>
          </w:p>
        </w:tc>
        <w:tc>
          <w:tcPr>
            <w:tcW w:w="2593" w:type="dxa"/>
            <w:gridSpan w:val="2"/>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4828F1CA" w14:textId="77777777" w:rsidR="00012B6E" w:rsidRPr="00012B6E" w:rsidRDefault="00012B6E" w:rsidP="00012B6E">
            <w:pPr>
              <w:widowControl/>
              <w:autoSpaceDE/>
              <w:autoSpaceDN/>
              <w:spacing w:line="240" w:lineRule="auto"/>
              <w:jc w:val="left"/>
              <w:rPr>
                <w:rFonts w:ascii="Calibri" w:eastAsia="Times New Roman" w:hAnsi="Calibri" w:cs="Calibri"/>
                <w:b/>
                <w:bCs/>
                <w:sz w:val="22"/>
                <w:lang w:val="en-GB" w:eastAsia="en-GB"/>
              </w:rPr>
            </w:pPr>
          </w:p>
        </w:tc>
        <w:tc>
          <w:tcPr>
            <w:tcW w:w="3890" w:type="dxa"/>
            <w:gridSpan w:val="2"/>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65D0B42A" w14:textId="77777777" w:rsidR="00012B6E" w:rsidRPr="00012B6E" w:rsidRDefault="00012B6E" w:rsidP="00012B6E">
            <w:pPr>
              <w:widowControl/>
              <w:autoSpaceDE/>
              <w:autoSpaceDN/>
              <w:spacing w:line="240" w:lineRule="auto"/>
              <w:jc w:val="left"/>
              <w:rPr>
                <w:rFonts w:ascii="Calibri" w:eastAsia="Times New Roman" w:hAnsi="Calibri" w:cs="Calibri"/>
                <w:b/>
                <w:bCs/>
                <w:sz w:val="22"/>
                <w:lang w:val="en-GB" w:eastAsia="en-GB"/>
              </w:rPr>
            </w:pPr>
          </w:p>
        </w:tc>
        <w:tc>
          <w:tcPr>
            <w:tcW w:w="3891" w:type="dxa"/>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129C8AAC" w14:textId="77777777" w:rsidR="00012B6E" w:rsidRPr="00012B6E" w:rsidRDefault="00012B6E" w:rsidP="00012B6E">
            <w:pPr>
              <w:widowControl/>
              <w:autoSpaceDE/>
              <w:autoSpaceDN/>
              <w:spacing w:line="240" w:lineRule="auto"/>
              <w:jc w:val="left"/>
              <w:rPr>
                <w:rFonts w:ascii="Calibri" w:eastAsia="Times New Roman" w:hAnsi="Calibri" w:cs="Calibri"/>
                <w:b/>
                <w:bCs/>
                <w:sz w:val="22"/>
                <w:lang w:val="en-GB" w:eastAsia="en-GB"/>
              </w:rPr>
            </w:pPr>
          </w:p>
        </w:tc>
      </w:tr>
      <w:tr w:rsidR="00012B6E" w:rsidRPr="00012B6E" w14:paraId="64DF52D7" w14:textId="77777777" w:rsidTr="006F090F">
        <w:trPr>
          <w:gridAfter w:val="4"/>
          <w:wAfter w:w="4127" w:type="dxa"/>
          <w:trHeight w:val="573"/>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6615635"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1</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6F350558"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 xml:space="preserve">Connect the Tag to the </w:t>
            </w:r>
            <w:proofErr w:type="spellStart"/>
            <w:r w:rsidRPr="00012B6E">
              <w:rPr>
                <w:rFonts w:ascii="Calibri" w:eastAsia="Times New Roman" w:hAnsi="Calibri" w:cs="Calibri"/>
                <w:sz w:val="22"/>
                <w:lang w:val="en-GB" w:eastAsia="en-GB"/>
              </w:rPr>
              <w:t>Powerbank</w:t>
            </w:r>
            <w:proofErr w:type="spellEnd"/>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601AF5DB"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 xml:space="preserve">The </w:t>
            </w:r>
            <w:proofErr w:type="spellStart"/>
            <w:r w:rsidRPr="00012B6E">
              <w:rPr>
                <w:rFonts w:ascii="Calibri" w:eastAsia="Times New Roman" w:hAnsi="Calibri" w:cs="Calibri"/>
                <w:sz w:val="22"/>
                <w:lang w:val="en-GB" w:eastAsia="en-GB"/>
              </w:rPr>
              <w:t>powerbank</w:t>
            </w:r>
            <w:proofErr w:type="spellEnd"/>
            <w:r w:rsidRPr="00012B6E">
              <w:rPr>
                <w:rFonts w:ascii="Calibri" w:eastAsia="Times New Roman" w:hAnsi="Calibri" w:cs="Calibri"/>
                <w:sz w:val="22"/>
                <w:lang w:val="en-GB" w:eastAsia="en-GB"/>
              </w:rPr>
              <w:t xml:space="preserve"> turns blue when it is working</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0556BA30"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6B317EEE"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Pass</w:t>
            </w:r>
          </w:p>
        </w:tc>
      </w:tr>
      <w:tr w:rsidR="00012B6E" w:rsidRPr="00012B6E" w14:paraId="6DEB268E"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6679EEF9"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2</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6ED1C3BC"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Navigate to http://ils.dsi.uminho.pt/viewData</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004EF81D"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Site should open</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70912AE7"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0C27CCDE"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Pass</w:t>
            </w:r>
          </w:p>
        </w:tc>
      </w:tr>
      <w:tr w:rsidR="00012B6E" w:rsidRPr="00012B6E" w14:paraId="25FEF592"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7133017B"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3</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4CCCBB1A"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 xml:space="preserve">Enter </w:t>
            </w:r>
            <w:proofErr w:type="spellStart"/>
            <w:r w:rsidRPr="00012B6E">
              <w:rPr>
                <w:rFonts w:ascii="Calibri" w:eastAsia="Times New Roman" w:hAnsi="Calibri" w:cs="Calibri"/>
                <w:sz w:val="22"/>
                <w:lang w:val="en-GB" w:eastAsia="en-GB"/>
              </w:rPr>
              <w:t>TagName</w:t>
            </w:r>
            <w:proofErr w:type="spellEnd"/>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6532B22E"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Credential can be entered</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64EA7177"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110FCB82"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Pass</w:t>
            </w:r>
          </w:p>
        </w:tc>
      </w:tr>
      <w:tr w:rsidR="00012B6E" w:rsidRPr="00012B6E" w14:paraId="5B2A98CD"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411FB67C"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4</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78A881B8"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Click Submit</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73856567"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Initial tag data is displayed</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5F902078"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373A85C5"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Pass</w:t>
            </w:r>
          </w:p>
        </w:tc>
      </w:tr>
      <w:tr w:rsidR="00012B6E" w:rsidRPr="00012B6E" w14:paraId="55D251BF"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0C34E032"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 5</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63898AF8"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Record initial tag data</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2EA53DC3"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143F2A60"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2022-10-07 10:49:39</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564951C2"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Pass</w:t>
            </w:r>
          </w:p>
        </w:tc>
      </w:tr>
      <w:tr w:rsidR="00012B6E" w:rsidRPr="00012B6E" w14:paraId="41ECEAB3"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0096F72A"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 6</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3A94B384"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 xml:space="preserve">Wait until the </w:t>
            </w:r>
            <w:proofErr w:type="spellStart"/>
            <w:r w:rsidRPr="00012B6E">
              <w:rPr>
                <w:rFonts w:ascii="Calibri" w:eastAsia="Times New Roman" w:hAnsi="Calibri" w:cs="Calibri"/>
                <w:sz w:val="22"/>
                <w:lang w:val="en-GB" w:eastAsia="en-GB"/>
              </w:rPr>
              <w:t>powerbank</w:t>
            </w:r>
            <w:proofErr w:type="spellEnd"/>
            <w:r w:rsidRPr="00012B6E">
              <w:rPr>
                <w:rFonts w:ascii="Calibri" w:eastAsia="Times New Roman" w:hAnsi="Calibri" w:cs="Calibri"/>
                <w:sz w:val="22"/>
                <w:lang w:val="en-GB" w:eastAsia="en-GB"/>
              </w:rPr>
              <w:t xml:space="preserve"> is completely discharged</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75B79DB3"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proofErr w:type="spellStart"/>
            <w:r w:rsidRPr="00012B6E">
              <w:rPr>
                <w:rFonts w:ascii="Calibri" w:eastAsia="Times New Roman" w:hAnsi="Calibri" w:cs="Calibri"/>
                <w:sz w:val="22"/>
                <w:lang w:val="en-GB" w:eastAsia="en-GB"/>
              </w:rPr>
              <w:t>Powerbank</w:t>
            </w:r>
            <w:proofErr w:type="spellEnd"/>
            <w:r w:rsidRPr="00012B6E">
              <w:rPr>
                <w:rFonts w:ascii="Calibri" w:eastAsia="Times New Roman" w:hAnsi="Calibri" w:cs="Calibri"/>
                <w:sz w:val="22"/>
                <w:lang w:val="en-GB" w:eastAsia="en-GB"/>
              </w:rPr>
              <w:t xml:space="preserve"> stops displaying blue </w:t>
            </w:r>
            <w:proofErr w:type="spellStart"/>
            <w:r w:rsidRPr="00012B6E">
              <w:rPr>
                <w:rFonts w:ascii="Calibri" w:eastAsia="Times New Roman" w:hAnsi="Calibri" w:cs="Calibri"/>
                <w:sz w:val="22"/>
                <w:lang w:val="en-GB" w:eastAsia="en-GB"/>
              </w:rPr>
              <w:t>color</w:t>
            </w:r>
            <w:proofErr w:type="spellEnd"/>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2029E406"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021D87BC"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Pass</w:t>
            </w:r>
          </w:p>
        </w:tc>
      </w:tr>
      <w:tr w:rsidR="00012B6E" w:rsidRPr="00012B6E" w14:paraId="5362672C" w14:textId="77777777" w:rsidTr="006F090F">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tcPr>
          <w:p w14:paraId="38F49FBC"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7</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1BA0BD73"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Click Submit</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0090A991"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Final tag data is displayed</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48C5C969"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66CCA1A7"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Pass</w:t>
            </w:r>
          </w:p>
        </w:tc>
      </w:tr>
      <w:tr w:rsidR="00012B6E" w:rsidRPr="00012B6E" w14:paraId="567BE723" w14:textId="77777777" w:rsidTr="006F090F">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tcPr>
          <w:p w14:paraId="011CE538"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8</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4C924DD7"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Record final tag data</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23C1094D"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3F8E85E5"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2022-10-07 15:50:46</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59B38180"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Pass</w:t>
            </w:r>
          </w:p>
        </w:tc>
      </w:tr>
      <w:tr w:rsidR="00012B6E" w:rsidRPr="00012B6E" w14:paraId="4C682173" w14:textId="77777777" w:rsidTr="006F090F">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tcPr>
          <w:p w14:paraId="6A5F092C"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9</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5AEFC68F"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Calculate tag’s execution time</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3BA1332B"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3234BC95"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5 hours 1 minute 7 seconds</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2C33704E"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Pass</w:t>
            </w:r>
          </w:p>
        </w:tc>
      </w:tr>
    </w:tbl>
    <w:p w14:paraId="5EE48D48" w14:textId="10612392" w:rsidR="00012B6E" w:rsidRDefault="00012B6E" w:rsidP="00CF0A1D">
      <w:pPr>
        <w:pStyle w:val="Corpodetexto"/>
        <w:rPr>
          <w:lang w:val="en-GB"/>
        </w:rPr>
      </w:pPr>
    </w:p>
    <w:p w14:paraId="799E48AA" w14:textId="0FA85198" w:rsidR="00012B6E" w:rsidRDefault="00012B6E" w:rsidP="00CF0A1D">
      <w:pPr>
        <w:pStyle w:val="Corpodetexto"/>
        <w:rPr>
          <w:lang w:val="en-GB"/>
        </w:rPr>
      </w:pPr>
      <w:r>
        <w:rPr>
          <w:noProof/>
        </w:rPr>
        <w:drawing>
          <wp:inline distT="0" distB="0" distL="0" distR="0" wp14:anchorId="19698620" wp14:editId="0B352402">
            <wp:extent cx="9105900" cy="3559175"/>
            <wp:effectExtent l="0" t="0" r="0" b="3175"/>
            <wp:docPr id="166" name="Chart 166">
              <a:extLst xmlns:a="http://schemas.openxmlformats.org/drawingml/2006/main">
                <a:ext uri="{FF2B5EF4-FFF2-40B4-BE49-F238E27FC236}">
                  <a16:creationId xmlns:a16="http://schemas.microsoft.com/office/drawing/2014/main" id="{67EF28AB-BD7A-4544-BDA3-0AF224683B9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37"/>
              </a:graphicData>
            </a:graphic>
          </wp:inline>
        </w:drawing>
      </w:r>
    </w:p>
    <w:p w14:paraId="474EF601" w14:textId="04D717EE" w:rsidR="00012B6E" w:rsidRDefault="00012B6E" w:rsidP="00CF0A1D">
      <w:pPr>
        <w:pStyle w:val="Corpodetexto"/>
        <w:rPr>
          <w:lang w:val="en-GB"/>
        </w:rPr>
      </w:pPr>
      <w:r>
        <w:rPr>
          <w:lang w:val="en-GB"/>
        </w:rPr>
        <w:br w:type="page"/>
      </w:r>
    </w:p>
    <w:tbl>
      <w:tblPr>
        <w:tblpPr w:leftFromText="180" w:rightFromText="180" w:vertAnchor="text" w:tblpY="1"/>
        <w:tblOverlap w:val="never"/>
        <w:tblW w:w="19026" w:type="dxa"/>
        <w:tblLook w:val="04A0" w:firstRow="1" w:lastRow="0" w:firstColumn="1" w:lastColumn="0" w:noHBand="0" w:noVBand="1"/>
      </w:tblPr>
      <w:tblGrid>
        <w:gridCol w:w="1296"/>
        <w:gridCol w:w="1615"/>
        <w:gridCol w:w="1614"/>
        <w:gridCol w:w="1297"/>
        <w:gridCol w:w="1296"/>
        <w:gridCol w:w="1298"/>
        <w:gridCol w:w="2592"/>
        <w:gridCol w:w="3891"/>
        <w:gridCol w:w="236"/>
        <w:gridCol w:w="1297"/>
        <w:gridCol w:w="1296"/>
        <w:gridCol w:w="1298"/>
      </w:tblGrid>
      <w:tr w:rsidR="00012B6E" w:rsidRPr="00454C63" w14:paraId="2D21CF7E" w14:textId="77777777" w:rsidTr="00012B6E">
        <w:trPr>
          <w:gridAfter w:val="4"/>
          <w:wAfter w:w="4127" w:type="dxa"/>
          <w:trHeight w:val="295"/>
        </w:trPr>
        <w:tc>
          <w:tcPr>
            <w:tcW w:w="2911" w:type="dxa"/>
            <w:gridSpan w:val="2"/>
            <w:tcBorders>
              <w:top w:val="single" w:sz="4" w:space="0" w:color="B2B2B2"/>
              <w:left w:val="single" w:sz="4" w:space="0" w:color="B2B2B2"/>
              <w:bottom w:val="single" w:sz="4" w:space="0" w:color="B2B2B2"/>
              <w:right w:val="single" w:sz="4" w:space="0" w:color="B2B2B2"/>
            </w:tcBorders>
            <w:shd w:val="clear" w:color="auto" w:fill="DEEAF6"/>
            <w:noWrap/>
            <w:hideMark/>
          </w:tcPr>
          <w:p w14:paraId="43BCC6BD"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lastRenderedPageBreak/>
              <w:t>Test Case ID</w:t>
            </w:r>
          </w:p>
        </w:tc>
        <w:tc>
          <w:tcPr>
            <w:tcW w:w="1614" w:type="dxa"/>
            <w:tcBorders>
              <w:top w:val="single" w:sz="4" w:space="0" w:color="auto"/>
              <w:left w:val="nil"/>
              <w:bottom w:val="single" w:sz="4" w:space="0" w:color="auto"/>
              <w:right w:val="single" w:sz="4" w:space="0" w:color="auto"/>
            </w:tcBorders>
            <w:shd w:val="clear" w:color="auto" w:fill="auto"/>
            <w:noWrap/>
            <w:hideMark/>
          </w:tcPr>
          <w:p w14:paraId="3C211A46"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TagT13</w:t>
            </w:r>
          </w:p>
        </w:tc>
        <w:tc>
          <w:tcPr>
            <w:tcW w:w="2593" w:type="dxa"/>
            <w:gridSpan w:val="2"/>
            <w:tcBorders>
              <w:top w:val="single" w:sz="4" w:space="0" w:color="B2B2B2"/>
              <w:left w:val="single" w:sz="4" w:space="0" w:color="B2B2B2"/>
              <w:bottom w:val="single" w:sz="4" w:space="0" w:color="B2B2B2"/>
              <w:right w:val="single" w:sz="4" w:space="0" w:color="B2B2B2"/>
            </w:tcBorders>
            <w:shd w:val="clear" w:color="auto" w:fill="DEEAF6"/>
            <w:noWrap/>
            <w:hideMark/>
          </w:tcPr>
          <w:p w14:paraId="5CF9D28F"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Test Case Description</w:t>
            </w:r>
          </w:p>
        </w:tc>
        <w:tc>
          <w:tcPr>
            <w:tcW w:w="7781" w:type="dxa"/>
            <w:gridSpan w:val="3"/>
            <w:tcBorders>
              <w:top w:val="single" w:sz="4" w:space="0" w:color="auto"/>
              <w:left w:val="nil"/>
              <w:bottom w:val="single" w:sz="4" w:space="0" w:color="auto"/>
              <w:right w:val="single" w:sz="4" w:space="0" w:color="000000"/>
            </w:tcBorders>
            <w:shd w:val="clear" w:color="auto" w:fill="auto"/>
            <w:hideMark/>
          </w:tcPr>
          <w:p w14:paraId="770F9DB3"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 xml:space="preserve">Test the duration of the tag’s execution time powered with a </w:t>
            </w:r>
            <w:proofErr w:type="spellStart"/>
            <w:r w:rsidRPr="00012B6E">
              <w:rPr>
                <w:rFonts w:ascii="Calibri" w:eastAsia="Times New Roman" w:hAnsi="Calibri" w:cs="Calibri"/>
                <w:sz w:val="22"/>
                <w:lang w:val="en-GB" w:eastAsia="en-GB"/>
              </w:rPr>
              <w:t>powerbank</w:t>
            </w:r>
            <w:proofErr w:type="spellEnd"/>
          </w:p>
        </w:tc>
      </w:tr>
      <w:tr w:rsidR="00012B6E" w:rsidRPr="00012B6E" w14:paraId="2142A067" w14:textId="77777777" w:rsidTr="00012B6E">
        <w:trPr>
          <w:gridAfter w:val="4"/>
          <w:wAfter w:w="4127" w:type="dxa"/>
          <w:trHeight w:val="295"/>
        </w:trPr>
        <w:tc>
          <w:tcPr>
            <w:tcW w:w="2911" w:type="dxa"/>
            <w:gridSpan w:val="2"/>
            <w:tcBorders>
              <w:top w:val="single" w:sz="4" w:space="0" w:color="B2B2B2"/>
              <w:left w:val="single" w:sz="4" w:space="0" w:color="B2B2B2"/>
              <w:bottom w:val="single" w:sz="4" w:space="0" w:color="B2B2B2"/>
              <w:right w:val="single" w:sz="4" w:space="0" w:color="B2B2B2"/>
            </w:tcBorders>
            <w:shd w:val="clear" w:color="auto" w:fill="DEEAF6"/>
            <w:noWrap/>
            <w:hideMark/>
          </w:tcPr>
          <w:p w14:paraId="0521EB2B"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Created By</w:t>
            </w:r>
          </w:p>
        </w:tc>
        <w:tc>
          <w:tcPr>
            <w:tcW w:w="1614" w:type="dxa"/>
            <w:tcBorders>
              <w:top w:val="nil"/>
              <w:left w:val="nil"/>
              <w:bottom w:val="single" w:sz="4" w:space="0" w:color="auto"/>
              <w:right w:val="single" w:sz="4" w:space="0" w:color="auto"/>
            </w:tcBorders>
            <w:shd w:val="clear" w:color="auto" w:fill="auto"/>
            <w:noWrap/>
            <w:hideMark/>
          </w:tcPr>
          <w:p w14:paraId="014794A9"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Pedro</w:t>
            </w:r>
          </w:p>
        </w:tc>
        <w:tc>
          <w:tcPr>
            <w:tcW w:w="2593" w:type="dxa"/>
            <w:gridSpan w:val="2"/>
            <w:tcBorders>
              <w:top w:val="single" w:sz="4" w:space="0" w:color="B2B2B2"/>
              <w:left w:val="single" w:sz="4" w:space="0" w:color="B2B2B2"/>
              <w:bottom w:val="single" w:sz="4" w:space="0" w:color="B2B2B2"/>
              <w:right w:val="single" w:sz="4" w:space="0" w:color="B2B2B2"/>
            </w:tcBorders>
            <w:shd w:val="clear" w:color="auto" w:fill="DEEAF6"/>
            <w:hideMark/>
          </w:tcPr>
          <w:p w14:paraId="321EC82D"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Version</w:t>
            </w:r>
          </w:p>
        </w:tc>
        <w:tc>
          <w:tcPr>
            <w:tcW w:w="7781" w:type="dxa"/>
            <w:gridSpan w:val="3"/>
            <w:tcBorders>
              <w:top w:val="single" w:sz="4" w:space="0" w:color="auto"/>
              <w:left w:val="nil"/>
              <w:bottom w:val="single" w:sz="4" w:space="0" w:color="auto"/>
              <w:right w:val="single" w:sz="4" w:space="0" w:color="000000"/>
            </w:tcBorders>
            <w:shd w:val="clear" w:color="auto" w:fill="auto"/>
            <w:noWrap/>
            <w:hideMark/>
          </w:tcPr>
          <w:p w14:paraId="61F22357"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1.0</w:t>
            </w:r>
          </w:p>
        </w:tc>
      </w:tr>
      <w:tr w:rsidR="00012B6E" w:rsidRPr="00012B6E" w14:paraId="776C3F2C" w14:textId="77777777" w:rsidTr="006F090F">
        <w:trPr>
          <w:trHeight w:val="295"/>
        </w:trPr>
        <w:tc>
          <w:tcPr>
            <w:tcW w:w="1296" w:type="dxa"/>
            <w:tcBorders>
              <w:top w:val="nil"/>
              <w:left w:val="nil"/>
              <w:bottom w:val="nil"/>
              <w:right w:val="nil"/>
            </w:tcBorders>
            <w:shd w:val="clear" w:color="auto" w:fill="auto"/>
            <w:hideMark/>
          </w:tcPr>
          <w:p w14:paraId="14105ED8"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hideMark/>
          </w:tcPr>
          <w:p w14:paraId="53134CA0"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hideMark/>
          </w:tcPr>
          <w:p w14:paraId="266F6CE5"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1BB14DB5"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7BFEDB49"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7B2F8B1C"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6483" w:type="dxa"/>
            <w:gridSpan w:val="2"/>
            <w:tcBorders>
              <w:top w:val="nil"/>
              <w:left w:val="nil"/>
              <w:bottom w:val="nil"/>
              <w:right w:val="nil"/>
            </w:tcBorders>
            <w:shd w:val="clear" w:color="auto" w:fill="auto"/>
            <w:hideMark/>
          </w:tcPr>
          <w:p w14:paraId="69F89A4B"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236" w:type="dxa"/>
            <w:tcBorders>
              <w:top w:val="nil"/>
              <w:left w:val="nil"/>
              <w:bottom w:val="nil"/>
              <w:right w:val="nil"/>
            </w:tcBorders>
            <w:shd w:val="clear" w:color="auto" w:fill="auto"/>
            <w:hideMark/>
          </w:tcPr>
          <w:p w14:paraId="01442975"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2EF72ACC"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5B319DEA"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1983FC21"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r>
      <w:tr w:rsidR="00012B6E" w:rsidRPr="00012B6E" w14:paraId="7B214840" w14:textId="77777777" w:rsidTr="00012B6E">
        <w:trPr>
          <w:gridAfter w:val="5"/>
          <w:wAfter w:w="8018" w:type="dxa"/>
          <w:trHeight w:val="295"/>
        </w:trPr>
        <w:tc>
          <w:tcPr>
            <w:tcW w:w="2911" w:type="dxa"/>
            <w:gridSpan w:val="2"/>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0EC07C3D"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Date Tested</w:t>
            </w:r>
          </w:p>
        </w:tc>
        <w:tc>
          <w:tcPr>
            <w:tcW w:w="291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096AF061"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31-Aug-2022</w:t>
            </w:r>
          </w:p>
        </w:tc>
        <w:tc>
          <w:tcPr>
            <w:tcW w:w="2594" w:type="dxa"/>
            <w:gridSpan w:val="2"/>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66945FE6"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Test Case (Pass/Fail/Not Executed)</w:t>
            </w:r>
          </w:p>
        </w:tc>
        <w:tc>
          <w:tcPr>
            <w:tcW w:w="259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52FF044"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Pass</w:t>
            </w:r>
          </w:p>
        </w:tc>
      </w:tr>
      <w:tr w:rsidR="00012B6E" w:rsidRPr="00012B6E" w14:paraId="454BFA58" w14:textId="77777777" w:rsidTr="006F090F">
        <w:trPr>
          <w:trHeight w:val="295"/>
        </w:trPr>
        <w:tc>
          <w:tcPr>
            <w:tcW w:w="1296" w:type="dxa"/>
            <w:tcBorders>
              <w:top w:val="nil"/>
              <w:left w:val="nil"/>
              <w:bottom w:val="nil"/>
              <w:right w:val="nil"/>
            </w:tcBorders>
            <w:shd w:val="clear" w:color="auto" w:fill="auto"/>
            <w:hideMark/>
          </w:tcPr>
          <w:p w14:paraId="46DDC080"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hideMark/>
          </w:tcPr>
          <w:p w14:paraId="442ED514"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hideMark/>
          </w:tcPr>
          <w:p w14:paraId="53B12D4B"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4F236598"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1BFD5FC6"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624FE374"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6483" w:type="dxa"/>
            <w:gridSpan w:val="2"/>
            <w:tcBorders>
              <w:top w:val="nil"/>
              <w:left w:val="nil"/>
              <w:bottom w:val="nil"/>
              <w:right w:val="nil"/>
            </w:tcBorders>
            <w:shd w:val="clear" w:color="auto" w:fill="auto"/>
            <w:hideMark/>
          </w:tcPr>
          <w:p w14:paraId="2DD5BFA5"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236" w:type="dxa"/>
            <w:tcBorders>
              <w:top w:val="nil"/>
              <w:left w:val="nil"/>
              <w:bottom w:val="nil"/>
              <w:right w:val="nil"/>
            </w:tcBorders>
            <w:shd w:val="clear" w:color="auto" w:fill="auto"/>
            <w:hideMark/>
          </w:tcPr>
          <w:p w14:paraId="7C25E2FF"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54824A78"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256FC4EC"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4BE257B8"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r>
      <w:tr w:rsidR="00012B6E" w:rsidRPr="00012B6E" w14:paraId="13FB5CD8" w14:textId="77777777" w:rsidTr="00012B6E">
        <w:trPr>
          <w:gridAfter w:val="4"/>
          <w:wAfter w:w="4127" w:type="dxa"/>
          <w:trHeight w:val="295"/>
        </w:trPr>
        <w:tc>
          <w:tcPr>
            <w:tcW w:w="1296" w:type="dxa"/>
            <w:tcBorders>
              <w:top w:val="single" w:sz="4" w:space="0" w:color="B2B2B2"/>
              <w:left w:val="single" w:sz="4" w:space="0" w:color="B2B2B2"/>
              <w:bottom w:val="single" w:sz="4" w:space="0" w:color="B2B2B2"/>
              <w:right w:val="single" w:sz="4" w:space="0" w:color="B2B2B2"/>
            </w:tcBorders>
            <w:shd w:val="clear" w:color="auto" w:fill="DEEAF6"/>
            <w:hideMark/>
          </w:tcPr>
          <w:p w14:paraId="0ECFED45"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S #</w:t>
            </w:r>
          </w:p>
        </w:tc>
        <w:tc>
          <w:tcPr>
            <w:tcW w:w="4526" w:type="dxa"/>
            <w:gridSpan w:val="3"/>
            <w:tcBorders>
              <w:top w:val="single" w:sz="4" w:space="0" w:color="B2B2B2"/>
              <w:left w:val="nil"/>
              <w:bottom w:val="single" w:sz="4" w:space="0" w:color="B2B2B2"/>
              <w:right w:val="single" w:sz="4" w:space="0" w:color="B2B2B2"/>
            </w:tcBorders>
            <w:shd w:val="clear" w:color="auto" w:fill="DEEAF6"/>
            <w:hideMark/>
          </w:tcPr>
          <w:p w14:paraId="59CE27BD"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Prerequisites:</w:t>
            </w:r>
          </w:p>
        </w:tc>
        <w:tc>
          <w:tcPr>
            <w:tcW w:w="1296" w:type="dxa"/>
            <w:tcBorders>
              <w:top w:val="nil"/>
              <w:left w:val="nil"/>
              <w:bottom w:val="nil"/>
              <w:right w:val="nil"/>
            </w:tcBorders>
            <w:shd w:val="clear" w:color="auto" w:fill="auto"/>
            <w:hideMark/>
          </w:tcPr>
          <w:p w14:paraId="54D755ED" w14:textId="77777777" w:rsidR="00012B6E" w:rsidRPr="00012B6E" w:rsidRDefault="00012B6E" w:rsidP="00012B6E">
            <w:pPr>
              <w:widowControl/>
              <w:autoSpaceDE/>
              <w:autoSpaceDN/>
              <w:spacing w:line="240" w:lineRule="auto"/>
              <w:jc w:val="left"/>
              <w:rPr>
                <w:rFonts w:ascii="Calibri" w:eastAsia="Times New Roman" w:hAnsi="Calibri" w:cs="Calibri"/>
                <w:b/>
                <w:bCs/>
                <w:sz w:val="22"/>
                <w:lang w:val="en-GB" w:eastAsia="en-GB"/>
              </w:rPr>
            </w:pPr>
          </w:p>
        </w:tc>
        <w:tc>
          <w:tcPr>
            <w:tcW w:w="1298" w:type="dxa"/>
            <w:tcBorders>
              <w:top w:val="single" w:sz="4" w:space="0" w:color="B2B2B2"/>
              <w:left w:val="single" w:sz="4" w:space="0" w:color="B2B2B2"/>
              <w:bottom w:val="single" w:sz="4" w:space="0" w:color="B2B2B2"/>
              <w:right w:val="single" w:sz="4" w:space="0" w:color="B2B2B2"/>
            </w:tcBorders>
            <w:shd w:val="clear" w:color="auto" w:fill="DEEAF6"/>
            <w:noWrap/>
            <w:vAlign w:val="center"/>
            <w:hideMark/>
          </w:tcPr>
          <w:p w14:paraId="64083DE3"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S #</w:t>
            </w:r>
          </w:p>
        </w:tc>
        <w:tc>
          <w:tcPr>
            <w:tcW w:w="6483" w:type="dxa"/>
            <w:gridSpan w:val="2"/>
            <w:tcBorders>
              <w:top w:val="single" w:sz="4" w:space="0" w:color="B2B2B2"/>
              <w:left w:val="nil"/>
              <w:bottom w:val="single" w:sz="4" w:space="0" w:color="B2B2B2"/>
              <w:right w:val="single" w:sz="4" w:space="0" w:color="B2B2B2"/>
            </w:tcBorders>
            <w:shd w:val="clear" w:color="auto" w:fill="DEEAF6"/>
            <w:noWrap/>
            <w:vAlign w:val="center"/>
            <w:hideMark/>
          </w:tcPr>
          <w:p w14:paraId="2B3B10AC"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Test Data</w:t>
            </w:r>
          </w:p>
        </w:tc>
      </w:tr>
      <w:tr w:rsidR="00012B6E" w:rsidRPr="00012B6E" w14:paraId="68B04831" w14:textId="77777777" w:rsidTr="006F090F">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hideMark/>
          </w:tcPr>
          <w:p w14:paraId="2D259373"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1</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15967979"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proofErr w:type="spellStart"/>
            <w:r w:rsidRPr="00012B6E">
              <w:rPr>
                <w:rFonts w:ascii="Calibri" w:eastAsia="Times New Roman" w:hAnsi="Calibri" w:cs="Calibri"/>
                <w:sz w:val="22"/>
                <w:lang w:val="en-GB" w:eastAsia="en-GB"/>
              </w:rPr>
              <w:t>Powerbank</w:t>
            </w:r>
            <w:proofErr w:type="spellEnd"/>
            <w:r w:rsidRPr="00012B6E">
              <w:rPr>
                <w:rFonts w:ascii="Calibri" w:eastAsia="Times New Roman" w:hAnsi="Calibri" w:cs="Calibri"/>
                <w:sz w:val="22"/>
                <w:lang w:val="en-GB" w:eastAsia="en-GB"/>
              </w:rPr>
              <w:t xml:space="preserve"> fully charged</w:t>
            </w:r>
          </w:p>
        </w:tc>
        <w:tc>
          <w:tcPr>
            <w:tcW w:w="1296" w:type="dxa"/>
            <w:tcBorders>
              <w:top w:val="nil"/>
              <w:left w:val="nil"/>
              <w:bottom w:val="nil"/>
              <w:right w:val="nil"/>
            </w:tcBorders>
            <w:shd w:val="clear" w:color="auto" w:fill="auto"/>
            <w:hideMark/>
          </w:tcPr>
          <w:p w14:paraId="48BED080"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B51AB85"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1</w:t>
            </w:r>
          </w:p>
        </w:tc>
        <w:tc>
          <w:tcPr>
            <w:tcW w:w="6483" w:type="dxa"/>
            <w:gridSpan w:val="2"/>
            <w:tcBorders>
              <w:top w:val="single" w:sz="4" w:space="0" w:color="auto"/>
              <w:left w:val="nil"/>
              <w:bottom w:val="single" w:sz="4" w:space="0" w:color="auto"/>
              <w:right w:val="single" w:sz="4" w:space="0" w:color="000000"/>
            </w:tcBorders>
            <w:shd w:val="clear" w:color="auto" w:fill="auto"/>
            <w:vAlign w:val="center"/>
            <w:hideMark/>
          </w:tcPr>
          <w:p w14:paraId="672DF22B"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proofErr w:type="spellStart"/>
            <w:r w:rsidRPr="00012B6E">
              <w:rPr>
                <w:rFonts w:ascii="Calibri" w:eastAsia="Times New Roman" w:hAnsi="Calibri" w:cs="Calibri"/>
                <w:sz w:val="22"/>
                <w:lang w:val="en-GB" w:eastAsia="en-GB"/>
              </w:rPr>
              <w:t>TagName</w:t>
            </w:r>
            <w:proofErr w:type="spellEnd"/>
            <w:r w:rsidRPr="00012B6E">
              <w:rPr>
                <w:rFonts w:ascii="Calibri" w:eastAsia="Times New Roman" w:hAnsi="Calibri" w:cs="Calibri"/>
                <w:sz w:val="22"/>
                <w:lang w:val="en-GB" w:eastAsia="en-GB"/>
              </w:rPr>
              <w:t xml:space="preserve"> = tagT13</w:t>
            </w:r>
          </w:p>
        </w:tc>
      </w:tr>
      <w:tr w:rsidR="00012B6E" w:rsidRPr="00012B6E" w14:paraId="12C193AD"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hideMark/>
          </w:tcPr>
          <w:p w14:paraId="4DCE6135"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2</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01740D31"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Tag data saved in the flash memory</w:t>
            </w:r>
          </w:p>
        </w:tc>
        <w:tc>
          <w:tcPr>
            <w:tcW w:w="1296" w:type="dxa"/>
            <w:tcBorders>
              <w:top w:val="nil"/>
              <w:left w:val="nil"/>
              <w:bottom w:val="nil"/>
              <w:right w:val="nil"/>
            </w:tcBorders>
            <w:shd w:val="clear" w:color="auto" w:fill="auto"/>
            <w:hideMark/>
          </w:tcPr>
          <w:p w14:paraId="5C2AC998"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single" w:sz="4" w:space="0" w:color="auto"/>
              <w:bottom w:val="single" w:sz="4" w:space="0" w:color="auto"/>
              <w:right w:val="single" w:sz="4" w:space="0" w:color="auto"/>
            </w:tcBorders>
            <w:shd w:val="clear" w:color="auto" w:fill="auto"/>
            <w:vAlign w:val="center"/>
            <w:hideMark/>
          </w:tcPr>
          <w:p w14:paraId="7084C048"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2</w:t>
            </w:r>
          </w:p>
        </w:tc>
        <w:tc>
          <w:tcPr>
            <w:tcW w:w="6483" w:type="dxa"/>
            <w:gridSpan w:val="2"/>
            <w:tcBorders>
              <w:top w:val="single" w:sz="4" w:space="0" w:color="auto"/>
              <w:left w:val="nil"/>
              <w:bottom w:val="single" w:sz="4" w:space="0" w:color="auto"/>
              <w:right w:val="single" w:sz="4" w:space="0" w:color="000000"/>
            </w:tcBorders>
            <w:shd w:val="clear" w:color="auto" w:fill="auto"/>
            <w:vAlign w:val="center"/>
            <w:hideMark/>
          </w:tcPr>
          <w:p w14:paraId="2FD17D53"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proofErr w:type="spellStart"/>
            <w:r w:rsidRPr="00012B6E">
              <w:rPr>
                <w:rFonts w:ascii="Calibri" w:eastAsia="Times New Roman" w:hAnsi="Calibri" w:cs="Calibri"/>
                <w:sz w:val="22"/>
                <w:lang w:val="en-GB" w:eastAsia="en-GB"/>
              </w:rPr>
              <w:t>WIFIinterval</w:t>
            </w:r>
            <w:proofErr w:type="spellEnd"/>
            <w:r w:rsidRPr="00012B6E">
              <w:rPr>
                <w:rFonts w:ascii="Calibri" w:eastAsia="Times New Roman" w:hAnsi="Calibri" w:cs="Calibri"/>
                <w:sz w:val="22"/>
                <w:lang w:val="en-GB" w:eastAsia="en-GB"/>
              </w:rPr>
              <w:t xml:space="preserve"> = 0</w:t>
            </w:r>
          </w:p>
        </w:tc>
      </w:tr>
      <w:tr w:rsidR="00012B6E" w:rsidRPr="00012B6E" w14:paraId="5040227D"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hideMark/>
          </w:tcPr>
          <w:p w14:paraId="274B0201"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3</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0398B603"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Internet Access</w:t>
            </w:r>
          </w:p>
        </w:tc>
        <w:tc>
          <w:tcPr>
            <w:tcW w:w="1296" w:type="dxa"/>
            <w:tcBorders>
              <w:top w:val="nil"/>
              <w:left w:val="nil"/>
              <w:bottom w:val="nil"/>
              <w:right w:val="nil"/>
            </w:tcBorders>
            <w:shd w:val="clear" w:color="auto" w:fill="auto"/>
            <w:hideMark/>
          </w:tcPr>
          <w:p w14:paraId="148B35CF"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single" w:sz="4" w:space="0" w:color="auto"/>
              <w:bottom w:val="single" w:sz="4" w:space="0" w:color="auto"/>
              <w:right w:val="single" w:sz="4" w:space="0" w:color="auto"/>
            </w:tcBorders>
            <w:shd w:val="clear" w:color="auto" w:fill="auto"/>
            <w:vAlign w:val="center"/>
            <w:hideMark/>
          </w:tcPr>
          <w:p w14:paraId="3B9BF9D3"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3</w:t>
            </w:r>
          </w:p>
        </w:tc>
        <w:tc>
          <w:tcPr>
            <w:tcW w:w="6483" w:type="dxa"/>
            <w:gridSpan w:val="2"/>
            <w:tcBorders>
              <w:top w:val="single" w:sz="4" w:space="0" w:color="auto"/>
              <w:left w:val="nil"/>
              <w:bottom w:val="single" w:sz="4" w:space="0" w:color="auto"/>
              <w:right w:val="single" w:sz="4" w:space="0" w:color="000000"/>
            </w:tcBorders>
            <w:shd w:val="clear" w:color="auto" w:fill="auto"/>
            <w:vAlign w:val="center"/>
            <w:hideMark/>
          </w:tcPr>
          <w:p w14:paraId="69CBF342"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proofErr w:type="spellStart"/>
            <w:r w:rsidRPr="00012B6E">
              <w:rPr>
                <w:rFonts w:ascii="Calibri" w:eastAsia="Times New Roman" w:hAnsi="Calibri" w:cs="Calibri"/>
                <w:sz w:val="22"/>
                <w:lang w:val="en-GB" w:eastAsia="en-GB"/>
              </w:rPr>
              <w:t>BLEinterval</w:t>
            </w:r>
            <w:proofErr w:type="spellEnd"/>
            <w:r w:rsidRPr="00012B6E">
              <w:rPr>
                <w:rFonts w:ascii="Calibri" w:eastAsia="Times New Roman" w:hAnsi="Calibri" w:cs="Calibri"/>
                <w:sz w:val="22"/>
                <w:lang w:val="en-GB" w:eastAsia="en-GB"/>
              </w:rPr>
              <w:t xml:space="preserve"> = 0</w:t>
            </w:r>
          </w:p>
        </w:tc>
      </w:tr>
      <w:tr w:rsidR="00012B6E" w:rsidRPr="00012B6E" w14:paraId="41F57A73" w14:textId="77777777" w:rsidTr="006F090F">
        <w:trPr>
          <w:gridAfter w:val="7"/>
          <w:wAfter w:w="11908" w:type="dxa"/>
          <w:trHeight w:val="295"/>
        </w:trPr>
        <w:tc>
          <w:tcPr>
            <w:tcW w:w="1296" w:type="dxa"/>
            <w:tcBorders>
              <w:top w:val="nil"/>
              <w:left w:val="single" w:sz="4" w:space="0" w:color="auto"/>
              <w:bottom w:val="single" w:sz="4" w:space="0" w:color="auto"/>
              <w:right w:val="single" w:sz="4" w:space="0" w:color="auto"/>
            </w:tcBorders>
            <w:shd w:val="clear" w:color="auto" w:fill="auto"/>
            <w:hideMark/>
          </w:tcPr>
          <w:p w14:paraId="4777E462"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4</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5D816EAC"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Webserver online</w:t>
            </w:r>
          </w:p>
        </w:tc>
        <w:tc>
          <w:tcPr>
            <w:tcW w:w="1296" w:type="dxa"/>
            <w:tcBorders>
              <w:top w:val="nil"/>
              <w:left w:val="nil"/>
              <w:bottom w:val="nil"/>
              <w:right w:val="nil"/>
            </w:tcBorders>
            <w:shd w:val="clear" w:color="auto" w:fill="auto"/>
            <w:hideMark/>
          </w:tcPr>
          <w:p w14:paraId="497FABFA"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r>
      <w:tr w:rsidR="00012B6E" w:rsidRPr="00012B6E" w14:paraId="0C4884DC" w14:textId="77777777" w:rsidTr="006F090F">
        <w:trPr>
          <w:trHeight w:val="295"/>
        </w:trPr>
        <w:tc>
          <w:tcPr>
            <w:tcW w:w="1296" w:type="dxa"/>
            <w:tcBorders>
              <w:top w:val="nil"/>
              <w:left w:val="nil"/>
              <w:bottom w:val="nil"/>
              <w:right w:val="nil"/>
            </w:tcBorders>
            <w:shd w:val="clear" w:color="auto" w:fill="auto"/>
            <w:hideMark/>
          </w:tcPr>
          <w:p w14:paraId="01676573"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hideMark/>
          </w:tcPr>
          <w:p w14:paraId="76AB8DD1"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hideMark/>
          </w:tcPr>
          <w:p w14:paraId="2E6C8F1A"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15BAA759"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34B2BF13"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48590927"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6483" w:type="dxa"/>
            <w:gridSpan w:val="2"/>
            <w:tcBorders>
              <w:top w:val="nil"/>
              <w:left w:val="nil"/>
              <w:bottom w:val="nil"/>
              <w:right w:val="nil"/>
            </w:tcBorders>
            <w:shd w:val="clear" w:color="auto" w:fill="auto"/>
            <w:hideMark/>
          </w:tcPr>
          <w:p w14:paraId="1AC1016D"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236" w:type="dxa"/>
            <w:tcBorders>
              <w:top w:val="nil"/>
              <w:left w:val="nil"/>
              <w:bottom w:val="nil"/>
              <w:right w:val="nil"/>
            </w:tcBorders>
            <w:shd w:val="clear" w:color="auto" w:fill="auto"/>
            <w:hideMark/>
          </w:tcPr>
          <w:p w14:paraId="7960676B"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026C7640"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16012AD4"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45D4B5A0"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r>
      <w:tr w:rsidR="00012B6E" w:rsidRPr="00454C63" w14:paraId="457EB467" w14:textId="77777777" w:rsidTr="00012B6E">
        <w:trPr>
          <w:trHeight w:val="295"/>
        </w:trPr>
        <w:tc>
          <w:tcPr>
            <w:tcW w:w="1296" w:type="dxa"/>
            <w:tcBorders>
              <w:top w:val="single" w:sz="4" w:space="0" w:color="B2B2B2"/>
              <w:left w:val="single" w:sz="4" w:space="0" w:color="B2B2B2"/>
              <w:bottom w:val="single" w:sz="4" w:space="0" w:color="B2B2B2"/>
              <w:right w:val="single" w:sz="4" w:space="0" w:color="B2B2B2"/>
            </w:tcBorders>
            <w:shd w:val="clear" w:color="auto" w:fill="DEEAF6"/>
            <w:noWrap/>
            <w:hideMark/>
          </w:tcPr>
          <w:p w14:paraId="551D9535" w14:textId="77777777" w:rsidR="00012B6E" w:rsidRPr="00012B6E" w:rsidRDefault="00012B6E" w:rsidP="00012B6E">
            <w:pPr>
              <w:widowControl/>
              <w:autoSpaceDE/>
              <w:autoSpaceDN/>
              <w:spacing w:line="240" w:lineRule="auto"/>
              <w:jc w:val="left"/>
              <w:rPr>
                <w:rFonts w:ascii="Calibri" w:eastAsia="Times New Roman" w:hAnsi="Calibri" w:cs="Calibri"/>
                <w:b/>
                <w:bCs/>
                <w:sz w:val="22"/>
                <w:u w:val="single"/>
                <w:lang w:val="en-GB" w:eastAsia="en-GB"/>
              </w:rPr>
            </w:pPr>
            <w:r w:rsidRPr="00012B6E">
              <w:rPr>
                <w:rFonts w:ascii="Calibri" w:eastAsia="Times New Roman" w:hAnsi="Calibri" w:cs="Calibri"/>
                <w:b/>
                <w:bCs/>
                <w:sz w:val="22"/>
                <w:u w:val="single"/>
                <w:lang w:val="en-GB" w:eastAsia="en-GB"/>
              </w:rPr>
              <w:t>Test Scenario</w:t>
            </w:r>
          </w:p>
        </w:tc>
        <w:tc>
          <w:tcPr>
            <w:tcW w:w="13603" w:type="dxa"/>
            <w:gridSpan w:val="7"/>
            <w:tcBorders>
              <w:top w:val="nil"/>
              <w:left w:val="nil"/>
              <w:bottom w:val="nil"/>
              <w:right w:val="nil"/>
            </w:tcBorders>
            <w:shd w:val="clear" w:color="auto" w:fill="auto"/>
            <w:noWrap/>
            <w:hideMark/>
          </w:tcPr>
          <w:p w14:paraId="6AF1EF50"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r w:rsidRPr="00012B6E">
              <w:rPr>
                <w:rFonts w:ascii="Calibri" w:eastAsia="Times New Roman" w:hAnsi="Calibri" w:cs="Calibri"/>
                <w:sz w:val="22"/>
                <w:lang w:val="en-GB" w:eastAsia="en-GB"/>
              </w:rPr>
              <w:t xml:space="preserve">A </w:t>
            </w:r>
            <w:proofErr w:type="spellStart"/>
            <w:r w:rsidRPr="00012B6E">
              <w:rPr>
                <w:rFonts w:ascii="Calibri" w:eastAsia="Times New Roman" w:hAnsi="Calibri" w:cs="Calibri"/>
                <w:sz w:val="22"/>
                <w:lang w:val="en-GB" w:eastAsia="en-GB"/>
              </w:rPr>
              <w:t>powerbank</w:t>
            </w:r>
            <w:proofErr w:type="spellEnd"/>
            <w:r w:rsidRPr="00012B6E">
              <w:rPr>
                <w:rFonts w:ascii="Calibri" w:eastAsia="Times New Roman" w:hAnsi="Calibri" w:cs="Calibri"/>
                <w:sz w:val="22"/>
                <w:lang w:val="en-GB" w:eastAsia="en-GB"/>
              </w:rPr>
              <w:t>-powered tag is left in an open environment with Internet Access, while the webserver is being monitored for the time at which the tag starts to post data and when it last posted data.</w:t>
            </w:r>
          </w:p>
        </w:tc>
        <w:tc>
          <w:tcPr>
            <w:tcW w:w="236" w:type="dxa"/>
            <w:tcBorders>
              <w:top w:val="nil"/>
              <w:left w:val="nil"/>
              <w:bottom w:val="nil"/>
              <w:right w:val="nil"/>
            </w:tcBorders>
            <w:shd w:val="clear" w:color="auto" w:fill="auto"/>
            <w:hideMark/>
          </w:tcPr>
          <w:p w14:paraId="5E76C0D4"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0CD06D18"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32F5F0A9"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201E4D0D"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r>
      <w:tr w:rsidR="00012B6E" w:rsidRPr="00454C63" w14:paraId="393EAEE0" w14:textId="77777777" w:rsidTr="006F090F">
        <w:trPr>
          <w:trHeight w:val="295"/>
        </w:trPr>
        <w:tc>
          <w:tcPr>
            <w:tcW w:w="1296" w:type="dxa"/>
            <w:tcBorders>
              <w:top w:val="nil"/>
              <w:left w:val="nil"/>
              <w:bottom w:val="nil"/>
              <w:right w:val="nil"/>
            </w:tcBorders>
            <w:shd w:val="clear" w:color="auto" w:fill="auto"/>
            <w:noWrap/>
            <w:vAlign w:val="bottom"/>
            <w:hideMark/>
          </w:tcPr>
          <w:p w14:paraId="28DBB49A"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noWrap/>
            <w:vAlign w:val="bottom"/>
            <w:hideMark/>
          </w:tcPr>
          <w:p w14:paraId="0FAC41FA"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noWrap/>
            <w:vAlign w:val="bottom"/>
            <w:hideMark/>
          </w:tcPr>
          <w:p w14:paraId="5E6BD8FA"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noWrap/>
            <w:vAlign w:val="bottom"/>
            <w:hideMark/>
          </w:tcPr>
          <w:p w14:paraId="6A6FE1C2"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noWrap/>
            <w:vAlign w:val="bottom"/>
            <w:hideMark/>
          </w:tcPr>
          <w:p w14:paraId="6134C1BE"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noWrap/>
            <w:vAlign w:val="bottom"/>
            <w:hideMark/>
          </w:tcPr>
          <w:p w14:paraId="3FF96FF0"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6483" w:type="dxa"/>
            <w:gridSpan w:val="2"/>
            <w:tcBorders>
              <w:top w:val="nil"/>
              <w:left w:val="nil"/>
              <w:bottom w:val="nil"/>
              <w:right w:val="nil"/>
            </w:tcBorders>
            <w:shd w:val="clear" w:color="auto" w:fill="auto"/>
            <w:noWrap/>
            <w:vAlign w:val="bottom"/>
            <w:hideMark/>
          </w:tcPr>
          <w:p w14:paraId="5F4822D3"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236" w:type="dxa"/>
            <w:tcBorders>
              <w:top w:val="nil"/>
              <w:left w:val="nil"/>
              <w:bottom w:val="nil"/>
              <w:right w:val="nil"/>
            </w:tcBorders>
            <w:shd w:val="clear" w:color="auto" w:fill="auto"/>
            <w:noWrap/>
            <w:vAlign w:val="bottom"/>
            <w:hideMark/>
          </w:tcPr>
          <w:p w14:paraId="6D6CF448"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noWrap/>
            <w:vAlign w:val="bottom"/>
            <w:hideMark/>
          </w:tcPr>
          <w:p w14:paraId="07E46320"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noWrap/>
            <w:vAlign w:val="bottom"/>
            <w:hideMark/>
          </w:tcPr>
          <w:p w14:paraId="5FBB6491"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noWrap/>
            <w:vAlign w:val="bottom"/>
            <w:hideMark/>
          </w:tcPr>
          <w:p w14:paraId="330DF361"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r>
      <w:tr w:rsidR="00012B6E" w:rsidRPr="00454C63" w14:paraId="3EB5EE16" w14:textId="77777777" w:rsidTr="00012B6E">
        <w:trPr>
          <w:gridAfter w:val="4"/>
          <w:wAfter w:w="4127" w:type="dxa"/>
          <w:trHeight w:val="472"/>
        </w:trPr>
        <w:tc>
          <w:tcPr>
            <w:tcW w:w="1296" w:type="dxa"/>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34C78AA9"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Step #</w:t>
            </w:r>
          </w:p>
        </w:tc>
        <w:tc>
          <w:tcPr>
            <w:tcW w:w="3229" w:type="dxa"/>
            <w:gridSpan w:val="2"/>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661F5394"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Step Details</w:t>
            </w:r>
          </w:p>
        </w:tc>
        <w:tc>
          <w:tcPr>
            <w:tcW w:w="2593" w:type="dxa"/>
            <w:gridSpan w:val="2"/>
            <w:vMerge w:val="restart"/>
            <w:tcBorders>
              <w:top w:val="single" w:sz="4" w:space="0" w:color="B2B2B2"/>
              <w:left w:val="single" w:sz="4" w:space="0" w:color="B2B2B2"/>
              <w:bottom w:val="single" w:sz="4" w:space="0" w:color="B2B2B2"/>
              <w:right w:val="single" w:sz="4" w:space="0" w:color="B2B2B2"/>
            </w:tcBorders>
            <w:shd w:val="clear" w:color="auto" w:fill="DEEAF6"/>
            <w:noWrap/>
            <w:vAlign w:val="center"/>
            <w:hideMark/>
          </w:tcPr>
          <w:p w14:paraId="5AD63AF7"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Expected Results</w:t>
            </w:r>
          </w:p>
        </w:tc>
        <w:tc>
          <w:tcPr>
            <w:tcW w:w="3890" w:type="dxa"/>
            <w:gridSpan w:val="2"/>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67A10CA4"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Actual Results</w:t>
            </w:r>
          </w:p>
        </w:tc>
        <w:tc>
          <w:tcPr>
            <w:tcW w:w="3891" w:type="dxa"/>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286ED389"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Pass / Fail / Not executed / Suspended</w:t>
            </w:r>
          </w:p>
        </w:tc>
      </w:tr>
      <w:tr w:rsidR="00012B6E" w:rsidRPr="00454C63" w14:paraId="257FBC96" w14:textId="77777777" w:rsidTr="00012B6E">
        <w:trPr>
          <w:gridAfter w:val="4"/>
          <w:wAfter w:w="4127" w:type="dxa"/>
          <w:trHeight w:val="472"/>
        </w:trPr>
        <w:tc>
          <w:tcPr>
            <w:tcW w:w="1296" w:type="dxa"/>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647B8820" w14:textId="77777777" w:rsidR="00012B6E" w:rsidRPr="00012B6E" w:rsidRDefault="00012B6E" w:rsidP="00012B6E">
            <w:pPr>
              <w:widowControl/>
              <w:autoSpaceDE/>
              <w:autoSpaceDN/>
              <w:spacing w:line="240" w:lineRule="auto"/>
              <w:jc w:val="left"/>
              <w:rPr>
                <w:rFonts w:ascii="Calibri" w:eastAsia="Times New Roman" w:hAnsi="Calibri" w:cs="Calibri"/>
                <w:b/>
                <w:bCs/>
                <w:sz w:val="22"/>
                <w:lang w:val="en-GB" w:eastAsia="en-GB"/>
              </w:rPr>
            </w:pPr>
          </w:p>
        </w:tc>
        <w:tc>
          <w:tcPr>
            <w:tcW w:w="3229" w:type="dxa"/>
            <w:gridSpan w:val="2"/>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72220E10" w14:textId="77777777" w:rsidR="00012B6E" w:rsidRPr="00012B6E" w:rsidRDefault="00012B6E" w:rsidP="00012B6E">
            <w:pPr>
              <w:widowControl/>
              <w:autoSpaceDE/>
              <w:autoSpaceDN/>
              <w:spacing w:line="240" w:lineRule="auto"/>
              <w:jc w:val="left"/>
              <w:rPr>
                <w:rFonts w:ascii="Calibri" w:eastAsia="Times New Roman" w:hAnsi="Calibri" w:cs="Calibri"/>
                <w:b/>
                <w:bCs/>
                <w:sz w:val="22"/>
                <w:lang w:val="en-GB" w:eastAsia="en-GB"/>
              </w:rPr>
            </w:pPr>
          </w:p>
        </w:tc>
        <w:tc>
          <w:tcPr>
            <w:tcW w:w="2593" w:type="dxa"/>
            <w:gridSpan w:val="2"/>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1F825EDF" w14:textId="77777777" w:rsidR="00012B6E" w:rsidRPr="00012B6E" w:rsidRDefault="00012B6E" w:rsidP="00012B6E">
            <w:pPr>
              <w:widowControl/>
              <w:autoSpaceDE/>
              <w:autoSpaceDN/>
              <w:spacing w:line="240" w:lineRule="auto"/>
              <w:jc w:val="left"/>
              <w:rPr>
                <w:rFonts w:ascii="Calibri" w:eastAsia="Times New Roman" w:hAnsi="Calibri" w:cs="Calibri"/>
                <w:b/>
                <w:bCs/>
                <w:sz w:val="22"/>
                <w:lang w:val="en-GB" w:eastAsia="en-GB"/>
              </w:rPr>
            </w:pPr>
          </w:p>
        </w:tc>
        <w:tc>
          <w:tcPr>
            <w:tcW w:w="3890" w:type="dxa"/>
            <w:gridSpan w:val="2"/>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677E4995" w14:textId="77777777" w:rsidR="00012B6E" w:rsidRPr="00012B6E" w:rsidRDefault="00012B6E" w:rsidP="00012B6E">
            <w:pPr>
              <w:widowControl/>
              <w:autoSpaceDE/>
              <w:autoSpaceDN/>
              <w:spacing w:line="240" w:lineRule="auto"/>
              <w:jc w:val="left"/>
              <w:rPr>
                <w:rFonts w:ascii="Calibri" w:eastAsia="Times New Roman" w:hAnsi="Calibri" w:cs="Calibri"/>
                <w:b/>
                <w:bCs/>
                <w:sz w:val="22"/>
                <w:lang w:val="en-GB" w:eastAsia="en-GB"/>
              </w:rPr>
            </w:pPr>
          </w:p>
        </w:tc>
        <w:tc>
          <w:tcPr>
            <w:tcW w:w="3891" w:type="dxa"/>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72D9B849" w14:textId="77777777" w:rsidR="00012B6E" w:rsidRPr="00012B6E" w:rsidRDefault="00012B6E" w:rsidP="00012B6E">
            <w:pPr>
              <w:widowControl/>
              <w:autoSpaceDE/>
              <w:autoSpaceDN/>
              <w:spacing w:line="240" w:lineRule="auto"/>
              <w:jc w:val="left"/>
              <w:rPr>
                <w:rFonts w:ascii="Calibri" w:eastAsia="Times New Roman" w:hAnsi="Calibri" w:cs="Calibri"/>
                <w:b/>
                <w:bCs/>
                <w:sz w:val="22"/>
                <w:lang w:val="en-GB" w:eastAsia="en-GB"/>
              </w:rPr>
            </w:pPr>
          </w:p>
        </w:tc>
      </w:tr>
      <w:tr w:rsidR="00012B6E" w:rsidRPr="00012B6E" w14:paraId="41C59C32" w14:textId="77777777" w:rsidTr="006F090F">
        <w:trPr>
          <w:gridAfter w:val="4"/>
          <w:wAfter w:w="4127" w:type="dxa"/>
          <w:trHeight w:val="573"/>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07287E8"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1</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34D498B6"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 xml:space="preserve">Connect the Tag to the </w:t>
            </w:r>
            <w:proofErr w:type="spellStart"/>
            <w:r w:rsidRPr="00012B6E">
              <w:rPr>
                <w:rFonts w:ascii="Calibri" w:eastAsia="Times New Roman" w:hAnsi="Calibri" w:cs="Calibri"/>
                <w:sz w:val="22"/>
                <w:lang w:val="en-GB" w:eastAsia="en-GB"/>
              </w:rPr>
              <w:t>Powerbank</w:t>
            </w:r>
            <w:proofErr w:type="spellEnd"/>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5AF35841"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 xml:space="preserve">The </w:t>
            </w:r>
            <w:proofErr w:type="spellStart"/>
            <w:r w:rsidRPr="00012B6E">
              <w:rPr>
                <w:rFonts w:ascii="Calibri" w:eastAsia="Times New Roman" w:hAnsi="Calibri" w:cs="Calibri"/>
                <w:sz w:val="22"/>
                <w:lang w:val="en-GB" w:eastAsia="en-GB"/>
              </w:rPr>
              <w:t>powerbank</w:t>
            </w:r>
            <w:proofErr w:type="spellEnd"/>
            <w:r w:rsidRPr="00012B6E">
              <w:rPr>
                <w:rFonts w:ascii="Calibri" w:eastAsia="Times New Roman" w:hAnsi="Calibri" w:cs="Calibri"/>
                <w:sz w:val="22"/>
                <w:lang w:val="en-GB" w:eastAsia="en-GB"/>
              </w:rPr>
              <w:t xml:space="preserve"> turns blue when it is working</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448DA329"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08B924CE"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Pass</w:t>
            </w:r>
          </w:p>
        </w:tc>
      </w:tr>
      <w:tr w:rsidR="00012B6E" w:rsidRPr="00012B6E" w14:paraId="6EDFF134"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55060E31"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2</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645B5A72"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Navigate to http://ils.dsi.uminho.pt/viewData</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1FA9AFCB"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Site should open</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4BC9B332"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13EC64B3"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Pass</w:t>
            </w:r>
          </w:p>
        </w:tc>
      </w:tr>
      <w:tr w:rsidR="00012B6E" w:rsidRPr="00012B6E" w14:paraId="667054E2"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2035515A"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3</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387EAE1B"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 xml:space="preserve">Enter </w:t>
            </w:r>
            <w:proofErr w:type="spellStart"/>
            <w:r w:rsidRPr="00012B6E">
              <w:rPr>
                <w:rFonts w:ascii="Calibri" w:eastAsia="Times New Roman" w:hAnsi="Calibri" w:cs="Calibri"/>
                <w:sz w:val="22"/>
                <w:lang w:val="en-GB" w:eastAsia="en-GB"/>
              </w:rPr>
              <w:t>TagName</w:t>
            </w:r>
            <w:proofErr w:type="spellEnd"/>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6EEA156D"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Credential can be entered</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2544EBB6"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60137B5C"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Pass</w:t>
            </w:r>
          </w:p>
        </w:tc>
      </w:tr>
      <w:tr w:rsidR="00012B6E" w:rsidRPr="00012B6E" w14:paraId="52900FF4"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7E75417B"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4</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735E14A6"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Click Submit</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7B4B2601"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Initial tag data is displayed</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0CFDDE64"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024956B5"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Pass</w:t>
            </w:r>
          </w:p>
        </w:tc>
      </w:tr>
      <w:tr w:rsidR="00012B6E" w:rsidRPr="00012B6E" w14:paraId="0B597ADF"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7BC0F84E"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 5</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3502B210"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Record initial tag data</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4375CEAD"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1986ABE6"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2022-08-31 13:59:32</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5E7D635B"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Pass</w:t>
            </w:r>
          </w:p>
        </w:tc>
      </w:tr>
      <w:tr w:rsidR="00012B6E" w:rsidRPr="00012B6E" w14:paraId="6935E460"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02CB6434"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 6</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4FCFD24A"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 xml:space="preserve">Wait until the </w:t>
            </w:r>
            <w:proofErr w:type="spellStart"/>
            <w:r w:rsidRPr="00012B6E">
              <w:rPr>
                <w:rFonts w:ascii="Calibri" w:eastAsia="Times New Roman" w:hAnsi="Calibri" w:cs="Calibri"/>
                <w:sz w:val="22"/>
                <w:lang w:val="en-GB" w:eastAsia="en-GB"/>
              </w:rPr>
              <w:t>powerbank</w:t>
            </w:r>
            <w:proofErr w:type="spellEnd"/>
            <w:r w:rsidRPr="00012B6E">
              <w:rPr>
                <w:rFonts w:ascii="Calibri" w:eastAsia="Times New Roman" w:hAnsi="Calibri" w:cs="Calibri"/>
                <w:sz w:val="22"/>
                <w:lang w:val="en-GB" w:eastAsia="en-GB"/>
              </w:rPr>
              <w:t xml:space="preserve"> is completely discharged</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72C351F3"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proofErr w:type="spellStart"/>
            <w:r w:rsidRPr="00012B6E">
              <w:rPr>
                <w:rFonts w:ascii="Calibri" w:eastAsia="Times New Roman" w:hAnsi="Calibri" w:cs="Calibri"/>
                <w:sz w:val="22"/>
                <w:lang w:val="en-GB" w:eastAsia="en-GB"/>
              </w:rPr>
              <w:t>Powerbank</w:t>
            </w:r>
            <w:proofErr w:type="spellEnd"/>
            <w:r w:rsidRPr="00012B6E">
              <w:rPr>
                <w:rFonts w:ascii="Calibri" w:eastAsia="Times New Roman" w:hAnsi="Calibri" w:cs="Calibri"/>
                <w:sz w:val="22"/>
                <w:lang w:val="en-GB" w:eastAsia="en-GB"/>
              </w:rPr>
              <w:t xml:space="preserve"> stops displaying blue </w:t>
            </w:r>
            <w:proofErr w:type="spellStart"/>
            <w:r w:rsidRPr="00012B6E">
              <w:rPr>
                <w:rFonts w:ascii="Calibri" w:eastAsia="Times New Roman" w:hAnsi="Calibri" w:cs="Calibri"/>
                <w:sz w:val="22"/>
                <w:lang w:val="en-GB" w:eastAsia="en-GB"/>
              </w:rPr>
              <w:t>color</w:t>
            </w:r>
            <w:proofErr w:type="spellEnd"/>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4A2BCBCA"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0D35EF9C"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Pass</w:t>
            </w:r>
          </w:p>
        </w:tc>
      </w:tr>
      <w:tr w:rsidR="00012B6E" w:rsidRPr="00012B6E" w14:paraId="40EA1F22" w14:textId="77777777" w:rsidTr="006F090F">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tcPr>
          <w:p w14:paraId="53871343"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7</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7FFAC9C0"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Click Submit</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531AD7D7"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Final tag data is displayed</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47D72E25"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25120F85"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Pass</w:t>
            </w:r>
          </w:p>
        </w:tc>
      </w:tr>
      <w:tr w:rsidR="00012B6E" w:rsidRPr="00012B6E" w14:paraId="2186E597" w14:textId="77777777" w:rsidTr="006F090F">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tcPr>
          <w:p w14:paraId="70B92F91"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8</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0B62D42D"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Record final tag data</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6972779F"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6763EE38"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2022-08-31 21:13:13</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7FB6C3EA"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Pass</w:t>
            </w:r>
          </w:p>
        </w:tc>
      </w:tr>
      <w:tr w:rsidR="00012B6E" w:rsidRPr="00012B6E" w14:paraId="5529BA01" w14:textId="77777777" w:rsidTr="006F090F">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tcPr>
          <w:p w14:paraId="4F2295D1"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9</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7CDA4318"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Calculate tag’s execution time</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5C4CFD8E"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10A82AF2"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7 hours 13 minutes 41 seconds</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1E845125"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Pass</w:t>
            </w:r>
          </w:p>
        </w:tc>
      </w:tr>
      <w:tr w:rsidR="00012B6E" w:rsidRPr="00454C63" w14:paraId="7F03D3F8" w14:textId="77777777" w:rsidTr="00012B6E">
        <w:trPr>
          <w:gridAfter w:val="4"/>
          <w:wAfter w:w="4127" w:type="dxa"/>
          <w:trHeight w:val="295"/>
        </w:trPr>
        <w:tc>
          <w:tcPr>
            <w:tcW w:w="2911" w:type="dxa"/>
            <w:gridSpan w:val="2"/>
            <w:tcBorders>
              <w:top w:val="single" w:sz="4" w:space="0" w:color="B2B2B2"/>
              <w:left w:val="single" w:sz="4" w:space="0" w:color="B2B2B2"/>
              <w:bottom w:val="single" w:sz="4" w:space="0" w:color="B2B2B2"/>
              <w:right w:val="single" w:sz="4" w:space="0" w:color="B2B2B2"/>
            </w:tcBorders>
            <w:shd w:val="clear" w:color="auto" w:fill="DEEAF6"/>
            <w:noWrap/>
            <w:hideMark/>
          </w:tcPr>
          <w:p w14:paraId="3CD18FBB"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lastRenderedPageBreak/>
              <w:t>Test Case ID</w:t>
            </w:r>
          </w:p>
        </w:tc>
        <w:tc>
          <w:tcPr>
            <w:tcW w:w="1614" w:type="dxa"/>
            <w:tcBorders>
              <w:top w:val="single" w:sz="4" w:space="0" w:color="auto"/>
              <w:left w:val="nil"/>
              <w:bottom w:val="single" w:sz="4" w:space="0" w:color="auto"/>
              <w:right w:val="single" w:sz="4" w:space="0" w:color="auto"/>
            </w:tcBorders>
            <w:shd w:val="clear" w:color="auto" w:fill="auto"/>
            <w:noWrap/>
            <w:hideMark/>
          </w:tcPr>
          <w:p w14:paraId="4E83CAD4"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TagT13</w:t>
            </w:r>
          </w:p>
        </w:tc>
        <w:tc>
          <w:tcPr>
            <w:tcW w:w="2593" w:type="dxa"/>
            <w:gridSpan w:val="2"/>
            <w:tcBorders>
              <w:top w:val="single" w:sz="4" w:space="0" w:color="B2B2B2"/>
              <w:left w:val="single" w:sz="4" w:space="0" w:color="B2B2B2"/>
              <w:bottom w:val="single" w:sz="4" w:space="0" w:color="B2B2B2"/>
              <w:right w:val="single" w:sz="4" w:space="0" w:color="B2B2B2"/>
            </w:tcBorders>
            <w:shd w:val="clear" w:color="auto" w:fill="DEEAF6"/>
            <w:noWrap/>
            <w:hideMark/>
          </w:tcPr>
          <w:p w14:paraId="31091550"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Test Case Description</w:t>
            </w:r>
          </w:p>
        </w:tc>
        <w:tc>
          <w:tcPr>
            <w:tcW w:w="7781" w:type="dxa"/>
            <w:gridSpan w:val="3"/>
            <w:tcBorders>
              <w:top w:val="single" w:sz="4" w:space="0" w:color="auto"/>
              <w:left w:val="nil"/>
              <w:bottom w:val="single" w:sz="4" w:space="0" w:color="auto"/>
              <w:right w:val="single" w:sz="4" w:space="0" w:color="000000"/>
            </w:tcBorders>
            <w:shd w:val="clear" w:color="auto" w:fill="auto"/>
            <w:hideMark/>
          </w:tcPr>
          <w:p w14:paraId="44835FED"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 xml:space="preserve">Test the duration of the tag’s execution time powered with a </w:t>
            </w:r>
            <w:proofErr w:type="spellStart"/>
            <w:r w:rsidRPr="00012B6E">
              <w:rPr>
                <w:rFonts w:ascii="Calibri" w:eastAsia="Times New Roman" w:hAnsi="Calibri" w:cs="Calibri"/>
                <w:sz w:val="22"/>
                <w:lang w:val="en-GB" w:eastAsia="en-GB"/>
              </w:rPr>
              <w:t>powerbank</w:t>
            </w:r>
            <w:proofErr w:type="spellEnd"/>
          </w:p>
        </w:tc>
      </w:tr>
      <w:tr w:rsidR="00012B6E" w:rsidRPr="00012B6E" w14:paraId="36748C95" w14:textId="77777777" w:rsidTr="00012B6E">
        <w:trPr>
          <w:gridAfter w:val="4"/>
          <w:wAfter w:w="4127" w:type="dxa"/>
          <w:trHeight w:val="295"/>
        </w:trPr>
        <w:tc>
          <w:tcPr>
            <w:tcW w:w="2911" w:type="dxa"/>
            <w:gridSpan w:val="2"/>
            <w:tcBorders>
              <w:top w:val="single" w:sz="4" w:space="0" w:color="B2B2B2"/>
              <w:left w:val="single" w:sz="4" w:space="0" w:color="B2B2B2"/>
              <w:bottom w:val="single" w:sz="4" w:space="0" w:color="B2B2B2"/>
              <w:right w:val="single" w:sz="4" w:space="0" w:color="B2B2B2"/>
            </w:tcBorders>
            <w:shd w:val="clear" w:color="auto" w:fill="DEEAF6"/>
            <w:noWrap/>
            <w:hideMark/>
          </w:tcPr>
          <w:p w14:paraId="50E7DF3B"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Created By</w:t>
            </w:r>
          </w:p>
        </w:tc>
        <w:tc>
          <w:tcPr>
            <w:tcW w:w="1614" w:type="dxa"/>
            <w:tcBorders>
              <w:top w:val="nil"/>
              <w:left w:val="nil"/>
              <w:bottom w:val="single" w:sz="4" w:space="0" w:color="auto"/>
              <w:right w:val="single" w:sz="4" w:space="0" w:color="auto"/>
            </w:tcBorders>
            <w:shd w:val="clear" w:color="auto" w:fill="auto"/>
            <w:noWrap/>
            <w:hideMark/>
          </w:tcPr>
          <w:p w14:paraId="6A6BCA4D"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Pedro</w:t>
            </w:r>
          </w:p>
        </w:tc>
        <w:tc>
          <w:tcPr>
            <w:tcW w:w="2593" w:type="dxa"/>
            <w:gridSpan w:val="2"/>
            <w:tcBorders>
              <w:top w:val="single" w:sz="4" w:space="0" w:color="B2B2B2"/>
              <w:left w:val="single" w:sz="4" w:space="0" w:color="B2B2B2"/>
              <w:bottom w:val="single" w:sz="4" w:space="0" w:color="B2B2B2"/>
              <w:right w:val="single" w:sz="4" w:space="0" w:color="B2B2B2"/>
            </w:tcBorders>
            <w:shd w:val="clear" w:color="auto" w:fill="DEEAF6"/>
            <w:hideMark/>
          </w:tcPr>
          <w:p w14:paraId="443CCD14"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Version</w:t>
            </w:r>
          </w:p>
        </w:tc>
        <w:tc>
          <w:tcPr>
            <w:tcW w:w="7781" w:type="dxa"/>
            <w:gridSpan w:val="3"/>
            <w:tcBorders>
              <w:top w:val="single" w:sz="4" w:space="0" w:color="auto"/>
              <w:left w:val="nil"/>
              <w:bottom w:val="single" w:sz="4" w:space="0" w:color="auto"/>
              <w:right w:val="single" w:sz="4" w:space="0" w:color="000000"/>
            </w:tcBorders>
            <w:shd w:val="clear" w:color="auto" w:fill="auto"/>
            <w:noWrap/>
            <w:hideMark/>
          </w:tcPr>
          <w:p w14:paraId="6B9461B0"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2.0</w:t>
            </w:r>
          </w:p>
        </w:tc>
      </w:tr>
      <w:tr w:rsidR="00012B6E" w:rsidRPr="00012B6E" w14:paraId="4A26E4E2" w14:textId="77777777" w:rsidTr="006F090F">
        <w:trPr>
          <w:trHeight w:val="295"/>
        </w:trPr>
        <w:tc>
          <w:tcPr>
            <w:tcW w:w="1296" w:type="dxa"/>
            <w:tcBorders>
              <w:top w:val="nil"/>
              <w:left w:val="nil"/>
              <w:bottom w:val="nil"/>
              <w:right w:val="nil"/>
            </w:tcBorders>
            <w:shd w:val="clear" w:color="auto" w:fill="auto"/>
            <w:hideMark/>
          </w:tcPr>
          <w:p w14:paraId="3041FC7B"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hideMark/>
          </w:tcPr>
          <w:p w14:paraId="6E7FD80B"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hideMark/>
          </w:tcPr>
          <w:p w14:paraId="39900446"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6500C905"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6A2CAB9E"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4EC0AE54"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6483" w:type="dxa"/>
            <w:gridSpan w:val="2"/>
            <w:tcBorders>
              <w:top w:val="nil"/>
              <w:left w:val="nil"/>
              <w:bottom w:val="nil"/>
              <w:right w:val="nil"/>
            </w:tcBorders>
            <w:shd w:val="clear" w:color="auto" w:fill="auto"/>
            <w:hideMark/>
          </w:tcPr>
          <w:p w14:paraId="50ECB5DD"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236" w:type="dxa"/>
            <w:tcBorders>
              <w:top w:val="nil"/>
              <w:left w:val="nil"/>
              <w:bottom w:val="nil"/>
              <w:right w:val="nil"/>
            </w:tcBorders>
            <w:shd w:val="clear" w:color="auto" w:fill="auto"/>
            <w:hideMark/>
          </w:tcPr>
          <w:p w14:paraId="2409C7F6"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2648F8B1"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58796D59"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4564E15F"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r>
      <w:tr w:rsidR="00012B6E" w:rsidRPr="00012B6E" w14:paraId="352E9F2D" w14:textId="77777777" w:rsidTr="00012B6E">
        <w:trPr>
          <w:gridAfter w:val="5"/>
          <w:wAfter w:w="8018" w:type="dxa"/>
          <w:trHeight w:val="295"/>
        </w:trPr>
        <w:tc>
          <w:tcPr>
            <w:tcW w:w="2911" w:type="dxa"/>
            <w:gridSpan w:val="2"/>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5127971B"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Date Tested</w:t>
            </w:r>
          </w:p>
        </w:tc>
        <w:tc>
          <w:tcPr>
            <w:tcW w:w="291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76DCBAF3"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12-Oct-2022</w:t>
            </w:r>
          </w:p>
        </w:tc>
        <w:tc>
          <w:tcPr>
            <w:tcW w:w="2594" w:type="dxa"/>
            <w:gridSpan w:val="2"/>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0CFCFBCF"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Test Case (Pass/Fail/Not Executed)</w:t>
            </w:r>
          </w:p>
        </w:tc>
        <w:tc>
          <w:tcPr>
            <w:tcW w:w="259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054EDAB"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Pass</w:t>
            </w:r>
          </w:p>
        </w:tc>
      </w:tr>
      <w:tr w:rsidR="00012B6E" w:rsidRPr="00012B6E" w14:paraId="4000502D" w14:textId="77777777" w:rsidTr="006F090F">
        <w:trPr>
          <w:trHeight w:val="295"/>
        </w:trPr>
        <w:tc>
          <w:tcPr>
            <w:tcW w:w="1296" w:type="dxa"/>
            <w:tcBorders>
              <w:top w:val="nil"/>
              <w:left w:val="nil"/>
              <w:bottom w:val="nil"/>
              <w:right w:val="nil"/>
            </w:tcBorders>
            <w:shd w:val="clear" w:color="auto" w:fill="auto"/>
            <w:hideMark/>
          </w:tcPr>
          <w:p w14:paraId="589D43F5"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hideMark/>
          </w:tcPr>
          <w:p w14:paraId="2444FA34"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hideMark/>
          </w:tcPr>
          <w:p w14:paraId="053F5B76"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6AA464AE"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3FB7447F"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74CB9B71"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6483" w:type="dxa"/>
            <w:gridSpan w:val="2"/>
            <w:tcBorders>
              <w:top w:val="nil"/>
              <w:left w:val="nil"/>
              <w:bottom w:val="nil"/>
              <w:right w:val="nil"/>
            </w:tcBorders>
            <w:shd w:val="clear" w:color="auto" w:fill="auto"/>
            <w:hideMark/>
          </w:tcPr>
          <w:p w14:paraId="4217400D"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236" w:type="dxa"/>
            <w:tcBorders>
              <w:top w:val="nil"/>
              <w:left w:val="nil"/>
              <w:bottom w:val="nil"/>
              <w:right w:val="nil"/>
            </w:tcBorders>
            <w:shd w:val="clear" w:color="auto" w:fill="auto"/>
            <w:hideMark/>
          </w:tcPr>
          <w:p w14:paraId="11011242"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71263827"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624529A0"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125AC9E7"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r>
      <w:tr w:rsidR="00012B6E" w:rsidRPr="00012B6E" w14:paraId="28CC3B4A" w14:textId="77777777" w:rsidTr="00012B6E">
        <w:trPr>
          <w:gridAfter w:val="4"/>
          <w:wAfter w:w="4127" w:type="dxa"/>
          <w:trHeight w:val="295"/>
        </w:trPr>
        <w:tc>
          <w:tcPr>
            <w:tcW w:w="1296" w:type="dxa"/>
            <w:tcBorders>
              <w:top w:val="single" w:sz="4" w:space="0" w:color="B2B2B2"/>
              <w:left w:val="single" w:sz="4" w:space="0" w:color="B2B2B2"/>
              <w:bottom w:val="single" w:sz="4" w:space="0" w:color="B2B2B2"/>
              <w:right w:val="single" w:sz="4" w:space="0" w:color="B2B2B2"/>
            </w:tcBorders>
            <w:shd w:val="clear" w:color="auto" w:fill="DEEAF6"/>
            <w:hideMark/>
          </w:tcPr>
          <w:p w14:paraId="67109D18"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S #</w:t>
            </w:r>
          </w:p>
        </w:tc>
        <w:tc>
          <w:tcPr>
            <w:tcW w:w="4526" w:type="dxa"/>
            <w:gridSpan w:val="3"/>
            <w:tcBorders>
              <w:top w:val="single" w:sz="4" w:space="0" w:color="B2B2B2"/>
              <w:left w:val="nil"/>
              <w:bottom w:val="single" w:sz="4" w:space="0" w:color="B2B2B2"/>
              <w:right w:val="single" w:sz="4" w:space="0" w:color="B2B2B2"/>
            </w:tcBorders>
            <w:shd w:val="clear" w:color="auto" w:fill="DEEAF6"/>
            <w:hideMark/>
          </w:tcPr>
          <w:p w14:paraId="03679E41"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Prerequisites:</w:t>
            </w:r>
          </w:p>
        </w:tc>
        <w:tc>
          <w:tcPr>
            <w:tcW w:w="1296" w:type="dxa"/>
            <w:tcBorders>
              <w:top w:val="nil"/>
              <w:left w:val="nil"/>
              <w:bottom w:val="nil"/>
              <w:right w:val="nil"/>
            </w:tcBorders>
            <w:shd w:val="clear" w:color="auto" w:fill="auto"/>
            <w:hideMark/>
          </w:tcPr>
          <w:p w14:paraId="392ED2BE" w14:textId="77777777" w:rsidR="00012B6E" w:rsidRPr="00012B6E" w:rsidRDefault="00012B6E" w:rsidP="00012B6E">
            <w:pPr>
              <w:widowControl/>
              <w:autoSpaceDE/>
              <w:autoSpaceDN/>
              <w:spacing w:line="240" w:lineRule="auto"/>
              <w:jc w:val="left"/>
              <w:rPr>
                <w:rFonts w:ascii="Calibri" w:eastAsia="Times New Roman" w:hAnsi="Calibri" w:cs="Calibri"/>
                <w:b/>
                <w:bCs/>
                <w:sz w:val="22"/>
                <w:lang w:val="en-GB" w:eastAsia="en-GB"/>
              </w:rPr>
            </w:pPr>
          </w:p>
        </w:tc>
        <w:tc>
          <w:tcPr>
            <w:tcW w:w="1298" w:type="dxa"/>
            <w:tcBorders>
              <w:top w:val="single" w:sz="4" w:space="0" w:color="B2B2B2"/>
              <w:left w:val="single" w:sz="4" w:space="0" w:color="B2B2B2"/>
              <w:bottom w:val="single" w:sz="4" w:space="0" w:color="B2B2B2"/>
              <w:right w:val="single" w:sz="4" w:space="0" w:color="B2B2B2"/>
            </w:tcBorders>
            <w:shd w:val="clear" w:color="auto" w:fill="DEEAF6"/>
            <w:noWrap/>
            <w:vAlign w:val="center"/>
            <w:hideMark/>
          </w:tcPr>
          <w:p w14:paraId="5457A687"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S #</w:t>
            </w:r>
          </w:p>
        </w:tc>
        <w:tc>
          <w:tcPr>
            <w:tcW w:w="6483" w:type="dxa"/>
            <w:gridSpan w:val="2"/>
            <w:tcBorders>
              <w:top w:val="single" w:sz="4" w:space="0" w:color="B2B2B2"/>
              <w:left w:val="nil"/>
              <w:bottom w:val="single" w:sz="4" w:space="0" w:color="B2B2B2"/>
              <w:right w:val="single" w:sz="4" w:space="0" w:color="B2B2B2"/>
            </w:tcBorders>
            <w:shd w:val="clear" w:color="auto" w:fill="DEEAF6"/>
            <w:noWrap/>
            <w:vAlign w:val="center"/>
            <w:hideMark/>
          </w:tcPr>
          <w:p w14:paraId="419C6B46"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Test Data</w:t>
            </w:r>
          </w:p>
        </w:tc>
      </w:tr>
      <w:tr w:rsidR="00012B6E" w:rsidRPr="00012B6E" w14:paraId="7823BDB7" w14:textId="77777777" w:rsidTr="006F090F">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hideMark/>
          </w:tcPr>
          <w:p w14:paraId="3E0B5E13"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1</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5524D0B9"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proofErr w:type="spellStart"/>
            <w:r w:rsidRPr="00012B6E">
              <w:rPr>
                <w:rFonts w:ascii="Calibri" w:eastAsia="Times New Roman" w:hAnsi="Calibri" w:cs="Calibri"/>
                <w:sz w:val="22"/>
                <w:lang w:val="en-GB" w:eastAsia="en-GB"/>
              </w:rPr>
              <w:t>Powerbank</w:t>
            </w:r>
            <w:proofErr w:type="spellEnd"/>
            <w:r w:rsidRPr="00012B6E">
              <w:rPr>
                <w:rFonts w:ascii="Calibri" w:eastAsia="Times New Roman" w:hAnsi="Calibri" w:cs="Calibri"/>
                <w:sz w:val="22"/>
                <w:lang w:val="en-GB" w:eastAsia="en-GB"/>
              </w:rPr>
              <w:t xml:space="preserve"> fully charged</w:t>
            </w:r>
          </w:p>
        </w:tc>
        <w:tc>
          <w:tcPr>
            <w:tcW w:w="1296" w:type="dxa"/>
            <w:tcBorders>
              <w:top w:val="nil"/>
              <w:left w:val="nil"/>
              <w:bottom w:val="nil"/>
              <w:right w:val="nil"/>
            </w:tcBorders>
            <w:shd w:val="clear" w:color="auto" w:fill="auto"/>
            <w:hideMark/>
          </w:tcPr>
          <w:p w14:paraId="0068308A"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81ABDC1"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1</w:t>
            </w:r>
          </w:p>
        </w:tc>
        <w:tc>
          <w:tcPr>
            <w:tcW w:w="6483" w:type="dxa"/>
            <w:gridSpan w:val="2"/>
            <w:tcBorders>
              <w:top w:val="single" w:sz="4" w:space="0" w:color="auto"/>
              <w:left w:val="nil"/>
              <w:bottom w:val="single" w:sz="4" w:space="0" w:color="auto"/>
              <w:right w:val="single" w:sz="4" w:space="0" w:color="000000"/>
            </w:tcBorders>
            <w:shd w:val="clear" w:color="auto" w:fill="auto"/>
            <w:vAlign w:val="center"/>
            <w:hideMark/>
          </w:tcPr>
          <w:p w14:paraId="74EE619D"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proofErr w:type="spellStart"/>
            <w:r w:rsidRPr="00012B6E">
              <w:rPr>
                <w:rFonts w:ascii="Calibri" w:eastAsia="Times New Roman" w:hAnsi="Calibri" w:cs="Calibri"/>
                <w:sz w:val="22"/>
                <w:lang w:val="en-GB" w:eastAsia="en-GB"/>
              </w:rPr>
              <w:t>TagName</w:t>
            </w:r>
            <w:proofErr w:type="spellEnd"/>
            <w:r w:rsidRPr="00012B6E">
              <w:rPr>
                <w:rFonts w:ascii="Calibri" w:eastAsia="Times New Roman" w:hAnsi="Calibri" w:cs="Calibri"/>
                <w:sz w:val="22"/>
                <w:lang w:val="en-GB" w:eastAsia="en-GB"/>
              </w:rPr>
              <w:t xml:space="preserve"> = tagT13</w:t>
            </w:r>
          </w:p>
        </w:tc>
      </w:tr>
      <w:tr w:rsidR="00012B6E" w:rsidRPr="00012B6E" w14:paraId="39074C22"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hideMark/>
          </w:tcPr>
          <w:p w14:paraId="0E321516"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2</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325FAD5B"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Tag data saved in the flash memory</w:t>
            </w:r>
          </w:p>
        </w:tc>
        <w:tc>
          <w:tcPr>
            <w:tcW w:w="1296" w:type="dxa"/>
            <w:tcBorders>
              <w:top w:val="nil"/>
              <w:left w:val="nil"/>
              <w:bottom w:val="nil"/>
              <w:right w:val="nil"/>
            </w:tcBorders>
            <w:shd w:val="clear" w:color="auto" w:fill="auto"/>
            <w:hideMark/>
          </w:tcPr>
          <w:p w14:paraId="1B8A5706"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single" w:sz="4" w:space="0" w:color="auto"/>
              <w:bottom w:val="single" w:sz="4" w:space="0" w:color="auto"/>
              <w:right w:val="single" w:sz="4" w:space="0" w:color="auto"/>
            </w:tcBorders>
            <w:shd w:val="clear" w:color="auto" w:fill="auto"/>
            <w:vAlign w:val="center"/>
            <w:hideMark/>
          </w:tcPr>
          <w:p w14:paraId="2539484A"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2</w:t>
            </w:r>
          </w:p>
        </w:tc>
        <w:tc>
          <w:tcPr>
            <w:tcW w:w="6483" w:type="dxa"/>
            <w:gridSpan w:val="2"/>
            <w:tcBorders>
              <w:top w:val="single" w:sz="4" w:space="0" w:color="auto"/>
              <w:left w:val="nil"/>
              <w:bottom w:val="single" w:sz="4" w:space="0" w:color="auto"/>
              <w:right w:val="single" w:sz="4" w:space="0" w:color="000000"/>
            </w:tcBorders>
            <w:shd w:val="clear" w:color="auto" w:fill="auto"/>
            <w:vAlign w:val="center"/>
            <w:hideMark/>
          </w:tcPr>
          <w:p w14:paraId="219700D2"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proofErr w:type="spellStart"/>
            <w:r w:rsidRPr="00012B6E">
              <w:rPr>
                <w:rFonts w:ascii="Calibri" w:eastAsia="Times New Roman" w:hAnsi="Calibri" w:cs="Calibri"/>
                <w:sz w:val="22"/>
                <w:lang w:val="en-GB" w:eastAsia="en-GB"/>
              </w:rPr>
              <w:t>WIFIinterval</w:t>
            </w:r>
            <w:proofErr w:type="spellEnd"/>
            <w:r w:rsidRPr="00012B6E">
              <w:rPr>
                <w:rFonts w:ascii="Calibri" w:eastAsia="Times New Roman" w:hAnsi="Calibri" w:cs="Calibri"/>
                <w:sz w:val="22"/>
                <w:lang w:val="en-GB" w:eastAsia="en-GB"/>
              </w:rPr>
              <w:t xml:space="preserve"> = 0</w:t>
            </w:r>
          </w:p>
        </w:tc>
      </w:tr>
      <w:tr w:rsidR="00012B6E" w:rsidRPr="00012B6E" w14:paraId="30EDD143"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hideMark/>
          </w:tcPr>
          <w:p w14:paraId="68009801"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3</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79D44E87"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Internet Access</w:t>
            </w:r>
          </w:p>
        </w:tc>
        <w:tc>
          <w:tcPr>
            <w:tcW w:w="1296" w:type="dxa"/>
            <w:tcBorders>
              <w:top w:val="nil"/>
              <w:left w:val="nil"/>
              <w:bottom w:val="nil"/>
              <w:right w:val="nil"/>
            </w:tcBorders>
            <w:shd w:val="clear" w:color="auto" w:fill="auto"/>
            <w:hideMark/>
          </w:tcPr>
          <w:p w14:paraId="60D58E06"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single" w:sz="4" w:space="0" w:color="auto"/>
              <w:bottom w:val="single" w:sz="4" w:space="0" w:color="auto"/>
              <w:right w:val="single" w:sz="4" w:space="0" w:color="auto"/>
            </w:tcBorders>
            <w:shd w:val="clear" w:color="auto" w:fill="auto"/>
            <w:vAlign w:val="center"/>
            <w:hideMark/>
          </w:tcPr>
          <w:p w14:paraId="7BB6551E"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3</w:t>
            </w:r>
          </w:p>
        </w:tc>
        <w:tc>
          <w:tcPr>
            <w:tcW w:w="6483" w:type="dxa"/>
            <w:gridSpan w:val="2"/>
            <w:tcBorders>
              <w:top w:val="single" w:sz="4" w:space="0" w:color="auto"/>
              <w:left w:val="nil"/>
              <w:bottom w:val="single" w:sz="4" w:space="0" w:color="auto"/>
              <w:right w:val="single" w:sz="4" w:space="0" w:color="000000"/>
            </w:tcBorders>
            <w:shd w:val="clear" w:color="auto" w:fill="auto"/>
            <w:vAlign w:val="center"/>
            <w:hideMark/>
          </w:tcPr>
          <w:p w14:paraId="1CEC510B"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proofErr w:type="spellStart"/>
            <w:r w:rsidRPr="00012B6E">
              <w:rPr>
                <w:rFonts w:ascii="Calibri" w:eastAsia="Times New Roman" w:hAnsi="Calibri" w:cs="Calibri"/>
                <w:sz w:val="22"/>
                <w:lang w:val="en-GB" w:eastAsia="en-GB"/>
              </w:rPr>
              <w:t>BLEinterval</w:t>
            </w:r>
            <w:proofErr w:type="spellEnd"/>
            <w:r w:rsidRPr="00012B6E">
              <w:rPr>
                <w:rFonts w:ascii="Calibri" w:eastAsia="Times New Roman" w:hAnsi="Calibri" w:cs="Calibri"/>
                <w:sz w:val="22"/>
                <w:lang w:val="en-GB" w:eastAsia="en-GB"/>
              </w:rPr>
              <w:t xml:space="preserve"> = 0</w:t>
            </w:r>
          </w:p>
        </w:tc>
      </w:tr>
      <w:tr w:rsidR="00012B6E" w:rsidRPr="00012B6E" w14:paraId="5B672B9E" w14:textId="77777777" w:rsidTr="006F090F">
        <w:trPr>
          <w:gridAfter w:val="7"/>
          <w:wAfter w:w="11908" w:type="dxa"/>
          <w:trHeight w:val="295"/>
        </w:trPr>
        <w:tc>
          <w:tcPr>
            <w:tcW w:w="1296" w:type="dxa"/>
            <w:tcBorders>
              <w:top w:val="nil"/>
              <w:left w:val="single" w:sz="4" w:space="0" w:color="auto"/>
              <w:bottom w:val="single" w:sz="4" w:space="0" w:color="auto"/>
              <w:right w:val="single" w:sz="4" w:space="0" w:color="auto"/>
            </w:tcBorders>
            <w:shd w:val="clear" w:color="auto" w:fill="auto"/>
            <w:hideMark/>
          </w:tcPr>
          <w:p w14:paraId="2E81CF02"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4</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44EF4722"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Webserver online</w:t>
            </w:r>
          </w:p>
        </w:tc>
        <w:tc>
          <w:tcPr>
            <w:tcW w:w="1296" w:type="dxa"/>
            <w:tcBorders>
              <w:top w:val="nil"/>
              <w:left w:val="nil"/>
              <w:bottom w:val="nil"/>
              <w:right w:val="nil"/>
            </w:tcBorders>
            <w:shd w:val="clear" w:color="auto" w:fill="auto"/>
            <w:hideMark/>
          </w:tcPr>
          <w:p w14:paraId="2A88C12A"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r>
      <w:tr w:rsidR="00012B6E" w:rsidRPr="00012B6E" w14:paraId="2ABF9BDC" w14:textId="77777777" w:rsidTr="006F090F">
        <w:trPr>
          <w:trHeight w:val="295"/>
        </w:trPr>
        <w:tc>
          <w:tcPr>
            <w:tcW w:w="1296" w:type="dxa"/>
            <w:tcBorders>
              <w:top w:val="nil"/>
              <w:left w:val="nil"/>
              <w:bottom w:val="nil"/>
              <w:right w:val="nil"/>
            </w:tcBorders>
            <w:shd w:val="clear" w:color="auto" w:fill="auto"/>
            <w:hideMark/>
          </w:tcPr>
          <w:p w14:paraId="2001318E"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hideMark/>
          </w:tcPr>
          <w:p w14:paraId="68D6D04D"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hideMark/>
          </w:tcPr>
          <w:p w14:paraId="14021143"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2E5CF169"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3EA61A38"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05489E5B"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6483" w:type="dxa"/>
            <w:gridSpan w:val="2"/>
            <w:tcBorders>
              <w:top w:val="nil"/>
              <w:left w:val="nil"/>
              <w:bottom w:val="nil"/>
              <w:right w:val="nil"/>
            </w:tcBorders>
            <w:shd w:val="clear" w:color="auto" w:fill="auto"/>
            <w:hideMark/>
          </w:tcPr>
          <w:p w14:paraId="4DEFAB86"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236" w:type="dxa"/>
            <w:tcBorders>
              <w:top w:val="nil"/>
              <w:left w:val="nil"/>
              <w:bottom w:val="nil"/>
              <w:right w:val="nil"/>
            </w:tcBorders>
            <w:shd w:val="clear" w:color="auto" w:fill="auto"/>
            <w:hideMark/>
          </w:tcPr>
          <w:p w14:paraId="7E9422CB"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1407D443"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0B66D467"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02EF2087"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r>
      <w:tr w:rsidR="00012B6E" w:rsidRPr="00454C63" w14:paraId="0EF6B21D" w14:textId="77777777" w:rsidTr="00012B6E">
        <w:trPr>
          <w:trHeight w:val="295"/>
        </w:trPr>
        <w:tc>
          <w:tcPr>
            <w:tcW w:w="1296" w:type="dxa"/>
            <w:tcBorders>
              <w:top w:val="single" w:sz="4" w:space="0" w:color="B2B2B2"/>
              <w:left w:val="single" w:sz="4" w:space="0" w:color="B2B2B2"/>
              <w:bottom w:val="single" w:sz="4" w:space="0" w:color="B2B2B2"/>
              <w:right w:val="single" w:sz="4" w:space="0" w:color="B2B2B2"/>
            </w:tcBorders>
            <w:shd w:val="clear" w:color="auto" w:fill="DEEAF6"/>
            <w:noWrap/>
            <w:hideMark/>
          </w:tcPr>
          <w:p w14:paraId="13CAFEF9" w14:textId="77777777" w:rsidR="00012B6E" w:rsidRPr="00012B6E" w:rsidRDefault="00012B6E" w:rsidP="00012B6E">
            <w:pPr>
              <w:widowControl/>
              <w:autoSpaceDE/>
              <w:autoSpaceDN/>
              <w:spacing w:line="240" w:lineRule="auto"/>
              <w:jc w:val="left"/>
              <w:rPr>
                <w:rFonts w:ascii="Calibri" w:eastAsia="Times New Roman" w:hAnsi="Calibri" w:cs="Calibri"/>
                <w:b/>
                <w:bCs/>
                <w:sz w:val="22"/>
                <w:u w:val="single"/>
                <w:lang w:val="en-GB" w:eastAsia="en-GB"/>
              </w:rPr>
            </w:pPr>
            <w:r w:rsidRPr="00012B6E">
              <w:rPr>
                <w:rFonts w:ascii="Calibri" w:eastAsia="Times New Roman" w:hAnsi="Calibri" w:cs="Calibri"/>
                <w:b/>
                <w:bCs/>
                <w:sz w:val="22"/>
                <w:u w:val="single"/>
                <w:lang w:val="en-GB" w:eastAsia="en-GB"/>
              </w:rPr>
              <w:t>Test Scenario</w:t>
            </w:r>
          </w:p>
        </w:tc>
        <w:tc>
          <w:tcPr>
            <w:tcW w:w="13603" w:type="dxa"/>
            <w:gridSpan w:val="7"/>
            <w:tcBorders>
              <w:top w:val="nil"/>
              <w:left w:val="nil"/>
              <w:bottom w:val="nil"/>
              <w:right w:val="nil"/>
            </w:tcBorders>
            <w:shd w:val="clear" w:color="auto" w:fill="auto"/>
            <w:noWrap/>
            <w:hideMark/>
          </w:tcPr>
          <w:p w14:paraId="6DA45BD7"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r w:rsidRPr="00012B6E">
              <w:rPr>
                <w:rFonts w:ascii="Calibri" w:eastAsia="Times New Roman" w:hAnsi="Calibri" w:cs="Calibri"/>
                <w:sz w:val="22"/>
                <w:lang w:val="en-GB" w:eastAsia="en-GB"/>
              </w:rPr>
              <w:t xml:space="preserve">A </w:t>
            </w:r>
            <w:proofErr w:type="spellStart"/>
            <w:r w:rsidRPr="00012B6E">
              <w:rPr>
                <w:rFonts w:ascii="Calibri" w:eastAsia="Times New Roman" w:hAnsi="Calibri" w:cs="Calibri"/>
                <w:sz w:val="22"/>
                <w:lang w:val="en-GB" w:eastAsia="en-GB"/>
              </w:rPr>
              <w:t>powerbank</w:t>
            </w:r>
            <w:proofErr w:type="spellEnd"/>
            <w:r w:rsidRPr="00012B6E">
              <w:rPr>
                <w:rFonts w:ascii="Calibri" w:eastAsia="Times New Roman" w:hAnsi="Calibri" w:cs="Calibri"/>
                <w:sz w:val="22"/>
                <w:lang w:val="en-GB" w:eastAsia="en-GB"/>
              </w:rPr>
              <w:t>-powered tag is left in an open environment with Internet Access, while the webserver is being monitored for the time at which the tag starts to post data and when it last posted data.</w:t>
            </w:r>
          </w:p>
        </w:tc>
        <w:tc>
          <w:tcPr>
            <w:tcW w:w="236" w:type="dxa"/>
            <w:tcBorders>
              <w:top w:val="nil"/>
              <w:left w:val="nil"/>
              <w:bottom w:val="nil"/>
              <w:right w:val="nil"/>
            </w:tcBorders>
            <w:shd w:val="clear" w:color="auto" w:fill="auto"/>
            <w:hideMark/>
          </w:tcPr>
          <w:p w14:paraId="55642896"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7E75E877"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0C64259A"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79034EE5"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r>
      <w:tr w:rsidR="00012B6E" w:rsidRPr="00454C63" w14:paraId="7BD80CB5" w14:textId="77777777" w:rsidTr="006F090F">
        <w:trPr>
          <w:trHeight w:val="295"/>
        </w:trPr>
        <w:tc>
          <w:tcPr>
            <w:tcW w:w="1296" w:type="dxa"/>
            <w:tcBorders>
              <w:top w:val="nil"/>
              <w:left w:val="nil"/>
              <w:bottom w:val="nil"/>
              <w:right w:val="nil"/>
            </w:tcBorders>
            <w:shd w:val="clear" w:color="auto" w:fill="auto"/>
            <w:noWrap/>
            <w:vAlign w:val="bottom"/>
            <w:hideMark/>
          </w:tcPr>
          <w:p w14:paraId="291BAD05"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noWrap/>
            <w:vAlign w:val="bottom"/>
            <w:hideMark/>
          </w:tcPr>
          <w:p w14:paraId="25C97248"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noWrap/>
            <w:vAlign w:val="bottom"/>
            <w:hideMark/>
          </w:tcPr>
          <w:p w14:paraId="3C32095A"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noWrap/>
            <w:vAlign w:val="bottom"/>
            <w:hideMark/>
          </w:tcPr>
          <w:p w14:paraId="669D8953"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noWrap/>
            <w:vAlign w:val="bottom"/>
            <w:hideMark/>
          </w:tcPr>
          <w:p w14:paraId="44AA27DE"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noWrap/>
            <w:vAlign w:val="bottom"/>
            <w:hideMark/>
          </w:tcPr>
          <w:p w14:paraId="4EC84D02"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6483" w:type="dxa"/>
            <w:gridSpan w:val="2"/>
            <w:tcBorders>
              <w:top w:val="nil"/>
              <w:left w:val="nil"/>
              <w:bottom w:val="nil"/>
              <w:right w:val="nil"/>
            </w:tcBorders>
            <w:shd w:val="clear" w:color="auto" w:fill="auto"/>
            <w:noWrap/>
            <w:vAlign w:val="bottom"/>
            <w:hideMark/>
          </w:tcPr>
          <w:p w14:paraId="753F2C00"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236" w:type="dxa"/>
            <w:tcBorders>
              <w:top w:val="nil"/>
              <w:left w:val="nil"/>
              <w:bottom w:val="nil"/>
              <w:right w:val="nil"/>
            </w:tcBorders>
            <w:shd w:val="clear" w:color="auto" w:fill="auto"/>
            <w:noWrap/>
            <w:vAlign w:val="bottom"/>
            <w:hideMark/>
          </w:tcPr>
          <w:p w14:paraId="1387F9E2"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noWrap/>
            <w:vAlign w:val="bottom"/>
            <w:hideMark/>
          </w:tcPr>
          <w:p w14:paraId="628A0C92"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noWrap/>
            <w:vAlign w:val="bottom"/>
            <w:hideMark/>
          </w:tcPr>
          <w:p w14:paraId="65112317"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noWrap/>
            <w:vAlign w:val="bottom"/>
            <w:hideMark/>
          </w:tcPr>
          <w:p w14:paraId="5D7C1254"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r>
      <w:tr w:rsidR="00012B6E" w:rsidRPr="00454C63" w14:paraId="26182858" w14:textId="77777777" w:rsidTr="00012B6E">
        <w:trPr>
          <w:gridAfter w:val="4"/>
          <w:wAfter w:w="4127" w:type="dxa"/>
          <w:trHeight w:val="472"/>
        </w:trPr>
        <w:tc>
          <w:tcPr>
            <w:tcW w:w="1296" w:type="dxa"/>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2A6C870C"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Step #</w:t>
            </w:r>
          </w:p>
        </w:tc>
        <w:tc>
          <w:tcPr>
            <w:tcW w:w="3229" w:type="dxa"/>
            <w:gridSpan w:val="2"/>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2085A49D"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Step Details</w:t>
            </w:r>
          </w:p>
        </w:tc>
        <w:tc>
          <w:tcPr>
            <w:tcW w:w="2593" w:type="dxa"/>
            <w:gridSpan w:val="2"/>
            <w:vMerge w:val="restart"/>
            <w:tcBorders>
              <w:top w:val="single" w:sz="4" w:space="0" w:color="B2B2B2"/>
              <w:left w:val="single" w:sz="4" w:space="0" w:color="B2B2B2"/>
              <w:bottom w:val="single" w:sz="4" w:space="0" w:color="B2B2B2"/>
              <w:right w:val="single" w:sz="4" w:space="0" w:color="B2B2B2"/>
            </w:tcBorders>
            <w:shd w:val="clear" w:color="auto" w:fill="DEEAF6"/>
            <w:noWrap/>
            <w:vAlign w:val="center"/>
            <w:hideMark/>
          </w:tcPr>
          <w:p w14:paraId="4208D8ED"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Expected Results</w:t>
            </w:r>
          </w:p>
        </w:tc>
        <w:tc>
          <w:tcPr>
            <w:tcW w:w="3890" w:type="dxa"/>
            <w:gridSpan w:val="2"/>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6876D749"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Actual Results</w:t>
            </w:r>
          </w:p>
        </w:tc>
        <w:tc>
          <w:tcPr>
            <w:tcW w:w="3891" w:type="dxa"/>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322DE788"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Pass / Fail / Not executed / Suspended</w:t>
            </w:r>
          </w:p>
        </w:tc>
      </w:tr>
      <w:tr w:rsidR="00012B6E" w:rsidRPr="00454C63" w14:paraId="0C41F8E0" w14:textId="77777777" w:rsidTr="00012B6E">
        <w:trPr>
          <w:gridAfter w:val="4"/>
          <w:wAfter w:w="4127" w:type="dxa"/>
          <w:trHeight w:val="472"/>
        </w:trPr>
        <w:tc>
          <w:tcPr>
            <w:tcW w:w="1296" w:type="dxa"/>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07D08CF1" w14:textId="77777777" w:rsidR="00012B6E" w:rsidRPr="00012B6E" w:rsidRDefault="00012B6E" w:rsidP="00012B6E">
            <w:pPr>
              <w:widowControl/>
              <w:autoSpaceDE/>
              <w:autoSpaceDN/>
              <w:spacing w:line="240" w:lineRule="auto"/>
              <w:jc w:val="left"/>
              <w:rPr>
                <w:rFonts w:ascii="Calibri" w:eastAsia="Times New Roman" w:hAnsi="Calibri" w:cs="Calibri"/>
                <w:b/>
                <w:bCs/>
                <w:sz w:val="22"/>
                <w:lang w:val="en-GB" w:eastAsia="en-GB"/>
              </w:rPr>
            </w:pPr>
          </w:p>
        </w:tc>
        <w:tc>
          <w:tcPr>
            <w:tcW w:w="3229" w:type="dxa"/>
            <w:gridSpan w:val="2"/>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66BBAC46" w14:textId="77777777" w:rsidR="00012B6E" w:rsidRPr="00012B6E" w:rsidRDefault="00012B6E" w:rsidP="00012B6E">
            <w:pPr>
              <w:widowControl/>
              <w:autoSpaceDE/>
              <w:autoSpaceDN/>
              <w:spacing w:line="240" w:lineRule="auto"/>
              <w:jc w:val="left"/>
              <w:rPr>
                <w:rFonts w:ascii="Calibri" w:eastAsia="Times New Roman" w:hAnsi="Calibri" w:cs="Calibri"/>
                <w:b/>
                <w:bCs/>
                <w:sz w:val="22"/>
                <w:lang w:val="en-GB" w:eastAsia="en-GB"/>
              </w:rPr>
            </w:pPr>
          </w:p>
        </w:tc>
        <w:tc>
          <w:tcPr>
            <w:tcW w:w="2593" w:type="dxa"/>
            <w:gridSpan w:val="2"/>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48CCF882" w14:textId="77777777" w:rsidR="00012B6E" w:rsidRPr="00012B6E" w:rsidRDefault="00012B6E" w:rsidP="00012B6E">
            <w:pPr>
              <w:widowControl/>
              <w:autoSpaceDE/>
              <w:autoSpaceDN/>
              <w:spacing w:line="240" w:lineRule="auto"/>
              <w:jc w:val="left"/>
              <w:rPr>
                <w:rFonts w:ascii="Calibri" w:eastAsia="Times New Roman" w:hAnsi="Calibri" w:cs="Calibri"/>
                <w:b/>
                <w:bCs/>
                <w:sz w:val="22"/>
                <w:lang w:val="en-GB" w:eastAsia="en-GB"/>
              </w:rPr>
            </w:pPr>
          </w:p>
        </w:tc>
        <w:tc>
          <w:tcPr>
            <w:tcW w:w="3890" w:type="dxa"/>
            <w:gridSpan w:val="2"/>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7A666F76" w14:textId="77777777" w:rsidR="00012B6E" w:rsidRPr="00012B6E" w:rsidRDefault="00012B6E" w:rsidP="00012B6E">
            <w:pPr>
              <w:widowControl/>
              <w:autoSpaceDE/>
              <w:autoSpaceDN/>
              <w:spacing w:line="240" w:lineRule="auto"/>
              <w:jc w:val="left"/>
              <w:rPr>
                <w:rFonts w:ascii="Calibri" w:eastAsia="Times New Roman" w:hAnsi="Calibri" w:cs="Calibri"/>
                <w:b/>
                <w:bCs/>
                <w:sz w:val="22"/>
                <w:lang w:val="en-GB" w:eastAsia="en-GB"/>
              </w:rPr>
            </w:pPr>
          </w:p>
        </w:tc>
        <w:tc>
          <w:tcPr>
            <w:tcW w:w="3891" w:type="dxa"/>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46CEF2B6" w14:textId="77777777" w:rsidR="00012B6E" w:rsidRPr="00012B6E" w:rsidRDefault="00012B6E" w:rsidP="00012B6E">
            <w:pPr>
              <w:widowControl/>
              <w:autoSpaceDE/>
              <w:autoSpaceDN/>
              <w:spacing w:line="240" w:lineRule="auto"/>
              <w:jc w:val="left"/>
              <w:rPr>
                <w:rFonts w:ascii="Calibri" w:eastAsia="Times New Roman" w:hAnsi="Calibri" w:cs="Calibri"/>
                <w:b/>
                <w:bCs/>
                <w:sz w:val="22"/>
                <w:lang w:val="en-GB" w:eastAsia="en-GB"/>
              </w:rPr>
            </w:pPr>
          </w:p>
        </w:tc>
      </w:tr>
      <w:tr w:rsidR="00012B6E" w:rsidRPr="00012B6E" w14:paraId="502DCDE6" w14:textId="77777777" w:rsidTr="006F090F">
        <w:trPr>
          <w:gridAfter w:val="4"/>
          <w:wAfter w:w="4127" w:type="dxa"/>
          <w:trHeight w:val="573"/>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9F56B29"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1</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371CF02B"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 xml:space="preserve">Connect the Tag to the </w:t>
            </w:r>
            <w:proofErr w:type="spellStart"/>
            <w:r w:rsidRPr="00012B6E">
              <w:rPr>
                <w:rFonts w:ascii="Calibri" w:eastAsia="Times New Roman" w:hAnsi="Calibri" w:cs="Calibri"/>
                <w:sz w:val="22"/>
                <w:lang w:val="en-GB" w:eastAsia="en-GB"/>
              </w:rPr>
              <w:t>Powerbank</w:t>
            </w:r>
            <w:proofErr w:type="spellEnd"/>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6C366727"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 xml:space="preserve">The </w:t>
            </w:r>
            <w:proofErr w:type="spellStart"/>
            <w:r w:rsidRPr="00012B6E">
              <w:rPr>
                <w:rFonts w:ascii="Calibri" w:eastAsia="Times New Roman" w:hAnsi="Calibri" w:cs="Calibri"/>
                <w:sz w:val="22"/>
                <w:lang w:val="en-GB" w:eastAsia="en-GB"/>
              </w:rPr>
              <w:t>powerbank</w:t>
            </w:r>
            <w:proofErr w:type="spellEnd"/>
            <w:r w:rsidRPr="00012B6E">
              <w:rPr>
                <w:rFonts w:ascii="Calibri" w:eastAsia="Times New Roman" w:hAnsi="Calibri" w:cs="Calibri"/>
                <w:sz w:val="22"/>
                <w:lang w:val="en-GB" w:eastAsia="en-GB"/>
              </w:rPr>
              <w:t xml:space="preserve"> turns blue when it is working</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7E203295"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3441823B"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Pass</w:t>
            </w:r>
          </w:p>
        </w:tc>
      </w:tr>
      <w:tr w:rsidR="00012B6E" w:rsidRPr="00012B6E" w14:paraId="5B128567"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0840E0CD"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2</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3BFCCFB2"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Navigate to http://ils.dsi.uminho.pt/viewData</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6CB8B47B"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Site should open</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04F0C434"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23A3B990"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Pass</w:t>
            </w:r>
          </w:p>
        </w:tc>
      </w:tr>
      <w:tr w:rsidR="00012B6E" w:rsidRPr="00012B6E" w14:paraId="2D49A9BC"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7094B42E"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3</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13D13AE8"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 xml:space="preserve">Enter </w:t>
            </w:r>
            <w:proofErr w:type="spellStart"/>
            <w:r w:rsidRPr="00012B6E">
              <w:rPr>
                <w:rFonts w:ascii="Calibri" w:eastAsia="Times New Roman" w:hAnsi="Calibri" w:cs="Calibri"/>
                <w:sz w:val="22"/>
                <w:lang w:val="en-GB" w:eastAsia="en-GB"/>
              </w:rPr>
              <w:t>TagName</w:t>
            </w:r>
            <w:proofErr w:type="spellEnd"/>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5CCD82DD"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Credential can be entered</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5322350C"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6259E240"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Pass</w:t>
            </w:r>
          </w:p>
        </w:tc>
      </w:tr>
      <w:tr w:rsidR="00012B6E" w:rsidRPr="00012B6E" w14:paraId="1AB6ED13"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7E016E21"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4</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17EAEA37"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Click Submit</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2A280E22"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Initial tag data is displayed</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5DB2F322"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352655D0"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Pass</w:t>
            </w:r>
          </w:p>
        </w:tc>
      </w:tr>
      <w:tr w:rsidR="00012B6E" w:rsidRPr="00012B6E" w14:paraId="7B35A687"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76B1A394"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 5</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17DD4F04"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Record initial tag data</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202D15CF"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7CAA795E"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2022-10-12 08:11:51</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32FEFCD1"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Pass</w:t>
            </w:r>
          </w:p>
        </w:tc>
      </w:tr>
      <w:tr w:rsidR="00012B6E" w:rsidRPr="00012B6E" w14:paraId="6D9096DC"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5442899E"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 6</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17A666EA"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 xml:space="preserve">Wait until the </w:t>
            </w:r>
            <w:proofErr w:type="spellStart"/>
            <w:r w:rsidRPr="00012B6E">
              <w:rPr>
                <w:rFonts w:ascii="Calibri" w:eastAsia="Times New Roman" w:hAnsi="Calibri" w:cs="Calibri"/>
                <w:sz w:val="22"/>
                <w:lang w:val="en-GB" w:eastAsia="en-GB"/>
              </w:rPr>
              <w:t>powerbank</w:t>
            </w:r>
            <w:proofErr w:type="spellEnd"/>
            <w:r w:rsidRPr="00012B6E">
              <w:rPr>
                <w:rFonts w:ascii="Calibri" w:eastAsia="Times New Roman" w:hAnsi="Calibri" w:cs="Calibri"/>
                <w:sz w:val="22"/>
                <w:lang w:val="en-GB" w:eastAsia="en-GB"/>
              </w:rPr>
              <w:t xml:space="preserve"> is completely discharged</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65C6E3CA"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proofErr w:type="spellStart"/>
            <w:r w:rsidRPr="00012B6E">
              <w:rPr>
                <w:rFonts w:ascii="Calibri" w:eastAsia="Times New Roman" w:hAnsi="Calibri" w:cs="Calibri"/>
                <w:sz w:val="22"/>
                <w:lang w:val="en-GB" w:eastAsia="en-GB"/>
              </w:rPr>
              <w:t>Powerbank</w:t>
            </w:r>
            <w:proofErr w:type="spellEnd"/>
            <w:r w:rsidRPr="00012B6E">
              <w:rPr>
                <w:rFonts w:ascii="Calibri" w:eastAsia="Times New Roman" w:hAnsi="Calibri" w:cs="Calibri"/>
                <w:sz w:val="22"/>
                <w:lang w:val="en-GB" w:eastAsia="en-GB"/>
              </w:rPr>
              <w:t xml:space="preserve"> stops displaying blue </w:t>
            </w:r>
            <w:proofErr w:type="spellStart"/>
            <w:r w:rsidRPr="00012B6E">
              <w:rPr>
                <w:rFonts w:ascii="Calibri" w:eastAsia="Times New Roman" w:hAnsi="Calibri" w:cs="Calibri"/>
                <w:sz w:val="22"/>
                <w:lang w:val="en-GB" w:eastAsia="en-GB"/>
              </w:rPr>
              <w:t>color</w:t>
            </w:r>
            <w:proofErr w:type="spellEnd"/>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1A1DB2D9"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0062E8FB"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Pass</w:t>
            </w:r>
          </w:p>
        </w:tc>
      </w:tr>
      <w:tr w:rsidR="00012B6E" w:rsidRPr="00012B6E" w14:paraId="4577C3E4" w14:textId="77777777" w:rsidTr="006F090F">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tcPr>
          <w:p w14:paraId="5EF8602C"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7</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798E4F93"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Click Submit</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638FA134"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Final tag data is displayed</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182829D3"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57D946A3"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Pass</w:t>
            </w:r>
          </w:p>
        </w:tc>
      </w:tr>
      <w:tr w:rsidR="00012B6E" w:rsidRPr="00012B6E" w14:paraId="21F1B533" w14:textId="77777777" w:rsidTr="006F090F">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tcPr>
          <w:p w14:paraId="1EA2D227"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8</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6764F137"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Record final tag data</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2686BD06"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1A0E5431"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2022-10-12 14:16:28</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32C09A71"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Pass</w:t>
            </w:r>
          </w:p>
        </w:tc>
      </w:tr>
      <w:tr w:rsidR="00012B6E" w:rsidRPr="00012B6E" w14:paraId="22927CC6" w14:textId="77777777" w:rsidTr="006F090F">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tcPr>
          <w:p w14:paraId="50C11854"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9</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1ACF2E34"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Calculate tag’s execution time</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192C32A5"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4F9FAECB"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6 hours 4 minutes 37 seconds</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3C018D32"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Pass</w:t>
            </w:r>
          </w:p>
        </w:tc>
      </w:tr>
      <w:tr w:rsidR="00012B6E" w:rsidRPr="00454C63" w14:paraId="755C5E30" w14:textId="77777777" w:rsidTr="00012B6E">
        <w:trPr>
          <w:gridAfter w:val="4"/>
          <w:wAfter w:w="4127" w:type="dxa"/>
          <w:trHeight w:val="295"/>
        </w:trPr>
        <w:tc>
          <w:tcPr>
            <w:tcW w:w="2911" w:type="dxa"/>
            <w:gridSpan w:val="2"/>
            <w:tcBorders>
              <w:top w:val="single" w:sz="4" w:space="0" w:color="B2B2B2"/>
              <w:left w:val="single" w:sz="4" w:space="0" w:color="B2B2B2"/>
              <w:bottom w:val="single" w:sz="4" w:space="0" w:color="B2B2B2"/>
              <w:right w:val="single" w:sz="4" w:space="0" w:color="B2B2B2"/>
            </w:tcBorders>
            <w:shd w:val="clear" w:color="auto" w:fill="DEEAF6"/>
            <w:noWrap/>
            <w:hideMark/>
          </w:tcPr>
          <w:p w14:paraId="68C987F3"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lastRenderedPageBreak/>
              <w:t>Test Case ID</w:t>
            </w:r>
          </w:p>
        </w:tc>
        <w:tc>
          <w:tcPr>
            <w:tcW w:w="1614" w:type="dxa"/>
            <w:tcBorders>
              <w:top w:val="single" w:sz="4" w:space="0" w:color="auto"/>
              <w:left w:val="nil"/>
              <w:bottom w:val="single" w:sz="4" w:space="0" w:color="auto"/>
              <w:right w:val="single" w:sz="4" w:space="0" w:color="auto"/>
            </w:tcBorders>
            <w:shd w:val="clear" w:color="auto" w:fill="auto"/>
            <w:noWrap/>
            <w:hideMark/>
          </w:tcPr>
          <w:p w14:paraId="1671752F"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TagT13</w:t>
            </w:r>
          </w:p>
        </w:tc>
        <w:tc>
          <w:tcPr>
            <w:tcW w:w="2593" w:type="dxa"/>
            <w:gridSpan w:val="2"/>
            <w:tcBorders>
              <w:top w:val="single" w:sz="4" w:space="0" w:color="B2B2B2"/>
              <w:left w:val="single" w:sz="4" w:space="0" w:color="B2B2B2"/>
              <w:bottom w:val="single" w:sz="4" w:space="0" w:color="B2B2B2"/>
              <w:right w:val="single" w:sz="4" w:space="0" w:color="B2B2B2"/>
            </w:tcBorders>
            <w:shd w:val="clear" w:color="auto" w:fill="DEEAF6"/>
            <w:noWrap/>
            <w:hideMark/>
          </w:tcPr>
          <w:p w14:paraId="19A941E0"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Test Case Description</w:t>
            </w:r>
          </w:p>
        </w:tc>
        <w:tc>
          <w:tcPr>
            <w:tcW w:w="7781" w:type="dxa"/>
            <w:gridSpan w:val="3"/>
            <w:tcBorders>
              <w:top w:val="single" w:sz="4" w:space="0" w:color="auto"/>
              <w:left w:val="nil"/>
              <w:bottom w:val="single" w:sz="4" w:space="0" w:color="auto"/>
              <w:right w:val="single" w:sz="4" w:space="0" w:color="000000"/>
            </w:tcBorders>
            <w:shd w:val="clear" w:color="auto" w:fill="auto"/>
            <w:hideMark/>
          </w:tcPr>
          <w:p w14:paraId="0D50F1E4"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 xml:space="preserve">Test the duration of the tag’s execution time powered with a </w:t>
            </w:r>
            <w:proofErr w:type="spellStart"/>
            <w:r w:rsidRPr="00012B6E">
              <w:rPr>
                <w:rFonts w:ascii="Calibri" w:eastAsia="Times New Roman" w:hAnsi="Calibri" w:cs="Calibri"/>
                <w:sz w:val="22"/>
                <w:lang w:val="en-GB" w:eastAsia="en-GB"/>
              </w:rPr>
              <w:t>powerbank</w:t>
            </w:r>
            <w:proofErr w:type="spellEnd"/>
          </w:p>
        </w:tc>
      </w:tr>
      <w:tr w:rsidR="00012B6E" w:rsidRPr="00012B6E" w14:paraId="136791AF" w14:textId="77777777" w:rsidTr="00012B6E">
        <w:trPr>
          <w:gridAfter w:val="4"/>
          <w:wAfter w:w="4127" w:type="dxa"/>
          <w:trHeight w:val="295"/>
        </w:trPr>
        <w:tc>
          <w:tcPr>
            <w:tcW w:w="2911" w:type="dxa"/>
            <w:gridSpan w:val="2"/>
            <w:tcBorders>
              <w:top w:val="single" w:sz="4" w:space="0" w:color="B2B2B2"/>
              <w:left w:val="single" w:sz="4" w:space="0" w:color="B2B2B2"/>
              <w:bottom w:val="single" w:sz="4" w:space="0" w:color="B2B2B2"/>
              <w:right w:val="single" w:sz="4" w:space="0" w:color="B2B2B2"/>
            </w:tcBorders>
            <w:shd w:val="clear" w:color="auto" w:fill="DEEAF6"/>
            <w:noWrap/>
            <w:hideMark/>
          </w:tcPr>
          <w:p w14:paraId="739657A3"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Created By</w:t>
            </w:r>
          </w:p>
        </w:tc>
        <w:tc>
          <w:tcPr>
            <w:tcW w:w="1614" w:type="dxa"/>
            <w:tcBorders>
              <w:top w:val="nil"/>
              <w:left w:val="nil"/>
              <w:bottom w:val="single" w:sz="4" w:space="0" w:color="auto"/>
              <w:right w:val="single" w:sz="4" w:space="0" w:color="auto"/>
            </w:tcBorders>
            <w:shd w:val="clear" w:color="auto" w:fill="auto"/>
            <w:noWrap/>
            <w:hideMark/>
          </w:tcPr>
          <w:p w14:paraId="69AD0053"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Pedro</w:t>
            </w:r>
          </w:p>
        </w:tc>
        <w:tc>
          <w:tcPr>
            <w:tcW w:w="2593" w:type="dxa"/>
            <w:gridSpan w:val="2"/>
            <w:tcBorders>
              <w:top w:val="single" w:sz="4" w:space="0" w:color="B2B2B2"/>
              <w:left w:val="single" w:sz="4" w:space="0" w:color="B2B2B2"/>
              <w:bottom w:val="single" w:sz="4" w:space="0" w:color="B2B2B2"/>
              <w:right w:val="single" w:sz="4" w:space="0" w:color="B2B2B2"/>
            </w:tcBorders>
            <w:shd w:val="clear" w:color="auto" w:fill="DEEAF6"/>
            <w:hideMark/>
          </w:tcPr>
          <w:p w14:paraId="2CF25096"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Version</w:t>
            </w:r>
          </w:p>
        </w:tc>
        <w:tc>
          <w:tcPr>
            <w:tcW w:w="7781" w:type="dxa"/>
            <w:gridSpan w:val="3"/>
            <w:tcBorders>
              <w:top w:val="single" w:sz="4" w:space="0" w:color="auto"/>
              <w:left w:val="nil"/>
              <w:bottom w:val="single" w:sz="4" w:space="0" w:color="auto"/>
              <w:right w:val="single" w:sz="4" w:space="0" w:color="000000"/>
            </w:tcBorders>
            <w:shd w:val="clear" w:color="auto" w:fill="auto"/>
            <w:noWrap/>
            <w:hideMark/>
          </w:tcPr>
          <w:p w14:paraId="670A5B90"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3.0</w:t>
            </w:r>
          </w:p>
        </w:tc>
      </w:tr>
      <w:tr w:rsidR="00012B6E" w:rsidRPr="00012B6E" w14:paraId="2E51B464" w14:textId="77777777" w:rsidTr="006F090F">
        <w:trPr>
          <w:trHeight w:val="295"/>
        </w:trPr>
        <w:tc>
          <w:tcPr>
            <w:tcW w:w="1296" w:type="dxa"/>
            <w:tcBorders>
              <w:top w:val="nil"/>
              <w:left w:val="nil"/>
              <w:bottom w:val="nil"/>
              <w:right w:val="nil"/>
            </w:tcBorders>
            <w:shd w:val="clear" w:color="auto" w:fill="auto"/>
            <w:hideMark/>
          </w:tcPr>
          <w:p w14:paraId="074CAF69"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hideMark/>
          </w:tcPr>
          <w:p w14:paraId="23F1F18A"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hideMark/>
          </w:tcPr>
          <w:p w14:paraId="13CBFCEC"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13B2AFA5"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4909127A"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7C169B5F"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6483" w:type="dxa"/>
            <w:gridSpan w:val="2"/>
            <w:tcBorders>
              <w:top w:val="nil"/>
              <w:left w:val="nil"/>
              <w:bottom w:val="nil"/>
              <w:right w:val="nil"/>
            </w:tcBorders>
            <w:shd w:val="clear" w:color="auto" w:fill="auto"/>
            <w:hideMark/>
          </w:tcPr>
          <w:p w14:paraId="0A538F8A"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236" w:type="dxa"/>
            <w:tcBorders>
              <w:top w:val="nil"/>
              <w:left w:val="nil"/>
              <w:bottom w:val="nil"/>
              <w:right w:val="nil"/>
            </w:tcBorders>
            <w:shd w:val="clear" w:color="auto" w:fill="auto"/>
            <w:hideMark/>
          </w:tcPr>
          <w:p w14:paraId="42B656B5"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682932B8"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0F8BBC4D"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7EC38852"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r>
      <w:tr w:rsidR="00012B6E" w:rsidRPr="00012B6E" w14:paraId="49C17987" w14:textId="77777777" w:rsidTr="00012B6E">
        <w:trPr>
          <w:gridAfter w:val="5"/>
          <w:wAfter w:w="8018" w:type="dxa"/>
          <w:trHeight w:val="295"/>
        </w:trPr>
        <w:tc>
          <w:tcPr>
            <w:tcW w:w="2911" w:type="dxa"/>
            <w:gridSpan w:val="2"/>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0F822AE3"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Date Tested</w:t>
            </w:r>
          </w:p>
        </w:tc>
        <w:tc>
          <w:tcPr>
            <w:tcW w:w="291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0FB3EFAE"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13-Oct-2022</w:t>
            </w:r>
          </w:p>
        </w:tc>
        <w:tc>
          <w:tcPr>
            <w:tcW w:w="2594" w:type="dxa"/>
            <w:gridSpan w:val="2"/>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04FE95F2"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Test Case (Pass/Fail/Not Executed)</w:t>
            </w:r>
          </w:p>
        </w:tc>
        <w:tc>
          <w:tcPr>
            <w:tcW w:w="259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5CB0D14"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Pass</w:t>
            </w:r>
          </w:p>
        </w:tc>
      </w:tr>
      <w:tr w:rsidR="00012B6E" w:rsidRPr="00012B6E" w14:paraId="0C028D26" w14:textId="77777777" w:rsidTr="006F090F">
        <w:trPr>
          <w:trHeight w:val="295"/>
        </w:trPr>
        <w:tc>
          <w:tcPr>
            <w:tcW w:w="1296" w:type="dxa"/>
            <w:tcBorders>
              <w:top w:val="nil"/>
              <w:left w:val="nil"/>
              <w:bottom w:val="nil"/>
              <w:right w:val="nil"/>
            </w:tcBorders>
            <w:shd w:val="clear" w:color="auto" w:fill="auto"/>
            <w:hideMark/>
          </w:tcPr>
          <w:p w14:paraId="1E6011E7"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hideMark/>
          </w:tcPr>
          <w:p w14:paraId="669B86EF"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hideMark/>
          </w:tcPr>
          <w:p w14:paraId="77946B9E"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13F182B7"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333052C4"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5FE3EA17"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6483" w:type="dxa"/>
            <w:gridSpan w:val="2"/>
            <w:tcBorders>
              <w:top w:val="nil"/>
              <w:left w:val="nil"/>
              <w:bottom w:val="nil"/>
              <w:right w:val="nil"/>
            </w:tcBorders>
            <w:shd w:val="clear" w:color="auto" w:fill="auto"/>
            <w:hideMark/>
          </w:tcPr>
          <w:p w14:paraId="459859BC"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236" w:type="dxa"/>
            <w:tcBorders>
              <w:top w:val="nil"/>
              <w:left w:val="nil"/>
              <w:bottom w:val="nil"/>
              <w:right w:val="nil"/>
            </w:tcBorders>
            <w:shd w:val="clear" w:color="auto" w:fill="auto"/>
            <w:hideMark/>
          </w:tcPr>
          <w:p w14:paraId="00B751ED"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13CE8F4C"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765C11CD"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4523DDD8"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r>
      <w:tr w:rsidR="00012B6E" w:rsidRPr="00012B6E" w14:paraId="79FB715D" w14:textId="77777777" w:rsidTr="00012B6E">
        <w:trPr>
          <w:gridAfter w:val="4"/>
          <w:wAfter w:w="4127" w:type="dxa"/>
          <w:trHeight w:val="295"/>
        </w:trPr>
        <w:tc>
          <w:tcPr>
            <w:tcW w:w="1296" w:type="dxa"/>
            <w:tcBorders>
              <w:top w:val="single" w:sz="4" w:space="0" w:color="B2B2B2"/>
              <w:left w:val="single" w:sz="4" w:space="0" w:color="B2B2B2"/>
              <w:bottom w:val="single" w:sz="4" w:space="0" w:color="B2B2B2"/>
              <w:right w:val="single" w:sz="4" w:space="0" w:color="B2B2B2"/>
            </w:tcBorders>
            <w:shd w:val="clear" w:color="auto" w:fill="DEEAF6"/>
            <w:hideMark/>
          </w:tcPr>
          <w:p w14:paraId="58EDB0F0"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S #</w:t>
            </w:r>
          </w:p>
        </w:tc>
        <w:tc>
          <w:tcPr>
            <w:tcW w:w="4526" w:type="dxa"/>
            <w:gridSpan w:val="3"/>
            <w:tcBorders>
              <w:top w:val="single" w:sz="4" w:space="0" w:color="B2B2B2"/>
              <w:left w:val="nil"/>
              <w:bottom w:val="single" w:sz="4" w:space="0" w:color="B2B2B2"/>
              <w:right w:val="single" w:sz="4" w:space="0" w:color="B2B2B2"/>
            </w:tcBorders>
            <w:shd w:val="clear" w:color="auto" w:fill="DEEAF6"/>
            <w:hideMark/>
          </w:tcPr>
          <w:p w14:paraId="31A9C1A1"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Prerequisites:</w:t>
            </w:r>
          </w:p>
        </w:tc>
        <w:tc>
          <w:tcPr>
            <w:tcW w:w="1296" w:type="dxa"/>
            <w:tcBorders>
              <w:top w:val="nil"/>
              <w:left w:val="nil"/>
              <w:bottom w:val="nil"/>
              <w:right w:val="nil"/>
            </w:tcBorders>
            <w:shd w:val="clear" w:color="auto" w:fill="auto"/>
            <w:hideMark/>
          </w:tcPr>
          <w:p w14:paraId="5875FA2E" w14:textId="77777777" w:rsidR="00012B6E" w:rsidRPr="00012B6E" w:rsidRDefault="00012B6E" w:rsidP="00012B6E">
            <w:pPr>
              <w:widowControl/>
              <w:autoSpaceDE/>
              <w:autoSpaceDN/>
              <w:spacing w:line="240" w:lineRule="auto"/>
              <w:jc w:val="left"/>
              <w:rPr>
                <w:rFonts w:ascii="Calibri" w:eastAsia="Times New Roman" w:hAnsi="Calibri" w:cs="Calibri"/>
                <w:b/>
                <w:bCs/>
                <w:sz w:val="22"/>
                <w:lang w:val="en-GB" w:eastAsia="en-GB"/>
              </w:rPr>
            </w:pPr>
          </w:p>
        </w:tc>
        <w:tc>
          <w:tcPr>
            <w:tcW w:w="1298" w:type="dxa"/>
            <w:tcBorders>
              <w:top w:val="single" w:sz="4" w:space="0" w:color="B2B2B2"/>
              <w:left w:val="single" w:sz="4" w:space="0" w:color="B2B2B2"/>
              <w:bottom w:val="single" w:sz="4" w:space="0" w:color="B2B2B2"/>
              <w:right w:val="single" w:sz="4" w:space="0" w:color="B2B2B2"/>
            </w:tcBorders>
            <w:shd w:val="clear" w:color="auto" w:fill="DEEAF6"/>
            <w:noWrap/>
            <w:vAlign w:val="center"/>
            <w:hideMark/>
          </w:tcPr>
          <w:p w14:paraId="410B957F"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S #</w:t>
            </w:r>
          </w:p>
        </w:tc>
        <w:tc>
          <w:tcPr>
            <w:tcW w:w="6483" w:type="dxa"/>
            <w:gridSpan w:val="2"/>
            <w:tcBorders>
              <w:top w:val="single" w:sz="4" w:space="0" w:color="B2B2B2"/>
              <w:left w:val="nil"/>
              <w:bottom w:val="single" w:sz="4" w:space="0" w:color="B2B2B2"/>
              <w:right w:val="single" w:sz="4" w:space="0" w:color="B2B2B2"/>
            </w:tcBorders>
            <w:shd w:val="clear" w:color="auto" w:fill="DEEAF6"/>
            <w:noWrap/>
            <w:vAlign w:val="center"/>
            <w:hideMark/>
          </w:tcPr>
          <w:p w14:paraId="7472FA5B"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Test Data</w:t>
            </w:r>
          </w:p>
        </w:tc>
      </w:tr>
      <w:tr w:rsidR="00012B6E" w:rsidRPr="00012B6E" w14:paraId="0346FE09" w14:textId="77777777" w:rsidTr="006F090F">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hideMark/>
          </w:tcPr>
          <w:p w14:paraId="3E38E3D0"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1</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2788731D"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proofErr w:type="spellStart"/>
            <w:r w:rsidRPr="00012B6E">
              <w:rPr>
                <w:rFonts w:ascii="Calibri" w:eastAsia="Times New Roman" w:hAnsi="Calibri" w:cs="Calibri"/>
                <w:sz w:val="22"/>
                <w:lang w:val="en-GB" w:eastAsia="en-GB"/>
              </w:rPr>
              <w:t>Powerbank</w:t>
            </w:r>
            <w:proofErr w:type="spellEnd"/>
            <w:r w:rsidRPr="00012B6E">
              <w:rPr>
                <w:rFonts w:ascii="Calibri" w:eastAsia="Times New Roman" w:hAnsi="Calibri" w:cs="Calibri"/>
                <w:sz w:val="22"/>
                <w:lang w:val="en-GB" w:eastAsia="en-GB"/>
              </w:rPr>
              <w:t xml:space="preserve"> fully charged</w:t>
            </w:r>
          </w:p>
        </w:tc>
        <w:tc>
          <w:tcPr>
            <w:tcW w:w="1296" w:type="dxa"/>
            <w:tcBorders>
              <w:top w:val="nil"/>
              <w:left w:val="nil"/>
              <w:bottom w:val="nil"/>
              <w:right w:val="nil"/>
            </w:tcBorders>
            <w:shd w:val="clear" w:color="auto" w:fill="auto"/>
            <w:hideMark/>
          </w:tcPr>
          <w:p w14:paraId="38B4DD21"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D93FA4E"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1</w:t>
            </w:r>
          </w:p>
        </w:tc>
        <w:tc>
          <w:tcPr>
            <w:tcW w:w="6483" w:type="dxa"/>
            <w:gridSpan w:val="2"/>
            <w:tcBorders>
              <w:top w:val="single" w:sz="4" w:space="0" w:color="auto"/>
              <w:left w:val="nil"/>
              <w:bottom w:val="single" w:sz="4" w:space="0" w:color="auto"/>
              <w:right w:val="single" w:sz="4" w:space="0" w:color="000000"/>
            </w:tcBorders>
            <w:shd w:val="clear" w:color="auto" w:fill="auto"/>
            <w:vAlign w:val="center"/>
            <w:hideMark/>
          </w:tcPr>
          <w:p w14:paraId="00F64879"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proofErr w:type="spellStart"/>
            <w:r w:rsidRPr="00012B6E">
              <w:rPr>
                <w:rFonts w:ascii="Calibri" w:eastAsia="Times New Roman" w:hAnsi="Calibri" w:cs="Calibri"/>
                <w:sz w:val="22"/>
                <w:lang w:val="en-GB" w:eastAsia="en-GB"/>
              </w:rPr>
              <w:t>TagName</w:t>
            </w:r>
            <w:proofErr w:type="spellEnd"/>
            <w:r w:rsidRPr="00012B6E">
              <w:rPr>
                <w:rFonts w:ascii="Calibri" w:eastAsia="Times New Roman" w:hAnsi="Calibri" w:cs="Calibri"/>
                <w:sz w:val="22"/>
                <w:lang w:val="en-GB" w:eastAsia="en-GB"/>
              </w:rPr>
              <w:t xml:space="preserve"> = tagT13</w:t>
            </w:r>
          </w:p>
        </w:tc>
      </w:tr>
      <w:tr w:rsidR="00012B6E" w:rsidRPr="00012B6E" w14:paraId="69901663"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hideMark/>
          </w:tcPr>
          <w:p w14:paraId="558C5BF6"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2</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04B0D6A8"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Tag data saved in the flash memory</w:t>
            </w:r>
          </w:p>
        </w:tc>
        <w:tc>
          <w:tcPr>
            <w:tcW w:w="1296" w:type="dxa"/>
            <w:tcBorders>
              <w:top w:val="nil"/>
              <w:left w:val="nil"/>
              <w:bottom w:val="nil"/>
              <w:right w:val="nil"/>
            </w:tcBorders>
            <w:shd w:val="clear" w:color="auto" w:fill="auto"/>
            <w:hideMark/>
          </w:tcPr>
          <w:p w14:paraId="0F278D94"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single" w:sz="4" w:space="0" w:color="auto"/>
              <w:bottom w:val="single" w:sz="4" w:space="0" w:color="auto"/>
              <w:right w:val="single" w:sz="4" w:space="0" w:color="auto"/>
            </w:tcBorders>
            <w:shd w:val="clear" w:color="auto" w:fill="auto"/>
            <w:vAlign w:val="center"/>
            <w:hideMark/>
          </w:tcPr>
          <w:p w14:paraId="7B6F101F"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2</w:t>
            </w:r>
          </w:p>
        </w:tc>
        <w:tc>
          <w:tcPr>
            <w:tcW w:w="6483" w:type="dxa"/>
            <w:gridSpan w:val="2"/>
            <w:tcBorders>
              <w:top w:val="single" w:sz="4" w:space="0" w:color="auto"/>
              <w:left w:val="nil"/>
              <w:bottom w:val="single" w:sz="4" w:space="0" w:color="auto"/>
              <w:right w:val="single" w:sz="4" w:space="0" w:color="000000"/>
            </w:tcBorders>
            <w:shd w:val="clear" w:color="auto" w:fill="auto"/>
            <w:vAlign w:val="center"/>
            <w:hideMark/>
          </w:tcPr>
          <w:p w14:paraId="6ECA7FA7"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proofErr w:type="spellStart"/>
            <w:r w:rsidRPr="00012B6E">
              <w:rPr>
                <w:rFonts w:ascii="Calibri" w:eastAsia="Times New Roman" w:hAnsi="Calibri" w:cs="Calibri"/>
                <w:sz w:val="22"/>
                <w:lang w:val="en-GB" w:eastAsia="en-GB"/>
              </w:rPr>
              <w:t>WIFIinterval</w:t>
            </w:r>
            <w:proofErr w:type="spellEnd"/>
            <w:r w:rsidRPr="00012B6E">
              <w:rPr>
                <w:rFonts w:ascii="Calibri" w:eastAsia="Times New Roman" w:hAnsi="Calibri" w:cs="Calibri"/>
                <w:sz w:val="22"/>
                <w:lang w:val="en-GB" w:eastAsia="en-GB"/>
              </w:rPr>
              <w:t xml:space="preserve"> = 0</w:t>
            </w:r>
          </w:p>
        </w:tc>
      </w:tr>
      <w:tr w:rsidR="00012B6E" w:rsidRPr="00012B6E" w14:paraId="591A69C5"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hideMark/>
          </w:tcPr>
          <w:p w14:paraId="57B7C362"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3</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3FCF6443"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Internet Access</w:t>
            </w:r>
          </w:p>
        </w:tc>
        <w:tc>
          <w:tcPr>
            <w:tcW w:w="1296" w:type="dxa"/>
            <w:tcBorders>
              <w:top w:val="nil"/>
              <w:left w:val="nil"/>
              <w:bottom w:val="nil"/>
              <w:right w:val="nil"/>
            </w:tcBorders>
            <w:shd w:val="clear" w:color="auto" w:fill="auto"/>
            <w:hideMark/>
          </w:tcPr>
          <w:p w14:paraId="12463A21"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single" w:sz="4" w:space="0" w:color="auto"/>
              <w:bottom w:val="single" w:sz="4" w:space="0" w:color="auto"/>
              <w:right w:val="single" w:sz="4" w:space="0" w:color="auto"/>
            </w:tcBorders>
            <w:shd w:val="clear" w:color="auto" w:fill="auto"/>
            <w:vAlign w:val="center"/>
            <w:hideMark/>
          </w:tcPr>
          <w:p w14:paraId="2B30CB06"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3</w:t>
            </w:r>
          </w:p>
        </w:tc>
        <w:tc>
          <w:tcPr>
            <w:tcW w:w="6483" w:type="dxa"/>
            <w:gridSpan w:val="2"/>
            <w:tcBorders>
              <w:top w:val="single" w:sz="4" w:space="0" w:color="auto"/>
              <w:left w:val="nil"/>
              <w:bottom w:val="single" w:sz="4" w:space="0" w:color="auto"/>
              <w:right w:val="single" w:sz="4" w:space="0" w:color="000000"/>
            </w:tcBorders>
            <w:shd w:val="clear" w:color="auto" w:fill="auto"/>
            <w:vAlign w:val="center"/>
            <w:hideMark/>
          </w:tcPr>
          <w:p w14:paraId="09E96027"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proofErr w:type="spellStart"/>
            <w:r w:rsidRPr="00012B6E">
              <w:rPr>
                <w:rFonts w:ascii="Calibri" w:eastAsia="Times New Roman" w:hAnsi="Calibri" w:cs="Calibri"/>
                <w:sz w:val="22"/>
                <w:lang w:val="en-GB" w:eastAsia="en-GB"/>
              </w:rPr>
              <w:t>BLEinterval</w:t>
            </w:r>
            <w:proofErr w:type="spellEnd"/>
            <w:r w:rsidRPr="00012B6E">
              <w:rPr>
                <w:rFonts w:ascii="Calibri" w:eastAsia="Times New Roman" w:hAnsi="Calibri" w:cs="Calibri"/>
                <w:sz w:val="22"/>
                <w:lang w:val="en-GB" w:eastAsia="en-GB"/>
              </w:rPr>
              <w:t xml:space="preserve"> = 0</w:t>
            </w:r>
          </w:p>
        </w:tc>
      </w:tr>
      <w:tr w:rsidR="00012B6E" w:rsidRPr="00012B6E" w14:paraId="19A08B2F" w14:textId="77777777" w:rsidTr="006F090F">
        <w:trPr>
          <w:gridAfter w:val="7"/>
          <w:wAfter w:w="11908" w:type="dxa"/>
          <w:trHeight w:val="295"/>
        </w:trPr>
        <w:tc>
          <w:tcPr>
            <w:tcW w:w="1296" w:type="dxa"/>
            <w:tcBorders>
              <w:top w:val="nil"/>
              <w:left w:val="single" w:sz="4" w:space="0" w:color="auto"/>
              <w:bottom w:val="single" w:sz="4" w:space="0" w:color="auto"/>
              <w:right w:val="single" w:sz="4" w:space="0" w:color="auto"/>
            </w:tcBorders>
            <w:shd w:val="clear" w:color="auto" w:fill="auto"/>
            <w:hideMark/>
          </w:tcPr>
          <w:p w14:paraId="65588DD8"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4</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11468B29"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Webserver online</w:t>
            </w:r>
          </w:p>
        </w:tc>
        <w:tc>
          <w:tcPr>
            <w:tcW w:w="1296" w:type="dxa"/>
            <w:tcBorders>
              <w:top w:val="nil"/>
              <w:left w:val="nil"/>
              <w:bottom w:val="nil"/>
              <w:right w:val="nil"/>
            </w:tcBorders>
            <w:shd w:val="clear" w:color="auto" w:fill="auto"/>
            <w:hideMark/>
          </w:tcPr>
          <w:p w14:paraId="5A5568C1"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r>
      <w:tr w:rsidR="00012B6E" w:rsidRPr="00012B6E" w14:paraId="03DBAC85" w14:textId="77777777" w:rsidTr="006F090F">
        <w:trPr>
          <w:trHeight w:val="295"/>
        </w:trPr>
        <w:tc>
          <w:tcPr>
            <w:tcW w:w="1296" w:type="dxa"/>
            <w:tcBorders>
              <w:top w:val="nil"/>
              <w:left w:val="nil"/>
              <w:bottom w:val="nil"/>
              <w:right w:val="nil"/>
            </w:tcBorders>
            <w:shd w:val="clear" w:color="auto" w:fill="auto"/>
            <w:hideMark/>
          </w:tcPr>
          <w:p w14:paraId="3F084019"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hideMark/>
          </w:tcPr>
          <w:p w14:paraId="3A8FD780"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hideMark/>
          </w:tcPr>
          <w:p w14:paraId="3B4B09DD"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48C63E3F"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784EE45B"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059B5F5D"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6483" w:type="dxa"/>
            <w:gridSpan w:val="2"/>
            <w:tcBorders>
              <w:top w:val="nil"/>
              <w:left w:val="nil"/>
              <w:bottom w:val="nil"/>
              <w:right w:val="nil"/>
            </w:tcBorders>
            <w:shd w:val="clear" w:color="auto" w:fill="auto"/>
            <w:hideMark/>
          </w:tcPr>
          <w:p w14:paraId="34A62045"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236" w:type="dxa"/>
            <w:tcBorders>
              <w:top w:val="nil"/>
              <w:left w:val="nil"/>
              <w:bottom w:val="nil"/>
              <w:right w:val="nil"/>
            </w:tcBorders>
            <w:shd w:val="clear" w:color="auto" w:fill="auto"/>
            <w:hideMark/>
          </w:tcPr>
          <w:p w14:paraId="6430B45B"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3B83F73A"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50B042B0"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14FB32E1"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r>
      <w:tr w:rsidR="00012B6E" w:rsidRPr="00454C63" w14:paraId="088A7702" w14:textId="77777777" w:rsidTr="00012B6E">
        <w:trPr>
          <w:trHeight w:val="295"/>
        </w:trPr>
        <w:tc>
          <w:tcPr>
            <w:tcW w:w="1296" w:type="dxa"/>
            <w:tcBorders>
              <w:top w:val="single" w:sz="4" w:space="0" w:color="B2B2B2"/>
              <w:left w:val="single" w:sz="4" w:space="0" w:color="B2B2B2"/>
              <w:bottom w:val="single" w:sz="4" w:space="0" w:color="B2B2B2"/>
              <w:right w:val="single" w:sz="4" w:space="0" w:color="B2B2B2"/>
            </w:tcBorders>
            <w:shd w:val="clear" w:color="auto" w:fill="DEEAF6"/>
            <w:noWrap/>
            <w:hideMark/>
          </w:tcPr>
          <w:p w14:paraId="1D76286F" w14:textId="77777777" w:rsidR="00012B6E" w:rsidRPr="00012B6E" w:rsidRDefault="00012B6E" w:rsidP="00012B6E">
            <w:pPr>
              <w:widowControl/>
              <w:autoSpaceDE/>
              <w:autoSpaceDN/>
              <w:spacing w:line="240" w:lineRule="auto"/>
              <w:jc w:val="left"/>
              <w:rPr>
                <w:rFonts w:ascii="Calibri" w:eastAsia="Times New Roman" w:hAnsi="Calibri" w:cs="Calibri"/>
                <w:b/>
                <w:bCs/>
                <w:sz w:val="22"/>
                <w:u w:val="single"/>
                <w:lang w:val="en-GB" w:eastAsia="en-GB"/>
              </w:rPr>
            </w:pPr>
            <w:r w:rsidRPr="00012B6E">
              <w:rPr>
                <w:rFonts w:ascii="Calibri" w:eastAsia="Times New Roman" w:hAnsi="Calibri" w:cs="Calibri"/>
                <w:b/>
                <w:bCs/>
                <w:sz w:val="22"/>
                <w:u w:val="single"/>
                <w:lang w:val="en-GB" w:eastAsia="en-GB"/>
              </w:rPr>
              <w:t>Test Scenario</w:t>
            </w:r>
          </w:p>
        </w:tc>
        <w:tc>
          <w:tcPr>
            <w:tcW w:w="13603" w:type="dxa"/>
            <w:gridSpan w:val="7"/>
            <w:tcBorders>
              <w:top w:val="nil"/>
              <w:left w:val="nil"/>
              <w:bottom w:val="nil"/>
              <w:right w:val="nil"/>
            </w:tcBorders>
            <w:shd w:val="clear" w:color="auto" w:fill="auto"/>
            <w:noWrap/>
            <w:hideMark/>
          </w:tcPr>
          <w:p w14:paraId="58F9F40D"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r w:rsidRPr="00012B6E">
              <w:rPr>
                <w:rFonts w:ascii="Calibri" w:eastAsia="Times New Roman" w:hAnsi="Calibri" w:cs="Calibri"/>
                <w:sz w:val="22"/>
                <w:lang w:val="en-GB" w:eastAsia="en-GB"/>
              </w:rPr>
              <w:t xml:space="preserve">A </w:t>
            </w:r>
            <w:proofErr w:type="spellStart"/>
            <w:r w:rsidRPr="00012B6E">
              <w:rPr>
                <w:rFonts w:ascii="Calibri" w:eastAsia="Times New Roman" w:hAnsi="Calibri" w:cs="Calibri"/>
                <w:sz w:val="22"/>
                <w:lang w:val="en-GB" w:eastAsia="en-GB"/>
              </w:rPr>
              <w:t>powerbank</w:t>
            </w:r>
            <w:proofErr w:type="spellEnd"/>
            <w:r w:rsidRPr="00012B6E">
              <w:rPr>
                <w:rFonts w:ascii="Calibri" w:eastAsia="Times New Roman" w:hAnsi="Calibri" w:cs="Calibri"/>
                <w:sz w:val="22"/>
                <w:lang w:val="en-GB" w:eastAsia="en-GB"/>
              </w:rPr>
              <w:t>-powered tag is left in an open environment with Internet Access, while the webserver is being monitored for the time at which the tag starts to post data and when it last posted data.</w:t>
            </w:r>
          </w:p>
        </w:tc>
        <w:tc>
          <w:tcPr>
            <w:tcW w:w="236" w:type="dxa"/>
            <w:tcBorders>
              <w:top w:val="nil"/>
              <w:left w:val="nil"/>
              <w:bottom w:val="nil"/>
              <w:right w:val="nil"/>
            </w:tcBorders>
            <w:shd w:val="clear" w:color="auto" w:fill="auto"/>
            <w:hideMark/>
          </w:tcPr>
          <w:p w14:paraId="08148CBD"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1767E55C"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07D6C4D4"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5549BAA7"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r>
      <w:tr w:rsidR="00012B6E" w:rsidRPr="00454C63" w14:paraId="39E4E9FD" w14:textId="77777777" w:rsidTr="006F090F">
        <w:trPr>
          <w:trHeight w:val="295"/>
        </w:trPr>
        <w:tc>
          <w:tcPr>
            <w:tcW w:w="1296" w:type="dxa"/>
            <w:tcBorders>
              <w:top w:val="nil"/>
              <w:left w:val="nil"/>
              <w:bottom w:val="nil"/>
              <w:right w:val="nil"/>
            </w:tcBorders>
            <w:shd w:val="clear" w:color="auto" w:fill="auto"/>
            <w:noWrap/>
            <w:vAlign w:val="bottom"/>
            <w:hideMark/>
          </w:tcPr>
          <w:p w14:paraId="43042F24"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noWrap/>
            <w:vAlign w:val="bottom"/>
            <w:hideMark/>
          </w:tcPr>
          <w:p w14:paraId="12914063"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noWrap/>
            <w:vAlign w:val="bottom"/>
            <w:hideMark/>
          </w:tcPr>
          <w:p w14:paraId="695FD44E"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noWrap/>
            <w:vAlign w:val="bottom"/>
            <w:hideMark/>
          </w:tcPr>
          <w:p w14:paraId="1C6092F9"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noWrap/>
            <w:vAlign w:val="bottom"/>
            <w:hideMark/>
          </w:tcPr>
          <w:p w14:paraId="3FF31DBE"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noWrap/>
            <w:vAlign w:val="bottom"/>
            <w:hideMark/>
          </w:tcPr>
          <w:p w14:paraId="6CC8E035"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6483" w:type="dxa"/>
            <w:gridSpan w:val="2"/>
            <w:tcBorders>
              <w:top w:val="nil"/>
              <w:left w:val="nil"/>
              <w:bottom w:val="nil"/>
              <w:right w:val="nil"/>
            </w:tcBorders>
            <w:shd w:val="clear" w:color="auto" w:fill="auto"/>
            <w:noWrap/>
            <w:vAlign w:val="bottom"/>
            <w:hideMark/>
          </w:tcPr>
          <w:p w14:paraId="714E3774"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236" w:type="dxa"/>
            <w:tcBorders>
              <w:top w:val="nil"/>
              <w:left w:val="nil"/>
              <w:bottom w:val="nil"/>
              <w:right w:val="nil"/>
            </w:tcBorders>
            <w:shd w:val="clear" w:color="auto" w:fill="auto"/>
            <w:noWrap/>
            <w:vAlign w:val="bottom"/>
            <w:hideMark/>
          </w:tcPr>
          <w:p w14:paraId="60B2540D"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noWrap/>
            <w:vAlign w:val="bottom"/>
            <w:hideMark/>
          </w:tcPr>
          <w:p w14:paraId="344F5AC1"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noWrap/>
            <w:vAlign w:val="bottom"/>
            <w:hideMark/>
          </w:tcPr>
          <w:p w14:paraId="63596465"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noWrap/>
            <w:vAlign w:val="bottom"/>
            <w:hideMark/>
          </w:tcPr>
          <w:p w14:paraId="776D5F10"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r>
      <w:tr w:rsidR="00012B6E" w:rsidRPr="00454C63" w14:paraId="4FA2CBA5" w14:textId="77777777" w:rsidTr="00012B6E">
        <w:trPr>
          <w:gridAfter w:val="4"/>
          <w:wAfter w:w="4127" w:type="dxa"/>
          <w:trHeight w:val="472"/>
        </w:trPr>
        <w:tc>
          <w:tcPr>
            <w:tcW w:w="1296" w:type="dxa"/>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1DF16E72"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Step #</w:t>
            </w:r>
          </w:p>
        </w:tc>
        <w:tc>
          <w:tcPr>
            <w:tcW w:w="3229" w:type="dxa"/>
            <w:gridSpan w:val="2"/>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5226D598"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Step Details</w:t>
            </w:r>
          </w:p>
        </w:tc>
        <w:tc>
          <w:tcPr>
            <w:tcW w:w="2593" w:type="dxa"/>
            <w:gridSpan w:val="2"/>
            <w:vMerge w:val="restart"/>
            <w:tcBorders>
              <w:top w:val="single" w:sz="4" w:space="0" w:color="B2B2B2"/>
              <w:left w:val="single" w:sz="4" w:space="0" w:color="B2B2B2"/>
              <w:bottom w:val="single" w:sz="4" w:space="0" w:color="B2B2B2"/>
              <w:right w:val="single" w:sz="4" w:space="0" w:color="B2B2B2"/>
            </w:tcBorders>
            <w:shd w:val="clear" w:color="auto" w:fill="DEEAF6"/>
            <w:noWrap/>
            <w:vAlign w:val="center"/>
            <w:hideMark/>
          </w:tcPr>
          <w:p w14:paraId="36DCFB51"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Expected Results</w:t>
            </w:r>
          </w:p>
        </w:tc>
        <w:tc>
          <w:tcPr>
            <w:tcW w:w="3890" w:type="dxa"/>
            <w:gridSpan w:val="2"/>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56A216C2"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Actual Results</w:t>
            </w:r>
          </w:p>
        </w:tc>
        <w:tc>
          <w:tcPr>
            <w:tcW w:w="3891" w:type="dxa"/>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2350037E"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Pass / Fail / Not executed / Suspended</w:t>
            </w:r>
          </w:p>
        </w:tc>
      </w:tr>
      <w:tr w:rsidR="00012B6E" w:rsidRPr="00454C63" w14:paraId="0EE05B37" w14:textId="77777777" w:rsidTr="00012B6E">
        <w:trPr>
          <w:gridAfter w:val="4"/>
          <w:wAfter w:w="4127" w:type="dxa"/>
          <w:trHeight w:val="472"/>
        </w:trPr>
        <w:tc>
          <w:tcPr>
            <w:tcW w:w="1296" w:type="dxa"/>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336B4EBC" w14:textId="77777777" w:rsidR="00012B6E" w:rsidRPr="00012B6E" w:rsidRDefault="00012B6E" w:rsidP="00012B6E">
            <w:pPr>
              <w:widowControl/>
              <w:autoSpaceDE/>
              <w:autoSpaceDN/>
              <w:spacing w:line="240" w:lineRule="auto"/>
              <w:jc w:val="left"/>
              <w:rPr>
                <w:rFonts w:ascii="Calibri" w:eastAsia="Times New Roman" w:hAnsi="Calibri" w:cs="Calibri"/>
                <w:b/>
                <w:bCs/>
                <w:sz w:val="22"/>
                <w:lang w:val="en-GB" w:eastAsia="en-GB"/>
              </w:rPr>
            </w:pPr>
          </w:p>
        </w:tc>
        <w:tc>
          <w:tcPr>
            <w:tcW w:w="3229" w:type="dxa"/>
            <w:gridSpan w:val="2"/>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36B85B50" w14:textId="77777777" w:rsidR="00012B6E" w:rsidRPr="00012B6E" w:rsidRDefault="00012B6E" w:rsidP="00012B6E">
            <w:pPr>
              <w:widowControl/>
              <w:autoSpaceDE/>
              <w:autoSpaceDN/>
              <w:spacing w:line="240" w:lineRule="auto"/>
              <w:jc w:val="left"/>
              <w:rPr>
                <w:rFonts w:ascii="Calibri" w:eastAsia="Times New Roman" w:hAnsi="Calibri" w:cs="Calibri"/>
                <w:b/>
                <w:bCs/>
                <w:sz w:val="22"/>
                <w:lang w:val="en-GB" w:eastAsia="en-GB"/>
              </w:rPr>
            </w:pPr>
          </w:p>
        </w:tc>
        <w:tc>
          <w:tcPr>
            <w:tcW w:w="2593" w:type="dxa"/>
            <w:gridSpan w:val="2"/>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5993DDCF" w14:textId="77777777" w:rsidR="00012B6E" w:rsidRPr="00012B6E" w:rsidRDefault="00012B6E" w:rsidP="00012B6E">
            <w:pPr>
              <w:widowControl/>
              <w:autoSpaceDE/>
              <w:autoSpaceDN/>
              <w:spacing w:line="240" w:lineRule="auto"/>
              <w:jc w:val="left"/>
              <w:rPr>
                <w:rFonts w:ascii="Calibri" w:eastAsia="Times New Roman" w:hAnsi="Calibri" w:cs="Calibri"/>
                <w:b/>
                <w:bCs/>
                <w:sz w:val="22"/>
                <w:lang w:val="en-GB" w:eastAsia="en-GB"/>
              </w:rPr>
            </w:pPr>
          </w:p>
        </w:tc>
        <w:tc>
          <w:tcPr>
            <w:tcW w:w="3890" w:type="dxa"/>
            <w:gridSpan w:val="2"/>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18B12E8F" w14:textId="77777777" w:rsidR="00012B6E" w:rsidRPr="00012B6E" w:rsidRDefault="00012B6E" w:rsidP="00012B6E">
            <w:pPr>
              <w:widowControl/>
              <w:autoSpaceDE/>
              <w:autoSpaceDN/>
              <w:spacing w:line="240" w:lineRule="auto"/>
              <w:jc w:val="left"/>
              <w:rPr>
                <w:rFonts w:ascii="Calibri" w:eastAsia="Times New Roman" w:hAnsi="Calibri" w:cs="Calibri"/>
                <w:b/>
                <w:bCs/>
                <w:sz w:val="22"/>
                <w:lang w:val="en-GB" w:eastAsia="en-GB"/>
              </w:rPr>
            </w:pPr>
          </w:p>
        </w:tc>
        <w:tc>
          <w:tcPr>
            <w:tcW w:w="3891" w:type="dxa"/>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6053EE0D" w14:textId="77777777" w:rsidR="00012B6E" w:rsidRPr="00012B6E" w:rsidRDefault="00012B6E" w:rsidP="00012B6E">
            <w:pPr>
              <w:widowControl/>
              <w:autoSpaceDE/>
              <w:autoSpaceDN/>
              <w:spacing w:line="240" w:lineRule="auto"/>
              <w:jc w:val="left"/>
              <w:rPr>
                <w:rFonts w:ascii="Calibri" w:eastAsia="Times New Roman" w:hAnsi="Calibri" w:cs="Calibri"/>
                <w:b/>
                <w:bCs/>
                <w:sz w:val="22"/>
                <w:lang w:val="en-GB" w:eastAsia="en-GB"/>
              </w:rPr>
            </w:pPr>
          </w:p>
        </w:tc>
      </w:tr>
      <w:tr w:rsidR="00012B6E" w:rsidRPr="00012B6E" w14:paraId="58497B20" w14:textId="77777777" w:rsidTr="006F090F">
        <w:trPr>
          <w:gridAfter w:val="4"/>
          <w:wAfter w:w="4127" w:type="dxa"/>
          <w:trHeight w:val="573"/>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018156F"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1</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46FB35F7"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 xml:space="preserve">Connect the Tag to the </w:t>
            </w:r>
            <w:proofErr w:type="spellStart"/>
            <w:r w:rsidRPr="00012B6E">
              <w:rPr>
                <w:rFonts w:ascii="Calibri" w:eastAsia="Times New Roman" w:hAnsi="Calibri" w:cs="Calibri"/>
                <w:sz w:val="22"/>
                <w:lang w:val="en-GB" w:eastAsia="en-GB"/>
              </w:rPr>
              <w:t>Powerbank</w:t>
            </w:r>
            <w:proofErr w:type="spellEnd"/>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2E521B20"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 xml:space="preserve">The </w:t>
            </w:r>
            <w:proofErr w:type="spellStart"/>
            <w:r w:rsidRPr="00012B6E">
              <w:rPr>
                <w:rFonts w:ascii="Calibri" w:eastAsia="Times New Roman" w:hAnsi="Calibri" w:cs="Calibri"/>
                <w:sz w:val="22"/>
                <w:lang w:val="en-GB" w:eastAsia="en-GB"/>
              </w:rPr>
              <w:t>powerbank</w:t>
            </w:r>
            <w:proofErr w:type="spellEnd"/>
            <w:r w:rsidRPr="00012B6E">
              <w:rPr>
                <w:rFonts w:ascii="Calibri" w:eastAsia="Times New Roman" w:hAnsi="Calibri" w:cs="Calibri"/>
                <w:sz w:val="22"/>
                <w:lang w:val="en-GB" w:eastAsia="en-GB"/>
              </w:rPr>
              <w:t xml:space="preserve"> turns blue when it is working</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1EE75EAA"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2D27508A"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Pass</w:t>
            </w:r>
          </w:p>
        </w:tc>
      </w:tr>
      <w:tr w:rsidR="00012B6E" w:rsidRPr="00012B6E" w14:paraId="5CA53418"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16054EEC"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2</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64B17478"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Navigate to http://ils.dsi.uminho.pt/viewData</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06CE1D67"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Site should open</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2C4AAAEC"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478BE38B"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Pass</w:t>
            </w:r>
          </w:p>
        </w:tc>
      </w:tr>
      <w:tr w:rsidR="00012B6E" w:rsidRPr="00012B6E" w14:paraId="0AEF8314"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48CC6C70"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3</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6568D7DB"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 xml:space="preserve">Enter </w:t>
            </w:r>
            <w:proofErr w:type="spellStart"/>
            <w:r w:rsidRPr="00012B6E">
              <w:rPr>
                <w:rFonts w:ascii="Calibri" w:eastAsia="Times New Roman" w:hAnsi="Calibri" w:cs="Calibri"/>
                <w:sz w:val="22"/>
                <w:lang w:val="en-GB" w:eastAsia="en-GB"/>
              </w:rPr>
              <w:t>TagName</w:t>
            </w:r>
            <w:proofErr w:type="spellEnd"/>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022DDE3B"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Credential can be entered</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34B31F9A"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56D02A31"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Pass</w:t>
            </w:r>
          </w:p>
        </w:tc>
      </w:tr>
      <w:tr w:rsidR="00012B6E" w:rsidRPr="00012B6E" w14:paraId="769E06DC"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2184519C"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4</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6C3BA21D"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Click Submit</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46C72793"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Initial tag data is displayed</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614601C0"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55BE0A4D"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Pass</w:t>
            </w:r>
          </w:p>
        </w:tc>
      </w:tr>
      <w:tr w:rsidR="00012B6E" w:rsidRPr="00012B6E" w14:paraId="262D1BB9"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277A0C6D"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 5</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103B77A9"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Record initial tag data</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546A3B80"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0A7984AE"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2022-10-13 15:51:37</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72E3BF41"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Pass</w:t>
            </w:r>
          </w:p>
        </w:tc>
      </w:tr>
      <w:tr w:rsidR="00012B6E" w:rsidRPr="00012B6E" w14:paraId="405D450F"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2B8D4C78"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 6</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66BB5D46"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 xml:space="preserve">Wait until the </w:t>
            </w:r>
            <w:proofErr w:type="spellStart"/>
            <w:r w:rsidRPr="00012B6E">
              <w:rPr>
                <w:rFonts w:ascii="Calibri" w:eastAsia="Times New Roman" w:hAnsi="Calibri" w:cs="Calibri"/>
                <w:sz w:val="22"/>
                <w:lang w:val="en-GB" w:eastAsia="en-GB"/>
              </w:rPr>
              <w:t>powerbank</w:t>
            </w:r>
            <w:proofErr w:type="spellEnd"/>
            <w:r w:rsidRPr="00012B6E">
              <w:rPr>
                <w:rFonts w:ascii="Calibri" w:eastAsia="Times New Roman" w:hAnsi="Calibri" w:cs="Calibri"/>
                <w:sz w:val="22"/>
                <w:lang w:val="en-GB" w:eastAsia="en-GB"/>
              </w:rPr>
              <w:t xml:space="preserve"> is completely discharged</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3CF643C9"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proofErr w:type="spellStart"/>
            <w:r w:rsidRPr="00012B6E">
              <w:rPr>
                <w:rFonts w:ascii="Calibri" w:eastAsia="Times New Roman" w:hAnsi="Calibri" w:cs="Calibri"/>
                <w:sz w:val="22"/>
                <w:lang w:val="en-GB" w:eastAsia="en-GB"/>
              </w:rPr>
              <w:t>Powerbank</w:t>
            </w:r>
            <w:proofErr w:type="spellEnd"/>
            <w:r w:rsidRPr="00012B6E">
              <w:rPr>
                <w:rFonts w:ascii="Calibri" w:eastAsia="Times New Roman" w:hAnsi="Calibri" w:cs="Calibri"/>
                <w:sz w:val="22"/>
                <w:lang w:val="en-GB" w:eastAsia="en-GB"/>
              </w:rPr>
              <w:t xml:space="preserve"> stops displaying blue </w:t>
            </w:r>
            <w:proofErr w:type="spellStart"/>
            <w:r w:rsidRPr="00012B6E">
              <w:rPr>
                <w:rFonts w:ascii="Calibri" w:eastAsia="Times New Roman" w:hAnsi="Calibri" w:cs="Calibri"/>
                <w:sz w:val="22"/>
                <w:lang w:val="en-GB" w:eastAsia="en-GB"/>
              </w:rPr>
              <w:t>color</w:t>
            </w:r>
            <w:proofErr w:type="spellEnd"/>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4E934B70"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03C1E43A"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Pass</w:t>
            </w:r>
          </w:p>
        </w:tc>
      </w:tr>
      <w:tr w:rsidR="00012B6E" w:rsidRPr="00012B6E" w14:paraId="6E24A7C9" w14:textId="77777777" w:rsidTr="006F090F">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tcPr>
          <w:p w14:paraId="552F2EEF"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7</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0E28628A"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Click Submit</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3E590832"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Final tag data is displayed</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789C4B9D"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1F0DC3FE"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Pass</w:t>
            </w:r>
          </w:p>
        </w:tc>
      </w:tr>
      <w:tr w:rsidR="00012B6E" w:rsidRPr="00012B6E" w14:paraId="158993CE" w14:textId="77777777" w:rsidTr="006F090F">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tcPr>
          <w:p w14:paraId="0F45B2EC"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8</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7FEDC698"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Record final tag data</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5FE8C4A1"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7FCC47CD"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2022-10-13 21:31:08</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5AEB7237"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Pass</w:t>
            </w:r>
          </w:p>
        </w:tc>
      </w:tr>
      <w:tr w:rsidR="00012B6E" w:rsidRPr="00012B6E" w14:paraId="2D497AD3" w14:textId="77777777" w:rsidTr="006F090F">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tcPr>
          <w:p w14:paraId="59F807EC"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9</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1B54CA85"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Calculate tag’s execution time</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1EEA055E"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12DCB1B5"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5 hours 39 minutes 31 seconds</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379A15F7"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Pass</w:t>
            </w:r>
          </w:p>
        </w:tc>
      </w:tr>
    </w:tbl>
    <w:p w14:paraId="4ABDA621" w14:textId="28ED1A64" w:rsidR="00012B6E" w:rsidRDefault="00012B6E" w:rsidP="00CF0A1D">
      <w:pPr>
        <w:pStyle w:val="Corpodetexto"/>
        <w:rPr>
          <w:lang w:val="en-GB"/>
        </w:rPr>
      </w:pPr>
    </w:p>
    <w:p w14:paraId="2B1A3151" w14:textId="72F6B1E6" w:rsidR="00012B6E" w:rsidRDefault="00012B6E" w:rsidP="00CF0A1D">
      <w:pPr>
        <w:pStyle w:val="Corpodetexto"/>
        <w:rPr>
          <w:lang w:val="en-GB"/>
        </w:rPr>
      </w:pPr>
      <w:r>
        <w:rPr>
          <w:noProof/>
        </w:rPr>
        <w:drawing>
          <wp:inline distT="0" distB="0" distL="0" distR="0" wp14:anchorId="7BBBA720" wp14:editId="56941000">
            <wp:extent cx="9105900" cy="3475355"/>
            <wp:effectExtent l="0" t="0" r="0" b="10795"/>
            <wp:docPr id="167" name="Chart 167">
              <a:extLst xmlns:a="http://schemas.openxmlformats.org/drawingml/2006/main">
                <a:ext uri="{FF2B5EF4-FFF2-40B4-BE49-F238E27FC236}">
                  <a16:creationId xmlns:a16="http://schemas.microsoft.com/office/drawing/2014/main" id="{3A9537CD-F80D-4D2C-8D04-01F9F9D94B0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38"/>
              </a:graphicData>
            </a:graphic>
          </wp:inline>
        </w:drawing>
      </w:r>
    </w:p>
    <w:p w14:paraId="7D13C8F3" w14:textId="77777777" w:rsidR="00012B6E" w:rsidRPr="00CF0A1D" w:rsidRDefault="00012B6E" w:rsidP="00CF0A1D">
      <w:pPr>
        <w:pStyle w:val="Corpodetexto"/>
        <w:rPr>
          <w:lang w:val="en-GB"/>
        </w:rPr>
      </w:pPr>
    </w:p>
    <w:sectPr w:rsidR="00012B6E" w:rsidRPr="00CF0A1D" w:rsidSect="00E71ACA">
      <w:footerReference w:type="default" r:id="rId239"/>
      <w:pgSz w:w="16840" w:h="11910" w:orient="landscape"/>
      <w:pgMar w:top="1280" w:right="1320" w:bottom="1280" w:left="1180" w:header="0" w:footer="998" w:gutter="0"/>
      <w:cols w:space="720"/>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2" w:author="Filipe Meneses" w:date="2022-10-26T22:53:00Z" w:initials="FM">
    <w:p w14:paraId="6BDEDE96" w14:textId="77777777" w:rsidR="00454C63" w:rsidRDefault="00454C63" w:rsidP="00176D2E">
      <w:pPr>
        <w:jc w:val="left"/>
      </w:pPr>
      <w:r>
        <w:rPr>
          <w:rStyle w:val="Refdecomentrio"/>
        </w:rPr>
        <w:annotationRef/>
      </w:r>
      <w:r>
        <w:rPr>
          <w:rFonts w:asciiTheme="minorHAnsi" w:eastAsiaTheme="minorEastAsia" w:hAnsiTheme="minorHAnsi" w:cstheme="minorBidi"/>
          <w:sz w:val="20"/>
          <w:szCs w:val="20"/>
          <w:lang w:val="en-GB"/>
        </w:rPr>
        <w:t>Julgo que há problemas com a formatação dos títulos e subtítulos. No meu computador, o “2. Literatura Review” aparece com uma letra mais pequena do que o 2.1</w:t>
      </w:r>
    </w:p>
  </w:comment>
  <w:comment w:id="27" w:author="Filipe Meneses" w:date="2022-10-26T22:55:00Z" w:initials="FM">
    <w:p w14:paraId="14961D5E" w14:textId="77777777" w:rsidR="00454C63" w:rsidRDefault="00454C63" w:rsidP="00393CAF">
      <w:pPr>
        <w:jc w:val="left"/>
      </w:pPr>
      <w:r>
        <w:rPr>
          <w:rStyle w:val="Refdecomentrio"/>
        </w:rPr>
        <w:annotationRef/>
      </w:r>
      <w:r>
        <w:rPr>
          <w:rFonts w:asciiTheme="minorHAnsi" w:eastAsiaTheme="minorEastAsia" w:hAnsiTheme="minorHAnsi" w:cstheme="minorBidi"/>
          <w:sz w:val="20"/>
          <w:szCs w:val="20"/>
          <w:lang w:val="en-GB"/>
        </w:rPr>
        <w:t>Aqui está com hífens e nos parágrafos anteriores sem os hífens. É preciso que fique homogéneo. Eu acho que corretamente se escreve state-of-the-art (com hífens)</w:t>
      </w:r>
    </w:p>
  </w:comment>
  <w:comment w:id="29" w:author="Filipe Meneses" w:date="2022-10-26T22:56:00Z" w:initials="FM">
    <w:p w14:paraId="1C68788B" w14:textId="77777777" w:rsidR="00454C63" w:rsidRDefault="00454C63" w:rsidP="00175C40">
      <w:pPr>
        <w:jc w:val="left"/>
      </w:pPr>
      <w:r>
        <w:rPr>
          <w:rStyle w:val="Refdecomentrio"/>
        </w:rPr>
        <w:annotationRef/>
      </w:r>
      <w:r>
        <w:rPr>
          <w:rFonts w:asciiTheme="minorHAnsi" w:eastAsiaTheme="minorEastAsia" w:hAnsiTheme="minorHAnsi" w:cstheme="minorBidi"/>
          <w:sz w:val="20"/>
          <w:szCs w:val="20"/>
          <w:lang w:val="en-GB"/>
        </w:rPr>
        <w:t>Acho que se escreve “et al.” (com o ponto no al e não no et</w:t>
      </w:r>
    </w:p>
  </w:comment>
  <w:comment w:id="77" w:author="Filipe Meneses" w:date="2022-10-26T22:57:00Z" w:initials="FM">
    <w:p w14:paraId="781D83E7" w14:textId="77777777" w:rsidR="00454C63" w:rsidRDefault="00454C63" w:rsidP="006F6B8A">
      <w:pPr>
        <w:jc w:val="left"/>
      </w:pPr>
      <w:r>
        <w:rPr>
          <w:rStyle w:val="Refdecomentrio"/>
        </w:rPr>
        <w:annotationRef/>
      </w:r>
      <w:r>
        <w:rPr>
          <w:rFonts w:asciiTheme="minorHAnsi" w:eastAsiaTheme="minorEastAsia" w:hAnsiTheme="minorHAnsi" w:cstheme="minorBidi"/>
          <w:sz w:val="20"/>
          <w:szCs w:val="20"/>
          <w:lang w:val="en-GB"/>
        </w:rPr>
        <w:t>Sugiro colocar só “To”</w:t>
      </w:r>
    </w:p>
  </w:comment>
  <w:comment w:id="82" w:author="Filipe Meneses" w:date="2022-10-26T23:00:00Z" w:initials="FM">
    <w:p w14:paraId="1699C6ED" w14:textId="77777777" w:rsidR="00454C63" w:rsidRDefault="00454C63" w:rsidP="00790DA6">
      <w:pPr>
        <w:jc w:val="left"/>
      </w:pPr>
      <w:r>
        <w:rPr>
          <w:rStyle w:val="Refdecomentrio"/>
        </w:rPr>
        <w:annotationRef/>
      </w:r>
      <w:r>
        <w:rPr>
          <w:rFonts w:asciiTheme="minorHAnsi" w:eastAsiaTheme="minorEastAsia" w:hAnsiTheme="minorHAnsi" w:cstheme="minorBidi"/>
          <w:sz w:val="20"/>
          <w:szCs w:val="20"/>
          <w:lang w:val="en-GB"/>
        </w:rPr>
        <w:t>Falta coerência na forma de escrever “Ultra-wide band”. Antes já apareceu “ultra-Wide band” (com o ú em minúsculas) e noutros locais está de outra forma.</w:t>
      </w:r>
    </w:p>
    <w:p w14:paraId="452C24F0" w14:textId="77777777" w:rsidR="00454C63" w:rsidRDefault="00454C63" w:rsidP="00790DA6">
      <w:pPr>
        <w:jc w:val="left"/>
      </w:pPr>
      <w:r>
        <w:rPr>
          <w:rFonts w:asciiTheme="minorHAnsi" w:eastAsiaTheme="minorEastAsia" w:hAnsiTheme="minorHAnsi" w:cstheme="minorBidi"/>
          <w:sz w:val="20"/>
          <w:szCs w:val="20"/>
          <w:lang w:val="en-GB"/>
        </w:rPr>
        <w:t>Sugiro que faça “find” e resolva o problema em todo o documento.</w:t>
      </w:r>
    </w:p>
  </w:comment>
  <w:comment w:id="84" w:author="Filipe Meneses" w:date="2022-10-26T23:02:00Z" w:initials="FM">
    <w:p w14:paraId="127822B7" w14:textId="77777777" w:rsidR="009A5442" w:rsidRDefault="009A5442" w:rsidP="003B1B3D">
      <w:pPr>
        <w:jc w:val="left"/>
      </w:pPr>
      <w:r>
        <w:rPr>
          <w:rStyle w:val="Refdecomentrio"/>
        </w:rPr>
        <w:annotationRef/>
      </w:r>
      <w:r>
        <w:rPr>
          <w:rFonts w:asciiTheme="minorHAnsi" w:eastAsiaTheme="minorEastAsia" w:hAnsiTheme="minorHAnsi" w:cstheme="minorBidi"/>
          <w:sz w:val="20"/>
          <w:szCs w:val="20"/>
          <w:lang w:val="en-GB"/>
        </w:rPr>
        <w:t>Accuracy?</w:t>
      </w:r>
    </w:p>
  </w:comment>
  <w:comment w:id="239" w:author="Filipe Meneses" w:date="2022-10-27T15:46:00Z" w:initials="FM">
    <w:p w14:paraId="3AECF102" w14:textId="77777777" w:rsidR="00AC2410" w:rsidRDefault="00AC2410" w:rsidP="008F6146">
      <w:pPr>
        <w:jc w:val="left"/>
      </w:pPr>
      <w:r>
        <w:rPr>
          <w:rStyle w:val="Refdecomentrio"/>
        </w:rPr>
        <w:annotationRef/>
      </w:r>
      <w:r>
        <w:rPr>
          <w:rFonts w:asciiTheme="minorHAnsi" w:eastAsiaTheme="minorEastAsia" w:hAnsiTheme="minorHAnsi" w:cstheme="minorBidi"/>
          <w:sz w:val="20"/>
          <w:szCs w:val="20"/>
          <w:lang w:val="en-GB"/>
        </w:rPr>
        <w:t>Isto é só um comentário… mas nunca até aqui, no âmbito deste desafio, tinha ouvido falar em Mutex.</w:t>
      </w:r>
    </w:p>
  </w:comment>
  <w:comment w:id="325" w:author="Filipe Meneses" w:date="2022-10-27T16:11:00Z" w:initials="FM">
    <w:p w14:paraId="443713C8" w14:textId="77777777" w:rsidR="00545179" w:rsidRDefault="00545179" w:rsidP="00D0177B">
      <w:pPr>
        <w:jc w:val="left"/>
      </w:pPr>
      <w:r>
        <w:rPr>
          <w:rStyle w:val="Refdecomentrio"/>
        </w:rPr>
        <w:annotationRef/>
      </w:r>
      <w:r>
        <w:rPr>
          <w:rFonts w:asciiTheme="minorHAnsi" w:eastAsiaTheme="minorEastAsia" w:hAnsiTheme="minorHAnsi" w:cstheme="minorBidi"/>
          <w:sz w:val="20"/>
          <w:szCs w:val="20"/>
          <w:lang w:val="en-GB"/>
        </w:rPr>
        <w:t>Era bom evitar a notação científica misturada com outros valores. Neste linha lê-se 2.256E05 e na de cima lê-se 0,0088780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BDEDE96" w15:done="0"/>
  <w15:commentEx w15:paraId="14961D5E" w15:done="0"/>
  <w15:commentEx w15:paraId="1C68788B" w15:done="0"/>
  <w15:commentEx w15:paraId="781D83E7" w15:done="0"/>
  <w15:commentEx w15:paraId="452C24F0" w15:done="0"/>
  <w15:commentEx w15:paraId="127822B7" w15:done="0"/>
  <w15:commentEx w15:paraId="3AECF102" w15:done="0"/>
  <w15:commentEx w15:paraId="443713C8"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0438F3" w16cex:dateUtc="2022-10-26T21:53:00Z"/>
  <w16cex:commentExtensible w16cex:durableId="27043960" w16cex:dateUtc="2022-10-26T21:55:00Z"/>
  <w16cex:commentExtensible w16cex:durableId="2704398E" w16cex:dateUtc="2022-10-26T21:56:00Z"/>
  <w16cex:commentExtensible w16cex:durableId="270439EB" w16cex:dateUtc="2022-10-26T21:57:00Z"/>
  <w16cex:commentExtensible w16cex:durableId="27043AA0" w16cex:dateUtc="2022-10-26T22:00:00Z"/>
  <w16cex:commentExtensible w16cex:durableId="27043B01" w16cex:dateUtc="2022-10-26T22:02:00Z"/>
  <w16cex:commentExtensible w16cex:durableId="2705264D" w16cex:dateUtc="2022-10-27T14:46:00Z"/>
  <w16cex:commentExtensible w16cex:durableId="27052C16" w16cex:dateUtc="2022-10-27T15:1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BDEDE96" w16cid:durableId="270438F3"/>
  <w16cid:commentId w16cid:paraId="14961D5E" w16cid:durableId="27043960"/>
  <w16cid:commentId w16cid:paraId="1C68788B" w16cid:durableId="2704398E"/>
  <w16cid:commentId w16cid:paraId="781D83E7" w16cid:durableId="270439EB"/>
  <w16cid:commentId w16cid:paraId="452C24F0" w16cid:durableId="27043AA0"/>
  <w16cid:commentId w16cid:paraId="127822B7" w16cid:durableId="27043B01"/>
  <w16cid:commentId w16cid:paraId="3AECF102" w16cid:durableId="2705264D"/>
  <w16cid:commentId w16cid:paraId="443713C8" w16cid:durableId="27052C1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740209A" w14:textId="77777777" w:rsidR="00577572" w:rsidRDefault="00577572">
      <w:r>
        <w:separator/>
      </w:r>
    </w:p>
  </w:endnote>
  <w:endnote w:type="continuationSeparator" w:id="0">
    <w:p w14:paraId="53CCBBCC" w14:textId="77777777" w:rsidR="00577572" w:rsidRDefault="0057757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News Gothic MT">
    <w:altName w:val="News Gothic MT"/>
    <w:panose1 w:val="020B0503020103020203"/>
    <w:charset w:val="00"/>
    <w:family w:val="swiss"/>
    <w:pitch w:val="variable"/>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 w:name="NewsGotT">
    <w:panose1 w:val="00000000000000000000"/>
    <w:charset w:val="00"/>
    <w:family w:val="auto"/>
    <w:pitch w:val="variable"/>
    <w:sig w:usb0="800000AF" w:usb1="000078FB" w:usb2="00000000" w:usb3="00000000" w:csb0="00000093" w:csb1="00000000"/>
  </w:font>
  <w:font w:name="Cambria">
    <w:panose1 w:val="02040503050406030204"/>
    <w:charset w:val="00"/>
    <w:family w:val="roman"/>
    <w:pitch w:val="variable"/>
    <w:sig w:usb0="E00006FF" w:usb1="420024FF" w:usb2="02000000" w:usb3="00000000" w:csb0="0000019F" w:csb1="00000000"/>
  </w:font>
  <w:font w:name="Garamond">
    <w:panose1 w:val="02020404030301010803"/>
    <w:charset w:val="00"/>
    <w:family w:val="roman"/>
    <w:pitch w:val="variable"/>
    <w:sig w:usb0="00000287" w:usb1="00000002" w:usb2="00000000" w:usb3="00000000" w:csb0="0000009F" w:csb1="00000000"/>
  </w:font>
  <w:font w:name="Consolas">
    <w:panose1 w:val="020B0609020204030204"/>
    <w:charset w:val="00"/>
    <w:family w:val="modern"/>
    <w:pitch w:val="fixed"/>
    <w:sig w:usb0="E10006FF" w:usb1="4000FCFF" w:usb2="00000009" w:usb3="00000000" w:csb0="0000019F" w:csb1="00000000"/>
  </w:font>
  <w:font w:name="Arial">
    <w:panose1 w:val="020B0604020202020204"/>
    <w:charset w:val="00"/>
    <w:family w:val="swiss"/>
    <w:pitch w:val="variable"/>
    <w:sig w:usb0="E0002EFF" w:usb1="C000785B" w:usb2="00000009" w:usb3="00000000" w:csb0="000001FF" w:csb1="00000000"/>
  </w:font>
  <w:font w:name="Carlito">
    <w:altName w:val="Calibri"/>
    <w:panose1 w:val="020B0604020202020204"/>
    <w:charset w:val="00"/>
    <w:family w:val="swiss"/>
    <w:pitch w:val="variable"/>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F30D21" w14:textId="52490B20" w:rsidR="00C23D4A" w:rsidRPr="00C23D4A" w:rsidRDefault="00652943" w:rsidP="00C23D4A">
    <w:pPr>
      <w:spacing w:before="21"/>
      <w:jc w:val="center"/>
      <w:rPr>
        <w:rFonts w:ascii="NewsGotT" w:hAnsi="NewsGotT"/>
        <w:color w:val="767070"/>
        <w:w w:val="75"/>
        <w:sz w:val="20"/>
        <w:lang w:val="en-GB"/>
      </w:rPr>
    </w:pPr>
    <w:r>
      <w:rPr>
        <w:rFonts w:ascii="NewsGotT" w:hAnsi="NewsGotT"/>
        <w:color w:val="767070"/>
        <w:w w:val="75"/>
        <w:sz w:val="20"/>
        <w:lang w:val="en-GB"/>
      </w:rPr>
      <w:t>October 2022</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42D244" w14:textId="0B817650" w:rsidR="00397FAD" w:rsidRPr="00652943" w:rsidRDefault="00652943" w:rsidP="00F85C8B">
    <w:pPr>
      <w:spacing w:before="21"/>
      <w:jc w:val="center"/>
      <w:rPr>
        <w:sz w:val="20"/>
        <w:lang w:val="en-GB"/>
      </w:rPr>
    </w:pPr>
    <w:r>
      <w:rPr>
        <w:rFonts w:ascii="NewsGotT" w:hAnsi="NewsGotT"/>
        <w:color w:val="767070"/>
        <w:w w:val="75"/>
        <w:sz w:val="20"/>
        <w:lang w:val="en-GB"/>
      </w:rPr>
      <w:t>October 2022</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9E40FE" w14:textId="58E233FB" w:rsidR="000F4B63" w:rsidRDefault="00750E4E" w:rsidP="006412CC">
    <w:pPr>
      <w:pStyle w:val="Corpodetexto"/>
      <w:rPr>
        <w:sz w:val="20"/>
      </w:rPr>
    </w:pPr>
    <w:r>
      <w:rPr>
        <w:noProof/>
      </w:rPr>
      <mc:AlternateContent>
        <mc:Choice Requires="wps">
          <w:drawing>
            <wp:anchor distT="0" distB="0" distL="114300" distR="114300" simplePos="0" relativeHeight="483558912" behindDoc="1" locked="0" layoutInCell="1" allowOverlap="1" wp14:anchorId="39630B3E" wp14:editId="2EED18EE">
              <wp:simplePos x="0" y="0"/>
              <wp:positionH relativeFrom="page">
                <wp:posOffset>3663950</wp:posOffset>
              </wp:positionH>
              <wp:positionV relativeFrom="page">
                <wp:posOffset>9918700</wp:posOffset>
              </wp:positionV>
              <wp:extent cx="236220" cy="165735"/>
              <wp:effectExtent l="0" t="0" r="0" b="0"/>
              <wp:wrapNone/>
              <wp:docPr id="12"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22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6A309F" w14:textId="77777777" w:rsidR="000F4B63" w:rsidRDefault="00A01027">
                          <w:pPr>
                            <w:spacing w:line="245" w:lineRule="exact"/>
                            <w:ind w:left="60"/>
                            <w:rPr>
                              <w:rFonts w:ascii="Carlito"/>
                            </w:rPr>
                          </w:pPr>
                          <w:r>
                            <w:fldChar w:fldCharType="begin"/>
                          </w:r>
                          <w:r>
                            <w:rPr>
                              <w:rFonts w:ascii="Carlito"/>
                            </w:rPr>
                            <w:instrText xml:space="preserve"> PAGE  \* roman </w:instrText>
                          </w:r>
                          <w:r>
                            <w:fldChar w:fldCharType="separate"/>
                          </w:r>
                          <w:r>
                            <w:t>viii</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9630B3E" id="_x0000_t202" coordsize="21600,21600" o:spt="202" path="m,l,21600r21600,l21600,xe">
              <v:stroke joinstyle="miter"/>
              <v:path gradientshapeok="t" o:connecttype="rect"/>
            </v:shapetype>
            <v:shape id="Text Box 4" o:spid="_x0000_s1099" type="#_x0000_t202" style="position:absolute;left:0;text-align:left;margin-left:288.5pt;margin-top:781pt;width:18.6pt;height:13.05pt;z-index:-197575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" filled="f" stroked="f">
              <v:textbox inset="0,0,0,0">
                <w:txbxContent>
                  <w:p w14:paraId="2E6A309F" w14:textId="77777777" w:rsidR="000F4B63" w:rsidRDefault="00A01027">
                    <w:pPr>
                      <w:spacing w:line="245" w:lineRule="exact"/>
                      <w:ind w:left="60"/>
                      <w:rPr>
                        <w:rFonts w:ascii="Carlito"/>
                      </w:rPr>
                    </w:pPr>
                    <w:r>
                      <w:fldChar w:fldCharType="begin"/>
                    </w:r>
                    <w:r>
                      <w:rPr>
                        <w:rFonts w:ascii="Carlito"/>
                      </w:rPr>
                      <w:instrText xml:space="preserve"> PAGE  \* roman </w:instrText>
                    </w:r>
                    <w:r>
                      <w:fldChar w:fldCharType="separate"/>
                    </w:r>
                    <w:r>
                      <w:t>viii</w:t>
                    </w:r>
                    <w:r>
                      <w:fldChar w:fldCharType="end"/>
                    </w:r>
                  </w:p>
                </w:txbxContent>
              </v:textbox>
              <w10:wrap anchorx="page" anchory="pag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EE6846" w14:textId="1A11DB08" w:rsidR="000F4B63" w:rsidRPr="00823EB3" w:rsidRDefault="00750E4E" w:rsidP="006412CC">
    <w:pPr>
      <w:pStyle w:val="Corpodetexto"/>
      <w:rPr>
        <w:sz w:val="20"/>
        <w:lang w:val="en-GB"/>
      </w:rPr>
    </w:pPr>
    <w:r>
      <w:rPr>
        <w:noProof/>
      </w:rPr>
      <mc:AlternateContent>
        <mc:Choice Requires="wps">
          <w:drawing>
            <wp:anchor distT="0" distB="0" distL="114300" distR="114300" simplePos="0" relativeHeight="483559424" behindDoc="1" locked="0" layoutInCell="1" allowOverlap="1" wp14:anchorId="27B31DAB" wp14:editId="38819C69">
              <wp:simplePos x="0" y="0"/>
              <wp:positionH relativeFrom="page">
                <wp:posOffset>3670300</wp:posOffset>
              </wp:positionH>
              <wp:positionV relativeFrom="page">
                <wp:posOffset>9918701</wp:posOffset>
              </wp:positionV>
              <wp:extent cx="285750" cy="152400"/>
              <wp:effectExtent l="0" t="0" r="0" b="0"/>
              <wp:wrapNone/>
              <wp:docPr id="10"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575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ACBD5D" w14:textId="77777777" w:rsidR="000F4B63" w:rsidRDefault="00A01027">
                          <w:pPr>
                            <w:spacing w:line="245" w:lineRule="exact"/>
                            <w:ind w:left="60"/>
                            <w:rPr>
                              <w:rFonts w:ascii="Carlito"/>
                            </w:rPr>
                          </w:pPr>
                          <w:r>
                            <w:fldChar w:fldCharType="begin"/>
                          </w:r>
                          <w:r>
                            <w:rPr>
                              <w:rFonts w:ascii="Carlito"/>
                            </w:rPr>
                            <w:instrText xml:space="preserve"> PAGE </w:instrText>
                          </w:r>
                          <w:r>
                            <w:fldChar w:fldCharType="separate"/>
                          </w:r>
                          <w:r>
                            <w:t>13</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7B31DAB" id="_x0000_t202" coordsize="21600,21600" o:spt="202" path="m,l,21600r21600,l21600,xe">
              <v:stroke joinstyle="miter"/>
              <v:path gradientshapeok="t" o:connecttype="rect"/>
            </v:shapetype>
            <v:shape id="Text Box 3" o:spid="_x0000_s1100" type="#_x0000_t202" style="position:absolute;left:0;text-align:left;margin-left:289pt;margin-top:781pt;width:22.5pt;height:12pt;z-index:-197570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" filled="f" stroked="f">
              <v:textbox inset="0,0,0,0">
                <w:txbxContent>
                  <w:p w14:paraId="0EACBD5D" w14:textId="77777777" w:rsidR="000F4B63" w:rsidRDefault="00A01027">
                    <w:pPr>
                      <w:spacing w:line="245" w:lineRule="exact"/>
                      <w:ind w:left="60"/>
                      <w:rPr>
                        <w:rFonts w:ascii="Carlito"/>
                      </w:rPr>
                    </w:pPr>
                    <w:r>
                      <w:fldChar w:fldCharType="begin"/>
                    </w:r>
                    <w:r>
                      <w:rPr>
                        <w:rFonts w:ascii="Carlito"/>
                      </w:rPr>
                      <w:instrText xml:space="preserve"> PAGE </w:instrText>
                    </w:r>
                    <w:r>
                      <w:fldChar w:fldCharType="separate"/>
                    </w:r>
                    <w:r>
                      <w:t>13</w:t>
                    </w:r>
                    <w:r>
                      <w:fldChar w:fldCharType="end"/>
                    </w:r>
                  </w:p>
                </w:txbxContent>
              </v:textbox>
              <w10:wrap anchorx="page" anchory="page"/>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D7AB45" w14:textId="37D00896" w:rsidR="000F4B63" w:rsidRDefault="00750E4E" w:rsidP="006412CC">
    <w:pPr>
      <w:pStyle w:val="Corpodetexto"/>
      <w:rPr>
        <w:sz w:val="20"/>
      </w:rPr>
    </w:pPr>
    <w:r>
      <w:rPr>
        <w:noProof/>
      </w:rPr>
      <mc:AlternateContent>
        <mc:Choice Requires="wps">
          <w:drawing>
            <wp:anchor distT="0" distB="0" distL="114300" distR="114300" simplePos="0" relativeHeight="483560448" behindDoc="1" locked="0" layoutInCell="1" allowOverlap="1" wp14:anchorId="39128A34" wp14:editId="5933EB20">
              <wp:simplePos x="0" y="0"/>
              <wp:positionH relativeFrom="page">
                <wp:posOffset>3672840</wp:posOffset>
              </wp:positionH>
              <wp:positionV relativeFrom="page">
                <wp:posOffset>9918700</wp:posOffset>
              </wp:positionV>
              <wp:extent cx="216535" cy="165735"/>
              <wp:effectExtent l="0" t="0" r="0" b="0"/>
              <wp:wrapNone/>
              <wp:docPr id="8"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653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4EA952" w14:textId="77777777" w:rsidR="000F4B63" w:rsidRDefault="00A01027">
                          <w:pPr>
                            <w:spacing w:line="245" w:lineRule="exact"/>
                            <w:ind w:left="60"/>
                            <w:rPr>
                              <w:rFonts w:ascii="Carlito"/>
                            </w:rPr>
                          </w:pPr>
                          <w:r>
                            <w:fldChar w:fldCharType="begin"/>
                          </w:r>
                          <w:r>
                            <w:rPr>
                              <w:rFonts w:ascii="Carlito"/>
                            </w:rPr>
                            <w:instrText xml:space="preserve"> PAGE </w:instrText>
                          </w:r>
                          <w:r>
                            <w:fldChar w:fldCharType="separate"/>
                          </w:r>
                          <w:r>
                            <w:t>61</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9128A34" id="_x0000_t202" coordsize="21600,21600" o:spt="202" path="m,l,21600r21600,l21600,xe">
              <v:stroke joinstyle="miter"/>
              <v:path gradientshapeok="t" o:connecttype="rect"/>
            </v:shapetype>
            <v:shape id="Text Box 1" o:spid="_x0000_s1101" type="#_x0000_t202" style="position:absolute;left:0;text-align:left;margin-left:289.2pt;margin-top:781pt;width:17.05pt;height:13.05pt;z-index:-197560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" filled="f" stroked="f">
              <v:textbox inset="0,0,0,0">
                <w:txbxContent>
                  <w:p w14:paraId="084EA952" w14:textId="77777777" w:rsidR="000F4B63" w:rsidRDefault="00A01027">
                    <w:pPr>
                      <w:spacing w:line="245" w:lineRule="exact"/>
                      <w:ind w:left="60"/>
                      <w:rPr>
                        <w:rFonts w:ascii="Carlito"/>
                      </w:rPr>
                    </w:pPr>
                    <w:r>
                      <w:fldChar w:fldCharType="begin"/>
                    </w:r>
                    <w:r>
                      <w:rPr>
                        <w:rFonts w:ascii="Carlito"/>
                      </w:rPr>
                      <w:instrText xml:space="preserve"> PAGE </w:instrText>
                    </w:r>
                    <w:r>
                      <w:fldChar w:fldCharType="separate"/>
                    </w:r>
                    <w:r>
                      <w:t>61</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FD90ED9" w14:textId="77777777" w:rsidR="00577572" w:rsidRDefault="00577572">
      <w:r>
        <w:separator/>
      </w:r>
    </w:p>
  </w:footnote>
  <w:footnote w:type="continuationSeparator" w:id="0">
    <w:p w14:paraId="2CC194D8" w14:textId="77777777" w:rsidR="00577572" w:rsidRDefault="00577572">
      <w:r>
        <w:continuationSeparator/>
      </w:r>
    </w:p>
  </w:footnote>
  <w:footnote w:id="1">
    <w:p w14:paraId="7C57F0B6" w14:textId="76802A2C" w:rsidR="00476361" w:rsidRPr="00476361" w:rsidRDefault="00476361" w:rsidP="00476361">
      <w:pPr>
        <w:pStyle w:val="Textodenotaderodap"/>
        <w:rPr>
          <w:lang w:val="en-GB"/>
        </w:rPr>
      </w:pPr>
      <w:r>
        <w:rPr>
          <w:rStyle w:val="Refdenotaderodap"/>
        </w:rPr>
        <w:footnoteRef/>
      </w:r>
      <w:r w:rsidRPr="00476361">
        <w:rPr>
          <w:lang w:val="en-GB"/>
        </w:rPr>
        <w:t xml:space="preserve"> </w:t>
      </w:r>
      <w:r w:rsidRPr="00417A00">
        <w:rPr>
          <w:rFonts w:ascii="NewsGotT" w:hAnsi="NewsGotT"/>
          <w:lang w:val="en-US"/>
        </w:rPr>
        <w:t xml:space="preserve">This image was taken from the article “A state-of-the-art survey of indoor positioning and navigation systems and technologies” </w:t>
      </w:r>
      <w:r w:rsidRPr="00417A00">
        <w:rPr>
          <w:rFonts w:ascii="NewsGotT" w:hAnsi="NewsGotT"/>
          <w:lang w:val="en-US"/>
        </w:rPr>
        <w:fldChar w:fldCharType="begin"/>
      </w:r>
      <w:r w:rsidRPr="00417A00">
        <w:rPr>
          <w:rFonts w:ascii="NewsGotT" w:hAnsi="NewsGotT"/>
          <w:lang w:val="en-US"/>
        </w:rPr>
        <w:instrText xml:space="preserve"> ADDIN ZOTERO_ITEM CSL_CITATION {"citationID":"Gefcx1rm","properties":{"formattedCitation":"(Sakpere et al., 2017)","plainCitation":"(Sakpere et al., 2017)","noteIndex":1},"citationItems":[{"id":19,"uris":["http://zotero.org/users/local/xwgav5Ui/items/L2WYM3EV"],"itemData":{"id":19,"type":"article-journal","abstract":"The research and use of positioning and navigation technologies outdoors has seen a steady and exponential growth. Based on this success, there have been attempts to implement these technologies indoors, leading to numerous studies. Most of the algorithms, techniques and technologies used have been implemented outdoors. However, how they fare indoors is different altogether. Thus, several technologies have been proposed and implemented to improve positioning and navigation indoors. Among them are Infrared (IR), Ultrasound, Audible Sound, Magnetic, Optical and Vision, Radio Frequency (RF), Visible Light, Pedestrian Dead Reckoning (PDR)/Inertial Navigation System (INS) and Hybrid. The RF technologies include Bluetooth, Ultra-wideband (UWB), Wireless Sensor Network (WSN), Wireless Local Area Network (WLAN), Radio-Frequency Identification (RFID) and Near Field Communication (NFC). In addition, positioning techniques applied in indoor positioning systems include the signal properties and positioning algorithms. The prevalent signal properties are Angle of Arrival (AOA), Time of Arrival (TOA), Time Difference of Arrival (TDOA) and Received Signal Strength Indication (RSSI), while the positioning algorithms are Triangulation, Trilateration, Proximity and Scene Analysis/Fingerprinting. This paper presents a state-of-the-art survey of indoor positioning and navigation systems and technologies, and their use in various scenarios. It analyses distinct positioning technology metrics such as accuracy, complexity, cost, privacy, scalability and usability. This paper has profound implications for future studies of positioning and navigation.","container-title":"South African Computer Journal","DOI":"10.18489/sacj.v29i3.452","journalAbbreviation":"South African Computer Journal","page":"145","source":"ResearchGate","title":"A State-of-the-Art Survey of Indoor Positioning and Navigation Systems and Technologies","volume":"29","author":[{"family":"Sakpere","given":"Wilson"},{"family":"Adeyeye Oshin","given":"Michael"},{"family":"Mlitwa","given":"Nhlanhla"}],"issued":{"date-parts":[["2017",12,8]]}}}],"schema":"https://github.com/citation-style-language/schema/raw/master/csl-citation.json"} </w:instrText>
      </w:r>
      <w:r w:rsidRPr="00417A00">
        <w:rPr>
          <w:rFonts w:ascii="NewsGotT" w:hAnsi="NewsGotT"/>
          <w:lang w:val="en-US"/>
        </w:rPr>
        <w:fldChar w:fldCharType="separate"/>
      </w:r>
      <w:r w:rsidR="003B6A63" w:rsidRPr="003B6A63">
        <w:rPr>
          <w:rFonts w:ascii="NewsGotT" w:hAnsi="NewsGotT"/>
          <w:lang w:val="en-GB"/>
        </w:rPr>
        <w:t>(Sakpere et al., 2017)</w:t>
      </w:r>
      <w:r w:rsidRPr="00417A00">
        <w:rPr>
          <w:rFonts w:ascii="NewsGotT" w:hAnsi="NewsGotT"/>
          <w:lang w:val="en-US"/>
        </w:rPr>
        <w:fldChar w:fldCharType="end"/>
      </w:r>
      <w:r w:rsidR="00102EA7">
        <w:rPr>
          <w:rFonts w:ascii="NewsGotT" w:hAnsi="NewsGotT"/>
          <w:lang w:val="en-US"/>
        </w:rPr>
        <w:t>.</w:t>
      </w:r>
    </w:p>
  </w:footnote>
  <w:footnote w:id="2">
    <w:p w14:paraId="3C0533D0" w14:textId="56273C27" w:rsidR="00FA1C16" w:rsidRPr="00FA1C16" w:rsidRDefault="00FA1C16">
      <w:pPr>
        <w:pStyle w:val="Textodenotaderodap"/>
        <w:rPr>
          <w:lang w:val="en-US"/>
        </w:rPr>
      </w:pPr>
      <w:r>
        <w:rPr>
          <w:rStyle w:val="Refdenotaderodap"/>
        </w:rPr>
        <w:footnoteRef/>
      </w:r>
      <w:r w:rsidRPr="00FA1C16">
        <w:rPr>
          <w:lang w:val="en-US"/>
        </w:rPr>
        <w:t xml:space="preserve"> </w:t>
      </w:r>
      <w:r w:rsidRPr="00FA1C16">
        <w:rPr>
          <w:rFonts w:ascii="NewsGotT" w:hAnsi="NewsGotT"/>
          <w:lang w:val="en-US"/>
        </w:rPr>
        <w:t xml:space="preserve">This image was taken from the article “A state-of-the-art survey of indoor positioning and navigation systems and technologies” </w:t>
      </w:r>
      <w:r w:rsidR="00DC1C44">
        <w:rPr>
          <w:rFonts w:ascii="NewsGotT" w:hAnsi="NewsGotT"/>
          <w:lang w:val="en-US"/>
        </w:rPr>
        <w:fldChar w:fldCharType="begin"/>
      </w:r>
      <w:r w:rsidR="00DC1C44">
        <w:rPr>
          <w:rFonts w:ascii="NewsGotT" w:hAnsi="NewsGotT"/>
          <w:lang w:val="en-US"/>
        </w:rPr>
        <w:instrText xml:space="preserve"> ADDIN ZOTERO_ITEM CSL_CITATION {"citationID":"xhR2OywY","properties":{"formattedCitation":"(Sakpere et al., 2017)","plainCitation":"(Sakpere et al., 2017)","noteIndex":2},"citationItems":[{"id":19,"uris":["http://zotero.org/users/local/xwgav5Ui/items/L2WYM3EV"],"itemData":{"id":19,"type":"article-journal","abstract":"The research and use of positioning and navigation technologies outdoors has seen a steady and exponential growth. Based on this success, there have been attempts to implement these technologies indoors, leading to numerous studies. Most of the algorithms, techniques and technologies used have been implemented outdoors. However, how they fare indoors is different altogether. Thus, several technologies have been proposed and implemented to improve positioning and navigation indoors. Among them are Infrared (IR), Ultrasound, Audible Sound, Magnetic, Optical and Vision, Radio Frequency (RF), Visible Light, Pedestrian Dead Reckoning (PDR)/Inertial Navigation System (INS) and Hybrid. The RF technologies include Bluetooth, Ultra-wideband (UWB), Wireless Sensor Network (WSN), Wireless Local Area Network (WLAN), Radio-Frequency Identification (RFID) and Near Field Communication (NFC). In addition, positioning techniques applied in indoor positioning systems include the signal properties and positioning algorithms. The prevalent signal properties are Angle of Arrival (AOA), Time of Arrival (TOA), Time Difference of Arrival (TDOA) and Received Signal Strength Indication (RSSI), while the positioning algorithms are Triangulation, Trilateration, Proximity and Scene Analysis/Fingerprinting. This paper presents a state-of-the-art survey of indoor positioning and navigation systems and technologies, and their use in various scenarios. It analyses distinct positioning technology metrics such as accuracy, complexity, cost, privacy, scalability and usability. This paper has profound implications for future studies of positioning and navigation.","container-title":"South African Computer Journal","DOI":"10.18489/sacj.v29i3.452","journalAbbreviation":"South African Computer Journal","page":"145","source":"ResearchGate","title":"A State-of-the-Art Survey of Indoor Positioning and Navigation Systems and Technologies","volume":"29","author":[{"family":"Sakpere","given":"Wilson"},{"family":"Adeyeye Oshin","given":"Michael"},{"family":"Mlitwa","given":"Nhlanhla"}],"issued":{"date-parts":[["2017",12,8]]}}}],"schema":"https://github.com/citation-style-language/schema/raw/master/csl-citation.json"} </w:instrText>
      </w:r>
      <w:r w:rsidR="00DC1C44">
        <w:rPr>
          <w:rFonts w:ascii="NewsGotT" w:hAnsi="NewsGotT"/>
          <w:lang w:val="en-US"/>
        </w:rPr>
        <w:fldChar w:fldCharType="separate"/>
      </w:r>
      <w:r w:rsidR="003B6A63" w:rsidRPr="003B6A63">
        <w:rPr>
          <w:rFonts w:ascii="NewsGotT" w:hAnsi="NewsGotT"/>
          <w:lang w:val="en-GB"/>
        </w:rPr>
        <w:t>(Sakpere et al., 2017)</w:t>
      </w:r>
      <w:r w:rsidR="00DC1C44">
        <w:rPr>
          <w:rFonts w:ascii="NewsGotT" w:hAnsi="NewsGotT"/>
          <w:lang w:val="en-US"/>
        </w:rPr>
        <w:fldChar w:fldCharType="end"/>
      </w:r>
      <w:r w:rsidR="00102EA7">
        <w:rPr>
          <w:rFonts w:ascii="NewsGotT" w:hAnsi="NewsGotT"/>
          <w:lang w:val="en-US"/>
        </w:rPr>
        <w:t>.</w:t>
      </w:r>
    </w:p>
  </w:footnote>
  <w:footnote w:id="3">
    <w:p w14:paraId="2DF3EB88" w14:textId="7F09F4F4" w:rsidR="00EB43F0" w:rsidRPr="00EB43F0" w:rsidRDefault="00EB43F0">
      <w:pPr>
        <w:pStyle w:val="Textodenotaderodap"/>
        <w:rPr>
          <w:lang w:val="en-US"/>
        </w:rPr>
      </w:pPr>
      <w:r>
        <w:rPr>
          <w:rStyle w:val="Refdenotaderodap"/>
        </w:rPr>
        <w:footnoteRef/>
      </w:r>
      <w:r w:rsidRPr="00EB43F0">
        <w:rPr>
          <w:lang w:val="en-US"/>
        </w:rPr>
        <w:t xml:space="preserve"> </w:t>
      </w:r>
      <w:r w:rsidRPr="00EB43F0">
        <w:rPr>
          <w:rFonts w:ascii="NewsGotT" w:hAnsi="NewsGotT"/>
          <w:lang w:val="en-US"/>
        </w:rPr>
        <w:t xml:space="preserve">This image was taken from the article “A Survey of Smartphone-Based Indoor Positioning System Using RF-Based Wireless Technologies” </w:t>
      </w:r>
      <w:r w:rsidR="00DC1C44">
        <w:rPr>
          <w:rFonts w:ascii="NewsGotT" w:hAnsi="NewsGotT"/>
          <w:lang w:val="en-US"/>
        </w:rPr>
        <w:fldChar w:fldCharType="begin"/>
      </w:r>
      <w:r w:rsidR="002E1BA0">
        <w:rPr>
          <w:rFonts w:ascii="NewsGotT" w:hAnsi="NewsGotT"/>
          <w:lang w:val="en-US"/>
        </w:rPr>
        <w:instrText xml:space="preserve"> ADDIN ZOTERO_ITEM CSL_CITATION {"citationID":"fLAxpqkp","properties":{"formattedCitation":"(Subedi &amp; Pyun, 2020)","plainCitation":"(Subedi &amp; Pyun, 2020)","noteIndex":3},"citationItems":[{"id":22,"uris":["http://zotero.org/users/local/xwgav5Ui/items/XEIH68QC"],"itemData":{"id":22,"type":"article-journal","abstract":"In recent times, social and commercial interests in location-based services (LBS) are significantly increasing due to the rise in smart devices and technologies. The global navigation satellite systems (GNSS) have long been employed for LBS to navigate and determine accurate and reliable location information in outdoor environments. However, the GNSS signals are too weak to penetrate buildings and unable to provide reliable indoor LBS. Hence, GNSS’s incompetence in the indoor environment invites extensive research and development of an indoor positioning system (IPS). Various technologies and techniques have been studied for IPS development. This paper provides an overview of the available smartphone-based indoor localization solutions that rely on radio frequency technologies. As fingerprinting localization is mostly accepted for IPS development owing to its good localization accuracy, we discuss fingerprinting localization in detail. In particular, our analysis is more focused on practical IPS that are realized using a smartphone and Wi-Fi/Bluetooth Low Energy (BLE) as a signal source. Furthermore, we elaborate on the challenges of practical IPS, the available solutions and comprehensive performance comparison, and present some future trends in IPS development.","container-title":"Sensors","DOI":"10.3390/s20247230","ISSN":"1424-8220","issue":"24","language":"en","license":"http://creativecommons.org/licenses/by/3.0/","note":"number: 24\npublisher: Multidisciplinary Digital Publishing Institute","page":"7230","source":"www.mdpi.com","title":"A Survey of Smartphone-Based Indoor Positioning System Using RF-Based Wireless Technologies","volume":"20","author":[{"family":"Subedi","given":"Santosh"},{"family":"Pyun","given":"Jae-Young"}],"issued":{"date-parts":[["2020",1]]}}}],"schema":"https://github.com/citation-style-language/schema/raw/master/csl-citation.json"} </w:instrText>
      </w:r>
      <w:r w:rsidR="00DC1C44">
        <w:rPr>
          <w:rFonts w:ascii="NewsGotT" w:hAnsi="NewsGotT"/>
          <w:lang w:val="en-US"/>
        </w:rPr>
        <w:fldChar w:fldCharType="separate"/>
      </w:r>
      <w:r w:rsidR="003B6A63" w:rsidRPr="003B6A63">
        <w:rPr>
          <w:rFonts w:ascii="NewsGotT" w:hAnsi="NewsGotT"/>
          <w:lang w:val="en-GB"/>
        </w:rPr>
        <w:t>(Subedi &amp; Pyun, 2020)</w:t>
      </w:r>
      <w:r w:rsidR="00DC1C44">
        <w:rPr>
          <w:rFonts w:ascii="NewsGotT" w:hAnsi="NewsGotT"/>
          <w:lang w:val="en-US"/>
        </w:rPr>
        <w:fldChar w:fldCharType="end"/>
      </w:r>
      <w:r w:rsidR="00102EA7">
        <w:rPr>
          <w:rFonts w:ascii="NewsGotT" w:hAnsi="NewsGotT"/>
          <w:lang w:val="en-US"/>
        </w:rPr>
        <w:t>.</w:t>
      </w:r>
    </w:p>
  </w:footnote>
  <w:footnote w:id="4">
    <w:p w14:paraId="3781F1A6" w14:textId="5E0C051C" w:rsidR="00357C59" w:rsidRPr="00357C59" w:rsidRDefault="00357C59">
      <w:pPr>
        <w:pStyle w:val="Textodenotaderodap"/>
        <w:rPr>
          <w:lang w:val="en-US"/>
        </w:rPr>
      </w:pPr>
      <w:r w:rsidRPr="005B709A">
        <w:rPr>
          <w:rStyle w:val="Refdenotaderodap"/>
        </w:rPr>
        <w:footnoteRef/>
      </w:r>
      <w:r w:rsidRPr="0084161E">
        <w:rPr>
          <w:rStyle w:val="Refdenotaderodap"/>
          <w:lang w:val="en-GB"/>
        </w:rPr>
        <w:t xml:space="preserve"> </w:t>
      </w:r>
      <w:r w:rsidRPr="00357C59">
        <w:rPr>
          <w:rFonts w:ascii="NewsGotT" w:hAnsi="NewsGotT"/>
          <w:lang w:val="en-US"/>
        </w:rPr>
        <w:t xml:space="preserve">This image was taken from the article “A Survey of Smartphone-Based Indoor Positioning System Using RF-Based Wireless Technologies” </w:t>
      </w:r>
      <w:r w:rsidR="00DC1C44">
        <w:rPr>
          <w:rFonts w:ascii="NewsGotT" w:hAnsi="NewsGotT"/>
          <w:lang w:val="en-US"/>
        </w:rPr>
        <w:fldChar w:fldCharType="begin"/>
      </w:r>
      <w:r w:rsidR="002E1BA0">
        <w:rPr>
          <w:rFonts w:ascii="NewsGotT" w:hAnsi="NewsGotT"/>
          <w:lang w:val="en-US"/>
        </w:rPr>
        <w:instrText xml:space="preserve"> ADDIN ZOTERO_ITEM CSL_CITATION {"citationID":"OxgvqSp5","properties":{"formattedCitation":"(Subedi &amp; Pyun, 2020)","plainCitation":"(Subedi &amp; Pyun, 2020)","noteIndex":4},"citationItems":[{"id":22,"uris":["http://zotero.org/users/local/xwgav5Ui/items/XEIH68QC"],"itemData":{"id":22,"type":"article-journal","abstract":"In recent times, social and commercial interests in location-based services (LBS) are significantly increasing due to the rise in smart devices and technologies. The global navigation satellite systems (GNSS) have long been employed for LBS to navigate and determine accurate and reliable location information in outdoor environments. However, the GNSS signals are too weak to penetrate buildings and unable to provide reliable indoor LBS. Hence, GNSS’s incompetence in the indoor environment invites extensive research and development of an indoor positioning system (IPS). Various technologies and techniques have been studied for IPS development. This paper provides an overview of the available smartphone-based indoor localization solutions that rely on radio frequency technologies. As fingerprinting localization is mostly accepted for IPS development owing to its good localization accuracy, we discuss fingerprinting localization in detail. In particular, our analysis is more focused on practical IPS that are realized using a smartphone and Wi-Fi/Bluetooth Low Energy (BLE) as a signal source. Furthermore, we elaborate on the challenges of practical IPS, the available solutions and comprehensive performance comparison, and present some future trends in IPS development.","container-title":"Sensors","DOI":"10.3390/s20247230","ISSN":"1424-8220","issue":"24","language":"en","license":"http://creativecommons.org/licenses/by/3.0/","note":"number: 24\npublisher: Multidisciplinary Digital Publishing Institute","page":"7230","source":"www.mdpi.com","title":"A Survey of Smartphone-Based Indoor Positioning System Using RF-Based Wireless Technologies","volume":"20","author":[{"family":"Subedi","given":"Santosh"},{"family":"Pyun","given":"Jae-Young"}],"issued":{"date-parts":[["2020",1]]}}}],"schema":"https://github.com/citation-style-language/schema/raw/master/csl-citation.json"} </w:instrText>
      </w:r>
      <w:r w:rsidR="00DC1C44">
        <w:rPr>
          <w:rFonts w:ascii="NewsGotT" w:hAnsi="NewsGotT"/>
          <w:lang w:val="en-US"/>
        </w:rPr>
        <w:fldChar w:fldCharType="separate"/>
      </w:r>
      <w:r w:rsidR="003B6A63" w:rsidRPr="003B6A63">
        <w:rPr>
          <w:rFonts w:ascii="NewsGotT" w:hAnsi="NewsGotT"/>
          <w:lang w:val="en-GB"/>
        </w:rPr>
        <w:t>(Subedi &amp; Pyun, 2020)</w:t>
      </w:r>
      <w:r w:rsidR="00DC1C44">
        <w:rPr>
          <w:rFonts w:ascii="NewsGotT" w:hAnsi="NewsGotT"/>
          <w:lang w:val="en-US"/>
        </w:rPr>
        <w:fldChar w:fldCharType="end"/>
      </w:r>
      <w:r w:rsidR="00102EA7">
        <w:rPr>
          <w:rFonts w:ascii="NewsGotT" w:hAnsi="NewsGotT"/>
          <w:lang w:val="en-US"/>
        </w:rPr>
        <w:t>.</w:t>
      </w:r>
    </w:p>
  </w:footnote>
  <w:footnote w:id="5">
    <w:p w14:paraId="39AD357E" w14:textId="35BECD29" w:rsidR="00357C59" w:rsidRPr="00357C59" w:rsidRDefault="00357C59">
      <w:pPr>
        <w:pStyle w:val="Textodenotaderodap"/>
        <w:rPr>
          <w:lang w:val="en-US"/>
        </w:rPr>
      </w:pPr>
      <w:r w:rsidRPr="005B709A">
        <w:rPr>
          <w:rStyle w:val="Refdenotaderodap"/>
        </w:rPr>
        <w:footnoteRef/>
      </w:r>
      <w:r w:rsidRPr="005B709A">
        <w:rPr>
          <w:rFonts w:ascii="NewsGotT" w:hAnsi="NewsGotT"/>
          <w:lang w:val="en-US"/>
        </w:rPr>
        <w:t xml:space="preserve"> </w:t>
      </w:r>
      <w:r w:rsidRPr="00357C59">
        <w:rPr>
          <w:rFonts w:ascii="NewsGotT" w:hAnsi="NewsGotT"/>
          <w:lang w:val="en-US"/>
        </w:rPr>
        <w:t xml:space="preserve">This image was taken from the article “Recent Advances in Indoor </w:t>
      </w:r>
      <w:r w:rsidR="00B71A7D">
        <w:rPr>
          <w:rFonts w:ascii="NewsGotT" w:hAnsi="NewsGotT"/>
          <w:lang w:val="en-US"/>
        </w:rPr>
        <w:t>Localisation</w:t>
      </w:r>
      <w:r w:rsidRPr="00357C59">
        <w:rPr>
          <w:rFonts w:ascii="NewsGotT" w:hAnsi="NewsGotT"/>
          <w:lang w:val="en-US"/>
        </w:rPr>
        <w:t xml:space="preserve">: A Survey on Theoretical Approaches and Applications” </w:t>
      </w:r>
      <w:r w:rsidRPr="005B709A">
        <w:rPr>
          <w:rFonts w:ascii="NewsGotT" w:hAnsi="NewsGotT"/>
          <w:lang w:val="en-US"/>
        </w:rPr>
        <w:fldChar w:fldCharType="begin"/>
      </w:r>
      <w:r w:rsidRPr="00357C59">
        <w:rPr>
          <w:rFonts w:ascii="NewsGotT" w:hAnsi="NewsGotT"/>
          <w:lang w:val="en-US"/>
        </w:rPr>
        <w:instrText xml:space="preserve"> ADDIN ZOTERO_ITEM CSL_CITATION {"citationID":"ZZNOiDU5","properties":{"formattedCitation":"(Yassin et al., 2016)","plainCitation":"(Yassin et al., 2016)","noteIndex":5},"citationItems":[{"id":13,"uris":["http://zotero.org/users/local/xwgav5Ui/items/NUFFZY9Z"],"itemData":{"id":13,"type":"article-journal","abstract":"The availability of location information has become a key factor in today’s communications systems allowing location based services. In outdoor scenarios, the mobile terminal position is obtained with high accuracy thanks to the Global Positioning System (GPS) or to the standalone cellular systems. However, the main problem of GPS and cellular systems resides in the indoor environment and in scenarios with deep shadowing effects where the satellite or cellular signals are broken. In this paper, we survey different technologies and methodologies for indoor and outdoor localization with an emphasis on indoor methodologies and concepts. Additionally, we discuss in this review different localization-based applications, where the location information is critical to estimate. Finally, a comprehensive discussion of the challenges in terms of accuracy, cost, complexity, security, scalability, etc. is given. The aim of this survey is to provide a comprehensive overview of existing efforts as well as auspicious and anticipated dimensions for future work in indoor localization techniques and applications.","container-title":"IEEE Communications Surveys &amp; Tutorials","DOI":"10.1109/COMST.2016.2632427","journalAbbreviation":"IEEE Communications Surveys &amp; Tutorials","page":"1-1","source":"ResearchGate","title":"Recent Advances in Indoor Localization: A Survey on Theoretical Approaches and Applications","title-short":"Recent Advances in Indoor Localization","volume":"PP","author":[{"family":"Yassin","given":"Ali"},{"family":"Nasser","given":"Youssef"},{"family":"Awad","given":"Mariette"},{"family":"Al-Dubai","given":"Ahmed"},{"family":"Liu","given":"Ran"},{"family":"Yuen","given":"Chau"},{"family":"Raulefs","given":"Ronald"}],"issued":{"date-parts":[["2016",11,29]]}}}],"schema":"https://github.com/citation-style-language/schema/raw/master/csl-citation.json"} </w:instrText>
      </w:r>
      <w:r w:rsidRPr="005B709A">
        <w:rPr>
          <w:rFonts w:ascii="NewsGotT" w:hAnsi="NewsGotT"/>
          <w:lang w:val="en-US"/>
        </w:rPr>
        <w:fldChar w:fldCharType="separate"/>
      </w:r>
      <w:r w:rsidR="003B6A63" w:rsidRPr="003B6A63">
        <w:rPr>
          <w:rFonts w:ascii="NewsGotT" w:hAnsi="NewsGotT"/>
          <w:lang w:val="en-GB"/>
        </w:rPr>
        <w:t>(Yassin et al., 2016)</w:t>
      </w:r>
      <w:r w:rsidRPr="005B709A">
        <w:rPr>
          <w:rFonts w:ascii="NewsGotT" w:hAnsi="NewsGotT"/>
          <w:lang w:val="en-US"/>
        </w:rPr>
        <w:fldChar w:fldCharType="end"/>
      </w:r>
      <w:r w:rsidR="00102EA7">
        <w:rPr>
          <w:rFonts w:ascii="NewsGotT" w:hAnsi="NewsGotT"/>
          <w:lang w:val="en-US"/>
        </w:rPr>
        <w:t>.</w:t>
      </w:r>
    </w:p>
  </w:footnote>
  <w:footnote w:id="6">
    <w:p w14:paraId="6A031C39" w14:textId="128CCA31" w:rsidR="00AF2966" w:rsidRPr="00AF2966" w:rsidRDefault="00AF2966">
      <w:pPr>
        <w:pStyle w:val="Textodenotaderodap"/>
        <w:rPr>
          <w:lang w:val="en-US"/>
        </w:rPr>
      </w:pPr>
      <w:r>
        <w:rPr>
          <w:rStyle w:val="Refdenotaderodap"/>
        </w:rPr>
        <w:footnoteRef/>
      </w:r>
      <w:r w:rsidRPr="00AF2966">
        <w:rPr>
          <w:lang w:val="en-US"/>
        </w:rPr>
        <w:t xml:space="preserve"> </w:t>
      </w:r>
      <w:r w:rsidRPr="00AF2966">
        <w:rPr>
          <w:rFonts w:ascii="NewsGotT" w:hAnsi="NewsGotT"/>
          <w:lang w:val="en-US"/>
        </w:rPr>
        <w:t xml:space="preserve">This image was taken from the article “Recent Advances in Indoor </w:t>
      </w:r>
      <w:r w:rsidR="00B71A7D">
        <w:rPr>
          <w:rFonts w:ascii="NewsGotT" w:hAnsi="NewsGotT"/>
          <w:lang w:val="en-US"/>
        </w:rPr>
        <w:t>Localisation</w:t>
      </w:r>
      <w:r w:rsidRPr="00AF2966">
        <w:rPr>
          <w:rFonts w:ascii="NewsGotT" w:hAnsi="NewsGotT"/>
          <w:lang w:val="en-US"/>
        </w:rPr>
        <w:t xml:space="preserve">: A Survey on Theoretical Approaches and Applications” </w:t>
      </w:r>
      <w:r w:rsidR="00DC1C44">
        <w:rPr>
          <w:rFonts w:ascii="NewsGotT" w:hAnsi="NewsGotT"/>
          <w:lang w:val="en-US"/>
        </w:rPr>
        <w:fldChar w:fldCharType="begin"/>
      </w:r>
      <w:r w:rsidR="00DC1C44">
        <w:rPr>
          <w:rFonts w:ascii="NewsGotT" w:hAnsi="NewsGotT"/>
          <w:lang w:val="en-US"/>
        </w:rPr>
        <w:instrText xml:space="preserve"> ADDIN ZOTERO_ITEM CSL_CITATION {"citationID":"sn2KDikZ","properties":{"formattedCitation":"(Yassin et al., 2016)","plainCitation":"(Yassin et al., 2016)","noteIndex":6},"citationItems":[{"id":13,"uris":["http://zotero.org/users/local/xwgav5Ui/items/NUFFZY9Z"],"itemData":{"id":13,"type":"article-journal","abstract":"The availability of location information has become a key factor in today’s communications systems allowing location based services. In outdoor scenarios, the mobile terminal position is obtained with high accuracy thanks to the Global Positioning System (GPS) or to the standalone cellular systems. However, the main problem of GPS and cellular systems resides in the indoor environment and in scenarios with deep shadowing effects where the satellite or cellular signals are broken. In this paper, we survey different technologies and methodologies for indoor and outdoor localization with an emphasis on indoor methodologies and concepts. Additionally, we discuss in this review different localization-based applications, where the location information is critical to estimate. Finally, a comprehensive discussion of the challenges in terms of accuracy, cost, complexity, security, scalability, etc. is given. The aim of this survey is to provide a comprehensive overview of existing efforts as well as auspicious and anticipated dimensions for future work in indoor localization techniques and applications.","container-title":"IEEE Communications Surveys &amp; Tutorials","DOI":"10.1109/COMST.2016.2632427","journalAbbreviation":"IEEE Communications Surveys &amp; Tutorials","page":"1-1","source":"ResearchGate","title":"Recent Advances in Indoor Localization: A Survey on Theoretical Approaches and Applications","title-short":"Recent Advances in Indoor Localization","volume":"PP","author":[{"family":"Yassin","given":"Ali"},{"family":"Nasser","given":"Youssef"},{"family":"Awad","given":"Mariette"},{"family":"Al-Dubai","given":"Ahmed"},{"family":"Liu","given":"Ran"},{"family":"Yuen","given":"Chau"},{"family":"Raulefs","given":"Ronald"}],"issued":{"date-parts":[["2016",11,29]]}}}],"schema":"https://github.com/citation-style-language/schema/raw/master/csl-citation.json"} </w:instrText>
      </w:r>
      <w:r w:rsidR="00DC1C44">
        <w:rPr>
          <w:rFonts w:ascii="NewsGotT" w:hAnsi="NewsGotT"/>
          <w:lang w:val="en-US"/>
        </w:rPr>
        <w:fldChar w:fldCharType="separate"/>
      </w:r>
      <w:r w:rsidR="003B6A63" w:rsidRPr="003B6A63">
        <w:rPr>
          <w:rFonts w:ascii="NewsGotT" w:hAnsi="NewsGotT"/>
          <w:lang w:val="en-GB"/>
        </w:rPr>
        <w:t>(Yassin et al., 2016)</w:t>
      </w:r>
      <w:r w:rsidR="00DC1C44">
        <w:rPr>
          <w:rFonts w:ascii="NewsGotT" w:hAnsi="NewsGotT"/>
          <w:lang w:val="en-US"/>
        </w:rPr>
        <w:fldChar w:fldCharType="end"/>
      </w:r>
      <w:r w:rsidR="00102EA7">
        <w:rPr>
          <w:rFonts w:ascii="NewsGotT" w:hAnsi="NewsGotT"/>
          <w:lang w:val="en-US"/>
        </w:rPr>
        <w:t>.</w:t>
      </w:r>
    </w:p>
  </w:footnote>
  <w:footnote w:id="7">
    <w:p w14:paraId="6FF89F24" w14:textId="53D7396B" w:rsidR="00476361" w:rsidRPr="00476361" w:rsidRDefault="00476361" w:rsidP="00476361">
      <w:pPr>
        <w:pStyle w:val="Textodenotaderodap"/>
        <w:rPr>
          <w:lang w:val="en-GB"/>
        </w:rPr>
      </w:pPr>
      <w:r>
        <w:rPr>
          <w:rStyle w:val="Refdenotaderodap"/>
        </w:rPr>
        <w:footnoteRef/>
      </w:r>
      <w:r w:rsidRPr="00476361">
        <w:rPr>
          <w:lang w:val="en-GB"/>
        </w:rPr>
        <w:t xml:space="preserve"> </w:t>
      </w:r>
      <w:r w:rsidRPr="005B709A">
        <w:rPr>
          <w:rFonts w:ascii="NewsGotT" w:hAnsi="NewsGotT"/>
          <w:lang w:val="en-US"/>
        </w:rPr>
        <w:t xml:space="preserve">This table was taken from the article “A state-of-the-art survey of indoor positioning and navigation systems and technologies” </w:t>
      </w:r>
      <w:r w:rsidRPr="005B709A">
        <w:rPr>
          <w:rFonts w:ascii="NewsGotT" w:hAnsi="NewsGotT"/>
          <w:lang w:val="en-US"/>
        </w:rPr>
        <w:fldChar w:fldCharType="begin"/>
      </w:r>
      <w:r w:rsidRPr="005B709A">
        <w:rPr>
          <w:rFonts w:ascii="NewsGotT" w:hAnsi="NewsGotT"/>
          <w:lang w:val="en-US"/>
        </w:rPr>
        <w:instrText xml:space="preserve"> ADDIN ZOTERO_ITEM CSL_CITATION {"citationID":"P1vxAPzB","properties":{"formattedCitation":"(Sakpere et al., 2017)","plainCitation":"(Sakpere et al., 2017)","noteIndex":7},"citationItems":[{"id":19,"uris":["http://zotero.org/users/local/xwgav5Ui/items/L2WYM3EV"],"itemData":{"id":19,"type":"article-journal","abstract":"The research and use of positioning and navigation technologies outdoors has seen a steady and exponential growth. Based on this success, there have been attempts to implement these technologies indoors, leading to numerous studies. Most of the algorithms, techniques and technologies used have been implemented outdoors. However, how they fare indoors is different altogether. Thus, several technologies have been proposed and implemented to improve positioning and navigation indoors. Among them are Infrared (IR), Ultrasound, Audible Sound, Magnetic, Optical and Vision, Radio Frequency (RF), Visible Light, Pedestrian Dead Reckoning (PDR)/Inertial Navigation System (INS) and Hybrid. The RF technologies include Bluetooth, Ultra-wideband (UWB), Wireless Sensor Network (WSN), Wireless Local Area Network (WLAN), Radio-Frequency Identification (RFID) and Near Field Communication (NFC). In addition, positioning techniques applied in indoor positioning systems include the signal properties and positioning algorithms. The prevalent signal properties are Angle of Arrival (AOA), Time of Arrival (TOA), Time Difference of Arrival (TDOA) and Received Signal Strength Indication (RSSI), while the positioning algorithms are Triangulation, Trilateration, Proximity and Scene Analysis/Fingerprinting. This paper presents a state-of-the-art survey of indoor positioning and navigation systems and technologies, and their use in various scenarios. It analyses distinct positioning technology metrics such as accuracy, complexity, cost, privacy, scalability and usability. This paper has profound implications for future studies of positioning and navigation.","container-title":"South African Computer Journal","DOI":"10.18489/sacj.v29i3.452","journalAbbreviation":"South African Computer Journal","page":"145","source":"ResearchGate","title":"A State-of-the-Art Survey of Indoor Positioning and Navigation Systems and Technologies","volume":"29","author":[{"family":"Sakpere","given":"Wilson"},{"family":"Adeyeye Oshin","given":"Michael"},{"family":"Mlitwa","given":"Nhlanhla"}],"issued":{"date-parts":[["2017",12,8]]}}}],"schema":"https://github.com/citation-style-language/schema/raw/master/csl-citation.json"} </w:instrText>
      </w:r>
      <w:r w:rsidRPr="005B709A">
        <w:rPr>
          <w:rFonts w:ascii="NewsGotT" w:hAnsi="NewsGotT"/>
          <w:lang w:val="en-US"/>
        </w:rPr>
        <w:fldChar w:fldCharType="separate"/>
      </w:r>
      <w:r w:rsidR="003B6A63" w:rsidRPr="003B6A63">
        <w:rPr>
          <w:rFonts w:ascii="NewsGotT" w:hAnsi="NewsGotT"/>
          <w:lang w:val="en-GB"/>
        </w:rPr>
        <w:t>(Sakpere et al., 2017)</w:t>
      </w:r>
      <w:r w:rsidRPr="005B709A">
        <w:rPr>
          <w:rFonts w:ascii="NewsGotT" w:hAnsi="NewsGotT"/>
          <w:lang w:val="en-US"/>
        </w:rPr>
        <w:fldChar w:fldCharType="end"/>
      </w:r>
      <w:r w:rsidR="00102EA7">
        <w:rPr>
          <w:rFonts w:ascii="NewsGotT" w:hAnsi="NewsGotT"/>
          <w:lang w:val="en-US"/>
        </w:rPr>
        <w:t>.</w:t>
      </w:r>
    </w:p>
  </w:footnote>
  <w:footnote w:id="8">
    <w:p w14:paraId="31F58502" w14:textId="047F5ED0" w:rsidR="00476361" w:rsidRPr="00476361" w:rsidRDefault="00476361" w:rsidP="00476361">
      <w:pPr>
        <w:pStyle w:val="Textodenotaderodap"/>
        <w:rPr>
          <w:lang w:val="en-US"/>
        </w:rPr>
      </w:pPr>
      <w:r>
        <w:rPr>
          <w:rStyle w:val="Refdenotaderodap"/>
        </w:rPr>
        <w:footnoteRef/>
      </w:r>
      <w:r w:rsidRPr="00476361">
        <w:rPr>
          <w:lang w:val="en-GB"/>
        </w:rPr>
        <w:t xml:space="preserve"> </w:t>
      </w:r>
      <w:r w:rsidRPr="00417A00">
        <w:rPr>
          <w:rFonts w:ascii="NewsGotT" w:hAnsi="NewsGotT"/>
          <w:lang w:val="en-US"/>
        </w:rPr>
        <w:t xml:space="preserve">This table was taken from the article “A state-of-the-art survey of indoor positioning and navigation systems and technologies” </w:t>
      </w:r>
      <w:r w:rsidRPr="00417A00">
        <w:rPr>
          <w:rFonts w:ascii="NewsGotT" w:hAnsi="NewsGotT"/>
          <w:lang w:val="en-US"/>
        </w:rPr>
        <w:fldChar w:fldCharType="begin"/>
      </w:r>
      <w:r w:rsidRPr="00417A00">
        <w:rPr>
          <w:rFonts w:ascii="NewsGotT" w:hAnsi="NewsGotT"/>
          <w:lang w:val="en-US"/>
        </w:rPr>
        <w:instrText xml:space="preserve"> ADDIN ZOTERO_ITEM CSL_CITATION {"citationID":"RbF3UhI0","properties":{"formattedCitation":"(Sakpere et al., 2017)","plainCitation":"(Sakpere et al., 2017)","noteIndex":8},"citationItems":[{"id":19,"uris":["http://zotero.org/users/local/xwgav5Ui/items/L2WYM3EV"],"itemData":{"id":19,"type":"article-journal","abstract":"The research and use of positioning and navigation technologies outdoors has seen a steady and exponential growth. Based on this success, there have been attempts to implement these technologies indoors, leading to numerous studies. Most of the algorithms, techniques and technologies used have been implemented outdoors. However, how they fare indoors is different altogether. Thus, several technologies have been proposed and implemented to improve positioning and navigation indoors. Among them are Infrared (IR), Ultrasound, Audible Sound, Magnetic, Optical and Vision, Radio Frequency (RF), Visible Light, Pedestrian Dead Reckoning (PDR)/Inertial Navigation System (INS) and Hybrid. The RF technologies include Bluetooth, Ultra-wideband (UWB), Wireless Sensor Network (WSN), Wireless Local Area Network (WLAN), Radio-Frequency Identification (RFID) and Near Field Communication (NFC). In addition, positioning techniques applied in indoor positioning systems include the signal properties and positioning algorithms. The prevalent signal properties are Angle of Arrival (AOA), Time of Arrival (TOA), Time Difference of Arrival (TDOA) and Received Signal Strength Indication (RSSI), while the positioning algorithms are Triangulation, Trilateration, Proximity and Scene Analysis/Fingerprinting. This paper presents a state-of-the-art survey of indoor positioning and navigation systems and technologies, and their use in various scenarios. It analyses distinct positioning technology metrics such as accuracy, complexity, cost, privacy, scalability and usability. This paper has profound implications for future studies of positioning and navigation.","container-title":"South African Computer Journal","DOI":"10.18489/sacj.v29i3.452","journalAbbreviation":"South African Computer Journal","page":"145","source":"ResearchGate","title":"A State-of-the-Art Survey of Indoor Positioning and Navigation Systems and Technologies","volume":"29","author":[{"family":"Sakpere","given":"Wilson"},{"family":"Adeyeye Oshin","given":"Michael"},{"family":"Mlitwa","given":"Nhlanhla"}],"issued":{"date-parts":[["2017",12,8]]}}}],"schema":"https://github.com/citation-style-language/schema/raw/master/csl-citation.json"} </w:instrText>
      </w:r>
      <w:r w:rsidRPr="00417A00">
        <w:rPr>
          <w:rFonts w:ascii="NewsGotT" w:hAnsi="NewsGotT"/>
          <w:lang w:val="en-US"/>
        </w:rPr>
        <w:fldChar w:fldCharType="separate"/>
      </w:r>
      <w:r w:rsidR="003B6A63" w:rsidRPr="003B6A63">
        <w:rPr>
          <w:rFonts w:ascii="NewsGotT" w:hAnsi="NewsGotT"/>
          <w:lang w:val="en-GB"/>
        </w:rPr>
        <w:t>(Sakpere et al., 2017)</w:t>
      </w:r>
      <w:r w:rsidRPr="00417A00">
        <w:rPr>
          <w:rFonts w:ascii="NewsGotT" w:hAnsi="NewsGotT"/>
          <w:lang w:val="en-US"/>
        </w:rPr>
        <w:fldChar w:fldCharType="end"/>
      </w:r>
      <w:r w:rsidRPr="00417A00">
        <w:rPr>
          <w:rFonts w:ascii="NewsGotT" w:hAnsi="NewsGotT"/>
          <w:lang w:val="en-US"/>
        </w:rPr>
        <w:t>.</w:t>
      </w:r>
    </w:p>
  </w:footnote>
  <w:footnote w:id="9">
    <w:p w14:paraId="23240E89" w14:textId="53F39380" w:rsidR="00D1583D" w:rsidRPr="00D1583D" w:rsidRDefault="00D1583D">
      <w:pPr>
        <w:pStyle w:val="Textodenotaderodap"/>
        <w:rPr>
          <w:lang w:val="en-GB"/>
        </w:rPr>
      </w:pPr>
      <w:r>
        <w:rPr>
          <w:rStyle w:val="Refdenotaderodap"/>
        </w:rPr>
        <w:footnoteRef/>
      </w:r>
      <w:r w:rsidRPr="00956425">
        <w:rPr>
          <w:lang w:val="en-GB"/>
        </w:rPr>
        <w:t xml:space="preserve"> </w:t>
      </w:r>
      <w:r w:rsidR="00FC1DED">
        <w:rPr>
          <w:lang w:val="en-GB"/>
        </w:rPr>
        <w:t xml:space="preserve">In accordance with the manufacturer’s website </w:t>
      </w:r>
      <w:r w:rsidR="00956425">
        <w:rPr>
          <w:lang w:val="en-GB"/>
        </w:rPr>
        <w:fldChar w:fldCharType="begin"/>
      </w:r>
      <w:r w:rsidR="003B6A63">
        <w:rPr>
          <w:lang w:val="en-GB"/>
        </w:rPr>
        <w:instrText xml:space="preserve"> ADDIN ZOTERO_ITEM CSL_CITATION {"citationID":"N69x8P6k","properties":{"formattedCitation":"(DFRobot, 2022a)","plainCitation":"(DFRobot, 2022a)","noteIndex":9},"citationItems":[{"id":42,"uris":["http://zotero.org/users/local/xwgav5Ui/items/QT5RCN7T"],"itemData":{"id":42,"type":"webpage","title":"Arduino Boards Distributor","URL":"https://www.dfrobot.com/topic-277.html","author":[{"family":"DFRobot","given":""}],"accessed":{"date-parts":[["2022",9,8]]},"issued":{"date-parts":[["2022"]]}}}],"schema":"https://github.com/citation-style-language/schema/raw/master/csl-citation.json"} </w:instrText>
      </w:r>
      <w:r w:rsidR="00956425">
        <w:rPr>
          <w:lang w:val="en-GB"/>
        </w:rPr>
        <w:fldChar w:fldCharType="separate"/>
      </w:r>
      <w:r w:rsidR="003B6A63" w:rsidRPr="003B6A63">
        <w:rPr>
          <w:lang w:val="en-GB"/>
        </w:rPr>
        <w:t>(DFRobot, 2022a)</w:t>
      </w:r>
      <w:r w:rsidR="00956425">
        <w:rPr>
          <w:lang w:val="en-GB"/>
        </w:rPr>
        <w:fldChar w:fldCharType="end"/>
      </w:r>
    </w:p>
  </w:footnote>
  <w:footnote w:id="10">
    <w:p w14:paraId="747E9294" w14:textId="325A7FD2" w:rsidR="00D1583D" w:rsidRPr="00D1583D" w:rsidRDefault="00D1583D">
      <w:pPr>
        <w:pStyle w:val="Textodenotaderodap"/>
        <w:rPr>
          <w:lang w:val="en-GB"/>
        </w:rPr>
      </w:pPr>
      <w:r>
        <w:rPr>
          <w:rStyle w:val="Refdenotaderodap"/>
        </w:rPr>
        <w:footnoteRef/>
      </w:r>
      <w:r w:rsidRPr="00956425">
        <w:rPr>
          <w:lang w:val="en-GB"/>
        </w:rPr>
        <w:t xml:space="preserve"> </w:t>
      </w:r>
      <w:r w:rsidR="00FC1DED" w:rsidRPr="00FC1DED">
        <w:rPr>
          <w:lang w:val="en-GB"/>
        </w:rPr>
        <w:t xml:space="preserve">Third-party board platforms </w:t>
      </w:r>
      <w:r w:rsidR="00FC1DED">
        <w:rPr>
          <w:lang w:val="en-GB"/>
        </w:rPr>
        <w:t>to</w:t>
      </w:r>
      <w:r w:rsidR="00FC1DED" w:rsidRPr="00FC1DED">
        <w:rPr>
          <w:lang w:val="en-GB"/>
        </w:rPr>
        <w:t xml:space="preserve"> be added to the Board Manager </w:t>
      </w:r>
      <w:r>
        <w:rPr>
          <w:lang w:val="en-GB"/>
        </w:rPr>
        <w:fldChar w:fldCharType="begin"/>
      </w:r>
      <w:r w:rsidR="00F10CC7">
        <w:rPr>
          <w:lang w:val="en-GB"/>
        </w:rPr>
        <w:instrText xml:space="preserve"> ADDIN ZOTERO_ITEM CSL_CITATION {"citationID":"jySjIjbR","properties":{"formattedCitation":"(Espressif, 2022)","plainCitation":"(Espressif, 2022)","noteIndex":10},"citationItems":[{"id":37,"uris":["http://zotero.org/users/local/xwgav5Ui/items/PPDMU75H"],"itemData":{"id":37,"type":"webpage","title":"Additional Boards Manager","URL":"https://dl.espressif.com/dl/package_esp32_index.json","author":[{"family":"Espressif","given":""}],"accessed":{"date-parts":[["2022",9,7]]},"issued":{"date-parts":[["2022"]]}}}],"schema":"https://github.com/citation-style-language/schema/raw/master/csl-citation.json"} </w:instrText>
      </w:r>
      <w:r>
        <w:rPr>
          <w:lang w:val="en-GB"/>
        </w:rPr>
        <w:fldChar w:fldCharType="separate"/>
      </w:r>
      <w:r w:rsidR="003B6A63" w:rsidRPr="003B6A63">
        <w:rPr>
          <w:lang w:val="en-GB"/>
        </w:rPr>
        <w:t>(Espressif, 2022)</w:t>
      </w:r>
      <w:r>
        <w:rPr>
          <w:lang w:val="en-GB"/>
        </w:rPr>
        <w:fldChar w:fldCharType="end"/>
      </w:r>
    </w:p>
  </w:footnote>
  <w:footnote w:id="11">
    <w:p w14:paraId="15257802" w14:textId="6A0BAEB0" w:rsidR="009E34EA" w:rsidRPr="009E34EA" w:rsidRDefault="009E34EA">
      <w:pPr>
        <w:pStyle w:val="Textodenotaderodap"/>
        <w:rPr>
          <w:lang w:val="en-GB"/>
        </w:rPr>
      </w:pPr>
      <w:r>
        <w:rPr>
          <w:rStyle w:val="Refdenotaderodap"/>
        </w:rPr>
        <w:footnoteRef/>
      </w:r>
      <w:r w:rsidRPr="009E34EA">
        <w:rPr>
          <w:lang w:val="en-GB"/>
        </w:rPr>
        <w:t xml:space="preserve"> </w:t>
      </w:r>
      <w:r>
        <w:rPr>
          <w:lang w:val="en-GB"/>
        </w:rPr>
        <w:t xml:space="preserve">From the operator’s official GitHub </w:t>
      </w:r>
      <w:r>
        <w:rPr>
          <w:lang w:val="en-GB"/>
        </w:rPr>
        <w:fldChar w:fldCharType="begin"/>
      </w:r>
      <w:r w:rsidR="00BB2B24">
        <w:rPr>
          <w:lang w:val="en-GB"/>
        </w:rPr>
        <w:instrText xml:space="preserve"> ADDIN ZOTERO_ITEM CSL_CITATION {"citationID":"LobuxExU","properties":{"formattedCitation":"(Dev, 2016/2022)","plainCitation":"(Dev, 2016/2022)","noteIndex":11},"citationItems":[{"id":75,"uris":["http://zotero.org/users/local/xwgav5Ui/items/58KL8WLQ"],"itemData":{"id":75,"type":"software","abstract":"Exception Stack Trace Decoder for ESP8266 and ESP32","genre":"Java","license":"GPL-2.0","note":"original-date: 2016-01-28T10:20:53Z","source":"GitHub","title":"Exception Stack Trace Decoder","URL":"https://github.com/me-no-dev/EspExceptionDecoder","author":[{"family":"Dev","given":"Me No"}],"accessed":{"date-parts":[["2022",9,16]]},"issued":{"date-parts":[["2022",9,9]]}}}],"schema":"https://github.com/citation-style-language/schema/raw/master/csl-citation.json"} </w:instrText>
      </w:r>
      <w:r>
        <w:rPr>
          <w:lang w:val="en-GB"/>
        </w:rPr>
        <w:fldChar w:fldCharType="separate"/>
      </w:r>
      <w:r w:rsidR="003B6A63" w:rsidRPr="003B6A63">
        <w:rPr>
          <w:lang w:val="en-GB"/>
        </w:rPr>
        <w:t>(Dev, 2016/2022)</w:t>
      </w:r>
      <w:r>
        <w:rPr>
          <w:lang w:val="en-GB"/>
        </w:rPr>
        <w:fldChar w:fldCharType="end"/>
      </w:r>
    </w:p>
  </w:footnote>
  <w:footnote w:id="12">
    <w:p w14:paraId="7D9E832E" w14:textId="3E2F9EC6" w:rsidR="007A04C8" w:rsidRPr="007A04C8" w:rsidRDefault="007A04C8">
      <w:pPr>
        <w:pStyle w:val="Textodenotaderodap"/>
        <w:rPr>
          <w:lang w:val="en-GB"/>
        </w:rPr>
      </w:pPr>
      <w:r>
        <w:rPr>
          <w:rStyle w:val="Refdenotaderodap"/>
        </w:rPr>
        <w:footnoteRef/>
      </w:r>
      <w:r w:rsidRPr="007A04C8">
        <w:rPr>
          <w:lang w:val="en-GB"/>
        </w:rPr>
        <w:t xml:space="preserve"> </w:t>
      </w:r>
      <w:r>
        <w:rPr>
          <w:lang w:val="en-GB"/>
        </w:rPr>
        <w:t xml:space="preserve">This image was retrieved from the </w:t>
      </w:r>
      <w:r w:rsidR="001D2BD5">
        <w:rPr>
          <w:lang w:val="en-GB"/>
        </w:rPr>
        <w:t>online article “</w:t>
      </w:r>
      <w:r w:rsidR="001D2BD5" w:rsidRPr="001D2BD5">
        <w:rPr>
          <w:lang w:val="en-GB"/>
        </w:rPr>
        <w:t>Create a Wi-Fi access point with an ESP32</w:t>
      </w:r>
      <w:r w:rsidR="001D2BD5">
        <w:rPr>
          <w:lang w:val="en-GB"/>
        </w:rPr>
        <w:t xml:space="preserve">” </w:t>
      </w:r>
      <w:r w:rsidR="001D2BD5">
        <w:rPr>
          <w:lang w:val="en-GB"/>
        </w:rPr>
        <w:fldChar w:fldCharType="begin"/>
      </w:r>
      <w:r w:rsidR="001D2BD5">
        <w:rPr>
          <w:lang w:val="en-GB"/>
        </w:rPr>
        <w:instrText xml:space="preserve"> ADDIN ZOTERO_ITEM CSL_CITATION {"citationID":"M7ohUeV4","properties":{"formattedCitation":"(uPesy, 2022)","plainCitation":"(uPesy, 2022)","noteIndex":12},"citationItems":[{"id":81,"uris":["http://zotero.org/users/local/xwgav5Ui/items/RNAWCPD7"],"itemData":{"id":81,"type":"webpage","abstract":"TODO","container-title":"uPesy","language":"en","title":"Create a Wi-Fi access point with an ESP32","URL":"https://www.upesy.com/blogs/tutorials/how-create-a-wifi-acces-point-with-esp32","author":[{"family":"uPesy","given":""}],"accessed":{"date-parts":[["2022",10,21]]},"issued":{"date-parts":[["2022"]]}}}],"schema":"https://github.com/citation-style-language/schema/raw/master/csl-citation.json"} </w:instrText>
      </w:r>
      <w:r w:rsidR="001D2BD5">
        <w:rPr>
          <w:lang w:val="en-GB"/>
        </w:rPr>
        <w:fldChar w:fldCharType="separate"/>
      </w:r>
      <w:r w:rsidR="001D2BD5" w:rsidRPr="001D2BD5">
        <w:rPr>
          <w:lang w:val="en-GB"/>
        </w:rPr>
        <w:t>(uPesy, 2022)</w:t>
      </w:r>
      <w:r w:rsidR="001D2BD5">
        <w:rPr>
          <w:lang w:val="en-GB"/>
        </w:rPr>
        <w:fldChar w:fldCharType="end"/>
      </w:r>
    </w:p>
  </w:footnote>
  <w:footnote w:id="13">
    <w:p w14:paraId="5B9CA0FE" w14:textId="1D4347E8" w:rsidR="001D2BD5" w:rsidRPr="001D2BD5" w:rsidRDefault="001D2BD5">
      <w:pPr>
        <w:pStyle w:val="Textodenotaderodap"/>
        <w:rPr>
          <w:lang w:val="en-GB"/>
        </w:rPr>
      </w:pPr>
      <w:r>
        <w:rPr>
          <w:rStyle w:val="Refdenotaderodap"/>
        </w:rPr>
        <w:footnoteRef/>
      </w:r>
      <w:r w:rsidRPr="001D2BD5">
        <w:rPr>
          <w:lang w:val="en-GB"/>
        </w:rPr>
        <w:t xml:space="preserve"> </w:t>
      </w:r>
      <w:r>
        <w:rPr>
          <w:lang w:val="en-GB"/>
        </w:rPr>
        <w:t>This image was retrieved from the online article “</w:t>
      </w:r>
      <w:r w:rsidRPr="001D2BD5">
        <w:rPr>
          <w:lang w:val="en-GB"/>
        </w:rPr>
        <w:t>Create a Wi-Fi access point with an ESP32</w:t>
      </w:r>
      <w:r>
        <w:rPr>
          <w:lang w:val="en-GB"/>
        </w:rPr>
        <w:t xml:space="preserve">” </w:t>
      </w:r>
      <w:r>
        <w:rPr>
          <w:lang w:val="en-GB"/>
        </w:rPr>
        <w:fldChar w:fldCharType="begin"/>
      </w:r>
      <w:r>
        <w:rPr>
          <w:lang w:val="en-GB"/>
        </w:rPr>
        <w:instrText xml:space="preserve"> ADDIN ZOTERO_ITEM CSL_CITATION {"citationID":"7XoqJeYa","properties":{"formattedCitation":"(uPesy, 2022)","plainCitation":"(uPesy, 2022)","noteIndex":13},"citationItems":[{"id":81,"uris":["http://zotero.org/users/local/xwgav5Ui/items/RNAWCPD7"],"itemData":{"id":81,"type":"webpage","abstract":"TODO","container-title":"uPesy","language":"en","title":"Create a Wi-Fi access point with an ESP32","URL":"https://www.upesy.com/blogs/tutorials/how-create-a-wifi-acces-point-with-esp32","author":[{"family":"uPesy","given":""}],"accessed":{"date-parts":[["2022",10,21]]},"issued":{"date-parts":[["2022"]]}}}],"schema":"https://github.com/citation-style-language/schema/raw/master/csl-citation.json"} </w:instrText>
      </w:r>
      <w:r>
        <w:rPr>
          <w:lang w:val="en-GB"/>
        </w:rPr>
        <w:fldChar w:fldCharType="separate"/>
      </w:r>
      <w:r w:rsidRPr="001D2BD5">
        <w:rPr>
          <w:lang w:val="en-GB"/>
        </w:rPr>
        <w:t>(uPesy, 2022)</w:t>
      </w:r>
      <w:r>
        <w:rPr>
          <w:lang w:val="en-GB"/>
        </w:rPr>
        <w:fldChar w:fldCharType="end"/>
      </w:r>
      <w:r>
        <w:rPr>
          <w:lang w:val="en-GB"/>
        </w:rPr>
        <w:t>.</w:t>
      </w:r>
    </w:p>
  </w:footnote>
  <w:footnote w:id="14">
    <w:p w14:paraId="4A37F7B0" w14:textId="45FD30BB" w:rsidR="007A04C8" w:rsidRPr="007A04C8" w:rsidRDefault="007A04C8">
      <w:pPr>
        <w:pStyle w:val="Textodenotaderodap"/>
        <w:rPr>
          <w:lang w:val="en-GB"/>
        </w:rPr>
      </w:pPr>
      <w:r>
        <w:rPr>
          <w:rStyle w:val="Refdenotaderodap"/>
        </w:rPr>
        <w:footnoteRef/>
      </w:r>
      <w:r w:rsidRPr="007A04C8">
        <w:rPr>
          <w:lang w:val="en-GB"/>
        </w:rPr>
        <w:t xml:space="preserve"> </w:t>
      </w:r>
      <w:proofErr w:type="spellStart"/>
      <w:r>
        <w:rPr>
          <w:lang w:val="en-GB"/>
        </w:rPr>
        <w:t>ESPAsyncWebServer</w:t>
      </w:r>
      <w:proofErr w:type="spellEnd"/>
      <w:r>
        <w:rPr>
          <w:lang w:val="en-GB"/>
        </w:rPr>
        <w:t xml:space="preserve"> </w:t>
      </w:r>
      <w:r>
        <w:rPr>
          <w:rFonts w:ascii="NewsGotT" w:hAnsi="NewsGotT"/>
          <w:szCs w:val="24"/>
          <w:lang w:val="en-GB"/>
        </w:rPr>
        <w:fldChar w:fldCharType="begin"/>
      </w:r>
      <w:r>
        <w:rPr>
          <w:rFonts w:ascii="NewsGotT" w:hAnsi="NewsGotT"/>
          <w:szCs w:val="24"/>
          <w:lang w:val="en-GB"/>
        </w:rPr>
        <w:instrText xml:space="preserve"> ADDIN ZOTERO_ITEM CSL_CITATION {"citationID":"xNLMAWJ8","properties":{"formattedCitation":"(Dev, 2015/2022)","plainCitation":"(Dev, 2015/2022)","noteIndex":0},"citationItems":[{"id":101,"uris":["http://zotero.org/users/local/xwgav5Ui/items/TYJZJBJG"],"itemData":{"id":101,"type":"software","abstract":"Async Web Server for ESP8266 and ESP32","genre":"C++","note":"original-date: 2015-12-19T16:53:57Z","source":"GitHub","title":"ESPAsyncWebServer","URL":"https://github.com/me-no-dev/ESPAsyncWebServer","author":[{"family":"Dev","given":"Me No"}],"accessed":{"date-parts":[["2022",10,22]]},"issued":{"date-parts":[["2022",10,22]]}}}],"schema":"https://github.com/citation-style-language/schema/raw/master/csl-citation.json"} </w:instrText>
      </w:r>
      <w:r>
        <w:rPr>
          <w:rFonts w:ascii="NewsGotT" w:hAnsi="NewsGotT"/>
          <w:szCs w:val="24"/>
          <w:lang w:val="en-GB"/>
        </w:rPr>
        <w:fldChar w:fldCharType="separate"/>
      </w:r>
      <w:r w:rsidRPr="00883E81">
        <w:rPr>
          <w:rFonts w:ascii="NewsGotT" w:hAnsi="NewsGotT"/>
          <w:sz w:val="24"/>
          <w:lang w:val="en-GB"/>
        </w:rPr>
        <w:t>(Dev, 2015/2022)</w:t>
      </w:r>
      <w:r>
        <w:rPr>
          <w:rFonts w:ascii="NewsGotT" w:hAnsi="NewsGotT"/>
          <w:szCs w:val="24"/>
          <w:lang w:val="en-GB"/>
        </w:rPr>
        <w:fldChar w:fldCharType="end"/>
      </w:r>
      <w:r w:rsidR="001D2BD5">
        <w:rPr>
          <w:rFonts w:ascii="NewsGotT" w:hAnsi="NewsGotT"/>
          <w:szCs w:val="24"/>
          <w:lang w:val="en-GB"/>
        </w:rPr>
        <w:t>.</w:t>
      </w:r>
    </w:p>
  </w:footnote>
  <w:footnote w:id="15">
    <w:p w14:paraId="3C9B07AC" w14:textId="6A11BFEF" w:rsidR="007A04C8" w:rsidRPr="007A04C8" w:rsidRDefault="007A04C8">
      <w:pPr>
        <w:pStyle w:val="Textodenotaderodap"/>
        <w:rPr>
          <w:lang w:val="en-GB"/>
        </w:rPr>
      </w:pPr>
      <w:r>
        <w:rPr>
          <w:rStyle w:val="Refdenotaderodap"/>
        </w:rPr>
        <w:footnoteRef/>
      </w:r>
      <w:r w:rsidRPr="007A04C8">
        <w:rPr>
          <w:lang w:val="en-GB"/>
        </w:rPr>
        <w:t xml:space="preserve"> </w:t>
      </w:r>
      <w:proofErr w:type="spellStart"/>
      <w:r>
        <w:rPr>
          <w:lang w:val="en-GB"/>
        </w:rPr>
        <w:t>AsyncTCP</w:t>
      </w:r>
      <w:proofErr w:type="spellEnd"/>
      <w:r>
        <w:rPr>
          <w:lang w:val="en-GB"/>
        </w:rPr>
        <w:t xml:space="preserve"> </w:t>
      </w:r>
      <w:r>
        <w:rPr>
          <w:rFonts w:ascii="NewsGotT" w:hAnsi="NewsGotT"/>
          <w:szCs w:val="24"/>
        </w:rPr>
        <w:fldChar w:fldCharType="begin"/>
      </w:r>
      <w:r w:rsidRPr="007A04C8">
        <w:rPr>
          <w:rFonts w:ascii="NewsGotT" w:hAnsi="NewsGotT"/>
          <w:szCs w:val="24"/>
          <w:lang w:val="en-GB"/>
        </w:rPr>
        <w:instrText xml:space="preserve"> ADDIN ZOTERO_ITEM CSL_CITATION {"citationID":"OwguBKzt","properties":{"formattedCitation":"(Dev, 2017/2022)","plainCitation":"(Dev, 2017/2022)","noteIndex":0},"citationItems":[{"id":102,"uris":["http://zotero.org/users/local/xwgav5Ui/items/7QEYIUWF"],"itemData":{"id":102,"type":"software","abstract":"Async TCP Library for ESP32","genre":"C++","license":"LGPL-3.0","note":"original-date: 2017-09-08T10:04:57Z","source":"GitHub","title":"AsyncTCP","URL":"https://github.com/me-no-dev/AsyncTCP","author":[{"family":"Dev","given":"Me No"}],"accessed":{"date-parts":[["2022",10,22]]},"issued":{"date-parts":[["2022",10,17]]}}}],"schema":"https://github.com/citation-style-language/schema/raw/master/csl-citation.json"} </w:instrText>
      </w:r>
      <w:r>
        <w:rPr>
          <w:rFonts w:ascii="NewsGotT" w:hAnsi="NewsGotT"/>
          <w:szCs w:val="24"/>
        </w:rPr>
        <w:fldChar w:fldCharType="separate"/>
      </w:r>
      <w:r w:rsidRPr="007A04C8">
        <w:rPr>
          <w:rFonts w:ascii="NewsGotT" w:hAnsi="NewsGotT"/>
          <w:sz w:val="24"/>
          <w:lang w:val="en-GB"/>
        </w:rPr>
        <w:t>(Dev, 2017/2022)</w:t>
      </w:r>
      <w:r>
        <w:rPr>
          <w:rFonts w:ascii="NewsGotT" w:hAnsi="NewsGotT"/>
          <w:szCs w:val="24"/>
        </w:rPr>
        <w:fldChar w:fldCharType="end"/>
      </w:r>
      <w:r w:rsidR="001D2BD5" w:rsidRPr="00E219CB">
        <w:rPr>
          <w:rFonts w:ascii="NewsGotT" w:hAnsi="NewsGotT"/>
          <w:szCs w:val="24"/>
          <w:lang w:val="en-GB"/>
        </w:rPr>
        <w:t>.</w:t>
      </w:r>
    </w:p>
  </w:footnote>
  <w:footnote w:id="16">
    <w:p w14:paraId="6AE97511" w14:textId="624D34FE" w:rsidR="00883E81" w:rsidRPr="00883E81" w:rsidRDefault="00883E81">
      <w:pPr>
        <w:pStyle w:val="Textodenotaderodap"/>
        <w:rPr>
          <w:lang w:val="en-GB"/>
        </w:rPr>
      </w:pPr>
      <w:r>
        <w:rPr>
          <w:rStyle w:val="Refdenotaderodap"/>
        </w:rPr>
        <w:footnoteRef/>
      </w:r>
      <w:r w:rsidRPr="00883E81">
        <w:rPr>
          <w:lang w:val="en-GB"/>
        </w:rPr>
        <w:t xml:space="preserve"> </w:t>
      </w:r>
      <w:r>
        <w:rPr>
          <w:lang w:val="en-GB"/>
        </w:rPr>
        <w:t xml:space="preserve">Queue API specifications can be found in the following link </w:t>
      </w:r>
      <w:r>
        <w:rPr>
          <w:lang w:val="en-GB"/>
        </w:rPr>
        <w:fldChar w:fldCharType="begin"/>
      </w:r>
      <w:r>
        <w:rPr>
          <w:lang w:val="en-GB"/>
        </w:rPr>
        <w:instrText xml:space="preserve"> ADDIN ZOTERO_ITEM CSL_CITATION {"citationID":"2jyanyLB","properties":{"formattedCitation":"(FreeRTOS, 2022)","plainCitation":"(FreeRTOS, 2022)","noteIndex":12},"citationItems":[{"id":85,"uris":["http://zotero.org/users/local/xwgav5Ui/items/TX3THDS5"],"itemData":{"id":85,"type":"webpage","abstract":"This page lists the FreeRTOS queue API functions, including source code functions to create queues, send messages on queues, receive messages on queues, peek queues, use queues in interrupts. FreeRTOS is a portable, open source, mini Real Time kernel. A free RTOS for small embedded systems","container-title":"FreeRTOS","language":"en-US","title":"FreeRTOS queue API","URL":"https://www.freertos.org/a00018.html","author":[{"family":"FreeRTOS","given":""}],"accessed":{"date-parts":[["2022",10,21]]},"issued":{"date-parts":[["2022"]]}}}],"schema":"https://github.com/citation-style-language/schema/raw/master/csl-citation.json"} </w:instrText>
      </w:r>
      <w:r>
        <w:rPr>
          <w:lang w:val="en-GB"/>
        </w:rPr>
        <w:fldChar w:fldCharType="separate"/>
      </w:r>
      <w:r w:rsidRPr="00883E81">
        <w:rPr>
          <w:lang w:val="en-GB"/>
        </w:rPr>
        <w:t>(FreeRTOS, 2022)</w:t>
      </w:r>
      <w:r>
        <w:rPr>
          <w:lang w:val="en-GB"/>
        </w:rPr>
        <w:fldChar w:fldCharType="end"/>
      </w:r>
      <w:r>
        <w:rPr>
          <w:lang w:val="en-GB"/>
        </w:rPr>
        <w:t>.</w:t>
      </w:r>
    </w:p>
  </w:footnote>
  <w:footnote w:id="17">
    <w:p w14:paraId="3187415E" w14:textId="2ECA38D4" w:rsidR="001D2BD5" w:rsidRPr="001D2BD5" w:rsidRDefault="001D2BD5">
      <w:pPr>
        <w:pStyle w:val="Textodenotaderodap"/>
        <w:rPr>
          <w:lang w:val="en-GB"/>
        </w:rPr>
      </w:pPr>
      <w:r>
        <w:rPr>
          <w:rStyle w:val="Refdenotaderodap"/>
        </w:rPr>
        <w:footnoteRef/>
      </w:r>
      <w:r w:rsidRPr="001D2BD5">
        <w:rPr>
          <w:lang w:val="en-GB"/>
        </w:rPr>
        <w:t xml:space="preserve"> </w:t>
      </w:r>
      <w:r>
        <w:rPr>
          <w:lang w:val="en-GB"/>
        </w:rPr>
        <w:t>This image was retrieved from the online article “</w:t>
      </w:r>
      <w:r w:rsidRPr="001D2BD5">
        <w:rPr>
          <w:lang w:val="en-GB"/>
        </w:rPr>
        <w:t>ESP32 Dual Core with Arduino IDE</w:t>
      </w:r>
      <w:r>
        <w:rPr>
          <w:lang w:val="en-GB"/>
        </w:rPr>
        <w:t xml:space="preserve">” </w:t>
      </w:r>
      <w:r>
        <w:rPr>
          <w:lang w:val="en-GB"/>
        </w:rPr>
        <w:fldChar w:fldCharType="begin"/>
      </w:r>
      <w:r>
        <w:rPr>
          <w:lang w:val="en-GB"/>
        </w:rPr>
        <w:instrText xml:space="preserve"> ADDIN ZOTERO_ITEM CSL_CITATION {"citationID":"SzjtBxXf","properties":{"formattedCitation":"(Random Nerd Tutorials, 2018)","plainCitation":"(Random Nerd Tutorials, 2018)","noteIndex":17},"citationItems":[{"id":93,"uris":["http://zotero.org/users/local/xwgav5Ui/items/VDZ8M3V5"],"itemData":{"id":93,"type":"post-weblog","abstract":"The ESP32 is dual core: it comes with 2 microprocessors. In this article we’ll show you how to use both ESP32 cores using Arduino IDE by creating tasks.","language":"en-US","title":"ESP32 Dual Core with Arduino IDE","URL":"https://randomnerdtutorials.com/esp32-dual-core-arduino-ide/","author":[{"family":"Random Nerd Tutorials","given":""}],"accessed":{"date-parts":[["2022",10,22]]},"issued":{"date-parts":[["2018",10,4]]}}}],"schema":"https://github.com/citation-style-language/schema/raw/master/csl-citation.json"} </w:instrText>
      </w:r>
      <w:r>
        <w:rPr>
          <w:lang w:val="en-GB"/>
        </w:rPr>
        <w:fldChar w:fldCharType="separate"/>
      </w:r>
      <w:r w:rsidRPr="001D2BD5">
        <w:rPr>
          <w:lang w:val="en-GB"/>
        </w:rPr>
        <w:t>(Random Nerd Tutorials, 2018)</w:t>
      </w:r>
      <w:r>
        <w:rPr>
          <w:lang w:val="en-GB"/>
        </w:rPr>
        <w:fldChar w:fldCharType="end"/>
      </w:r>
      <w:r>
        <w:rPr>
          <w:lang w:val="en-GB"/>
        </w:rPr>
        <w:t>.</w:t>
      </w:r>
    </w:p>
  </w:footnote>
  <w:footnote w:id="18">
    <w:p w14:paraId="3CFCD0E5" w14:textId="57BFC265" w:rsidR="005522FC" w:rsidRPr="006008DE" w:rsidRDefault="005522FC" w:rsidP="005522FC">
      <w:pPr>
        <w:pStyle w:val="Textodenotaderodap"/>
        <w:rPr>
          <w:lang w:val="en-GB"/>
        </w:rPr>
      </w:pPr>
      <w:r>
        <w:rPr>
          <w:rStyle w:val="Refdenotaderodap"/>
        </w:rPr>
        <w:footnoteRef/>
      </w:r>
      <w:r w:rsidRPr="003F5817">
        <w:rPr>
          <w:lang w:val="en-GB"/>
        </w:rPr>
        <w:t xml:space="preserve"> </w:t>
      </w:r>
      <w:r>
        <w:rPr>
          <w:lang w:val="en-GB"/>
        </w:rPr>
        <w:t xml:space="preserve">Receiver Interface </w:t>
      </w:r>
      <w:r>
        <w:rPr>
          <w:lang w:val="en-GB"/>
        </w:rPr>
        <w:fldChar w:fldCharType="begin"/>
      </w:r>
      <w:r w:rsidR="00BB2B24">
        <w:rPr>
          <w:lang w:val="en-GB"/>
        </w:rPr>
        <w:instrText xml:space="preserve"> ADDIN ZOTERO_ITEM CSL_CITATION {"citationID":"AVqnsMjh","properties":{"formattedCitation":"(ILS, 2022b)","plainCitation":"(ILS, 2022b)","noteIndex":12},"citationItems":[{"id":49,"uris":["http://zotero.org/users/local/xwgav5Ui/items/46FFIM2U"],"itemData":{"id":49,"type":"webpage","title":"ILS","URL":"http://ils.dsi.uminho.pt/ar-ware/S02/i2a/i2aSamples.php","author":[{"family":"ILS","given":""}],"accessed":{"date-parts":[["2022",9,8]]},"issued":{"date-parts":[["2022"]]}}}],"schema":"https://github.com/citation-style-language/schema/raw/master/csl-citation.json"} </w:instrText>
      </w:r>
      <w:r>
        <w:rPr>
          <w:lang w:val="en-GB"/>
        </w:rPr>
        <w:fldChar w:fldCharType="separate"/>
      </w:r>
      <w:r w:rsidRPr="003B6A63">
        <w:rPr>
          <w:lang w:val="en-GB"/>
        </w:rPr>
        <w:t>(ILS, 2022b)</w:t>
      </w:r>
      <w:r>
        <w:rPr>
          <w:lang w:val="en-GB"/>
        </w:rPr>
        <w:fldChar w:fldCharType="end"/>
      </w:r>
    </w:p>
  </w:footnote>
  <w:footnote w:id="19">
    <w:p w14:paraId="286A4127" w14:textId="77777777" w:rsidR="00783894" w:rsidRPr="00CF3A04" w:rsidRDefault="00783894" w:rsidP="00783894">
      <w:pPr>
        <w:pStyle w:val="Textodenotaderodap"/>
        <w:rPr>
          <w:lang w:val="en-GB"/>
        </w:rPr>
      </w:pPr>
      <w:r>
        <w:rPr>
          <w:rStyle w:val="Refdenotaderodap"/>
        </w:rPr>
        <w:footnoteRef/>
      </w:r>
      <w:r w:rsidRPr="00CF3A04">
        <w:rPr>
          <w:lang w:val="en-GB"/>
        </w:rPr>
        <w:t xml:space="preserve">API platform for building and using APIs </w:t>
      </w:r>
      <w:r>
        <w:fldChar w:fldCharType="begin"/>
      </w:r>
      <w:r>
        <w:rPr>
          <w:lang w:val="en-GB"/>
        </w:rPr>
        <w:instrText xml:space="preserve"> ADDIN ZOTERO_ITEM CSL_CITATION {"citationID":"zfK0exmb","properties":{"formattedCitation":"(Postman, 2022)","plainCitation":"(Postman, 2022)","noteIndex":13},"citationItems":[{"id":73,"uris":["http://zotero.org/users/local/xwgav5Ui/items/2FJHFUTR"],"itemData":{"id":73,"type":"webpage","title":"Postman API Platform","URL":"https://www.postman.com/","author":[{"family":"Postman","given":""}],"accessed":{"date-parts":[["2022",9,15]]},"issued":{"date-parts":[["2022"]]}}}],"schema":"https://github.com/citation-style-language/schema/raw/master/csl-citation.json"} </w:instrText>
      </w:r>
      <w:r>
        <w:fldChar w:fldCharType="separate"/>
      </w:r>
      <w:r w:rsidRPr="003B6A63">
        <w:rPr>
          <w:lang w:val="en-GB"/>
        </w:rPr>
        <w:t>(Postman, 2022)</w:t>
      </w:r>
      <w:r>
        <w:fldChar w:fldCharType="end"/>
      </w:r>
    </w:p>
  </w:footnote>
  <w:footnote w:id="20">
    <w:p w14:paraId="04A2B9AF" w14:textId="532C3D57" w:rsidR="00836FA1" w:rsidRPr="00C17FE1" w:rsidRDefault="00836FA1" w:rsidP="00836FA1">
      <w:pPr>
        <w:pStyle w:val="Textodenotaderodap"/>
        <w:rPr>
          <w:lang w:val="en-GB"/>
        </w:rPr>
      </w:pPr>
      <w:r>
        <w:rPr>
          <w:rStyle w:val="Refdenotaderodap"/>
        </w:rPr>
        <w:footnoteRef/>
      </w:r>
      <w:r>
        <w:rPr>
          <w:lang w:val="en-GB"/>
        </w:rPr>
        <w:t xml:space="preserve"> Negative Response Codes</w:t>
      </w:r>
      <w:r w:rsidRPr="00A063CE">
        <w:rPr>
          <w:lang w:val="en-GB"/>
        </w:rPr>
        <w:t xml:space="preserve"> </w:t>
      </w:r>
      <w:r>
        <w:fldChar w:fldCharType="begin"/>
      </w:r>
      <w:r w:rsidR="00BB2B24">
        <w:rPr>
          <w:lang w:val="en-GB"/>
        </w:rPr>
        <w:instrText xml:space="preserve"> ADDIN ZOTERO_ITEM CSL_CITATION {"citationID":"LfsJiSrd","properties":{"formattedCitation":"(Polykanine, 2021)","plainCitation":"(Polykanine, 2021)","noteIndex":14},"citationItems":[{"id":54,"uris":["http://zotero.org/users/local/xwgav5Ui/items/PL4FPDKP"],"itemData":{"id":54,"type":"webpage","title":"Request failed, httpCode: -11","URL":"https://community.blynk.cc/t/request-failed-httpcode-11/26544/5","author":[{"family":"Polykanine","given":"Andre"}],"accessed":{"date-parts":[["2022",9,8]]},"issued":{"date-parts":[["2021"]]}}}],"schema":"https://github.com/citation-style-language/schema/raw/master/csl-citation.json"} </w:instrText>
      </w:r>
      <w:r>
        <w:fldChar w:fldCharType="separate"/>
      </w:r>
      <w:r w:rsidRPr="003B6A63">
        <w:rPr>
          <w:lang w:val="en-GB"/>
        </w:rPr>
        <w:t>(Polykanine, 2021)</w:t>
      </w:r>
      <w:r>
        <w:fldChar w:fldCharType="end"/>
      </w:r>
    </w:p>
  </w:footnote>
  <w:footnote w:id="21">
    <w:p w14:paraId="71BA0F2A" w14:textId="70D0F149" w:rsidR="00836FA1" w:rsidRPr="00C17FE1" w:rsidRDefault="00836FA1" w:rsidP="00836FA1">
      <w:pPr>
        <w:pStyle w:val="Textodenotaderodap"/>
        <w:rPr>
          <w:lang w:val="en-GB"/>
        </w:rPr>
      </w:pPr>
      <w:r>
        <w:rPr>
          <w:rStyle w:val="Refdenotaderodap"/>
        </w:rPr>
        <w:footnoteRef/>
      </w:r>
      <w:r>
        <w:rPr>
          <w:lang w:val="en-GB"/>
        </w:rPr>
        <w:t xml:space="preserve"> Failing Requests</w:t>
      </w:r>
      <w:r w:rsidRPr="00A063CE">
        <w:rPr>
          <w:lang w:val="en-GB"/>
        </w:rPr>
        <w:t xml:space="preserve"> </w:t>
      </w:r>
      <w:r>
        <w:fldChar w:fldCharType="begin"/>
      </w:r>
      <w:r w:rsidR="00BB2B24">
        <w:rPr>
          <w:lang w:val="en-GB"/>
        </w:rPr>
        <w:instrText xml:space="preserve"> ADDIN ZOTERO_ITEM CSL_CITATION {"citationID":"lVkZzE3D","properties":{"formattedCitation":"(Wolph, 2018)","plainCitation":"(Wolph, 2018)","noteIndex":15},"citationItems":[{"id":53,"uris":["http://zotero.org/users/local/xwgav5Ui/items/KQAX37RW"],"itemData":{"id":53,"type":"webpage","abstract":"Hello,\nWe implemented the CookieBot CMP as per the docs at https://www.cookiebot.com/en/developer/, and everything works correctly.\nHowever, we started seeing in our logs that sometimes the respons...","container-title":"Cookiebot Support","language":"en-US","title":"What does response code -3 mean?","URL":"http://support.cookiebot.com/hc/en-us/community/posts/4410841627154-What-does-response-code-3-mean-","author":[{"family":"Wolph","given":""}],"accessed":{"date-parts":[["2022",9,8]]},"issued":{"date-parts":[["2018"]]}}}],"schema":"https://github.com/citation-style-language/schema/raw/master/csl-citation.json"} </w:instrText>
      </w:r>
      <w:r>
        <w:fldChar w:fldCharType="separate"/>
      </w:r>
      <w:r w:rsidRPr="003B6A63">
        <w:rPr>
          <w:lang w:val="en-GB"/>
        </w:rPr>
        <w:t>(Wolph, 2018)</w:t>
      </w:r>
      <w:r>
        <w:fldChar w:fldCharType="end"/>
      </w:r>
    </w:p>
  </w:footnote>
  <w:footnote w:id="22">
    <w:p w14:paraId="12AEC92E" w14:textId="7EB22B42" w:rsidR="00EA7763" w:rsidRPr="006008DE" w:rsidRDefault="00EA7763" w:rsidP="00EA7763">
      <w:pPr>
        <w:pStyle w:val="Textodenotaderodap"/>
        <w:rPr>
          <w:lang w:val="en-GB"/>
        </w:rPr>
      </w:pPr>
      <w:r>
        <w:rPr>
          <w:rStyle w:val="Refdenotaderodap"/>
        </w:rPr>
        <w:footnoteRef/>
      </w:r>
      <w:r w:rsidRPr="003F5817">
        <w:rPr>
          <w:lang w:val="en-GB"/>
        </w:rPr>
        <w:t xml:space="preserve"> </w:t>
      </w:r>
      <w:r>
        <w:rPr>
          <w:lang w:val="en-GB"/>
        </w:rPr>
        <w:t xml:space="preserve">Web Interface </w:t>
      </w:r>
      <w:r>
        <w:rPr>
          <w:lang w:val="en-GB"/>
        </w:rPr>
        <w:fldChar w:fldCharType="begin"/>
      </w:r>
      <w:r w:rsidR="00BB2B24">
        <w:rPr>
          <w:lang w:val="en-GB"/>
        </w:rPr>
        <w:instrText xml:space="preserve"> ADDIN ZOTERO_ITEM CSL_CITATION {"citationID":"HU4B1556","properties":{"formattedCitation":"(ILS, 2022a)","plainCitation":"(ILS, 2022a)","noteIndex":18},"citationItems":[{"id":51,"uris":["http://zotero.org/users/local/xwgav5Ui/items/YSL3MKJQ"],"itemData":{"id":51,"type":"webpage","title":"Data on ILS server","URL":"http://ils.dsi.uminho.pt/viewData/","author":[{"family":"ILS","given":""}],"accessed":{"date-parts":[["2022",9,8]]},"issued":{"date-parts":[["2022"]]}}}],"schema":"https://github.com/citation-style-language/schema/raw/master/csl-citation.json"} </w:instrText>
      </w:r>
      <w:r>
        <w:rPr>
          <w:lang w:val="en-GB"/>
        </w:rPr>
        <w:fldChar w:fldCharType="separate"/>
      </w:r>
      <w:r w:rsidRPr="003B6A63">
        <w:rPr>
          <w:lang w:val="en-GB"/>
        </w:rPr>
        <w:t>(ILS, 2022a)</w:t>
      </w:r>
      <w:r>
        <w:rPr>
          <w:lang w:val="en-GB"/>
        </w:rPr>
        <w:fldChar w:fldCharType="end"/>
      </w:r>
    </w:p>
  </w:footnote>
  <w:footnote w:id="23">
    <w:p w14:paraId="286AD920" w14:textId="77777777" w:rsidR="00E219CB" w:rsidRPr="004D1625" w:rsidRDefault="00E219CB" w:rsidP="00E219CB">
      <w:pPr>
        <w:pStyle w:val="Textodenotaderodap"/>
        <w:rPr>
          <w:lang w:val="en-GB"/>
        </w:rPr>
      </w:pPr>
      <w:r>
        <w:rPr>
          <w:rStyle w:val="Refdenotaderodap"/>
        </w:rPr>
        <w:footnoteRef/>
      </w:r>
      <w:r w:rsidRPr="006008DE">
        <w:rPr>
          <w:lang w:val="en-GB"/>
        </w:rPr>
        <w:t xml:space="preserve"> </w:t>
      </w:r>
      <w:r>
        <w:rPr>
          <w:lang w:val="en-GB"/>
        </w:rPr>
        <w:t xml:space="preserve">Apache Lounge official website </w:t>
      </w:r>
      <w:r>
        <w:rPr>
          <w:lang w:val="en-GB"/>
        </w:rPr>
        <w:fldChar w:fldCharType="begin"/>
      </w:r>
      <w:r>
        <w:rPr>
          <w:lang w:val="en-GB"/>
        </w:rPr>
        <w:instrText xml:space="preserve"> ADDIN ZOTERO_ITEM CSL_CITATION {"citationID":"9EqMz44P","properties":{"formattedCitation":"(Apache, 2022)","plainCitation":"(Apache, 2022)","noteIndex":16},"citationItems":[{"id":46,"uris":["http://zotero.org/users/local/xwgav5Ui/items/ANW2E9TS"],"itemData":{"id":46,"type":"webpage","title":"Apache VS16","URL":"https://www.apachelounge.com/download/","author":[{"family":"Apache","given":""}],"accessed":{"date-parts":[["2022",9,8]]},"issued":{"date-parts":[["2022"]]}}}],"schema":"https://github.com/citation-style-language/schema/raw/master/csl-citation.json"} </w:instrText>
      </w:r>
      <w:r>
        <w:rPr>
          <w:lang w:val="en-GB"/>
        </w:rPr>
        <w:fldChar w:fldCharType="separate"/>
      </w:r>
      <w:r w:rsidRPr="003B6A63">
        <w:rPr>
          <w:lang w:val="en-GB"/>
        </w:rPr>
        <w:t>(Apache, 2022)</w:t>
      </w:r>
      <w:r>
        <w:rPr>
          <w:lang w:val="en-GB"/>
        </w:rPr>
        <w:fldChar w:fldCharType="end"/>
      </w:r>
    </w:p>
  </w:footnote>
  <w:footnote w:id="24">
    <w:p w14:paraId="261868B5" w14:textId="77777777" w:rsidR="00E219CB" w:rsidRPr="004D1625" w:rsidRDefault="00E219CB" w:rsidP="00E219CB">
      <w:pPr>
        <w:pStyle w:val="Textodenotaderodap"/>
        <w:rPr>
          <w:lang w:val="en-GB"/>
        </w:rPr>
      </w:pPr>
      <w:r>
        <w:rPr>
          <w:rStyle w:val="Refdenotaderodap"/>
        </w:rPr>
        <w:footnoteRef/>
      </w:r>
      <w:r w:rsidRPr="006008DE">
        <w:rPr>
          <w:lang w:val="en-GB"/>
        </w:rPr>
        <w:t xml:space="preserve"> </w:t>
      </w:r>
      <w:r>
        <w:rPr>
          <w:lang w:val="en-GB"/>
        </w:rPr>
        <w:t xml:space="preserve">Using the video as a guide </w:t>
      </w:r>
      <w:r>
        <w:rPr>
          <w:lang w:val="en-GB"/>
        </w:rPr>
        <w:fldChar w:fldCharType="begin"/>
      </w:r>
      <w:r>
        <w:rPr>
          <w:lang w:val="en-GB"/>
        </w:rPr>
        <w:instrText xml:space="preserve"> ADDIN ZOTERO_ITEM CSL_CITATION {"citationID":"4L2xjtVN","properties":{"formattedCitation":"(Flavor Of The Month, 2020)","plainCitation":"(Flavor Of The Month, 2020)","noteIndex":17},"citationItems":[{"id":48,"uris":["http://zotero.org/users/local/xwgav5Ui/items/8RMK286W"],"itemData":{"id":48,"type":"motion_picture","dimensions":"5:21","source":"YouTube","title":"Install &amp; Set Up Apache Web Server","URL":"https://www.youtube.com/watch?v=oJnCEqeAsUk","director":[{"literal":"Flavor Of The Month"}],"accessed":{"date-parts":[["2022",9,8]]},"issued":{"date-parts":[["2020",11,2]]}}}],"schema":"https://github.com/citation-style-language/schema/raw/master/csl-citation.json"} </w:instrText>
      </w:r>
      <w:r>
        <w:rPr>
          <w:lang w:val="en-GB"/>
        </w:rPr>
        <w:fldChar w:fldCharType="separate"/>
      </w:r>
      <w:r w:rsidRPr="003B6A63">
        <w:rPr>
          <w:lang w:val="en-GB"/>
        </w:rPr>
        <w:t>(Flavor Of The Month, 2020)</w:t>
      </w:r>
      <w:r>
        <w:rPr>
          <w:lang w:val="en-GB"/>
        </w:rPr>
        <w:fldChar w:fldCharType="end"/>
      </w:r>
    </w:p>
  </w:footnote>
  <w:footnote w:id="25">
    <w:p w14:paraId="710BD22F" w14:textId="77777777" w:rsidR="00EA7763" w:rsidRPr="00CE28F0" w:rsidRDefault="00EA7763" w:rsidP="00EA7763">
      <w:pPr>
        <w:pStyle w:val="Textodenotaderodap"/>
        <w:rPr>
          <w:lang w:val="en-GB"/>
        </w:rPr>
      </w:pPr>
      <w:r>
        <w:rPr>
          <w:rStyle w:val="Refdenotaderodap"/>
        </w:rPr>
        <w:footnoteRef/>
      </w:r>
      <w:r w:rsidRPr="00A063CE">
        <w:rPr>
          <w:lang w:val="en-GB"/>
        </w:rPr>
        <w:t xml:space="preserve"> </w:t>
      </w:r>
      <w:r>
        <w:rPr>
          <w:lang w:val="en-GB"/>
        </w:rPr>
        <w:t xml:space="preserve">In line with the website’s description </w:t>
      </w:r>
      <w:r>
        <w:rPr>
          <w:lang w:val="en-GB"/>
        </w:rPr>
        <w:fldChar w:fldCharType="begin"/>
      </w:r>
      <w:r>
        <w:rPr>
          <w:lang w:val="en-GB"/>
        </w:rPr>
        <w:instrText xml:space="preserve"> ADDIN ZOTERO_ITEM CSL_CITATION {"citationID":"s9zOiwzj","properties":{"formattedCitation":"(Hamilton, 2020)","plainCitation":"(Hamilton, 2020)","noteIndex":19},"citationItems":[{"id":65,"uris":["http://zotero.org/users/local/xwgav5Ui/items/F7LX4N9J"],"itemData":{"id":65,"type":"webpage","abstract":"A good test case template maintains test artifact consistency for the test team and makes it easy for all stakeholders to understand the test cases. Writing test case in a standard format lessen the t","language":"en-US","title":"Test Case Template","URL":"https://www.guru99.com/download-sample-test-case-template-with-explanation-of-important-fields.html","author":[{"family":"Hamilton","given":"Thomas"}],"accessed":{"date-parts":[["2022",9,8]]},"issued":{"date-parts":[["2020",1,22]]}}}],"schema":"https://github.com/citation-style-language/schema/raw/master/csl-citation.json"} </w:instrText>
      </w:r>
      <w:r>
        <w:rPr>
          <w:lang w:val="en-GB"/>
        </w:rPr>
        <w:fldChar w:fldCharType="separate"/>
      </w:r>
      <w:r w:rsidRPr="003B6A63">
        <w:rPr>
          <w:lang w:val="en-GB"/>
        </w:rPr>
        <w:t>(Hamilton, 2020)</w:t>
      </w:r>
      <w:r>
        <w:rPr>
          <w:lang w:val="en-GB"/>
        </w:rPr>
        <w:fldChar w:fldCharType="end"/>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F01173"/>
    <w:multiLevelType w:val="hybridMultilevel"/>
    <w:tmpl w:val="3B1885D4"/>
    <w:lvl w:ilvl="0" w:tplc="5464FA92">
      <w:start w:val="1"/>
      <w:numFmt w:val="decimal"/>
      <w:lvlText w:val="A.%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 w15:restartNumberingAfterBreak="0">
    <w:nsid w:val="04D1738E"/>
    <w:multiLevelType w:val="multilevel"/>
    <w:tmpl w:val="78724F12"/>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 w15:restartNumberingAfterBreak="0">
    <w:nsid w:val="05AC594C"/>
    <w:multiLevelType w:val="hybridMultilevel"/>
    <w:tmpl w:val="02361C2E"/>
    <w:lvl w:ilvl="0" w:tplc="AAC82A84">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3" w15:restartNumberingAfterBreak="0">
    <w:nsid w:val="06094882"/>
    <w:multiLevelType w:val="hybridMultilevel"/>
    <w:tmpl w:val="175C699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BFD17D6"/>
    <w:multiLevelType w:val="hybridMultilevel"/>
    <w:tmpl w:val="512EB98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0C4C6DEB"/>
    <w:multiLevelType w:val="hybridMultilevel"/>
    <w:tmpl w:val="3232F36E"/>
    <w:lvl w:ilvl="0" w:tplc="4B706718">
      <w:start w:val="1"/>
      <w:numFmt w:val="decimal"/>
      <w:lvlText w:val="%1."/>
      <w:lvlJc w:val="left"/>
      <w:pPr>
        <w:ind w:left="1068" w:hanging="360"/>
      </w:pPr>
      <w:rPr>
        <w:rFonts w:ascii="Calibri" w:eastAsia="Calibri" w:hAnsi="Calibri" w:cs="Calibri" w:hint="default"/>
        <w:b/>
        <w:bCs/>
        <w:w w:val="100"/>
        <w:sz w:val="22"/>
        <w:szCs w:val="22"/>
        <w:lang w:val="en-US" w:eastAsia="en-US" w:bidi="ar-SA"/>
      </w:rPr>
    </w:lvl>
    <w:lvl w:ilvl="1" w:tplc="7FFC5222">
      <w:numFmt w:val="bullet"/>
      <w:lvlText w:val="•"/>
      <w:lvlJc w:val="left"/>
      <w:pPr>
        <w:ind w:left="2030" w:hanging="360"/>
      </w:pPr>
      <w:rPr>
        <w:rFonts w:hint="default"/>
        <w:lang w:val="en-US" w:eastAsia="en-US" w:bidi="ar-SA"/>
      </w:rPr>
    </w:lvl>
    <w:lvl w:ilvl="2" w:tplc="5B4011C4">
      <w:numFmt w:val="bullet"/>
      <w:lvlText w:val="•"/>
      <w:lvlJc w:val="left"/>
      <w:pPr>
        <w:ind w:left="2993" w:hanging="360"/>
      </w:pPr>
      <w:rPr>
        <w:rFonts w:hint="default"/>
        <w:lang w:val="en-US" w:eastAsia="en-US" w:bidi="ar-SA"/>
      </w:rPr>
    </w:lvl>
    <w:lvl w:ilvl="3" w:tplc="EAAC7764">
      <w:numFmt w:val="bullet"/>
      <w:lvlText w:val="•"/>
      <w:lvlJc w:val="left"/>
      <w:pPr>
        <w:ind w:left="3955" w:hanging="360"/>
      </w:pPr>
      <w:rPr>
        <w:rFonts w:hint="default"/>
        <w:lang w:val="en-US" w:eastAsia="en-US" w:bidi="ar-SA"/>
      </w:rPr>
    </w:lvl>
    <w:lvl w:ilvl="4" w:tplc="AAFC2808">
      <w:numFmt w:val="bullet"/>
      <w:lvlText w:val="•"/>
      <w:lvlJc w:val="left"/>
      <w:pPr>
        <w:ind w:left="4918" w:hanging="360"/>
      </w:pPr>
      <w:rPr>
        <w:rFonts w:hint="default"/>
        <w:lang w:val="en-US" w:eastAsia="en-US" w:bidi="ar-SA"/>
      </w:rPr>
    </w:lvl>
    <w:lvl w:ilvl="5" w:tplc="2EF60B88">
      <w:numFmt w:val="bullet"/>
      <w:lvlText w:val="•"/>
      <w:lvlJc w:val="left"/>
      <w:pPr>
        <w:ind w:left="5881" w:hanging="360"/>
      </w:pPr>
      <w:rPr>
        <w:rFonts w:hint="default"/>
        <w:lang w:val="en-US" w:eastAsia="en-US" w:bidi="ar-SA"/>
      </w:rPr>
    </w:lvl>
    <w:lvl w:ilvl="6" w:tplc="BBA0633A">
      <w:numFmt w:val="bullet"/>
      <w:lvlText w:val="•"/>
      <w:lvlJc w:val="left"/>
      <w:pPr>
        <w:ind w:left="6843" w:hanging="360"/>
      </w:pPr>
      <w:rPr>
        <w:rFonts w:hint="default"/>
        <w:lang w:val="en-US" w:eastAsia="en-US" w:bidi="ar-SA"/>
      </w:rPr>
    </w:lvl>
    <w:lvl w:ilvl="7" w:tplc="34D06A26">
      <w:numFmt w:val="bullet"/>
      <w:lvlText w:val="•"/>
      <w:lvlJc w:val="left"/>
      <w:pPr>
        <w:ind w:left="7806" w:hanging="360"/>
      </w:pPr>
      <w:rPr>
        <w:rFonts w:hint="default"/>
        <w:lang w:val="en-US" w:eastAsia="en-US" w:bidi="ar-SA"/>
      </w:rPr>
    </w:lvl>
    <w:lvl w:ilvl="8" w:tplc="9092B18C">
      <w:numFmt w:val="bullet"/>
      <w:lvlText w:val="•"/>
      <w:lvlJc w:val="left"/>
      <w:pPr>
        <w:ind w:left="8769" w:hanging="360"/>
      </w:pPr>
      <w:rPr>
        <w:rFonts w:hint="default"/>
        <w:lang w:val="en-US" w:eastAsia="en-US" w:bidi="ar-SA"/>
      </w:rPr>
    </w:lvl>
  </w:abstractNum>
  <w:abstractNum w:abstractNumId="6" w15:restartNumberingAfterBreak="0">
    <w:nsid w:val="10315258"/>
    <w:multiLevelType w:val="multilevel"/>
    <w:tmpl w:val="971CA810"/>
    <w:lvl w:ilvl="0">
      <w:start w:val="1"/>
      <w:numFmt w:val="decimal"/>
      <w:lvlText w:val="%1."/>
      <w:lvlJc w:val="left"/>
      <w:pPr>
        <w:ind w:left="720" w:hanging="360"/>
      </w:pPr>
      <w:rPr>
        <w:rFonts w:hint="default"/>
      </w:rPr>
    </w:lvl>
    <w:lvl w:ilvl="1">
      <w:start w:val="1"/>
      <w:numFmt w:val="decimal"/>
      <w:isLgl/>
      <w:lvlText w:val="%1.%2."/>
      <w:lvlJc w:val="left"/>
      <w:pPr>
        <w:ind w:left="900" w:hanging="54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 w15:restartNumberingAfterBreak="0">
    <w:nsid w:val="144F4126"/>
    <w:multiLevelType w:val="hybridMultilevel"/>
    <w:tmpl w:val="0F489EDC"/>
    <w:lvl w:ilvl="0" w:tplc="C5280852">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82B7073"/>
    <w:multiLevelType w:val="hybridMultilevel"/>
    <w:tmpl w:val="5D2E3688"/>
    <w:lvl w:ilvl="0" w:tplc="5B74EA68">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1C162A40"/>
    <w:multiLevelType w:val="hybridMultilevel"/>
    <w:tmpl w:val="3E06CCB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1CDE3750"/>
    <w:multiLevelType w:val="hybridMultilevel"/>
    <w:tmpl w:val="7492608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20C60AA0"/>
    <w:multiLevelType w:val="hybridMultilevel"/>
    <w:tmpl w:val="ABF43D9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20E94809"/>
    <w:multiLevelType w:val="multilevel"/>
    <w:tmpl w:val="025CFD92"/>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3" w15:restartNumberingAfterBreak="0">
    <w:nsid w:val="22612E95"/>
    <w:multiLevelType w:val="hybridMultilevel"/>
    <w:tmpl w:val="0E06716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4" w15:restartNumberingAfterBreak="0">
    <w:nsid w:val="263F6F34"/>
    <w:multiLevelType w:val="hybridMultilevel"/>
    <w:tmpl w:val="EA1E0A96"/>
    <w:lvl w:ilvl="0" w:tplc="C5280852">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28E80850"/>
    <w:multiLevelType w:val="hybridMultilevel"/>
    <w:tmpl w:val="0BC27D08"/>
    <w:lvl w:ilvl="0" w:tplc="8DB258C6">
      <w:start w:val="1"/>
      <w:numFmt w:val="decimal"/>
      <w:lvlText w:val="1.%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2AD912F6"/>
    <w:multiLevelType w:val="hybridMultilevel"/>
    <w:tmpl w:val="2CA620C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2C370403"/>
    <w:multiLevelType w:val="hybridMultilevel"/>
    <w:tmpl w:val="E2AC67A2"/>
    <w:lvl w:ilvl="0" w:tplc="4D205110">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2DE61769"/>
    <w:multiLevelType w:val="hybridMultilevel"/>
    <w:tmpl w:val="B54E02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32192588"/>
    <w:multiLevelType w:val="hybridMultilevel"/>
    <w:tmpl w:val="8EF27738"/>
    <w:lvl w:ilvl="0" w:tplc="381E4628">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33895C9C"/>
    <w:multiLevelType w:val="hybridMultilevel"/>
    <w:tmpl w:val="DC008B94"/>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3686715D"/>
    <w:multiLevelType w:val="multilevel"/>
    <w:tmpl w:val="ABB28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9930107"/>
    <w:multiLevelType w:val="hybridMultilevel"/>
    <w:tmpl w:val="4D866E8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3A44750D"/>
    <w:multiLevelType w:val="hybridMultilevel"/>
    <w:tmpl w:val="89449D3A"/>
    <w:lvl w:ilvl="0" w:tplc="C5280852">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3B707DB0"/>
    <w:multiLevelType w:val="multilevel"/>
    <w:tmpl w:val="63E6C42A"/>
    <w:lvl w:ilvl="0">
      <w:start w:val="1"/>
      <w:numFmt w:val="decimal"/>
      <w:pStyle w:val="Ttulo1"/>
      <w:lvlText w:val="%1."/>
      <w:lvlJc w:val="left"/>
      <w:pPr>
        <w:ind w:left="720" w:hanging="360"/>
      </w:pPr>
    </w:lvl>
    <w:lvl w:ilvl="1">
      <w:start w:val="1"/>
      <w:numFmt w:val="decimal"/>
      <w:pStyle w:val="Ttulo2"/>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5" w15:restartNumberingAfterBreak="0">
    <w:nsid w:val="3FB9551C"/>
    <w:multiLevelType w:val="hybridMultilevel"/>
    <w:tmpl w:val="AB58F0FC"/>
    <w:lvl w:ilvl="0" w:tplc="54FA7F80">
      <w:start w:val="1"/>
      <w:numFmt w:val="decimal"/>
      <w:lvlText w:val="A.%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55212760"/>
    <w:multiLevelType w:val="hybridMultilevel"/>
    <w:tmpl w:val="9BB2A816"/>
    <w:lvl w:ilvl="0" w:tplc="E78EF3A2">
      <w:start w:val="1"/>
      <w:numFmt w:val="decimal"/>
      <w:lvlText w:val="%1."/>
      <w:lvlJc w:val="left"/>
      <w:pPr>
        <w:ind w:left="100" w:hanging="360"/>
      </w:pPr>
      <w:rPr>
        <w:rFonts w:ascii="Calibri" w:eastAsia="Calibri" w:hAnsi="Calibri" w:cs="Calibri" w:hint="default"/>
        <w:w w:val="100"/>
        <w:sz w:val="22"/>
        <w:szCs w:val="22"/>
        <w:lang w:val="en-US" w:eastAsia="en-US" w:bidi="ar-SA"/>
      </w:rPr>
    </w:lvl>
    <w:lvl w:ilvl="1" w:tplc="3958396C">
      <w:numFmt w:val="bullet"/>
      <w:lvlText w:val="•"/>
      <w:lvlJc w:val="left"/>
      <w:pPr>
        <w:ind w:left="978" w:hanging="360"/>
      </w:pPr>
      <w:rPr>
        <w:rFonts w:hint="default"/>
        <w:lang w:val="en-US" w:eastAsia="en-US" w:bidi="ar-SA"/>
      </w:rPr>
    </w:lvl>
    <w:lvl w:ilvl="2" w:tplc="5D7009E2">
      <w:numFmt w:val="bullet"/>
      <w:lvlText w:val="•"/>
      <w:lvlJc w:val="left"/>
      <w:pPr>
        <w:ind w:left="1857" w:hanging="360"/>
      </w:pPr>
      <w:rPr>
        <w:rFonts w:hint="default"/>
        <w:lang w:val="en-US" w:eastAsia="en-US" w:bidi="ar-SA"/>
      </w:rPr>
    </w:lvl>
    <w:lvl w:ilvl="3" w:tplc="79FAEB32">
      <w:numFmt w:val="bullet"/>
      <w:lvlText w:val="•"/>
      <w:lvlJc w:val="left"/>
      <w:pPr>
        <w:ind w:left="2735" w:hanging="360"/>
      </w:pPr>
      <w:rPr>
        <w:rFonts w:hint="default"/>
        <w:lang w:val="en-US" w:eastAsia="en-US" w:bidi="ar-SA"/>
      </w:rPr>
    </w:lvl>
    <w:lvl w:ilvl="4" w:tplc="62FCB6E4">
      <w:numFmt w:val="bullet"/>
      <w:lvlText w:val="•"/>
      <w:lvlJc w:val="left"/>
      <w:pPr>
        <w:ind w:left="3614" w:hanging="360"/>
      </w:pPr>
      <w:rPr>
        <w:rFonts w:hint="default"/>
        <w:lang w:val="en-US" w:eastAsia="en-US" w:bidi="ar-SA"/>
      </w:rPr>
    </w:lvl>
    <w:lvl w:ilvl="5" w:tplc="D64A65B8">
      <w:numFmt w:val="bullet"/>
      <w:lvlText w:val="•"/>
      <w:lvlJc w:val="left"/>
      <w:pPr>
        <w:ind w:left="4493" w:hanging="360"/>
      </w:pPr>
      <w:rPr>
        <w:rFonts w:hint="default"/>
        <w:lang w:val="en-US" w:eastAsia="en-US" w:bidi="ar-SA"/>
      </w:rPr>
    </w:lvl>
    <w:lvl w:ilvl="6" w:tplc="A948B8C4">
      <w:numFmt w:val="bullet"/>
      <w:lvlText w:val="•"/>
      <w:lvlJc w:val="left"/>
      <w:pPr>
        <w:ind w:left="5371" w:hanging="360"/>
      </w:pPr>
      <w:rPr>
        <w:rFonts w:hint="default"/>
        <w:lang w:val="en-US" w:eastAsia="en-US" w:bidi="ar-SA"/>
      </w:rPr>
    </w:lvl>
    <w:lvl w:ilvl="7" w:tplc="EE12F27A">
      <w:numFmt w:val="bullet"/>
      <w:lvlText w:val="•"/>
      <w:lvlJc w:val="left"/>
      <w:pPr>
        <w:ind w:left="6250" w:hanging="360"/>
      </w:pPr>
      <w:rPr>
        <w:rFonts w:hint="default"/>
        <w:lang w:val="en-US" w:eastAsia="en-US" w:bidi="ar-SA"/>
      </w:rPr>
    </w:lvl>
    <w:lvl w:ilvl="8" w:tplc="FCA85A1A">
      <w:numFmt w:val="bullet"/>
      <w:lvlText w:val="•"/>
      <w:lvlJc w:val="left"/>
      <w:pPr>
        <w:ind w:left="7129" w:hanging="360"/>
      </w:pPr>
      <w:rPr>
        <w:rFonts w:hint="default"/>
        <w:lang w:val="en-US" w:eastAsia="en-US" w:bidi="ar-SA"/>
      </w:rPr>
    </w:lvl>
  </w:abstractNum>
  <w:abstractNum w:abstractNumId="27" w15:restartNumberingAfterBreak="0">
    <w:nsid w:val="5BB31B10"/>
    <w:multiLevelType w:val="hybridMultilevel"/>
    <w:tmpl w:val="E6FCF18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8" w15:restartNumberingAfterBreak="0">
    <w:nsid w:val="5C6B3105"/>
    <w:multiLevelType w:val="hybridMultilevel"/>
    <w:tmpl w:val="F312B3A2"/>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5DC46E99"/>
    <w:multiLevelType w:val="multilevel"/>
    <w:tmpl w:val="971CA810"/>
    <w:lvl w:ilvl="0">
      <w:start w:val="1"/>
      <w:numFmt w:val="decimal"/>
      <w:lvlText w:val="%1."/>
      <w:lvlJc w:val="left"/>
      <w:pPr>
        <w:ind w:left="720" w:hanging="360"/>
      </w:pPr>
      <w:rPr>
        <w:rFonts w:hint="default"/>
      </w:rPr>
    </w:lvl>
    <w:lvl w:ilvl="1">
      <w:start w:val="1"/>
      <w:numFmt w:val="decimal"/>
      <w:isLgl/>
      <w:lvlText w:val="%1.%2."/>
      <w:lvlJc w:val="left"/>
      <w:pPr>
        <w:ind w:left="900" w:hanging="54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0" w15:restartNumberingAfterBreak="0">
    <w:nsid w:val="5E647F60"/>
    <w:multiLevelType w:val="hybridMultilevel"/>
    <w:tmpl w:val="A392AC04"/>
    <w:lvl w:ilvl="0" w:tplc="5464FA92">
      <w:start w:val="1"/>
      <w:numFmt w:val="decimal"/>
      <w:lvlText w:val="A.%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31" w15:restartNumberingAfterBreak="0">
    <w:nsid w:val="5E856219"/>
    <w:multiLevelType w:val="hybridMultilevel"/>
    <w:tmpl w:val="9730B1FE"/>
    <w:lvl w:ilvl="0" w:tplc="AD66D20C">
      <w:start w:val="1"/>
      <w:numFmt w:val="decimal"/>
      <w:lvlText w:val="%1."/>
      <w:lvlJc w:val="left"/>
      <w:pPr>
        <w:ind w:left="720" w:hanging="360"/>
      </w:pPr>
      <w:rPr>
        <w:rFonts w:hint="default"/>
        <w: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627022AD"/>
    <w:multiLevelType w:val="multilevel"/>
    <w:tmpl w:val="1DCA4C74"/>
    <w:lvl w:ilvl="0">
      <w:start w:val="1"/>
      <w:numFmt w:val="decimal"/>
      <w:lvlText w:val="%1."/>
      <w:lvlJc w:val="left"/>
      <w:pPr>
        <w:ind w:left="360" w:hanging="360"/>
      </w:pPr>
      <w:rPr>
        <w:rFonts w:hint="default"/>
        <w:b w:val="0"/>
        <w:bCs/>
        <w:i w:val="0"/>
        <w:sz w:val="28"/>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33" w15:restartNumberingAfterBreak="0">
    <w:nsid w:val="62EC500F"/>
    <w:multiLevelType w:val="hybridMultilevel"/>
    <w:tmpl w:val="4636106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64BF44C3"/>
    <w:multiLevelType w:val="hybridMultilevel"/>
    <w:tmpl w:val="7BACF028"/>
    <w:lvl w:ilvl="0" w:tplc="C5280852">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66F76249"/>
    <w:multiLevelType w:val="hybridMultilevel"/>
    <w:tmpl w:val="7EB0A132"/>
    <w:lvl w:ilvl="0" w:tplc="5464FA92">
      <w:start w:val="1"/>
      <w:numFmt w:val="decimal"/>
      <w:lvlText w:val="A.%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36" w15:restartNumberingAfterBreak="0">
    <w:nsid w:val="68EE3CD1"/>
    <w:multiLevelType w:val="hybridMultilevel"/>
    <w:tmpl w:val="98F6AFBC"/>
    <w:lvl w:ilvl="0" w:tplc="C5280852">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6ACD0CEA"/>
    <w:multiLevelType w:val="hybridMultilevel"/>
    <w:tmpl w:val="38C8AF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6AEF21A5"/>
    <w:multiLevelType w:val="hybridMultilevel"/>
    <w:tmpl w:val="F6B6575E"/>
    <w:lvl w:ilvl="0" w:tplc="4B2C3EAC">
      <w:start w:val="1"/>
      <w:numFmt w:val="lowerLetter"/>
      <w:pStyle w:val="Ttulo4"/>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39" w15:restartNumberingAfterBreak="0">
    <w:nsid w:val="6B317E5E"/>
    <w:multiLevelType w:val="hybridMultilevel"/>
    <w:tmpl w:val="6CB241A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0" w15:restartNumberingAfterBreak="0">
    <w:nsid w:val="6C7E7BDC"/>
    <w:multiLevelType w:val="hybridMultilevel"/>
    <w:tmpl w:val="D6AC033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1" w15:restartNumberingAfterBreak="0">
    <w:nsid w:val="6EA56D6C"/>
    <w:multiLevelType w:val="hybridMultilevel"/>
    <w:tmpl w:val="61DA72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6FA25B25"/>
    <w:multiLevelType w:val="hybridMultilevel"/>
    <w:tmpl w:val="C0006F66"/>
    <w:lvl w:ilvl="0" w:tplc="69D23E0C">
      <w:start w:val="1"/>
      <w:numFmt w:val="decimal"/>
      <w:pStyle w:val="Anexos"/>
      <w:lvlText w:val="A.%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3" w15:restartNumberingAfterBreak="0">
    <w:nsid w:val="71505AC8"/>
    <w:multiLevelType w:val="hybridMultilevel"/>
    <w:tmpl w:val="7758CA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75934B17"/>
    <w:multiLevelType w:val="hybridMultilevel"/>
    <w:tmpl w:val="0F8A6BC8"/>
    <w:lvl w:ilvl="0" w:tplc="C5280852">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5" w15:restartNumberingAfterBreak="0">
    <w:nsid w:val="7AE03ADF"/>
    <w:multiLevelType w:val="hybridMultilevel"/>
    <w:tmpl w:val="5F3CD3C8"/>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46" w15:restartNumberingAfterBreak="0">
    <w:nsid w:val="7D870418"/>
    <w:multiLevelType w:val="multilevel"/>
    <w:tmpl w:val="73EA5F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201938193">
    <w:abstractNumId w:val="32"/>
  </w:num>
  <w:num w:numId="2" w16cid:durableId="1403799313">
    <w:abstractNumId w:val="38"/>
  </w:num>
  <w:num w:numId="3" w16cid:durableId="1273125748">
    <w:abstractNumId w:val="32"/>
    <w:lvlOverride w:ilvl="0">
      <w:startOverride w:val="2"/>
    </w:lvlOverride>
    <w:lvlOverride w:ilvl="1">
      <w:startOverride w:val="2"/>
    </w:lvlOverride>
    <w:lvlOverride w:ilvl="2">
      <w:startOverride w:val="3"/>
    </w:lvlOverride>
  </w:num>
  <w:num w:numId="4" w16cid:durableId="208079883">
    <w:abstractNumId w:val="27"/>
  </w:num>
  <w:num w:numId="5" w16cid:durableId="180513241">
    <w:abstractNumId w:val="13"/>
  </w:num>
  <w:num w:numId="6" w16cid:durableId="1577085315">
    <w:abstractNumId w:val="12"/>
  </w:num>
  <w:num w:numId="7" w16cid:durableId="1843623225">
    <w:abstractNumId w:val="23"/>
  </w:num>
  <w:num w:numId="8" w16cid:durableId="2105422002">
    <w:abstractNumId w:val="8"/>
  </w:num>
  <w:num w:numId="9" w16cid:durableId="1495797631">
    <w:abstractNumId w:val="11"/>
  </w:num>
  <w:num w:numId="10" w16cid:durableId="986054846">
    <w:abstractNumId w:val="3"/>
  </w:num>
  <w:num w:numId="11" w16cid:durableId="2058507318">
    <w:abstractNumId w:val="17"/>
  </w:num>
  <w:num w:numId="12" w16cid:durableId="183906608">
    <w:abstractNumId w:val="15"/>
  </w:num>
  <w:num w:numId="13" w16cid:durableId="1207765686">
    <w:abstractNumId w:val="5"/>
  </w:num>
  <w:num w:numId="14" w16cid:durableId="1205290590">
    <w:abstractNumId w:val="18"/>
  </w:num>
  <w:num w:numId="15" w16cid:durableId="742416845">
    <w:abstractNumId w:val="6"/>
  </w:num>
  <w:num w:numId="16" w16cid:durableId="1077359006">
    <w:abstractNumId w:val="26"/>
  </w:num>
  <w:num w:numId="17" w16cid:durableId="1258977982">
    <w:abstractNumId w:val="31"/>
  </w:num>
  <w:num w:numId="18" w16cid:durableId="215238339">
    <w:abstractNumId w:val="1"/>
  </w:num>
  <w:num w:numId="19" w16cid:durableId="2006663981">
    <w:abstractNumId w:val="28"/>
  </w:num>
  <w:num w:numId="20" w16cid:durableId="2109886811">
    <w:abstractNumId w:val="20"/>
  </w:num>
  <w:num w:numId="21" w16cid:durableId="1511948261">
    <w:abstractNumId w:val="44"/>
  </w:num>
  <w:num w:numId="22" w16cid:durableId="1835294836">
    <w:abstractNumId w:val="14"/>
  </w:num>
  <w:num w:numId="23" w16cid:durableId="350837796">
    <w:abstractNumId w:val="43"/>
  </w:num>
  <w:num w:numId="24" w16cid:durableId="2116900235">
    <w:abstractNumId w:val="34"/>
  </w:num>
  <w:num w:numId="25" w16cid:durableId="127626751">
    <w:abstractNumId w:val="46"/>
  </w:num>
  <w:num w:numId="26" w16cid:durableId="367920324">
    <w:abstractNumId w:val="21"/>
  </w:num>
  <w:num w:numId="27" w16cid:durableId="728919051">
    <w:abstractNumId w:val="7"/>
  </w:num>
  <w:num w:numId="28" w16cid:durableId="2140026402">
    <w:abstractNumId w:val="42"/>
  </w:num>
  <w:num w:numId="29" w16cid:durableId="916013341">
    <w:abstractNumId w:val="35"/>
  </w:num>
  <w:num w:numId="30" w16cid:durableId="1042285520">
    <w:abstractNumId w:val="30"/>
  </w:num>
  <w:num w:numId="31" w16cid:durableId="38364900">
    <w:abstractNumId w:val="0"/>
  </w:num>
  <w:num w:numId="32" w16cid:durableId="1723365176">
    <w:abstractNumId w:val="2"/>
  </w:num>
  <w:num w:numId="33" w16cid:durableId="2026979274">
    <w:abstractNumId w:val="37"/>
  </w:num>
  <w:num w:numId="34" w16cid:durableId="888033616">
    <w:abstractNumId w:val="41"/>
  </w:num>
  <w:num w:numId="35" w16cid:durableId="81145289">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785851445">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391197207">
    <w:abstractNumId w:val="39"/>
  </w:num>
  <w:num w:numId="38" w16cid:durableId="1604460115">
    <w:abstractNumId w:val="9"/>
  </w:num>
  <w:num w:numId="39" w16cid:durableId="1641106957">
    <w:abstractNumId w:val="40"/>
  </w:num>
  <w:num w:numId="40" w16cid:durableId="249852294">
    <w:abstractNumId w:val="22"/>
  </w:num>
  <w:num w:numId="41" w16cid:durableId="1648900128">
    <w:abstractNumId w:val="10"/>
  </w:num>
  <w:num w:numId="42" w16cid:durableId="1863279068">
    <w:abstractNumId w:val="33"/>
  </w:num>
  <w:num w:numId="43" w16cid:durableId="1634871593">
    <w:abstractNumId w:val="16"/>
  </w:num>
  <w:num w:numId="44" w16cid:durableId="1042637147">
    <w:abstractNumId w:val="4"/>
  </w:num>
  <w:num w:numId="45" w16cid:durableId="1640068269">
    <w:abstractNumId w:val="45"/>
  </w:num>
  <w:num w:numId="46" w16cid:durableId="723794668">
    <w:abstractNumId w:val="29"/>
  </w:num>
  <w:num w:numId="47" w16cid:durableId="851146535">
    <w:abstractNumId w:val="19"/>
  </w:num>
  <w:num w:numId="48" w16cid:durableId="989794989">
    <w:abstractNumId w:val="24"/>
  </w:num>
  <w:num w:numId="49" w16cid:durableId="951280729">
    <w:abstractNumId w:val="25"/>
  </w:num>
  <w:num w:numId="50" w16cid:durableId="689841253">
    <w:abstractNumId w:val="36"/>
  </w:num>
  <w:numIdMacAtCleanup w:val="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Filipe Meneses">
    <w15:presenceInfo w15:providerId="Windows Live" w15:userId="0be1453b1d323a2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trackRevisions/>
  <w:documentProtection w:edit="trackedChanges" w:enforcement="0"/>
  <w:defaultTabStop w:val="720"/>
  <w:hyphenationZone w:val="425"/>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sDA0NTK3NDA0MDA0MTZX0lEKTi0uzszPAykwNqkFABDl21EtAAAA"/>
  </w:docVars>
  <w:rsids>
    <w:rsidRoot w:val="000F4B63"/>
    <w:rsid w:val="00000F6B"/>
    <w:rsid w:val="00002299"/>
    <w:rsid w:val="000100E3"/>
    <w:rsid w:val="000108A1"/>
    <w:rsid w:val="00011288"/>
    <w:rsid w:val="000113C7"/>
    <w:rsid w:val="00012B6E"/>
    <w:rsid w:val="00013557"/>
    <w:rsid w:val="0001388F"/>
    <w:rsid w:val="00013A69"/>
    <w:rsid w:val="00013D0E"/>
    <w:rsid w:val="00016DB4"/>
    <w:rsid w:val="00017299"/>
    <w:rsid w:val="00017314"/>
    <w:rsid w:val="000215A6"/>
    <w:rsid w:val="00021EDD"/>
    <w:rsid w:val="00026BDF"/>
    <w:rsid w:val="00027C44"/>
    <w:rsid w:val="00030886"/>
    <w:rsid w:val="00030C64"/>
    <w:rsid w:val="00030C7F"/>
    <w:rsid w:val="00035CD1"/>
    <w:rsid w:val="000432F3"/>
    <w:rsid w:val="00045E85"/>
    <w:rsid w:val="000537DA"/>
    <w:rsid w:val="00056DE2"/>
    <w:rsid w:val="00061945"/>
    <w:rsid w:val="00065058"/>
    <w:rsid w:val="00067AD2"/>
    <w:rsid w:val="00071B45"/>
    <w:rsid w:val="000721D3"/>
    <w:rsid w:val="00076453"/>
    <w:rsid w:val="00076864"/>
    <w:rsid w:val="00076FFF"/>
    <w:rsid w:val="00077488"/>
    <w:rsid w:val="00081A78"/>
    <w:rsid w:val="0008201C"/>
    <w:rsid w:val="000827F3"/>
    <w:rsid w:val="0009408E"/>
    <w:rsid w:val="000958C7"/>
    <w:rsid w:val="00097B44"/>
    <w:rsid w:val="000A15EE"/>
    <w:rsid w:val="000A36F3"/>
    <w:rsid w:val="000A40C8"/>
    <w:rsid w:val="000A4DF4"/>
    <w:rsid w:val="000A7254"/>
    <w:rsid w:val="000A78B7"/>
    <w:rsid w:val="000B1933"/>
    <w:rsid w:val="000B4DC1"/>
    <w:rsid w:val="000B50AD"/>
    <w:rsid w:val="000B5EA9"/>
    <w:rsid w:val="000B73E6"/>
    <w:rsid w:val="000C2D89"/>
    <w:rsid w:val="000C34BE"/>
    <w:rsid w:val="000C7090"/>
    <w:rsid w:val="000D15E8"/>
    <w:rsid w:val="000D34A4"/>
    <w:rsid w:val="000D35A0"/>
    <w:rsid w:val="000D3C32"/>
    <w:rsid w:val="000D3FC8"/>
    <w:rsid w:val="000D7940"/>
    <w:rsid w:val="000E1657"/>
    <w:rsid w:val="000E5264"/>
    <w:rsid w:val="000F21E7"/>
    <w:rsid w:val="000F483C"/>
    <w:rsid w:val="000F4B63"/>
    <w:rsid w:val="000F4BAE"/>
    <w:rsid w:val="000F60F6"/>
    <w:rsid w:val="00100CAC"/>
    <w:rsid w:val="001029AA"/>
    <w:rsid w:val="00102EA7"/>
    <w:rsid w:val="00107DB5"/>
    <w:rsid w:val="00111CEB"/>
    <w:rsid w:val="00115234"/>
    <w:rsid w:val="00116C84"/>
    <w:rsid w:val="00117BE0"/>
    <w:rsid w:val="00121485"/>
    <w:rsid w:val="0012189B"/>
    <w:rsid w:val="00123E48"/>
    <w:rsid w:val="00125561"/>
    <w:rsid w:val="0012625A"/>
    <w:rsid w:val="00130CCC"/>
    <w:rsid w:val="00131375"/>
    <w:rsid w:val="001346DF"/>
    <w:rsid w:val="00135713"/>
    <w:rsid w:val="001379C1"/>
    <w:rsid w:val="00143209"/>
    <w:rsid w:val="00143DB7"/>
    <w:rsid w:val="00145773"/>
    <w:rsid w:val="0015238A"/>
    <w:rsid w:val="00152DDD"/>
    <w:rsid w:val="00153346"/>
    <w:rsid w:val="001533A4"/>
    <w:rsid w:val="00154C4A"/>
    <w:rsid w:val="001551D5"/>
    <w:rsid w:val="00157432"/>
    <w:rsid w:val="00162D43"/>
    <w:rsid w:val="00163B87"/>
    <w:rsid w:val="00164A08"/>
    <w:rsid w:val="00164E55"/>
    <w:rsid w:val="00170AD0"/>
    <w:rsid w:val="00172D30"/>
    <w:rsid w:val="001808E5"/>
    <w:rsid w:val="00184E1F"/>
    <w:rsid w:val="00184F1B"/>
    <w:rsid w:val="001860AE"/>
    <w:rsid w:val="00186CD6"/>
    <w:rsid w:val="0018796B"/>
    <w:rsid w:val="00197406"/>
    <w:rsid w:val="00197609"/>
    <w:rsid w:val="001A1B07"/>
    <w:rsid w:val="001A33A6"/>
    <w:rsid w:val="001A3C2A"/>
    <w:rsid w:val="001A47E3"/>
    <w:rsid w:val="001A5397"/>
    <w:rsid w:val="001B5A6E"/>
    <w:rsid w:val="001B7B07"/>
    <w:rsid w:val="001C4426"/>
    <w:rsid w:val="001D121C"/>
    <w:rsid w:val="001D2BD5"/>
    <w:rsid w:val="001D5C07"/>
    <w:rsid w:val="001D73EF"/>
    <w:rsid w:val="001E2C4C"/>
    <w:rsid w:val="001E3251"/>
    <w:rsid w:val="001E3474"/>
    <w:rsid w:val="001E5AFC"/>
    <w:rsid w:val="001E6EF9"/>
    <w:rsid w:val="001F1060"/>
    <w:rsid w:val="001F38F6"/>
    <w:rsid w:val="001F3A82"/>
    <w:rsid w:val="001F3C28"/>
    <w:rsid w:val="001F49BD"/>
    <w:rsid w:val="001F753B"/>
    <w:rsid w:val="001F7881"/>
    <w:rsid w:val="001F7E9B"/>
    <w:rsid w:val="00202381"/>
    <w:rsid w:val="0020358E"/>
    <w:rsid w:val="00204997"/>
    <w:rsid w:val="0020789A"/>
    <w:rsid w:val="00213D54"/>
    <w:rsid w:val="00216C83"/>
    <w:rsid w:val="002210C2"/>
    <w:rsid w:val="00221C0F"/>
    <w:rsid w:val="00221F91"/>
    <w:rsid w:val="0022209F"/>
    <w:rsid w:val="002222E7"/>
    <w:rsid w:val="00225375"/>
    <w:rsid w:val="00226C2F"/>
    <w:rsid w:val="00230BCC"/>
    <w:rsid w:val="00231817"/>
    <w:rsid w:val="002321B4"/>
    <w:rsid w:val="00233E8E"/>
    <w:rsid w:val="00235010"/>
    <w:rsid w:val="002360CB"/>
    <w:rsid w:val="0023683E"/>
    <w:rsid w:val="00241D6C"/>
    <w:rsid w:val="00243217"/>
    <w:rsid w:val="00243766"/>
    <w:rsid w:val="00247066"/>
    <w:rsid w:val="00251266"/>
    <w:rsid w:val="00255491"/>
    <w:rsid w:val="00256478"/>
    <w:rsid w:val="00262788"/>
    <w:rsid w:val="00262EDC"/>
    <w:rsid w:val="00263100"/>
    <w:rsid w:val="00264E79"/>
    <w:rsid w:val="00266421"/>
    <w:rsid w:val="002670AF"/>
    <w:rsid w:val="00272345"/>
    <w:rsid w:val="00273A1D"/>
    <w:rsid w:val="00275D76"/>
    <w:rsid w:val="00275E6B"/>
    <w:rsid w:val="00276748"/>
    <w:rsid w:val="002776E7"/>
    <w:rsid w:val="00280573"/>
    <w:rsid w:val="00281F48"/>
    <w:rsid w:val="00282A60"/>
    <w:rsid w:val="0028340B"/>
    <w:rsid w:val="002850B3"/>
    <w:rsid w:val="002871C9"/>
    <w:rsid w:val="002877A6"/>
    <w:rsid w:val="00290460"/>
    <w:rsid w:val="002922AB"/>
    <w:rsid w:val="00292BB5"/>
    <w:rsid w:val="00294E52"/>
    <w:rsid w:val="00295D4F"/>
    <w:rsid w:val="00295DF1"/>
    <w:rsid w:val="002A02F5"/>
    <w:rsid w:val="002A0442"/>
    <w:rsid w:val="002A3D33"/>
    <w:rsid w:val="002A5161"/>
    <w:rsid w:val="002A57E7"/>
    <w:rsid w:val="002A6291"/>
    <w:rsid w:val="002A6A8F"/>
    <w:rsid w:val="002A6BAF"/>
    <w:rsid w:val="002A7DB8"/>
    <w:rsid w:val="002A7F00"/>
    <w:rsid w:val="002B1447"/>
    <w:rsid w:val="002B2AC2"/>
    <w:rsid w:val="002B2BEB"/>
    <w:rsid w:val="002B48B6"/>
    <w:rsid w:val="002B4EA0"/>
    <w:rsid w:val="002B578D"/>
    <w:rsid w:val="002B5A0D"/>
    <w:rsid w:val="002B66E3"/>
    <w:rsid w:val="002C669C"/>
    <w:rsid w:val="002D0862"/>
    <w:rsid w:val="002D0EE4"/>
    <w:rsid w:val="002D1D48"/>
    <w:rsid w:val="002D39E6"/>
    <w:rsid w:val="002D646E"/>
    <w:rsid w:val="002D70BC"/>
    <w:rsid w:val="002D7C9A"/>
    <w:rsid w:val="002E062D"/>
    <w:rsid w:val="002E1BA0"/>
    <w:rsid w:val="002E3118"/>
    <w:rsid w:val="002E43BD"/>
    <w:rsid w:val="002E7202"/>
    <w:rsid w:val="002E7EA0"/>
    <w:rsid w:val="002F0FD0"/>
    <w:rsid w:val="002F171A"/>
    <w:rsid w:val="002F3EE3"/>
    <w:rsid w:val="002F42A3"/>
    <w:rsid w:val="002F4C02"/>
    <w:rsid w:val="002F6377"/>
    <w:rsid w:val="002F6F8A"/>
    <w:rsid w:val="00300047"/>
    <w:rsid w:val="00301184"/>
    <w:rsid w:val="00302DAB"/>
    <w:rsid w:val="00303586"/>
    <w:rsid w:val="00303CA5"/>
    <w:rsid w:val="003056AB"/>
    <w:rsid w:val="003074AB"/>
    <w:rsid w:val="00307554"/>
    <w:rsid w:val="00310A18"/>
    <w:rsid w:val="00315170"/>
    <w:rsid w:val="00317448"/>
    <w:rsid w:val="00317BB9"/>
    <w:rsid w:val="00322C43"/>
    <w:rsid w:val="0032430D"/>
    <w:rsid w:val="00324BD6"/>
    <w:rsid w:val="00325983"/>
    <w:rsid w:val="003261D6"/>
    <w:rsid w:val="003272E6"/>
    <w:rsid w:val="00327C62"/>
    <w:rsid w:val="0033030F"/>
    <w:rsid w:val="00331304"/>
    <w:rsid w:val="00331715"/>
    <w:rsid w:val="00331BF1"/>
    <w:rsid w:val="00331CA8"/>
    <w:rsid w:val="00333820"/>
    <w:rsid w:val="00340405"/>
    <w:rsid w:val="00343B05"/>
    <w:rsid w:val="003442DA"/>
    <w:rsid w:val="00344F83"/>
    <w:rsid w:val="00347AFF"/>
    <w:rsid w:val="00347E53"/>
    <w:rsid w:val="00356EFA"/>
    <w:rsid w:val="00357C59"/>
    <w:rsid w:val="00357E83"/>
    <w:rsid w:val="003601B9"/>
    <w:rsid w:val="00360C0A"/>
    <w:rsid w:val="00363C4C"/>
    <w:rsid w:val="00365FAA"/>
    <w:rsid w:val="00366C11"/>
    <w:rsid w:val="003701F5"/>
    <w:rsid w:val="00371FB5"/>
    <w:rsid w:val="00374DEC"/>
    <w:rsid w:val="003759AA"/>
    <w:rsid w:val="00382611"/>
    <w:rsid w:val="003826A2"/>
    <w:rsid w:val="003829C1"/>
    <w:rsid w:val="00382BCE"/>
    <w:rsid w:val="003836EA"/>
    <w:rsid w:val="003855EA"/>
    <w:rsid w:val="0038692E"/>
    <w:rsid w:val="00386F31"/>
    <w:rsid w:val="00390CEE"/>
    <w:rsid w:val="003911C7"/>
    <w:rsid w:val="00393999"/>
    <w:rsid w:val="003944BF"/>
    <w:rsid w:val="0039454F"/>
    <w:rsid w:val="00397556"/>
    <w:rsid w:val="00397FAD"/>
    <w:rsid w:val="003A034A"/>
    <w:rsid w:val="003A1D0E"/>
    <w:rsid w:val="003A4619"/>
    <w:rsid w:val="003A61D8"/>
    <w:rsid w:val="003A651D"/>
    <w:rsid w:val="003A6EF2"/>
    <w:rsid w:val="003A79CC"/>
    <w:rsid w:val="003B24F2"/>
    <w:rsid w:val="003B2D2E"/>
    <w:rsid w:val="003B6A63"/>
    <w:rsid w:val="003C124C"/>
    <w:rsid w:val="003C544F"/>
    <w:rsid w:val="003D07F1"/>
    <w:rsid w:val="003D1330"/>
    <w:rsid w:val="003D295E"/>
    <w:rsid w:val="003D2F73"/>
    <w:rsid w:val="003D32D6"/>
    <w:rsid w:val="003D55EF"/>
    <w:rsid w:val="003D577D"/>
    <w:rsid w:val="003E137A"/>
    <w:rsid w:val="003E3135"/>
    <w:rsid w:val="003E55C3"/>
    <w:rsid w:val="003E56CB"/>
    <w:rsid w:val="003E57C2"/>
    <w:rsid w:val="003E5BAD"/>
    <w:rsid w:val="003E720A"/>
    <w:rsid w:val="003E75AD"/>
    <w:rsid w:val="003F0B8A"/>
    <w:rsid w:val="003F31FA"/>
    <w:rsid w:val="003F375B"/>
    <w:rsid w:val="003F39C5"/>
    <w:rsid w:val="003F3D0B"/>
    <w:rsid w:val="003F4872"/>
    <w:rsid w:val="003F5817"/>
    <w:rsid w:val="003F5D3E"/>
    <w:rsid w:val="003F6946"/>
    <w:rsid w:val="003F702B"/>
    <w:rsid w:val="00404CA6"/>
    <w:rsid w:val="00404DA6"/>
    <w:rsid w:val="00406A68"/>
    <w:rsid w:val="004077D2"/>
    <w:rsid w:val="004100F2"/>
    <w:rsid w:val="00410679"/>
    <w:rsid w:val="00411461"/>
    <w:rsid w:val="00411B08"/>
    <w:rsid w:val="00412C61"/>
    <w:rsid w:val="00414806"/>
    <w:rsid w:val="00415257"/>
    <w:rsid w:val="00415557"/>
    <w:rsid w:val="00417A00"/>
    <w:rsid w:val="0042039B"/>
    <w:rsid w:val="00420AE8"/>
    <w:rsid w:val="00421283"/>
    <w:rsid w:val="00427717"/>
    <w:rsid w:val="00430A01"/>
    <w:rsid w:val="00432350"/>
    <w:rsid w:val="00432573"/>
    <w:rsid w:val="00440010"/>
    <w:rsid w:val="004402CF"/>
    <w:rsid w:val="00441ACA"/>
    <w:rsid w:val="00442673"/>
    <w:rsid w:val="00444CB7"/>
    <w:rsid w:val="004468B2"/>
    <w:rsid w:val="00451FDE"/>
    <w:rsid w:val="00452ED6"/>
    <w:rsid w:val="0045352A"/>
    <w:rsid w:val="00454C63"/>
    <w:rsid w:val="004604D8"/>
    <w:rsid w:val="0046078A"/>
    <w:rsid w:val="004669E4"/>
    <w:rsid w:val="004677D1"/>
    <w:rsid w:val="004715C5"/>
    <w:rsid w:val="004726AD"/>
    <w:rsid w:val="00472D62"/>
    <w:rsid w:val="00474D6E"/>
    <w:rsid w:val="00476361"/>
    <w:rsid w:val="00476752"/>
    <w:rsid w:val="00480CFA"/>
    <w:rsid w:val="0048663E"/>
    <w:rsid w:val="00494AC3"/>
    <w:rsid w:val="0049559B"/>
    <w:rsid w:val="00495D6F"/>
    <w:rsid w:val="004960B1"/>
    <w:rsid w:val="004A3AD6"/>
    <w:rsid w:val="004A3BDC"/>
    <w:rsid w:val="004A4922"/>
    <w:rsid w:val="004A6978"/>
    <w:rsid w:val="004A7079"/>
    <w:rsid w:val="004B08C0"/>
    <w:rsid w:val="004B3EFC"/>
    <w:rsid w:val="004B67AF"/>
    <w:rsid w:val="004B71A1"/>
    <w:rsid w:val="004C05EF"/>
    <w:rsid w:val="004C1763"/>
    <w:rsid w:val="004C2150"/>
    <w:rsid w:val="004C2658"/>
    <w:rsid w:val="004C3AF2"/>
    <w:rsid w:val="004C3BC5"/>
    <w:rsid w:val="004C4641"/>
    <w:rsid w:val="004C473B"/>
    <w:rsid w:val="004C5AEF"/>
    <w:rsid w:val="004C72F4"/>
    <w:rsid w:val="004D1625"/>
    <w:rsid w:val="004D26D3"/>
    <w:rsid w:val="004D3FA9"/>
    <w:rsid w:val="004D67FA"/>
    <w:rsid w:val="004D718D"/>
    <w:rsid w:val="004E2026"/>
    <w:rsid w:val="004E2437"/>
    <w:rsid w:val="004E2A01"/>
    <w:rsid w:val="004E3570"/>
    <w:rsid w:val="004E4263"/>
    <w:rsid w:val="004E6A01"/>
    <w:rsid w:val="004E7051"/>
    <w:rsid w:val="004F33C3"/>
    <w:rsid w:val="004F3609"/>
    <w:rsid w:val="004F45E4"/>
    <w:rsid w:val="004F47AF"/>
    <w:rsid w:val="004F5A75"/>
    <w:rsid w:val="004F6ABB"/>
    <w:rsid w:val="004F7676"/>
    <w:rsid w:val="004F7F9B"/>
    <w:rsid w:val="00501C06"/>
    <w:rsid w:val="00502288"/>
    <w:rsid w:val="005032E4"/>
    <w:rsid w:val="00505746"/>
    <w:rsid w:val="0050646B"/>
    <w:rsid w:val="005117D8"/>
    <w:rsid w:val="00511996"/>
    <w:rsid w:val="00511C0B"/>
    <w:rsid w:val="00512999"/>
    <w:rsid w:val="005138B2"/>
    <w:rsid w:val="005151D0"/>
    <w:rsid w:val="00515B00"/>
    <w:rsid w:val="00515F94"/>
    <w:rsid w:val="00517417"/>
    <w:rsid w:val="00517715"/>
    <w:rsid w:val="00517B29"/>
    <w:rsid w:val="00520502"/>
    <w:rsid w:val="00522A2D"/>
    <w:rsid w:val="00523B75"/>
    <w:rsid w:val="00523E6C"/>
    <w:rsid w:val="0052466C"/>
    <w:rsid w:val="00525B0D"/>
    <w:rsid w:val="00526947"/>
    <w:rsid w:val="00527154"/>
    <w:rsid w:val="00533FC1"/>
    <w:rsid w:val="00534422"/>
    <w:rsid w:val="00534DDC"/>
    <w:rsid w:val="0053710C"/>
    <w:rsid w:val="00537B3E"/>
    <w:rsid w:val="00541759"/>
    <w:rsid w:val="00542AC7"/>
    <w:rsid w:val="00545179"/>
    <w:rsid w:val="005453F8"/>
    <w:rsid w:val="0054587C"/>
    <w:rsid w:val="005522FC"/>
    <w:rsid w:val="0055519F"/>
    <w:rsid w:val="00555F7A"/>
    <w:rsid w:val="0056094D"/>
    <w:rsid w:val="0056323F"/>
    <w:rsid w:val="00563FA4"/>
    <w:rsid w:val="00564AB8"/>
    <w:rsid w:val="005658A7"/>
    <w:rsid w:val="0056746D"/>
    <w:rsid w:val="0057044A"/>
    <w:rsid w:val="00571CE6"/>
    <w:rsid w:val="00572527"/>
    <w:rsid w:val="00572DBD"/>
    <w:rsid w:val="00573DA9"/>
    <w:rsid w:val="0057490A"/>
    <w:rsid w:val="00577572"/>
    <w:rsid w:val="00580A3A"/>
    <w:rsid w:val="00580CAE"/>
    <w:rsid w:val="00583454"/>
    <w:rsid w:val="0058537A"/>
    <w:rsid w:val="00591345"/>
    <w:rsid w:val="0059466F"/>
    <w:rsid w:val="00596F97"/>
    <w:rsid w:val="005A0494"/>
    <w:rsid w:val="005A2102"/>
    <w:rsid w:val="005A3337"/>
    <w:rsid w:val="005A3496"/>
    <w:rsid w:val="005A36D5"/>
    <w:rsid w:val="005A4A9D"/>
    <w:rsid w:val="005A6791"/>
    <w:rsid w:val="005A7804"/>
    <w:rsid w:val="005A7B06"/>
    <w:rsid w:val="005B082A"/>
    <w:rsid w:val="005B2AB3"/>
    <w:rsid w:val="005B38C3"/>
    <w:rsid w:val="005B482F"/>
    <w:rsid w:val="005B709A"/>
    <w:rsid w:val="005B72B8"/>
    <w:rsid w:val="005C1165"/>
    <w:rsid w:val="005C2728"/>
    <w:rsid w:val="005C6C4F"/>
    <w:rsid w:val="005D0F1F"/>
    <w:rsid w:val="005D1121"/>
    <w:rsid w:val="005D1A42"/>
    <w:rsid w:val="005D34B3"/>
    <w:rsid w:val="005D37C6"/>
    <w:rsid w:val="005D3851"/>
    <w:rsid w:val="005D3A89"/>
    <w:rsid w:val="005D44F5"/>
    <w:rsid w:val="005E1AEC"/>
    <w:rsid w:val="005E38EC"/>
    <w:rsid w:val="005E394B"/>
    <w:rsid w:val="005E4038"/>
    <w:rsid w:val="005E4A4C"/>
    <w:rsid w:val="005F34A5"/>
    <w:rsid w:val="005F5931"/>
    <w:rsid w:val="005F7216"/>
    <w:rsid w:val="005F75E9"/>
    <w:rsid w:val="005F7A3A"/>
    <w:rsid w:val="006008DE"/>
    <w:rsid w:val="00603E76"/>
    <w:rsid w:val="00603FA5"/>
    <w:rsid w:val="00604CFC"/>
    <w:rsid w:val="006058E0"/>
    <w:rsid w:val="006076AB"/>
    <w:rsid w:val="00607A3F"/>
    <w:rsid w:val="00607EA6"/>
    <w:rsid w:val="00610EA5"/>
    <w:rsid w:val="00611581"/>
    <w:rsid w:val="00611980"/>
    <w:rsid w:val="00612806"/>
    <w:rsid w:val="006131AB"/>
    <w:rsid w:val="00613B7A"/>
    <w:rsid w:val="0062069D"/>
    <w:rsid w:val="006237CD"/>
    <w:rsid w:val="0062485B"/>
    <w:rsid w:val="00624DD8"/>
    <w:rsid w:val="00624F47"/>
    <w:rsid w:val="006269CB"/>
    <w:rsid w:val="00627AB5"/>
    <w:rsid w:val="00627B01"/>
    <w:rsid w:val="00630434"/>
    <w:rsid w:val="00633832"/>
    <w:rsid w:val="006352EC"/>
    <w:rsid w:val="0063655C"/>
    <w:rsid w:val="006412CC"/>
    <w:rsid w:val="006430C3"/>
    <w:rsid w:val="00646F05"/>
    <w:rsid w:val="0065006E"/>
    <w:rsid w:val="0065028F"/>
    <w:rsid w:val="0065153C"/>
    <w:rsid w:val="0065214D"/>
    <w:rsid w:val="0065277B"/>
    <w:rsid w:val="00652943"/>
    <w:rsid w:val="006530D5"/>
    <w:rsid w:val="00653842"/>
    <w:rsid w:val="006556AD"/>
    <w:rsid w:val="006556DD"/>
    <w:rsid w:val="00656350"/>
    <w:rsid w:val="00656487"/>
    <w:rsid w:val="0066080E"/>
    <w:rsid w:val="0066135C"/>
    <w:rsid w:val="00661417"/>
    <w:rsid w:val="00665BC9"/>
    <w:rsid w:val="00666F89"/>
    <w:rsid w:val="0067097F"/>
    <w:rsid w:val="00670AC2"/>
    <w:rsid w:val="00672018"/>
    <w:rsid w:val="00672A94"/>
    <w:rsid w:val="0067338C"/>
    <w:rsid w:val="006770B6"/>
    <w:rsid w:val="00677265"/>
    <w:rsid w:val="00680D40"/>
    <w:rsid w:val="00680F39"/>
    <w:rsid w:val="00680F65"/>
    <w:rsid w:val="00682A96"/>
    <w:rsid w:val="00683CC4"/>
    <w:rsid w:val="00690390"/>
    <w:rsid w:val="0069064A"/>
    <w:rsid w:val="00690BEA"/>
    <w:rsid w:val="00692EDF"/>
    <w:rsid w:val="006974DF"/>
    <w:rsid w:val="006A08B2"/>
    <w:rsid w:val="006A0B91"/>
    <w:rsid w:val="006A1C86"/>
    <w:rsid w:val="006A3CEF"/>
    <w:rsid w:val="006A6315"/>
    <w:rsid w:val="006A6C7C"/>
    <w:rsid w:val="006A700F"/>
    <w:rsid w:val="006A7CED"/>
    <w:rsid w:val="006B06D1"/>
    <w:rsid w:val="006B2CC8"/>
    <w:rsid w:val="006B33DB"/>
    <w:rsid w:val="006B3524"/>
    <w:rsid w:val="006B5395"/>
    <w:rsid w:val="006B5A61"/>
    <w:rsid w:val="006B5EB3"/>
    <w:rsid w:val="006B6374"/>
    <w:rsid w:val="006B69BB"/>
    <w:rsid w:val="006C04C9"/>
    <w:rsid w:val="006C0EFE"/>
    <w:rsid w:val="006C1011"/>
    <w:rsid w:val="006C228B"/>
    <w:rsid w:val="006C79F7"/>
    <w:rsid w:val="006D01FA"/>
    <w:rsid w:val="006D15A9"/>
    <w:rsid w:val="006D1D0F"/>
    <w:rsid w:val="006D3318"/>
    <w:rsid w:val="006D603C"/>
    <w:rsid w:val="006D7E6A"/>
    <w:rsid w:val="006E3F14"/>
    <w:rsid w:val="006E6A92"/>
    <w:rsid w:val="006F4E55"/>
    <w:rsid w:val="006F7E28"/>
    <w:rsid w:val="00704F20"/>
    <w:rsid w:val="00705DCB"/>
    <w:rsid w:val="00705EB7"/>
    <w:rsid w:val="007068F2"/>
    <w:rsid w:val="00707212"/>
    <w:rsid w:val="007077EE"/>
    <w:rsid w:val="007110D8"/>
    <w:rsid w:val="0071392F"/>
    <w:rsid w:val="00713C2A"/>
    <w:rsid w:val="00714225"/>
    <w:rsid w:val="00717511"/>
    <w:rsid w:val="00717B9B"/>
    <w:rsid w:val="00722FA3"/>
    <w:rsid w:val="00723A56"/>
    <w:rsid w:val="00724C45"/>
    <w:rsid w:val="00724E49"/>
    <w:rsid w:val="007320B7"/>
    <w:rsid w:val="00734FCE"/>
    <w:rsid w:val="007357BD"/>
    <w:rsid w:val="00735A7E"/>
    <w:rsid w:val="00737E3B"/>
    <w:rsid w:val="00743AED"/>
    <w:rsid w:val="0074527A"/>
    <w:rsid w:val="00747C48"/>
    <w:rsid w:val="00750E4E"/>
    <w:rsid w:val="00751F0F"/>
    <w:rsid w:val="00752C5B"/>
    <w:rsid w:val="007540E4"/>
    <w:rsid w:val="00760007"/>
    <w:rsid w:val="00760C6E"/>
    <w:rsid w:val="00763551"/>
    <w:rsid w:val="00764064"/>
    <w:rsid w:val="007643E3"/>
    <w:rsid w:val="00764F2B"/>
    <w:rsid w:val="00766583"/>
    <w:rsid w:val="007670F0"/>
    <w:rsid w:val="0077154A"/>
    <w:rsid w:val="00772442"/>
    <w:rsid w:val="00775147"/>
    <w:rsid w:val="0077629A"/>
    <w:rsid w:val="007768AC"/>
    <w:rsid w:val="00782E85"/>
    <w:rsid w:val="00783894"/>
    <w:rsid w:val="007871FF"/>
    <w:rsid w:val="0079051E"/>
    <w:rsid w:val="00790D32"/>
    <w:rsid w:val="0079141A"/>
    <w:rsid w:val="00791FD3"/>
    <w:rsid w:val="007929C8"/>
    <w:rsid w:val="00792F91"/>
    <w:rsid w:val="00793747"/>
    <w:rsid w:val="007945CA"/>
    <w:rsid w:val="00794980"/>
    <w:rsid w:val="007958AA"/>
    <w:rsid w:val="007968BA"/>
    <w:rsid w:val="007973B9"/>
    <w:rsid w:val="00797F6D"/>
    <w:rsid w:val="007A04C8"/>
    <w:rsid w:val="007A2438"/>
    <w:rsid w:val="007A5623"/>
    <w:rsid w:val="007A693E"/>
    <w:rsid w:val="007B0A88"/>
    <w:rsid w:val="007B1EEC"/>
    <w:rsid w:val="007B6410"/>
    <w:rsid w:val="007B77CA"/>
    <w:rsid w:val="007C0A77"/>
    <w:rsid w:val="007C0C23"/>
    <w:rsid w:val="007C1BC3"/>
    <w:rsid w:val="007C518B"/>
    <w:rsid w:val="007C5327"/>
    <w:rsid w:val="007C5BB1"/>
    <w:rsid w:val="007C6F3B"/>
    <w:rsid w:val="007C76D0"/>
    <w:rsid w:val="007D025C"/>
    <w:rsid w:val="007D062E"/>
    <w:rsid w:val="007D31A6"/>
    <w:rsid w:val="007D4560"/>
    <w:rsid w:val="007E15E0"/>
    <w:rsid w:val="007E1FAE"/>
    <w:rsid w:val="007E5705"/>
    <w:rsid w:val="007E5DB2"/>
    <w:rsid w:val="007E6028"/>
    <w:rsid w:val="007E7223"/>
    <w:rsid w:val="007F2390"/>
    <w:rsid w:val="007F27AB"/>
    <w:rsid w:val="007F5A4A"/>
    <w:rsid w:val="0080034B"/>
    <w:rsid w:val="008013D5"/>
    <w:rsid w:val="00801680"/>
    <w:rsid w:val="00803070"/>
    <w:rsid w:val="00806906"/>
    <w:rsid w:val="00810593"/>
    <w:rsid w:val="00813370"/>
    <w:rsid w:val="0081464E"/>
    <w:rsid w:val="0081537C"/>
    <w:rsid w:val="00815D4E"/>
    <w:rsid w:val="00815D7B"/>
    <w:rsid w:val="00816239"/>
    <w:rsid w:val="008171EE"/>
    <w:rsid w:val="008172C0"/>
    <w:rsid w:val="00817BBC"/>
    <w:rsid w:val="0082033B"/>
    <w:rsid w:val="008207ED"/>
    <w:rsid w:val="00820D16"/>
    <w:rsid w:val="00823EB3"/>
    <w:rsid w:val="00826686"/>
    <w:rsid w:val="00827A10"/>
    <w:rsid w:val="00832AB1"/>
    <w:rsid w:val="00833223"/>
    <w:rsid w:val="00836FA1"/>
    <w:rsid w:val="0083725B"/>
    <w:rsid w:val="00840E16"/>
    <w:rsid w:val="0084161E"/>
    <w:rsid w:val="00845378"/>
    <w:rsid w:val="008466E2"/>
    <w:rsid w:val="00847C71"/>
    <w:rsid w:val="00853846"/>
    <w:rsid w:val="00854E2D"/>
    <w:rsid w:val="00855D18"/>
    <w:rsid w:val="00857A20"/>
    <w:rsid w:val="008600FC"/>
    <w:rsid w:val="00861C63"/>
    <w:rsid w:val="008625CE"/>
    <w:rsid w:val="00863116"/>
    <w:rsid w:val="00863C94"/>
    <w:rsid w:val="008720C5"/>
    <w:rsid w:val="008726F4"/>
    <w:rsid w:val="008728D2"/>
    <w:rsid w:val="008801E2"/>
    <w:rsid w:val="00880BA9"/>
    <w:rsid w:val="00881BC8"/>
    <w:rsid w:val="00881E33"/>
    <w:rsid w:val="00882B36"/>
    <w:rsid w:val="008833ED"/>
    <w:rsid w:val="00883CF4"/>
    <w:rsid w:val="00883E81"/>
    <w:rsid w:val="008840CB"/>
    <w:rsid w:val="00884209"/>
    <w:rsid w:val="008846B3"/>
    <w:rsid w:val="00884C28"/>
    <w:rsid w:val="00884FCF"/>
    <w:rsid w:val="00886525"/>
    <w:rsid w:val="00886676"/>
    <w:rsid w:val="00886C38"/>
    <w:rsid w:val="008877E8"/>
    <w:rsid w:val="00890D17"/>
    <w:rsid w:val="00891924"/>
    <w:rsid w:val="00892E8F"/>
    <w:rsid w:val="00892EE6"/>
    <w:rsid w:val="00893A3D"/>
    <w:rsid w:val="008942D4"/>
    <w:rsid w:val="00896D75"/>
    <w:rsid w:val="00896FF6"/>
    <w:rsid w:val="0089741D"/>
    <w:rsid w:val="00897C29"/>
    <w:rsid w:val="008A072C"/>
    <w:rsid w:val="008A4E51"/>
    <w:rsid w:val="008A6677"/>
    <w:rsid w:val="008A7449"/>
    <w:rsid w:val="008B0A57"/>
    <w:rsid w:val="008B0FCC"/>
    <w:rsid w:val="008B1738"/>
    <w:rsid w:val="008B2AE9"/>
    <w:rsid w:val="008B3D65"/>
    <w:rsid w:val="008B3EF8"/>
    <w:rsid w:val="008B6EE3"/>
    <w:rsid w:val="008B7F1F"/>
    <w:rsid w:val="008C01C1"/>
    <w:rsid w:val="008C6DD8"/>
    <w:rsid w:val="008C729D"/>
    <w:rsid w:val="008D2B87"/>
    <w:rsid w:val="008E072F"/>
    <w:rsid w:val="008E302B"/>
    <w:rsid w:val="008E31EC"/>
    <w:rsid w:val="008E4C14"/>
    <w:rsid w:val="008E67EE"/>
    <w:rsid w:val="008E7D40"/>
    <w:rsid w:val="008F0733"/>
    <w:rsid w:val="008F08DF"/>
    <w:rsid w:val="008F0B79"/>
    <w:rsid w:val="008F0E85"/>
    <w:rsid w:val="008F193A"/>
    <w:rsid w:val="008F49A5"/>
    <w:rsid w:val="008F6781"/>
    <w:rsid w:val="009053BF"/>
    <w:rsid w:val="009113C6"/>
    <w:rsid w:val="00911B6F"/>
    <w:rsid w:val="009121D5"/>
    <w:rsid w:val="00912D46"/>
    <w:rsid w:val="00913118"/>
    <w:rsid w:val="00913194"/>
    <w:rsid w:val="00915A32"/>
    <w:rsid w:val="009177D0"/>
    <w:rsid w:val="00917CE4"/>
    <w:rsid w:val="00920054"/>
    <w:rsid w:val="00920BDA"/>
    <w:rsid w:val="00921214"/>
    <w:rsid w:val="0092297F"/>
    <w:rsid w:val="009235BC"/>
    <w:rsid w:val="0093202E"/>
    <w:rsid w:val="00932FA0"/>
    <w:rsid w:val="00933350"/>
    <w:rsid w:val="0093356F"/>
    <w:rsid w:val="00933988"/>
    <w:rsid w:val="00934CC7"/>
    <w:rsid w:val="009355C1"/>
    <w:rsid w:val="0094122B"/>
    <w:rsid w:val="00941306"/>
    <w:rsid w:val="00942A56"/>
    <w:rsid w:val="009467B4"/>
    <w:rsid w:val="00950EC0"/>
    <w:rsid w:val="00953233"/>
    <w:rsid w:val="0095383B"/>
    <w:rsid w:val="009538FE"/>
    <w:rsid w:val="00955577"/>
    <w:rsid w:val="00955F80"/>
    <w:rsid w:val="00956425"/>
    <w:rsid w:val="00960C64"/>
    <w:rsid w:val="00961BEB"/>
    <w:rsid w:val="00963816"/>
    <w:rsid w:val="00967BD3"/>
    <w:rsid w:val="00971109"/>
    <w:rsid w:val="009728A0"/>
    <w:rsid w:val="00972D8E"/>
    <w:rsid w:val="0097520D"/>
    <w:rsid w:val="00975446"/>
    <w:rsid w:val="00975508"/>
    <w:rsid w:val="009825A6"/>
    <w:rsid w:val="00984DD6"/>
    <w:rsid w:val="009912D4"/>
    <w:rsid w:val="0099213D"/>
    <w:rsid w:val="00992D1C"/>
    <w:rsid w:val="00993494"/>
    <w:rsid w:val="00995BDD"/>
    <w:rsid w:val="009A0EEF"/>
    <w:rsid w:val="009A30EC"/>
    <w:rsid w:val="009A403E"/>
    <w:rsid w:val="009A5442"/>
    <w:rsid w:val="009A63D9"/>
    <w:rsid w:val="009A7E9A"/>
    <w:rsid w:val="009B3ABF"/>
    <w:rsid w:val="009B5B16"/>
    <w:rsid w:val="009B65FB"/>
    <w:rsid w:val="009C03D8"/>
    <w:rsid w:val="009C23EB"/>
    <w:rsid w:val="009C3BFF"/>
    <w:rsid w:val="009C478B"/>
    <w:rsid w:val="009C5347"/>
    <w:rsid w:val="009C7197"/>
    <w:rsid w:val="009D0135"/>
    <w:rsid w:val="009D266E"/>
    <w:rsid w:val="009D30C0"/>
    <w:rsid w:val="009D34AB"/>
    <w:rsid w:val="009D37D7"/>
    <w:rsid w:val="009D7A73"/>
    <w:rsid w:val="009E34EA"/>
    <w:rsid w:val="009E6500"/>
    <w:rsid w:val="009E737D"/>
    <w:rsid w:val="009F25E7"/>
    <w:rsid w:val="009F2809"/>
    <w:rsid w:val="009F2DDE"/>
    <w:rsid w:val="009F494F"/>
    <w:rsid w:val="009F5A21"/>
    <w:rsid w:val="009F7A85"/>
    <w:rsid w:val="00A01027"/>
    <w:rsid w:val="00A01F30"/>
    <w:rsid w:val="00A0240E"/>
    <w:rsid w:val="00A02C18"/>
    <w:rsid w:val="00A063BC"/>
    <w:rsid w:val="00A063CE"/>
    <w:rsid w:val="00A06F4B"/>
    <w:rsid w:val="00A10927"/>
    <w:rsid w:val="00A1147C"/>
    <w:rsid w:val="00A12FFA"/>
    <w:rsid w:val="00A13B38"/>
    <w:rsid w:val="00A14CF6"/>
    <w:rsid w:val="00A14E97"/>
    <w:rsid w:val="00A15BC2"/>
    <w:rsid w:val="00A2076D"/>
    <w:rsid w:val="00A20D23"/>
    <w:rsid w:val="00A23290"/>
    <w:rsid w:val="00A23FA6"/>
    <w:rsid w:val="00A251C1"/>
    <w:rsid w:val="00A26F59"/>
    <w:rsid w:val="00A27C58"/>
    <w:rsid w:val="00A33739"/>
    <w:rsid w:val="00A33CF6"/>
    <w:rsid w:val="00A409AA"/>
    <w:rsid w:val="00A46A4C"/>
    <w:rsid w:val="00A46ED9"/>
    <w:rsid w:val="00A47140"/>
    <w:rsid w:val="00A56585"/>
    <w:rsid w:val="00A60680"/>
    <w:rsid w:val="00A60BF0"/>
    <w:rsid w:val="00A60C89"/>
    <w:rsid w:val="00A628B3"/>
    <w:rsid w:val="00A663C9"/>
    <w:rsid w:val="00A70861"/>
    <w:rsid w:val="00A71BC7"/>
    <w:rsid w:val="00A7205D"/>
    <w:rsid w:val="00A73913"/>
    <w:rsid w:val="00A7475E"/>
    <w:rsid w:val="00A74C4F"/>
    <w:rsid w:val="00A76EA2"/>
    <w:rsid w:val="00A77343"/>
    <w:rsid w:val="00A81D61"/>
    <w:rsid w:val="00A821C7"/>
    <w:rsid w:val="00A84F23"/>
    <w:rsid w:val="00A86FB0"/>
    <w:rsid w:val="00A87561"/>
    <w:rsid w:val="00A91561"/>
    <w:rsid w:val="00A918E9"/>
    <w:rsid w:val="00A93415"/>
    <w:rsid w:val="00A946C9"/>
    <w:rsid w:val="00A96955"/>
    <w:rsid w:val="00A97184"/>
    <w:rsid w:val="00AA0291"/>
    <w:rsid w:val="00AA07F0"/>
    <w:rsid w:val="00AA19A0"/>
    <w:rsid w:val="00AA5AD0"/>
    <w:rsid w:val="00AA6B9E"/>
    <w:rsid w:val="00AA7759"/>
    <w:rsid w:val="00AB1990"/>
    <w:rsid w:val="00AB4D52"/>
    <w:rsid w:val="00AB5E78"/>
    <w:rsid w:val="00AB5F02"/>
    <w:rsid w:val="00AC0DFB"/>
    <w:rsid w:val="00AC2410"/>
    <w:rsid w:val="00AC27B8"/>
    <w:rsid w:val="00AC3E32"/>
    <w:rsid w:val="00AC6FC5"/>
    <w:rsid w:val="00AD1B24"/>
    <w:rsid w:val="00AD1E63"/>
    <w:rsid w:val="00AD391C"/>
    <w:rsid w:val="00AD418C"/>
    <w:rsid w:val="00AD4B7C"/>
    <w:rsid w:val="00AD5DCB"/>
    <w:rsid w:val="00AD7BF1"/>
    <w:rsid w:val="00AE1414"/>
    <w:rsid w:val="00AE53EB"/>
    <w:rsid w:val="00AF05D8"/>
    <w:rsid w:val="00AF1585"/>
    <w:rsid w:val="00AF2966"/>
    <w:rsid w:val="00AF53D8"/>
    <w:rsid w:val="00AF599E"/>
    <w:rsid w:val="00AF5A26"/>
    <w:rsid w:val="00B00943"/>
    <w:rsid w:val="00B03DD9"/>
    <w:rsid w:val="00B03E27"/>
    <w:rsid w:val="00B043B8"/>
    <w:rsid w:val="00B107C1"/>
    <w:rsid w:val="00B15E4C"/>
    <w:rsid w:val="00B20A4B"/>
    <w:rsid w:val="00B226B6"/>
    <w:rsid w:val="00B24151"/>
    <w:rsid w:val="00B24306"/>
    <w:rsid w:val="00B24569"/>
    <w:rsid w:val="00B26FF1"/>
    <w:rsid w:val="00B331C6"/>
    <w:rsid w:val="00B33685"/>
    <w:rsid w:val="00B338E7"/>
    <w:rsid w:val="00B343A5"/>
    <w:rsid w:val="00B357CD"/>
    <w:rsid w:val="00B35958"/>
    <w:rsid w:val="00B4004A"/>
    <w:rsid w:val="00B41751"/>
    <w:rsid w:val="00B436F3"/>
    <w:rsid w:val="00B4509A"/>
    <w:rsid w:val="00B450D1"/>
    <w:rsid w:val="00B46511"/>
    <w:rsid w:val="00B47276"/>
    <w:rsid w:val="00B5096E"/>
    <w:rsid w:val="00B50C26"/>
    <w:rsid w:val="00B52AF7"/>
    <w:rsid w:val="00B54CD9"/>
    <w:rsid w:val="00B55119"/>
    <w:rsid w:val="00B553B4"/>
    <w:rsid w:val="00B55432"/>
    <w:rsid w:val="00B55FF1"/>
    <w:rsid w:val="00B5661F"/>
    <w:rsid w:val="00B61856"/>
    <w:rsid w:val="00B626BA"/>
    <w:rsid w:val="00B63584"/>
    <w:rsid w:val="00B65158"/>
    <w:rsid w:val="00B664AD"/>
    <w:rsid w:val="00B701CD"/>
    <w:rsid w:val="00B71516"/>
    <w:rsid w:val="00B71A7D"/>
    <w:rsid w:val="00B737C9"/>
    <w:rsid w:val="00B75AF3"/>
    <w:rsid w:val="00B80E72"/>
    <w:rsid w:val="00B80EA5"/>
    <w:rsid w:val="00B85A91"/>
    <w:rsid w:val="00B86118"/>
    <w:rsid w:val="00B8697D"/>
    <w:rsid w:val="00B924C1"/>
    <w:rsid w:val="00B941DA"/>
    <w:rsid w:val="00B9566B"/>
    <w:rsid w:val="00B95941"/>
    <w:rsid w:val="00B97370"/>
    <w:rsid w:val="00BA0E9A"/>
    <w:rsid w:val="00BA5D68"/>
    <w:rsid w:val="00BA6AD9"/>
    <w:rsid w:val="00BA6BED"/>
    <w:rsid w:val="00BA6D04"/>
    <w:rsid w:val="00BB27BA"/>
    <w:rsid w:val="00BB2B24"/>
    <w:rsid w:val="00BC0EEB"/>
    <w:rsid w:val="00BC149B"/>
    <w:rsid w:val="00BC2884"/>
    <w:rsid w:val="00BD01D6"/>
    <w:rsid w:val="00BD3FD7"/>
    <w:rsid w:val="00BD706D"/>
    <w:rsid w:val="00BD71BC"/>
    <w:rsid w:val="00BD75C6"/>
    <w:rsid w:val="00BD7D8F"/>
    <w:rsid w:val="00BE2675"/>
    <w:rsid w:val="00BE419F"/>
    <w:rsid w:val="00BF076D"/>
    <w:rsid w:val="00BF103E"/>
    <w:rsid w:val="00BF1BFF"/>
    <w:rsid w:val="00BF2CE0"/>
    <w:rsid w:val="00BF2CFD"/>
    <w:rsid w:val="00C00167"/>
    <w:rsid w:val="00C009B9"/>
    <w:rsid w:val="00C06199"/>
    <w:rsid w:val="00C10809"/>
    <w:rsid w:val="00C17FE1"/>
    <w:rsid w:val="00C21ECE"/>
    <w:rsid w:val="00C237C9"/>
    <w:rsid w:val="00C23D4A"/>
    <w:rsid w:val="00C240A5"/>
    <w:rsid w:val="00C24585"/>
    <w:rsid w:val="00C253B8"/>
    <w:rsid w:val="00C270A5"/>
    <w:rsid w:val="00C300C4"/>
    <w:rsid w:val="00C30B57"/>
    <w:rsid w:val="00C30BF5"/>
    <w:rsid w:val="00C3187E"/>
    <w:rsid w:val="00C31E6F"/>
    <w:rsid w:val="00C32070"/>
    <w:rsid w:val="00C32FEC"/>
    <w:rsid w:val="00C35B44"/>
    <w:rsid w:val="00C364C6"/>
    <w:rsid w:val="00C375E7"/>
    <w:rsid w:val="00C40B42"/>
    <w:rsid w:val="00C40D12"/>
    <w:rsid w:val="00C43D37"/>
    <w:rsid w:val="00C45245"/>
    <w:rsid w:val="00C458AE"/>
    <w:rsid w:val="00C47A9F"/>
    <w:rsid w:val="00C51123"/>
    <w:rsid w:val="00C51CE0"/>
    <w:rsid w:val="00C5420E"/>
    <w:rsid w:val="00C5616C"/>
    <w:rsid w:val="00C561AD"/>
    <w:rsid w:val="00C56A8A"/>
    <w:rsid w:val="00C56B66"/>
    <w:rsid w:val="00C56DE4"/>
    <w:rsid w:val="00C570C6"/>
    <w:rsid w:val="00C57AB2"/>
    <w:rsid w:val="00C60D98"/>
    <w:rsid w:val="00C62AFE"/>
    <w:rsid w:val="00C6460B"/>
    <w:rsid w:val="00C65368"/>
    <w:rsid w:val="00C72301"/>
    <w:rsid w:val="00C725FF"/>
    <w:rsid w:val="00C74284"/>
    <w:rsid w:val="00C74657"/>
    <w:rsid w:val="00C74705"/>
    <w:rsid w:val="00C74727"/>
    <w:rsid w:val="00C75454"/>
    <w:rsid w:val="00C76682"/>
    <w:rsid w:val="00C8140B"/>
    <w:rsid w:val="00C81ECF"/>
    <w:rsid w:val="00C83749"/>
    <w:rsid w:val="00C839A9"/>
    <w:rsid w:val="00C84170"/>
    <w:rsid w:val="00C843C1"/>
    <w:rsid w:val="00C8541D"/>
    <w:rsid w:val="00C85B2A"/>
    <w:rsid w:val="00C85F07"/>
    <w:rsid w:val="00C861D4"/>
    <w:rsid w:val="00C917B8"/>
    <w:rsid w:val="00C927E4"/>
    <w:rsid w:val="00C94160"/>
    <w:rsid w:val="00C95BCD"/>
    <w:rsid w:val="00C97A5E"/>
    <w:rsid w:val="00CA3866"/>
    <w:rsid w:val="00CB0612"/>
    <w:rsid w:val="00CB17F0"/>
    <w:rsid w:val="00CB19BE"/>
    <w:rsid w:val="00CB2A9A"/>
    <w:rsid w:val="00CB3597"/>
    <w:rsid w:val="00CB602F"/>
    <w:rsid w:val="00CB7198"/>
    <w:rsid w:val="00CC158D"/>
    <w:rsid w:val="00CC1B67"/>
    <w:rsid w:val="00CC37A2"/>
    <w:rsid w:val="00CC3CA4"/>
    <w:rsid w:val="00CC5C13"/>
    <w:rsid w:val="00CD199E"/>
    <w:rsid w:val="00CD5534"/>
    <w:rsid w:val="00CD5BAA"/>
    <w:rsid w:val="00CD639F"/>
    <w:rsid w:val="00CD6EFB"/>
    <w:rsid w:val="00CE28F0"/>
    <w:rsid w:val="00CE30E7"/>
    <w:rsid w:val="00CE3C72"/>
    <w:rsid w:val="00CE4161"/>
    <w:rsid w:val="00CE5F59"/>
    <w:rsid w:val="00CF0419"/>
    <w:rsid w:val="00CF0A1D"/>
    <w:rsid w:val="00CF275C"/>
    <w:rsid w:val="00CF3A04"/>
    <w:rsid w:val="00CF46DD"/>
    <w:rsid w:val="00CF5267"/>
    <w:rsid w:val="00CF5B70"/>
    <w:rsid w:val="00CF6C08"/>
    <w:rsid w:val="00CF6EAB"/>
    <w:rsid w:val="00D00D5C"/>
    <w:rsid w:val="00D01397"/>
    <w:rsid w:val="00D03D6A"/>
    <w:rsid w:val="00D069DE"/>
    <w:rsid w:val="00D07D1D"/>
    <w:rsid w:val="00D10A87"/>
    <w:rsid w:val="00D10ACB"/>
    <w:rsid w:val="00D146C7"/>
    <w:rsid w:val="00D150DC"/>
    <w:rsid w:val="00D1583D"/>
    <w:rsid w:val="00D172F5"/>
    <w:rsid w:val="00D20F6E"/>
    <w:rsid w:val="00D21BE2"/>
    <w:rsid w:val="00D24809"/>
    <w:rsid w:val="00D268C4"/>
    <w:rsid w:val="00D26B10"/>
    <w:rsid w:val="00D27F79"/>
    <w:rsid w:val="00D33048"/>
    <w:rsid w:val="00D333B8"/>
    <w:rsid w:val="00D33450"/>
    <w:rsid w:val="00D34101"/>
    <w:rsid w:val="00D35C04"/>
    <w:rsid w:val="00D35D5D"/>
    <w:rsid w:val="00D41172"/>
    <w:rsid w:val="00D418F3"/>
    <w:rsid w:val="00D4263C"/>
    <w:rsid w:val="00D437A6"/>
    <w:rsid w:val="00D459CA"/>
    <w:rsid w:val="00D46C56"/>
    <w:rsid w:val="00D471EC"/>
    <w:rsid w:val="00D524F1"/>
    <w:rsid w:val="00D546EA"/>
    <w:rsid w:val="00D55A2D"/>
    <w:rsid w:val="00D56762"/>
    <w:rsid w:val="00D56A79"/>
    <w:rsid w:val="00D57B95"/>
    <w:rsid w:val="00D57DAD"/>
    <w:rsid w:val="00D61FBB"/>
    <w:rsid w:val="00D63121"/>
    <w:rsid w:val="00D6552F"/>
    <w:rsid w:val="00D71214"/>
    <w:rsid w:val="00D71E29"/>
    <w:rsid w:val="00D7314A"/>
    <w:rsid w:val="00D73279"/>
    <w:rsid w:val="00D74031"/>
    <w:rsid w:val="00D7454F"/>
    <w:rsid w:val="00D746AF"/>
    <w:rsid w:val="00D74C8E"/>
    <w:rsid w:val="00D755DA"/>
    <w:rsid w:val="00D7791C"/>
    <w:rsid w:val="00D811F6"/>
    <w:rsid w:val="00D83BA8"/>
    <w:rsid w:val="00D86120"/>
    <w:rsid w:val="00D87198"/>
    <w:rsid w:val="00D87E49"/>
    <w:rsid w:val="00D87EA9"/>
    <w:rsid w:val="00D9105A"/>
    <w:rsid w:val="00D9322C"/>
    <w:rsid w:val="00D94916"/>
    <w:rsid w:val="00D95649"/>
    <w:rsid w:val="00D97D91"/>
    <w:rsid w:val="00DA2BAF"/>
    <w:rsid w:val="00DA3237"/>
    <w:rsid w:val="00DA37E7"/>
    <w:rsid w:val="00DA3917"/>
    <w:rsid w:val="00DA3F2F"/>
    <w:rsid w:val="00DA4EA3"/>
    <w:rsid w:val="00DA54AD"/>
    <w:rsid w:val="00DA79E2"/>
    <w:rsid w:val="00DB3187"/>
    <w:rsid w:val="00DB3570"/>
    <w:rsid w:val="00DB3987"/>
    <w:rsid w:val="00DB3E1A"/>
    <w:rsid w:val="00DB438A"/>
    <w:rsid w:val="00DB5C7F"/>
    <w:rsid w:val="00DB5FDC"/>
    <w:rsid w:val="00DB6344"/>
    <w:rsid w:val="00DB78DF"/>
    <w:rsid w:val="00DC1244"/>
    <w:rsid w:val="00DC1952"/>
    <w:rsid w:val="00DC1C44"/>
    <w:rsid w:val="00DC27DE"/>
    <w:rsid w:val="00DC4533"/>
    <w:rsid w:val="00DC64A7"/>
    <w:rsid w:val="00DC69EA"/>
    <w:rsid w:val="00DC6FBC"/>
    <w:rsid w:val="00DD166D"/>
    <w:rsid w:val="00DD1CD4"/>
    <w:rsid w:val="00DD2D18"/>
    <w:rsid w:val="00DD2EA5"/>
    <w:rsid w:val="00DD2FBF"/>
    <w:rsid w:val="00DD30A0"/>
    <w:rsid w:val="00DD519C"/>
    <w:rsid w:val="00DD5471"/>
    <w:rsid w:val="00DD60AF"/>
    <w:rsid w:val="00DD65B3"/>
    <w:rsid w:val="00DD706E"/>
    <w:rsid w:val="00DE1BEB"/>
    <w:rsid w:val="00DE23BE"/>
    <w:rsid w:val="00DE550C"/>
    <w:rsid w:val="00DF0E34"/>
    <w:rsid w:val="00DF310A"/>
    <w:rsid w:val="00DF7408"/>
    <w:rsid w:val="00DF7B9C"/>
    <w:rsid w:val="00E00352"/>
    <w:rsid w:val="00E02153"/>
    <w:rsid w:val="00E048B5"/>
    <w:rsid w:val="00E05506"/>
    <w:rsid w:val="00E1165F"/>
    <w:rsid w:val="00E137F0"/>
    <w:rsid w:val="00E14BC8"/>
    <w:rsid w:val="00E15514"/>
    <w:rsid w:val="00E17EA3"/>
    <w:rsid w:val="00E219CB"/>
    <w:rsid w:val="00E22949"/>
    <w:rsid w:val="00E3125F"/>
    <w:rsid w:val="00E31296"/>
    <w:rsid w:val="00E34A17"/>
    <w:rsid w:val="00E34CCE"/>
    <w:rsid w:val="00E35220"/>
    <w:rsid w:val="00E35EC8"/>
    <w:rsid w:val="00E36BE8"/>
    <w:rsid w:val="00E4320F"/>
    <w:rsid w:val="00E44CE0"/>
    <w:rsid w:val="00E46169"/>
    <w:rsid w:val="00E47097"/>
    <w:rsid w:val="00E51011"/>
    <w:rsid w:val="00E51855"/>
    <w:rsid w:val="00E5528E"/>
    <w:rsid w:val="00E566F7"/>
    <w:rsid w:val="00E5685D"/>
    <w:rsid w:val="00E576A1"/>
    <w:rsid w:val="00E61EDF"/>
    <w:rsid w:val="00E6205B"/>
    <w:rsid w:val="00E62306"/>
    <w:rsid w:val="00E62317"/>
    <w:rsid w:val="00E648BF"/>
    <w:rsid w:val="00E675B3"/>
    <w:rsid w:val="00E7194D"/>
    <w:rsid w:val="00E71ACA"/>
    <w:rsid w:val="00E73D72"/>
    <w:rsid w:val="00E76F62"/>
    <w:rsid w:val="00E77834"/>
    <w:rsid w:val="00E837CC"/>
    <w:rsid w:val="00E85265"/>
    <w:rsid w:val="00E85971"/>
    <w:rsid w:val="00E85EC5"/>
    <w:rsid w:val="00E90255"/>
    <w:rsid w:val="00E90CEF"/>
    <w:rsid w:val="00E9281D"/>
    <w:rsid w:val="00E9292D"/>
    <w:rsid w:val="00E94B4D"/>
    <w:rsid w:val="00E9525A"/>
    <w:rsid w:val="00E96334"/>
    <w:rsid w:val="00EA420D"/>
    <w:rsid w:val="00EA4577"/>
    <w:rsid w:val="00EA579A"/>
    <w:rsid w:val="00EA5974"/>
    <w:rsid w:val="00EA7215"/>
    <w:rsid w:val="00EA769D"/>
    <w:rsid w:val="00EA7763"/>
    <w:rsid w:val="00EB03E9"/>
    <w:rsid w:val="00EB0F3B"/>
    <w:rsid w:val="00EB1DB6"/>
    <w:rsid w:val="00EB23C5"/>
    <w:rsid w:val="00EB2A7A"/>
    <w:rsid w:val="00EB34C3"/>
    <w:rsid w:val="00EB43F0"/>
    <w:rsid w:val="00EB71E4"/>
    <w:rsid w:val="00EC28BD"/>
    <w:rsid w:val="00EC32B8"/>
    <w:rsid w:val="00EC3454"/>
    <w:rsid w:val="00ED76A8"/>
    <w:rsid w:val="00EE19EC"/>
    <w:rsid w:val="00EE1EB8"/>
    <w:rsid w:val="00EE3339"/>
    <w:rsid w:val="00EE3F9A"/>
    <w:rsid w:val="00EE4416"/>
    <w:rsid w:val="00EF3D89"/>
    <w:rsid w:val="00EF4B95"/>
    <w:rsid w:val="00EF5D70"/>
    <w:rsid w:val="00EF784C"/>
    <w:rsid w:val="00EF7FD3"/>
    <w:rsid w:val="00F0078B"/>
    <w:rsid w:val="00F023B6"/>
    <w:rsid w:val="00F060C4"/>
    <w:rsid w:val="00F06391"/>
    <w:rsid w:val="00F10CC7"/>
    <w:rsid w:val="00F13F86"/>
    <w:rsid w:val="00F14359"/>
    <w:rsid w:val="00F14904"/>
    <w:rsid w:val="00F14CAD"/>
    <w:rsid w:val="00F20E9C"/>
    <w:rsid w:val="00F211FD"/>
    <w:rsid w:val="00F27AD1"/>
    <w:rsid w:val="00F32110"/>
    <w:rsid w:val="00F33EDF"/>
    <w:rsid w:val="00F3452A"/>
    <w:rsid w:val="00F37731"/>
    <w:rsid w:val="00F40799"/>
    <w:rsid w:val="00F40A80"/>
    <w:rsid w:val="00F4106F"/>
    <w:rsid w:val="00F4204F"/>
    <w:rsid w:val="00F42A42"/>
    <w:rsid w:val="00F4307F"/>
    <w:rsid w:val="00F438FC"/>
    <w:rsid w:val="00F5003E"/>
    <w:rsid w:val="00F50F38"/>
    <w:rsid w:val="00F54EF0"/>
    <w:rsid w:val="00F55B8D"/>
    <w:rsid w:val="00F55F1A"/>
    <w:rsid w:val="00F622E0"/>
    <w:rsid w:val="00F656A5"/>
    <w:rsid w:val="00F711D3"/>
    <w:rsid w:val="00F7341B"/>
    <w:rsid w:val="00F76737"/>
    <w:rsid w:val="00F82C78"/>
    <w:rsid w:val="00F83060"/>
    <w:rsid w:val="00F8309E"/>
    <w:rsid w:val="00F85C8B"/>
    <w:rsid w:val="00F85D6D"/>
    <w:rsid w:val="00F87B19"/>
    <w:rsid w:val="00F904F2"/>
    <w:rsid w:val="00F912B1"/>
    <w:rsid w:val="00F96321"/>
    <w:rsid w:val="00F9635C"/>
    <w:rsid w:val="00FA1C16"/>
    <w:rsid w:val="00FA3B44"/>
    <w:rsid w:val="00FB0A40"/>
    <w:rsid w:val="00FB52F6"/>
    <w:rsid w:val="00FB5D34"/>
    <w:rsid w:val="00FC058A"/>
    <w:rsid w:val="00FC0AF9"/>
    <w:rsid w:val="00FC1040"/>
    <w:rsid w:val="00FC1DED"/>
    <w:rsid w:val="00FC28C9"/>
    <w:rsid w:val="00FC293C"/>
    <w:rsid w:val="00FC42C6"/>
    <w:rsid w:val="00FC49EB"/>
    <w:rsid w:val="00FC5E3F"/>
    <w:rsid w:val="00FC6A1E"/>
    <w:rsid w:val="00FC7A7A"/>
    <w:rsid w:val="00FD65E0"/>
    <w:rsid w:val="00FD748E"/>
    <w:rsid w:val="00FD75A5"/>
    <w:rsid w:val="00FE0FFE"/>
    <w:rsid w:val="00FE14EB"/>
    <w:rsid w:val="00FE3CC2"/>
    <w:rsid w:val="00FE5B01"/>
    <w:rsid w:val="00FF0780"/>
    <w:rsid w:val="00FF12D3"/>
    <w:rsid w:val="00FF161E"/>
    <w:rsid w:val="00FF2177"/>
    <w:rsid w:val="00FF2708"/>
    <w:rsid w:val="00FF27DD"/>
    <w:rsid w:val="00FF4C47"/>
    <w:rsid w:val="00FF7C69"/>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D16020C"/>
  <w15:docId w15:val="{D74FB3E7-EF14-4EA2-A912-2B36E4488C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E6A92"/>
    <w:pPr>
      <w:spacing w:line="360" w:lineRule="auto"/>
      <w:jc w:val="both"/>
    </w:pPr>
    <w:rPr>
      <w:rFonts w:ascii="News Gothic MT" w:eastAsia="Verdana" w:hAnsi="News Gothic MT" w:cs="Verdana"/>
      <w:sz w:val="24"/>
      <w:lang w:val="pt-PT"/>
    </w:rPr>
  </w:style>
  <w:style w:type="paragraph" w:styleId="Ttulo1">
    <w:name w:val="heading 1"/>
    <w:aliases w:val="Capítulos"/>
    <w:basedOn w:val="Normal"/>
    <w:autoRedefine/>
    <w:uiPriority w:val="9"/>
    <w:qFormat/>
    <w:rsid w:val="00DC4533"/>
    <w:pPr>
      <w:numPr>
        <w:numId w:val="48"/>
      </w:numPr>
      <w:tabs>
        <w:tab w:val="left" w:pos="386"/>
      </w:tabs>
      <w:spacing w:before="76"/>
      <w:jc w:val="left"/>
      <w:outlineLvl w:val="0"/>
    </w:pPr>
    <w:rPr>
      <w:rFonts w:ascii="NewsGotT" w:hAnsi="NewsGotT"/>
      <w:w w:val="85"/>
      <w:sz w:val="28"/>
      <w:szCs w:val="24"/>
    </w:rPr>
  </w:style>
  <w:style w:type="paragraph" w:styleId="Ttulo2">
    <w:name w:val="heading 2"/>
    <w:aliases w:val="Subcapitulo"/>
    <w:basedOn w:val="Normal"/>
    <w:next w:val="Normal"/>
    <w:link w:val="Ttulo2Carter"/>
    <w:autoRedefine/>
    <w:uiPriority w:val="9"/>
    <w:unhideWhenUsed/>
    <w:qFormat/>
    <w:rsid w:val="00F211FD"/>
    <w:pPr>
      <w:keepNext/>
      <w:keepLines/>
      <w:numPr>
        <w:ilvl w:val="1"/>
        <w:numId w:val="48"/>
      </w:numPr>
      <w:spacing w:before="40"/>
      <w:jc w:val="left"/>
      <w:outlineLvl w:val="1"/>
      <w:pPrChange w:id="0" w:author="Filipe Meneses" w:date="2022-10-27T16:01:00Z">
        <w:pPr>
          <w:keepNext/>
          <w:keepLines/>
          <w:widowControl w:val="0"/>
          <w:autoSpaceDE w:val="0"/>
          <w:autoSpaceDN w:val="0"/>
          <w:spacing w:before="40" w:line="360" w:lineRule="auto"/>
          <w:ind w:left="720" w:hanging="720"/>
          <w:outlineLvl w:val="1"/>
        </w:pPr>
      </w:pPrChange>
    </w:pPr>
    <w:rPr>
      <w:rFonts w:ascii="NewsGotT" w:eastAsiaTheme="majorEastAsia" w:hAnsi="NewsGotT" w:cstheme="majorBidi"/>
      <w:b/>
      <w:szCs w:val="24"/>
      <w:rPrChange w:id="0" w:author="Filipe Meneses" w:date="2022-10-27T16:01:00Z">
        <w:rPr>
          <w:rFonts w:ascii="NewsGotT" w:eastAsiaTheme="majorEastAsia" w:hAnsi="NewsGotT" w:cstheme="majorBidi"/>
          <w:b/>
          <w:sz w:val="24"/>
          <w:szCs w:val="24"/>
          <w:lang w:val="pt-PT" w:eastAsia="en-US" w:bidi="ar-SA"/>
        </w:rPr>
      </w:rPrChange>
    </w:rPr>
  </w:style>
  <w:style w:type="paragraph" w:styleId="Ttulo3">
    <w:name w:val="heading 3"/>
    <w:basedOn w:val="Normal"/>
    <w:next w:val="Normal"/>
    <w:link w:val="Ttulo3Carter"/>
    <w:uiPriority w:val="9"/>
    <w:unhideWhenUsed/>
    <w:qFormat/>
    <w:rsid w:val="00DA4EA3"/>
    <w:pPr>
      <w:keepNext/>
      <w:keepLines/>
      <w:spacing w:before="40"/>
      <w:outlineLvl w:val="2"/>
    </w:pPr>
    <w:rPr>
      <w:rFonts w:ascii="NewsGotT" w:eastAsiaTheme="majorEastAsia" w:hAnsi="NewsGotT" w:cstheme="majorBidi"/>
      <w:szCs w:val="24"/>
    </w:rPr>
  </w:style>
  <w:style w:type="paragraph" w:styleId="Ttulo4">
    <w:name w:val="heading 4"/>
    <w:basedOn w:val="Normal"/>
    <w:next w:val="Normal"/>
    <w:link w:val="Ttulo4Carter"/>
    <w:autoRedefine/>
    <w:uiPriority w:val="9"/>
    <w:unhideWhenUsed/>
    <w:qFormat/>
    <w:rsid w:val="009D30C0"/>
    <w:pPr>
      <w:keepNext/>
      <w:keepLines/>
      <w:numPr>
        <w:numId w:val="2"/>
      </w:numPr>
      <w:spacing w:before="40"/>
      <w:outlineLvl w:val="3"/>
    </w:pPr>
    <w:rPr>
      <w:rFonts w:ascii="NewsGotT" w:eastAsiaTheme="majorEastAsia" w:hAnsi="NewsGotT" w:cstheme="majorBidi"/>
      <w:i/>
      <w:iCs/>
    </w:rPr>
  </w:style>
  <w:style w:type="paragraph" w:styleId="Ttulo5">
    <w:name w:val="heading 5"/>
    <w:basedOn w:val="Normal"/>
    <w:next w:val="Normal"/>
    <w:link w:val="Ttulo5Carter"/>
    <w:uiPriority w:val="9"/>
    <w:unhideWhenUsed/>
    <w:qFormat/>
    <w:rsid w:val="00E9525A"/>
    <w:pPr>
      <w:keepNext/>
      <w:keepLines/>
      <w:spacing w:before="40"/>
      <w:outlineLvl w:val="4"/>
    </w:pPr>
    <w:rPr>
      <w:rFonts w:asciiTheme="majorHAnsi" w:eastAsiaTheme="majorEastAsia" w:hAnsiTheme="majorHAnsi" w:cstheme="majorBidi"/>
    </w:rPr>
  </w:style>
  <w:style w:type="paragraph" w:styleId="Ttulo6">
    <w:name w:val="heading 6"/>
    <w:basedOn w:val="Normal"/>
    <w:next w:val="Normal"/>
    <w:link w:val="Ttulo6Carter"/>
    <w:uiPriority w:val="9"/>
    <w:unhideWhenUsed/>
    <w:qFormat/>
    <w:rsid w:val="00C725FF"/>
    <w:pPr>
      <w:keepNext/>
      <w:keepLines/>
      <w:spacing w:before="40"/>
      <w:outlineLvl w:val="5"/>
    </w:pPr>
    <w:rPr>
      <w:rFonts w:asciiTheme="majorHAnsi" w:eastAsiaTheme="majorEastAsia" w:hAnsiTheme="majorHAnsi" w:cstheme="majorBidi"/>
      <w:color w:val="243F60" w:themeColor="accent1" w:themeShade="7F"/>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ndice1">
    <w:name w:val="toc 1"/>
    <w:basedOn w:val="Normal"/>
    <w:uiPriority w:val="39"/>
    <w:rsid w:val="00E675B3"/>
    <w:pPr>
      <w:spacing w:before="241"/>
      <w:ind w:left="116"/>
    </w:pPr>
    <w:rPr>
      <w:rFonts w:ascii="NewsGotT" w:hAnsi="NewsGotT"/>
      <w:b/>
      <w:szCs w:val="24"/>
    </w:rPr>
  </w:style>
  <w:style w:type="paragraph" w:styleId="ndice2">
    <w:name w:val="toc 2"/>
    <w:basedOn w:val="Normal"/>
    <w:uiPriority w:val="39"/>
    <w:rsid w:val="00E675B3"/>
    <w:pPr>
      <w:spacing w:before="102"/>
      <w:ind w:left="399"/>
    </w:pPr>
    <w:rPr>
      <w:rFonts w:ascii="NewsGotT" w:hAnsi="NewsGotT"/>
      <w:szCs w:val="24"/>
    </w:rPr>
  </w:style>
  <w:style w:type="paragraph" w:styleId="Corpodetexto">
    <w:name w:val="Body Text"/>
    <w:basedOn w:val="Normal"/>
    <w:link w:val="CorpodetextoCarter"/>
    <w:uiPriority w:val="1"/>
    <w:qFormat/>
    <w:rsid w:val="006412CC"/>
    <w:pPr>
      <w:spacing w:before="86"/>
    </w:pPr>
    <w:rPr>
      <w:rFonts w:ascii="NewsGotT" w:hAnsi="NewsGotT"/>
      <w:szCs w:val="24"/>
    </w:rPr>
  </w:style>
  <w:style w:type="paragraph" w:styleId="Ttulo">
    <w:name w:val="Title"/>
    <w:basedOn w:val="Normal"/>
    <w:uiPriority w:val="10"/>
    <w:qFormat/>
    <w:pPr>
      <w:ind w:left="3180" w:right="107"/>
    </w:pPr>
    <w:rPr>
      <w:b/>
      <w:bCs/>
      <w:sz w:val="34"/>
      <w:szCs w:val="34"/>
    </w:rPr>
  </w:style>
  <w:style w:type="paragraph" w:styleId="PargrafodaLista">
    <w:name w:val="List Paragraph"/>
    <w:basedOn w:val="Normal"/>
    <w:uiPriority w:val="34"/>
    <w:qFormat/>
    <w:pPr>
      <w:spacing w:before="160"/>
      <w:ind w:left="755" w:hanging="639"/>
    </w:pPr>
  </w:style>
  <w:style w:type="paragraph" w:customStyle="1" w:styleId="TableParagraph">
    <w:name w:val="Table Paragraph"/>
    <w:basedOn w:val="Normal"/>
    <w:uiPriority w:val="1"/>
  </w:style>
  <w:style w:type="paragraph" w:styleId="Cabealho">
    <w:name w:val="header"/>
    <w:basedOn w:val="Normal"/>
    <w:link w:val="CabealhoCarter"/>
    <w:uiPriority w:val="99"/>
    <w:unhideWhenUsed/>
    <w:rsid w:val="00F37731"/>
    <w:pPr>
      <w:tabs>
        <w:tab w:val="center" w:pos="4513"/>
        <w:tab w:val="right" w:pos="9026"/>
      </w:tabs>
    </w:pPr>
  </w:style>
  <w:style w:type="character" w:customStyle="1" w:styleId="CabealhoCarter">
    <w:name w:val="Cabeçalho Caráter"/>
    <w:basedOn w:val="Tipodeletrapredefinidodopargrafo"/>
    <w:link w:val="Cabealho"/>
    <w:uiPriority w:val="99"/>
    <w:rsid w:val="00F37731"/>
    <w:rPr>
      <w:rFonts w:ascii="Verdana" w:eastAsia="Verdana" w:hAnsi="Verdana" w:cs="Verdana"/>
      <w:lang w:val="pt-PT"/>
    </w:rPr>
  </w:style>
  <w:style w:type="paragraph" w:styleId="Rodap">
    <w:name w:val="footer"/>
    <w:basedOn w:val="Normal"/>
    <w:link w:val="RodapCarter"/>
    <w:uiPriority w:val="99"/>
    <w:unhideWhenUsed/>
    <w:rsid w:val="00F37731"/>
    <w:pPr>
      <w:tabs>
        <w:tab w:val="center" w:pos="4513"/>
        <w:tab w:val="right" w:pos="9026"/>
      </w:tabs>
    </w:pPr>
  </w:style>
  <w:style w:type="character" w:customStyle="1" w:styleId="RodapCarter">
    <w:name w:val="Rodapé Caráter"/>
    <w:basedOn w:val="Tipodeletrapredefinidodopargrafo"/>
    <w:link w:val="Rodap"/>
    <w:uiPriority w:val="99"/>
    <w:rsid w:val="00F37731"/>
    <w:rPr>
      <w:rFonts w:ascii="Verdana" w:eastAsia="Verdana" w:hAnsi="Verdana" w:cs="Verdana"/>
      <w:lang w:val="pt-PT"/>
    </w:rPr>
  </w:style>
  <w:style w:type="character" w:styleId="Hiperligao">
    <w:name w:val="Hyperlink"/>
    <w:basedOn w:val="Tipodeletrapredefinidodopargrafo"/>
    <w:uiPriority w:val="99"/>
    <w:unhideWhenUsed/>
    <w:rsid w:val="009F2809"/>
    <w:rPr>
      <w:color w:val="0000FF" w:themeColor="hyperlink"/>
      <w:u w:val="single"/>
    </w:rPr>
  </w:style>
  <w:style w:type="paragraph" w:customStyle="1" w:styleId="Default">
    <w:name w:val="Default"/>
    <w:rsid w:val="00AF53D8"/>
    <w:pPr>
      <w:widowControl/>
      <w:adjustRightInd w:val="0"/>
    </w:pPr>
    <w:rPr>
      <w:rFonts w:ascii="NewsGotT" w:hAnsi="NewsGotT" w:cs="NewsGotT"/>
      <w:color w:val="000000"/>
      <w:sz w:val="24"/>
      <w:szCs w:val="24"/>
      <w:lang w:val="pt-PT" w:eastAsia="pt-PT"/>
    </w:rPr>
  </w:style>
  <w:style w:type="character" w:styleId="Hiperligaovisitada">
    <w:name w:val="FollowedHyperlink"/>
    <w:basedOn w:val="Tipodeletrapredefinidodopargrafo"/>
    <w:uiPriority w:val="99"/>
    <w:semiHidden/>
    <w:unhideWhenUsed/>
    <w:rsid w:val="00523E6C"/>
    <w:rPr>
      <w:color w:val="800080" w:themeColor="followedHyperlink"/>
      <w:u w:val="single"/>
    </w:rPr>
  </w:style>
  <w:style w:type="character" w:customStyle="1" w:styleId="Ttulo2Carter">
    <w:name w:val="Título 2 Caráter"/>
    <w:aliases w:val="Subcapitulo Caráter"/>
    <w:basedOn w:val="Tipodeletrapredefinidodopargrafo"/>
    <w:link w:val="Ttulo2"/>
    <w:uiPriority w:val="9"/>
    <w:rsid w:val="00F211FD"/>
    <w:rPr>
      <w:rFonts w:ascii="NewsGotT" w:eastAsiaTheme="majorEastAsia" w:hAnsi="NewsGotT" w:cstheme="majorBidi"/>
      <w:b/>
      <w:sz w:val="24"/>
      <w:szCs w:val="24"/>
      <w:lang w:val="pt-PT"/>
    </w:rPr>
  </w:style>
  <w:style w:type="paragraph" w:customStyle="1" w:styleId="Ttulo2Tese">
    <w:name w:val="Título2Tese"/>
    <w:basedOn w:val="Normal"/>
    <w:link w:val="Ttulo2TeseCarter"/>
    <w:autoRedefine/>
    <w:rsid w:val="00B80EA5"/>
    <w:pPr>
      <w:widowControl/>
      <w:tabs>
        <w:tab w:val="right" w:pos="8640"/>
      </w:tabs>
      <w:autoSpaceDE/>
      <w:autoSpaceDN/>
      <w:ind w:firstLine="709"/>
      <w:jc w:val="center"/>
      <w:outlineLvl w:val="1"/>
    </w:pPr>
    <w:rPr>
      <w:rFonts w:eastAsia="Times New Roman" w:cs="Garamond"/>
      <w:b/>
      <w:spacing w:val="-2"/>
      <w:sz w:val="28"/>
      <w:szCs w:val="24"/>
      <w:lang w:eastAsia="pt-PT"/>
    </w:rPr>
  </w:style>
  <w:style w:type="character" w:customStyle="1" w:styleId="Ttulo2TeseCarter">
    <w:name w:val="Título2Tese Caráter"/>
    <w:basedOn w:val="Tipodeletrapredefinidodopargrafo"/>
    <w:link w:val="Ttulo2Tese"/>
    <w:rsid w:val="00B80EA5"/>
    <w:rPr>
      <w:rFonts w:ascii="News Gothic MT" w:eastAsia="Times New Roman" w:hAnsi="News Gothic MT" w:cs="Garamond"/>
      <w:b/>
      <w:spacing w:val="-2"/>
      <w:sz w:val="28"/>
      <w:szCs w:val="24"/>
      <w:lang w:val="pt-PT" w:eastAsia="pt-PT"/>
    </w:rPr>
  </w:style>
  <w:style w:type="paragraph" w:styleId="Cabealhodondice">
    <w:name w:val="TOC Heading"/>
    <w:basedOn w:val="Ttulo1"/>
    <w:next w:val="Normal"/>
    <w:uiPriority w:val="39"/>
    <w:unhideWhenUsed/>
    <w:qFormat/>
    <w:rsid w:val="00D07D1D"/>
    <w:pPr>
      <w:keepNext/>
      <w:keepLines/>
      <w:widowControl/>
      <w:numPr>
        <w:numId w:val="0"/>
      </w:numPr>
      <w:tabs>
        <w:tab w:val="clear" w:pos="386"/>
      </w:tabs>
      <w:autoSpaceDE/>
      <w:autoSpaceDN/>
      <w:spacing w:before="240" w:line="259" w:lineRule="auto"/>
      <w:outlineLvl w:val="9"/>
    </w:pPr>
    <w:rPr>
      <w:rFonts w:asciiTheme="majorHAnsi" w:eastAsiaTheme="majorEastAsia" w:hAnsiTheme="majorHAnsi" w:cstheme="majorBidi"/>
      <w:color w:val="365F91" w:themeColor="accent1" w:themeShade="BF"/>
      <w:w w:val="100"/>
      <w:sz w:val="32"/>
      <w:szCs w:val="32"/>
      <w:lang w:eastAsia="pt-PT"/>
    </w:rPr>
  </w:style>
  <w:style w:type="paragraph" w:customStyle="1" w:styleId="SemIndice">
    <w:name w:val="SemIndice"/>
    <w:basedOn w:val="Normal"/>
    <w:link w:val="SemIndiceCarter"/>
    <w:autoRedefine/>
    <w:qFormat/>
    <w:rsid w:val="00B338E7"/>
    <w:pPr>
      <w:jc w:val="center"/>
    </w:pPr>
    <w:rPr>
      <w:rFonts w:ascii="NewsGotT" w:hAnsi="NewsGotT"/>
      <w:w w:val="75"/>
    </w:rPr>
  </w:style>
  <w:style w:type="character" w:customStyle="1" w:styleId="SemIndiceCarter">
    <w:name w:val="SemIndice Caráter"/>
    <w:basedOn w:val="Tipodeletrapredefinidodopargrafo"/>
    <w:link w:val="SemIndice"/>
    <w:rsid w:val="00B338E7"/>
    <w:rPr>
      <w:rFonts w:ascii="NewsGotT" w:eastAsia="Verdana" w:hAnsi="NewsGotT" w:cs="Verdana"/>
      <w:w w:val="75"/>
      <w:sz w:val="24"/>
      <w:lang w:val="pt-PT"/>
    </w:rPr>
  </w:style>
  <w:style w:type="paragraph" w:styleId="Bibliografia">
    <w:name w:val="Bibliography"/>
    <w:basedOn w:val="Normal"/>
    <w:next w:val="Normal"/>
    <w:uiPriority w:val="37"/>
    <w:unhideWhenUsed/>
    <w:rsid w:val="006556DD"/>
    <w:pPr>
      <w:spacing w:line="480" w:lineRule="auto"/>
      <w:ind w:left="720" w:hanging="720"/>
    </w:pPr>
  </w:style>
  <w:style w:type="paragraph" w:customStyle="1" w:styleId="io-text">
    <w:name w:val="io-text"/>
    <w:basedOn w:val="Normal"/>
    <w:rsid w:val="006C0EFE"/>
    <w:pPr>
      <w:widowControl/>
      <w:autoSpaceDE/>
      <w:autoSpaceDN/>
      <w:spacing w:before="100" w:beforeAutospacing="1" w:after="100" w:afterAutospacing="1" w:line="240" w:lineRule="auto"/>
      <w:jc w:val="left"/>
    </w:pPr>
    <w:rPr>
      <w:rFonts w:ascii="Times New Roman" w:eastAsia="Times New Roman" w:hAnsi="Times New Roman" w:cs="Times New Roman"/>
      <w:szCs w:val="24"/>
      <w:lang w:eastAsia="pt-PT"/>
    </w:rPr>
  </w:style>
  <w:style w:type="character" w:customStyle="1" w:styleId="Ttulo3Carter">
    <w:name w:val="Título 3 Caráter"/>
    <w:basedOn w:val="Tipodeletrapredefinidodopargrafo"/>
    <w:link w:val="Ttulo3"/>
    <w:uiPriority w:val="9"/>
    <w:rsid w:val="00DA4EA3"/>
    <w:rPr>
      <w:rFonts w:ascii="NewsGotT" w:eastAsiaTheme="majorEastAsia" w:hAnsi="NewsGotT" w:cstheme="majorBidi"/>
      <w:sz w:val="24"/>
      <w:szCs w:val="24"/>
      <w:lang w:val="pt-PT"/>
    </w:rPr>
  </w:style>
  <w:style w:type="table" w:styleId="TabelacomGrelha">
    <w:name w:val="Table Grid"/>
    <w:basedOn w:val="Tabelanormal"/>
    <w:uiPriority w:val="39"/>
    <w:rsid w:val="00CA3866"/>
    <w:pPr>
      <w:widowControl/>
      <w:autoSpaceDE/>
      <w:autoSpaceDN/>
    </w:pPr>
    <w:rPr>
      <w:lang w:val="pt-PT"/>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egenda">
    <w:name w:val="caption"/>
    <w:basedOn w:val="Normal"/>
    <w:next w:val="Normal"/>
    <w:autoRedefine/>
    <w:uiPriority w:val="35"/>
    <w:unhideWhenUsed/>
    <w:qFormat/>
    <w:rsid w:val="00CA3866"/>
    <w:pPr>
      <w:widowControl/>
      <w:autoSpaceDE/>
      <w:autoSpaceDN/>
      <w:spacing w:after="200" w:line="240" w:lineRule="auto"/>
      <w:ind w:firstLine="709"/>
    </w:pPr>
    <w:rPr>
      <w:rFonts w:eastAsiaTheme="minorHAnsi" w:cstheme="minorBidi"/>
      <w:i/>
      <w:iCs/>
      <w:sz w:val="18"/>
      <w:szCs w:val="18"/>
    </w:rPr>
  </w:style>
  <w:style w:type="paragraph" w:styleId="Textodenotaderodap">
    <w:name w:val="footnote text"/>
    <w:basedOn w:val="Normal"/>
    <w:link w:val="TextodenotaderodapCarter"/>
    <w:uiPriority w:val="99"/>
    <w:semiHidden/>
    <w:unhideWhenUsed/>
    <w:rsid w:val="00CA3866"/>
    <w:pPr>
      <w:widowControl/>
      <w:autoSpaceDE/>
      <w:autoSpaceDN/>
      <w:spacing w:line="240" w:lineRule="auto"/>
      <w:ind w:firstLine="709"/>
    </w:pPr>
    <w:rPr>
      <w:rFonts w:eastAsiaTheme="minorHAnsi" w:cstheme="minorBidi"/>
      <w:sz w:val="20"/>
      <w:szCs w:val="20"/>
    </w:rPr>
  </w:style>
  <w:style w:type="character" w:customStyle="1" w:styleId="TextodenotaderodapCarter">
    <w:name w:val="Texto de nota de rodapé Caráter"/>
    <w:basedOn w:val="Tipodeletrapredefinidodopargrafo"/>
    <w:link w:val="Textodenotaderodap"/>
    <w:uiPriority w:val="99"/>
    <w:semiHidden/>
    <w:rsid w:val="00CA3866"/>
    <w:rPr>
      <w:rFonts w:ascii="News Gothic MT" w:hAnsi="News Gothic MT"/>
      <w:sz w:val="20"/>
      <w:szCs w:val="20"/>
      <w:lang w:val="pt-PT"/>
    </w:rPr>
  </w:style>
  <w:style w:type="character" w:styleId="Refdenotaderodap">
    <w:name w:val="footnote reference"/>
    <w:aliases w:val="Footnote symbol"/>
    <w:basedOn w:val="Tipodeletrapredefinidodopargrafo"/>
    <w:uiPriority w:val="99"/>
    <w:semiHidden/>
    <w:unhideWhenUsed/>
    <w:rsid w:val="00CA3866"/>
    <w:rPr>
      <w:vertAlign w:val="superscript"/>
    </w:rPr>
  </w:style>
  <w:style w:type="table" w:customStyle="1" w:styleId="Estilo1Tese">
    <w:name w:val="Estilo1Tese"/>
    <w:basedOn w:val="Tabelanormal"/>
    <w:uiPriority w:val="99"/>
    <w:rsid w:val="005D44F5"/>
    <w:pPr>
      <w:widowControl/>
      <w:autoSpaceDE/>
      <w:autoSpaceDN/>
    </w:pPr>
    <w:tblPr>
      <w:jc w:val="center"/>
      <w:tblBorders>
        <w:top w:val="single" w:sz="4" w:space="0" w:color="auto"/>
        <w:bottom w:val="single" w:sz="4" w:space="0" w:color="auto"/>
        <w:insideH w:val="single" w:sz="4" w:space="0" w:color="auto"/>
        <w:insideV w:val="single" w:sz="4" w:space="0" w:color="auto"/>
      </w:tblBorders>
    </w:tblPr>
    <w:trPr>
      <w:jc w:val="center"/>
    </w:trPr>
    <w:tcPr>
      <w:vAlign w:val="center"/>
    </w:tcPr>
  </w:style>
  <w:style w:type="character" w:customStyle="1" w:styleId="Ttulo4Carter">
    <w:name w:val="Título 4 Caráter"/>
    <w:basedOn w:val="Tipodeletrapredefinidodopargrafo"/>
    <w:link w:val="Ttulo4"/>
    <w:uiPriority w:val="9"/>
    <w:rsid w:val="009D30C0"/>
    <w:rPr>
      <w:rFonts w:ascii="NewsGotT" w:eastAsiaTheme="majorEastAsia" w:hAnsi="NewsGotT" w:cstheme="majorBidi"/>
      <w:i/>
      <w:iCs/>
      <w:sz w:val="24"/>
      <w:lang w:val="pt-PT"/>
    </w:rPr>
  </w:style>
  <w:style w:type="paragraph" w:styleId="ndice3">
    <w:name w:val="toc 3"/>
    <w:basedOn w:val="Normal"/>
    <w:next w:val="Normal"/>
    <w:autoRedefine/>
    <w:uiPriority w:val="39"/>
    <w:unhideWhenUsed/>
    <w:rsid w:val="00E675B3"/>
    <w:pPr>
      <w:spacing w:after="100"/>
      <w:ind w:left="480"/>
    </w:pPr>
    <w:rPr>
      <w:rFonts w:ascii="NewsGotT" w:hAnsi="NewsGotT"/>
    </w:rPr>
  </w:style>
  <w:style w:type="character" w:styleId="MenoNoResolvida">
    <w:name w:val="Unresolved Mention"/>
    <w:basedOn w:val="Tipodeletrapredefinidodopargrafo"/>
    <w:uiPriority w:val="99"/>
    <w:semiHidden/>
    <w:unhideWhenUsed/>
    <w:rsid w:val="00FD748E"/>
    <w:rPr>
      <w:color w:val="605E5C"/>
      <w:shd w:val="clear" w:color="auto" w:fill="E1DFDD"/>
    </w:rPr>
  </w:style>
  <w:style w:type="paragraph" w:styleId="ndice4">
    <w:name w:val="toc 4"/>
    <w:basedOn w:val="Normal"/>
    <w:next w:val="Normal"/>
    <w:autoRedefine/>
    <w:uiPriority w:val="39"/>
    <w:unhideWhenUsed/>
    <w:rsid w:val="00E675B3"/>
    <w:pPr>
      <w:spacing w:after="100"/>
      <w:ind w:left="720"/>
    </w:pPr>
    <w:rPr>
      <w:rFonts w:ascii="NewsGotT" w:hAnsi="NewsGotT"/>
    </w:rPr>
  </w:style>
  <w:style w:type="paragraph" w:styleId="ndicedeilustraes">
    <w:name w:val="table of figures"/>
    <w:basedOn w:val="Normal"/>
    <w:next w:val="Normal"/>
    <w:uiPriority w:val="99"/>
    <w:unhideWhenUsed/>
    <w:rsid w:val="00F3452A"/>
  </w:style>
  <w:style w:type="character" w:customStyle="1" w:styleId="Ttulo5Carter">
    <w:name w:val="Título 5 Caráter"/>
    <w:basedOn w:val="Tipodeletrapredefinidodopargrafo"/>
    <w:link w:val="Ttulo5"/>
    <w:uiPriority w:val="9"/>
    <w:rsid w:val="00E9525A"/>
    <w:rPr>
      <w:rFonts w:asciiTheme="majorHAnsi" w:eastAsiaTheme="majorEastAsia" w:hAnsiTheme="majorHAnsi" w:cstheme="majorBidi"/>
      <w:sz w:val="24"/>
      <w:lang w:val="pt-PT"/>
    </w:rPr>
  </w:style>
  <w:style w:type="paragraph" w:styleId="ndice5">
    <w:name w:val="toc 5"/>
    <w:basedOn w:val="Normal"/>
    <w:next w:val="Normal"/>
    <w:autoRedefine/>
    <w:uiPriority w:val="39"/>
    <w:unhideWhenUsed/>
    <w:rsid w:val="003E55C3"/>
    <w:pPr>
      <w:spacing w:after="100"/>
      <w:ind w:left="960"/>
    </w:pPr>
    <w:rPr>
      <w:rFonts w:ascii="NewsGotT" w:hAnsi="NewsGotT"/>
    </w:rPr>
  </w:style>
  <w:style w:type="table" w:customStyle="1" w:styleId="EstiloTese">
    <w:name w:val="EstiloTese"/>
    <w:basedOn w:val="Tabelanormal"/>
    <w:uiPriority w:val="99"/>
    <w:rsid w:val="00E85971"/>
    <w:pPr>
      <w:widowControl/>
      <w:autoSpaceDE/>
      <w:autoSpaceDN/>
    </w:pPr>
    <w:rPr>
      <w:lang w:val="pt-PT"/>
    </w:rPr>
    <w:tblPr>
      <w:tblBorders>
        <w:top w:val="single" w:sz="4" w:space="0" w:color="auto"/>
        <w:bottom w:val="single" w:sz="4" w:space="0" w:color="auto"/>
        <w:insideH w:val="single" w:sz="4" w:space="0" w:color="auto"/>
        <w:insideV w:val="single" w:sz="4" w:space="0" w:color="auto"/>
      </w:tblBorders>
    </w:tblPr>
  </w:style>
  <w:style w:type="character" w:styleId="Refdecomentrio">
    <w:name w:val="annotation reference"/>
    <w:basedOn w:val="Tipodeletrapredefinidodopargrafo"/>
    <w:uiPriority w:val="99"/>
    <w:semiHidden/>
    <w:unhideWhenUsed/>
    <w:rsid w:val="00AF2966"/>
    <w:rPr>
      <w:sz w:val="16"/>
      <w:szCs w:val="16"/>
    </w:rPr>
  </w:style>
  <w:style w:type="paragraph" w:styleId="Textodecomentrio">
    <w:name w:val="annotation text"/>
    <w:basedOn w:val="Normal"/>
    <w:link w:val="TextodecomentrioCarter"/>
    <w:uiPriority w:val="99"/>
    <w:semiHidden/>
    <w:unhideWhenUsed/>
    <w:rsid w:val="00AF2966"/>
    <w:pPr>
      <w:widowControl/>
      <w:autoSpaceDE/>
      <w:autoSpaceDN/>
      <w:spacing w:after="160" w:line="240" w:lineRule="auto"/>
    </w:pPr>
    <w:rPr>
      <w:rFonts w:asciiTheme="minorHAnsi" w:eastAsiaTheme="minorEastAsia" w:hAnsiTheme="minorHAnsi" w:cstheme="minorBidi"/>
      <w:sz w:val="20"/>
      <w:szCs w:val="20"/>
      <w:lang w:val="en-GB"/>
    </w:rPr>
  </w:style>
  <w:style w:type="character" w:customStyle="1" w:styleId="TextodecomentrioCarter">
    <w:name w:val="Texto de comentário Caráter"/>
    <w:basedOn w:val="Tipodeletrapredefinidodopargrafo"/>
    <w:link w:val="Textodecomentrio"/>
    <w:uiPriority w:val="99"/>
    <w:semiHidden/>
    <w:rsid w:val="00AF2966"/>
    <w:rPr>
      <w:rFonts w:eastAsiaTheme="minorEastAsia"/>
      <w:sz w:val="20"/>
      <w:szCs w:val="20"/>
      <w:lang w:val="en-GB"/>
    </w:rPr>
  </w:style>
  <w:style w:type="paragraph" w:styleId="HTMLpr-formatado">
    <w:name w:val="HTML Preformatted"/>
    <w:basedOn w:val="Normal"/>
    <w:link w:val="HTMLpr-formatadoCarter"/>
    <w:uiPriority w:val="99"/>
    <w:semiHidden/>
    <w:unhideWhenUsed/>
    <w:rsid w:val="00527154"/>
    <w:pPr>
      <w:spacing w:line="240" w:lineRule="auto"/>
    </w:pPr>
    <w:rPr>
      <w:rFonts w:ascii="Consolas" w:hAnsi="Consolas"/>
      <w:sz w:val="20"/>
      <w:szCs w:val="20"/>
    </w:rPr>
  </w:style>
  <w:style w:type="character" w:customStyle="1" w:styleId="HTMLpr-formatadoCarter">
    <w:name w:val="HTML pré-formatado Caráter"/>
    <w:basedOn w:val="Tipodeletrapredefinidodopargrafo"/>
    <w:link w:val="HTMLpr-formatado"/>
    <w:uiPriority w:val="99"/>
    <w:semiHidden/>
    <w:rsid w:val="00527154"/>
    <w:rPr>
      <w:rFonts w:ascii="Consolas" w:eastAsia="Verdana" w:hAnsi="Consolas" w:cs="Verdana"/>
      <w:sz w:val="20"/>
      <w:szCs w:val="20"/>
      <w:lang w:val="pt-PT"/>
    </w:rPr>
  </w:style>
  <w:style w:type="paragraph" w:styleId="Reviso">
    <w:name w:val="Revision"/>
    <w:hidden/>
    <w:uiPriority w:val="99"/>
    <w:semiHidden/>
    <w:rsid w:val="003A6EF2"/>
    <w:pPr>
      <w:widowControl/>
      <w:autoSpaceDE/>
      <w:autoSpaceDN/>
    </w:pPr>
    <w:rPr>
      <w:rFonts w:ascii="News Gothic MT" w:eastAsia="Verdana" w:hAnsi="News Gothic MT" w:cs="Verdana"/>
      <w:sz w:val="24"/>
      <w:lang w:val="pt-PT"/>
    </w:rPr>
  </w:style>
  <w:style w:type="paragraph" w:styleId="Assuntodecomentrio">
    <w:name w:val="annotation subject"/>
    <w:basedOn w:val="Textodecomentrio"/>
    <w:next w:val="Textodecomentrio"/>
    <w:link w:val="AssuntodecomentrioCarter"/>
    <w:uiPriority w:val="99"/>
    <w:semiHidden/>
    <w:unhideWhenUsed/>
    <w:rsid w:val="003A6EF2"/>
    <w:pPr>
      <w:widowControl w:val="0"/>
      <w:autoSpaceDE w:val="0"/>
      <w:autoSpaceDN w:val="0"/>
      <w:spacing w:after="0"/>
    </w:pPr>
    <w:rPr>
      <w:rFonts w:ascii="News Gothic MT" w:eastAsia="Verdana" w:hAnsi="News Gothic MT" w:cs="Verdana"/>
      <w:b/>
      <w:bCs/>
      <w:lang w:val="pt-PT"/>
    </w:rPr>
  </w:style>
  <w:style w:type="character" w:customStyle="1" w:styleId="AssuntodecomentrioCarter">
    <w:name w:val="Assunto de comentário Caráter"/>
    <w:basedOn w:val="TextodecomentrioCarter"/>
    <w:link w:val="Assuntodecomentrio"/>
    <w:uiPriority w:val="99"/>
    <w:semiHidden/>
    <w:rsid w:val="003A6EF2"/>
    <w:rPr>
      <w:rFonts w:ascii="News Gothic MT" w:eastAsia="Verdana" w:hAnsi="News Gothic MT" w:cs="Verdana"/>
      <w:b/>
      <w:bCs/>
      <w:sz w:val="20"/>
      <w:szCs w:val="20"/>
      <w:lang w:val="pt-PT"/>
    </w:rPr>
  </w:style>
  <w:style w:type="character" w:customStyle="1" w:styleId="CorpodetextoCarter">
    <w:name w:val="Corpo de texto Caráter"/>
    <w:basedOn w:val="Tipodeletrapredefinidodopargrafo"/>
    <w:link w:val="Corpodetexto"/>
    <w:uiPriority w:val="1"/>
    <w:rsid w:val="00B338E7"/>
    <w:rPr>
      <w:rFonts w:ascii="NewsGotT" w:eastAsia="Verdana" w:hAnsi="NewsGotT" w:cs="Verdana"/>
      <w:sz w:val="24"/>
      <w:szCs w:val="24"/>
      <w:lang w:val="pt-PT"/>
    </w:rPr>
  </w:style>
  <w:style w:type="paragraph" w:customStyle="1" w:styleId="Anexos">
    <w:name w:val="Anexos"/>
    <w:basedOn w:val="Corpodetexto"/>
    <w:link w:val="AnexosChar"/>
    <w:qFormat/>
    <w:rsid w:val="009728A0"/>
    <w:pPr>
      <w:numPr>
        <w:numId w:val="28"/>
      </w:numPr>
    </w:pPr>
    <w:rPr>
      <w:w w:val="85"/>
      <w:lang w:val="en-GB"/>
    </w:rPr>
  </w:style>
  <w:style w:type="character" w:customStyle="1" w:styleId="AnexosChar">
    <w:name w:val="Anexos Char"/>
    <w:basedOn w:val="CorpodetextoCarter"/>
    <w:link w:val="Anexos"/>
    <w:rsid w:val="009728A0"/>
    <w:rPr>
      <w:rFonts w:ascii="NewsGotT" w:eastAsia="Verdana" w:hAnsi="NewsGotT" w:cs="Verdana"/>
      <w:w w:val="85"/>
      <w:sz w:val="24"/>
      <w:szCs w:val="24"/>
      <w:lang w:val="en-GB"/>
    </w:rPr>
  </w:style>
  <w:style w:type="character" w:customStyle="1" w:styleId="y2iqfc">
    <w:name w:val="y2iqfc"/>
    <w:basedOn w:val="Tipodeletrapredefinidodopargrafo"/>
    <w:rsid w:val="00D35C04"/>
  </w:style>
  <w:style w:type="character" w:customStyle="1" w:styleId="Ttulo6Carter">
    <w:name w:val="Título 6 Caráter"/>
    <w:basedOn w:val="Tipodeletrapredefinidodopargrafo"/>
    <w:link w:val="Ttulo6"/>
    <w:uiPriority w:val="9"/>
    <w:rsid w:val="00C725FF"/>
    <w:rPr>
      <w:rFonts w:asciiTheme="majorHAnsi" w:eastAsiaTheme="majorEastAsia" w:hAnsiTheme="majorHAnsi" w:cstheme="majorBidi"/>
      <w:color w:val="243F60" w:themeColor="accent1" w:themeShade="7F"/>
      <w:sz w:val="24"/>
      <w:lang w:val="pt-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7567961">
      <w:bodyDiv w:val="1"/>
      <w:marLeft w:val="0"/>
      <w:marRight w:val="0"/>
      <w:marTop w:val="0"/>
      <w:marBottom w:val="0"/>
      <w:divBdr>
        <w:top w:val="none" w:sz="0" w:space="0" w:color="auto"/>
        <w:left w:val="none" w:sz="0" w:space="0" w:color="auto"/>
        <w:bottom w:val="none" w:sz="0" w:space="0" w:color="auto"/>
        <w:right w:val="none" w:sz="0" w:space="0" w:color="auto"/>
      </w:divBdr>
    </w:div>
    <w:div w:id="442502438">
      <w:bodyDiv w:val="1"/>
      <w:marLeft w:val="0"/>
      <w:marRight w:val="0"/>
      <w:marTop w:val="0"/>
      <w:marBottom w:val="0"/>
      <w:divBdr>
        <w:top w:val="none" w:sz="0" w:space="0" w:color="auto"/>
        <w:left w:val="none" w:sz="0" w:space="0" w:color="auto"/>
        <w:bottom w:val="none" w:sz="0" w:space="0" w:color="auto"/>
        <w:right w:val="none" w:sz="0" w:space="0" w:color="auto"/>
      </w:divBdr>
    </w:div>
    <w:div w:id="449788332">
      <w:bodyDiv w:val="1"/>
      <w:marLeft w:val="0"/>
      <w:marRight w:val="0"/>
      <w:marTop w:val="0"/>
      <w:marBottom w:val="0"/>
      <w:divBdr>
        <w:top w:val="none" w:sz="0" w:space="0" w:color="auto"/>
        <w:left w:val="none" w:sz="0" w:space="0" w:color="auto"/>
        <w:bottom w:val="none" w:sz="0" w:space="0" w:color="auto"/>
        <w:right w:val="none" w:sz="0" w:space="0" w:color="auto"/>
      </w:divBdr>
    </w:div>
    <w:div w:id="461191945">
      <w:bodyDiv w:val="1"/>
      <w:marLeft w:val="0"/>
      <w:marRight w:val="0"/>
      <w:marTop w:val="0"/>
      <w:marBottom w:val="0"/>
      <w:divBdr>
        <w:top w:val="none" w:sz="0" w:space="0" w:color="auto"/>
        <w:left w:val="none" w:sz="0" w:space="0" w:color="auto"/>
        <w:bottom w:val="none" w:sz="0" w:space="0" w:color="auto"/>
        <w:right w:val="none" w:sz="0" w:space="0" w:color="auto"/>
      </w:divBdr>
    </w:div>
    <w:div w:id="553854468">
      <w:bodyDiv w:val="1"/>
      <w:marLeft w:val="0"/>
      <w:marRight w:val="0"/>
      <w:marTop w:val="0"/>
      <w:marBottom w:val="0"/>
      <w:divBdr>
        <w:top w:val="none" w:sz="0" w:space="0" w:color="auto"/>
        <w:left w:val="none" w:sz="0" w:space="0" w:color="auto"/>
        <w:bottom w:val="none" w:sz="0" w:space="0" w:color="auto"/>
        <w:right w:val="none" w:sz="0" w:space="0" w:color="auto"/>
      </w:divBdr>
    </w:div>
    <w:div w:id="559826675">
      <w:bodyDiv w:val="1"/>
      <w:marLeft w:val="0"/>
      <w:marRight w:val="0"/>
      <w:marTop w:val="0"/>
      <w:marBottom w:val="0"/>
      <w:divBdr>
        <w:top w:val="none" w:sz="0" w:space="0" w:color="auto"/>
        <w:left w:val="none" w:sz="0" w:space="0" w:color="auto"/>
        <w:bottom w:val="none" w:sz="0" w:space="0" w:color="auto"/>
        <w:right w:val="none" w:sz="0" w:space="0" w:color="auto"/>
      </w:divBdr>
    </w:div>
    <w:div w:id="562527772">
      <w:bodyDiv w:val="1"/>
      <w:marLeft w:val="0"/>
      <w:marRight w:val="0"/>
      <w:marTop w:val="0"/>
      <w:marBottom w:val="0"/>
      <w:divBdr>
        <w:top w:val="none" w:sz="0" w:space="0" w:color="auto"/>
        <w:left w:val="none" w:sz="0" w:space="0" w:color="auto"/>
        <w:bottom w:val="none" w:sz="0" w:space="0" w:color="auto"/>
        <w:right w:val="none" w:sz="0" w:space="0" w:color="auto"/>
      </w:divBdr>
    </w:div>
    <w:div w:id="659578929">
      <w:bodyDiv w:val="1"/>
      <w:marLeft w:val="0"/>
      <w:marRight w:val="0"/>
      <w:marTop w:val="0"/>
      <w:marBottom w:val="0"/>
      <w:divBdr>
        <w:top w:val="none" w:sz="0" w:space="0" w:color="auto"/>
        <w:left w:val="none" w:sz="0" w:space="0" w:color="auto"/>
        <w:bottom w:val="none" w:sz="0" w:space="0" w:color="auto"/>
        <w:right w:val="none" w:sz="0" w:space="0" w:color="auto"/>
      </w:divBdr>
    </w:div>
    <w:div w:id="677269221">
      <w:bodyDiv w:val="1"/>
      <w:marLeft w:val="0"/>
      <w:marRight w:val="0"/>
      <w:marTop w:val="0"/>
      <w:marBottom w:val="0"/>
      <w:divBdr>
        <w:top w:val="none" w:sz="0" w:space="0" w:color="auto"/>
        <w:left w:val="none" w:sz="0" w:space="0" w:color="auto"/>
        <w:bottom w:val="none" w:sz="0" w:space="0" w:color="auto"/>
        <w:right w:val="none" w:sz="0" w:space="0" w:color="auto"/>
      </w:divBdr>
    </w:div>
    <w:div w:id="761411832">
      <w:bodyDiv w:val="1"/>
      <w:marLeft w:val="0"/>
      <w:marRight w:val="0"/>
      <w:marTop w:val="0"/>
      <w:marBottom w:val="0"/>
      <w:divBdr>
        <w:top w:val="none" w:sz="0" w:space="0" w:color="auto"/>
        <w:left w:val="none" w:sz="0" w:space="0" w:color="auto"/>
        <w:bottom w:val="none" w:sz="0" w:space="0" w:color="auto"/>
        <w:right w:val="none" w:sz="0" w:space="0" w:color="auto"/>
      </w:divBdr>
    </w:div>
    <w:div w:id="764611161">
      <w:bodyDiv w:val="1"/>
      <w:marLeft w:val="0"/>
      <w:marRight w:val="0"/>
      <w:marTop w:val="0"/>
      <w:marBottom w:val="0"/>
      <w:divBdr>
        <w:top w:val="none" w:sz="0" w:space="0" w:color="auto"/>
        <w:left w:val="none" w:sz="0" w:space="0" w:color="auto"/>
        <w:bottom w:val="none" w:sz="0" w:space="0" w:color="auto"/>
        <w:right w:val="none" w:sz="0" w:space="0" w:color="auto"/>
      </w:divBdr>
    </w:div>
    <w:div w:id="772818863">
      <w:bodyDiv w:val="1"/>
      <w:marLeft w:val="0"/>
      <w:marRight w:val="0"/>
      <w:marTop w:val="0"/>
      <w:marBottom w:val="0"/>
      <w:divBdr>
        <w:top w:val="none" w:sz="0" w:space="0" w:color="auto"/>
        <w:left w:val="none" w:sz="0" w:space="0" w:color="auto"/>
        <w:bottom w:val="none" w:sz="0" w:space="0" w:color="auto"/>
        <w:right w:val="none" w:sz="0" w:space="0" w:color="auto"/>
      </w:divBdr>
    </w:div>
    <w:div w:id="788426981">
      <w:bodyDiv w:val="1"/>
      <w:marLeft w:val="0"/>
      <w:marRight w:val="0"/>
      <w:marTop w:val="0"/>
      <w:marBottom w:val="0"/>
      <w:divBdr>
        <w:top w:val="none" w:sz="0" w:space="0" w:color="auto"/>
        <w:left w:val="none" w:sz="0" w:space="0" w:color="auto"/>
        <w:bottom w:val="none" w:sz="0" w:space="0" w:color="auto"/>
        <w:right w:val="none" w:sz="0" w:space="0" w:color="auto"/>
      </w:divBdr>
    </w:div>
    <w:div w:id="798063537">
      <w:bodyDiv w:val="1"/>
      <w:marLeft w:val="0"/>
      <w:marRight w:val="0"/>
      <w:marTop w:val="0"/>
      <w:marBottom w:val="0"/>
      <w:divBdr>
        <w:top w:val="none" w:sz="0" w:space="0" w:color="auto"/>
        <w:left w:val="none" w:sz="0" w:space="0" w:color="auto"/>
        <w:bottom w:val="none" w:sz="0" w:space="0" w:color="auto"/>
        <w:right w:val="none" w:sz="0" w:space="0" w:color="auto"/>
      </w:divBdr>
    </w:div>
    <w:div w:id="849493301">
      <w:bodyDiv w:val="1"/>
      <w:marLeft w:val="0"/>
      <w:marRight w:val="0"/>
      <w:marTop w:val="0"/>
      <w:marBottom w:val="0"/>
      <w:divBdr>
        <w:top w:val="none" w:sz="0" w:space="0" w:color="auto"/>
        <w:left w:val="none" w:sz="0" w:space="0" w:color="auto"/>
        <w:bottom w:val="none" w:sz="0" w:space="0" w:color="auto"/>
        <w:right w:val="none" w:sz="0" w:space="0" w:color="auto"/>
      </w:divBdr>
    </w:div>
    <w:div w:id="920990510">
      <w:bodyDiv w:val="1"/>
      <w:marLeft w:val="0"/>
      <w:marRight w:val="0"/>
      <w:marTop w:val="0"/>
      <w:marBottom w:val="0"/>
      <w:divBdr>
        <w:top w:val="none" w:sz="0" w:space="0" w:color="auto"/>
        <w:left w:val="none" w:sz="0" w:space="0" w:color="auto"/>
        <w:bottom w:val="none" w:sz="0" w:space="0" w:color="auto"/>
        <w:right w:val="none" w:sz="0" w:space="0" w:color="auto"/>
      </w:divBdr>
    </w:div>
    <w:div w:id="921258945">
      <w:bodyDiv w:val="1"/>
      <w:marLeft w:val="0"/>
      <w:marRight w:val="0"/>
      <w:marTop w:val="0"/>
      <w:marBottom w:val="0"/>
      <w:divBdr>
        <w:top w:val="none" w:sz="0" w:space="0" w:color="auto"/>
        <w:left w:val="none" w:sz="0" w:space="0" w:color="auto"/>
        <w:bottom w:val="none" w:sz="0" w:space="0" w:color="auto"/>
        <w:right w:val="none" w:sz="0" w:space="0" w:color="auto"/>
      </w:divBdr>
    </w:div>
    <w:div w:id="1054354338">
      <w:bodyDiv w:val="1"/>
      <w:marLeft w:val="0"/>
      <w:marRight w:val="0"/>
      <w:marTop w:val="0"/>
      <w:marBottom w:val="0"/>
      <w:divBdr>
        <w:top w:val="none" w:sz="0" w:space="0" w:color="auto"/>
        <w:left w:val="none" w:sz="0" w:space="0" w:color="auto"/>
        <w:bottom w:val="none" w:sz="0" w:space="0" w:color="auto"/>
        <w:right w:val="none" w:sz="0" w:space="0" w:color="auto"/>
      </w:divBdr>
    </w:div>
    <w:div w:id="1069420477">
      <w:bodyDiv w:val="1"/>
      <w:marLeft w:val="0"/>
      <w:marRight w:val="0"/>
      <w:marTop w:val="0"/>
      <w:marBottom w:val="0"/>
      <w:divBdr>
        <w:top w:val="none" w:sz="0" w:space="0" w:color="auto"/>
        <w:left w:val="none" w:sz="0" w:space="0" w:color="auto"/>
        <w:bottom w:val="none" w:sz="0" w:space="0" w:color="auto"/>
        <w:right w:val="none" w:sz="0" w:space="0" w:color="auto"/>
      </w:divBdr>
    </w:div>
    <w:div w:id="1069501737">
      <w:bodyDiv w:val="1"/>
      <w:marLeft w:val="0"/>
      <w:marRight w:val="0"/>
      <w:marTop w:val="0"/>
      <w:marBottom w:val="0"/>
      <w:divBdr>
        <w:top w:val="none" w:sz="0" w:space="0" w:color="auto"/>
        <w:left w:val="none" w:sz="0" w:space="0" w:color="auto"/>
        <w:bottom w:val="none" w:sz="0" w:space="0" w:color="auto"/>
        <w:right w:val="none" w:sz="0" w:space="0" w:color="auto"/>
      </w:divBdr>
    </w:div>
    <w:div w:id="1073045747">
      <w:bodyDiv w:val="1"/>
      <w:marLeft w:val="0"/>
      <w:marRight w:val="0"/>
      <w:marTop w:val="0"/>
      <w:marBottom w:val="0"/>
      <w:divBdr>
        <w:top w:val="none" w:sz="0" w:space="0" w:color="auto"/>
        <w:left w:val="none" w:sz="0" w:space="0" w:color="auto"/>
        <w:bottom w:val="none" w:sz="0" w:space="0" w:color="auto"/>
        <w:right w:val="none" w:sz="0" w:space="0" w:color="auto"/>
      </w:divBdr>
    </w:div>
    <w:div w:id="1200820224">
      <w:bodyDiv w:val="1"/>
      <w:marLeft w:val="0"/>
      <w:marRight w:val="0"/>
      <w:marTop w:val="0"/>
      <w:marBottom w:val="0"/>
      <w:divBdr>
        <w:top w:val="none" w:sz="0" w:space="0" w:color="auto"/>
        <w:left w:val="none" w:sz="0" w:space="0" w:color="auto"/>
        <w:bottom w:val="none" w:sz="0" w:space="0" w:color="auto"/>
        <w:right w:val="none" w:sz="0" w:space="0" w:color="auto"/>
      </w:divBdr>
    </w:div>
    <w:div w:id="1207331637">
      <w:bodyDiv w:val="1"/>
      <w:marLeft w:val="0"/>
      <w:marRight w:val="0"/>
      <w:marTop w:val="0"/>
      <w:marBottom w:val="0"/>
      <w:divBdr>
        <w:top w:val="none" w:sz="0" w:space="0" w:color="auto"/>
        <w:left w:val="none" w:sz="0" w:space="0" w:color="auto"/>
        <w:bottom w:val="none" w:sz="0" w:space="0" w:color="auto"/>
        <w:right w:val="none" w:sz="0" w:space="0" w:color="auto"/>
      </w:divBdr>
    </w:div>
    <w:div w:id="1223640964">
      <w:bodyDiv w:val="1"/>
      <w:marLeft w:val="0"/>
      <w:marRight w:val="0"/>
      <w:marTop w:val="0"/>
      <w:marBottom w:val="0"/>
      <w:divBdr>
        <w:top w:val="none" w:sz="0" w:space="0" w:color="auto"/>
        <w:left w:val="none" w:sz="0" w:space="0" w:color="auto"/>
        <w:bottom w:val="none" w:sz="0" w:space="0" w:color="auto"/>
        <w:right w:val="none" w:sz="0" w:space="0" w:color="auto"/>
      </w:divBdr>
    </w:div>
    <w:div w:id="1231112535">
      <w:bodyDiv w:val="1"/>
      <w:marLeft w:val="0"/>
      <w:marRight w:val="0"/>
      <w:marTop w:val="0"/>
      <w:marBottom w:val="0"/>
      <w:divBdr>
        <w:top w:val="none" w:sz="0" w:space="0" w:color="auto"/>
        <w:left w:val="none" w:sz="0" w:space="0" w:color="auto"/>
        <w:bottom w:val="none" w:sz="0" w:space="0" w:color="auto"/>
        <w:right w:val="none" w:sz="0" w:space="0" w:color="auto"/>
      </w:divBdr>
    </w:div>
    <w:div w:id="1269006282">
      <w:bodyDiv w:val="1"/>
      <w:marLeft w:val="0"/>
      <w:marRight w:val="0"/>
      <w:marTop w:val="0"/>
      <w:marBottom w:val="0"/>
      <w:divBdr>
        <w:top w:val="none" w:sz="0" w:space="0" w:color="auto"/>
        <w:left w:val="none" w:sz="0" w:space="0" w:color="auto"/>
        <w:bottom w:val="none" w:sz="0" w:space="0" w:color="auto"/>
        <w:right w:val="none" w:sz="0" w:space="0" w:color="auto"/>
      </w:divBdr>
    </w:div>
    <w:div w:id="1275482539">
      <w:bodyDiv w:val="1"/>
      <w:marLeft w:val="0"/>
      <w:marRight w:val="0"/>
      <w:marTop w:val="0"/>
      <w:marBottom w:val="0"/>
      <w:divBdr>
        <w:top w:val="none" w:sz="0" w:space="0" w:color="auto"/>
        <w:left w:val="none" w:sz="0" w:space="0" w:color="auto"/>
        <w:bottom w:val="none" w:sz="0" w:space="0" w:color="auto"/>
        <w:right w:val="none" w:sz="0" w:space="0" w:color="auto"/>
      </w:divBdr>
    </w:div>
    <w:div w:id="1319186670">
      <w:bodyDiv w:val="1"/>
      <w:marLeft w:val="0"/>
      <w:marRight w:val="0"/>
      <w:marTop w:val="0"/>
      <w:marBottom w:val="0"/>
      <w:divBdr>
        <w:top w:val="none" w:sz="0" w:space="0" w:color="auto"/>
        <w:left w:val="none" w:sz="0" w:space="0" w:color="auto"/>
        <w:bottom w:val="none" w:sz="0" w:space="0" w:color="auto"/>
        <w:right w:val="none" w:sz="0" w:space="0" w:color="auto"/>
      </w:divBdr>
    </w:div>
    <w:div w:id="1359044929">
      <w:bodyDiv w:val="1"/>
      <w:marLeft w:val="0"/>
      <w:marRight w:val="0"/>
      <w:marTop w:val="0"/>
      <w:marBottom w:val="0"/>
      <w:divBdr>
        <w:top w:val="none" w:sz="0" w:space="0" w:color="auto"/>
        <w:left w:val="none" w:sz="0" w:space="0" w:color="auto"/>
        <w:bottom w:val="none" w:sz="0" w:space="0" w:color="auto"/>
        <w:right w:val="none" w:sz="0" w:space="0" w:color="auto"/>
      </w:divBdr>
    </w:div>
    <w:div w:id="1380058201">
      <w:bodyDiv w:val="1"/>
      <w:marLeft w:val="0"/>
      <w:marRight w:val="0"/>
      <w:marTop w:val="0"/>
      <w:marBottom w:val="0"/>
      <w:divBdr>
        <w:top w:val="none" w:sz="0" w:space="0" w:color="auto"/>
        <w:left w:val="none" w:sz="0" w:space="0" w:color="auto"/>
        <w:bottom w:val="none" w:sz="0" w:space="0" w:color="auto"/>
        <w:right w:val="none" w:sz="0" w:space="0" w:color="auto"/>
      </w:divBdr>
    </w:div>
    <w:div w:id="1489636145">
      <w:bodyDiv w:val="1"/>
      <w:marLeft w:val="0"/>
      <w:marRight w:val="0"/>
      <w:marTop w:val="0"/>
      <w:marBottom w:val="0"/>
      <w:divBdr>
        <w:top w:val="none" w:sz="0" w:space="0" w:color="auto"/>
        <w:left w:val="none" w:sz="0" w:space="0" w:color="auto"/>
        <w:bottom w:val="none" w:sz="0" w:space="0" w:color="auto"/>
        <w:right w:val="none" w:sz="0" w:space="0" w:color="auto"/>
      </w:divBdr>
    </w:div>
    <w:div w:id="1547178607">
      <w:bodyDiv w:val="1"/>
      <w:marLeft w:val="0"/>
      <w:marRight w:val="0"/>
      <w:marTop w:val="0"/>
      <w:marBottom w:val="0"/>
      <w:divBdr>
        <w:top w:val="none" w:sz="0" w:space="0" w:color="auto"/>
        <w:left w:val="none" w:sz="0" w:space="0" w:color="auto"/>
        <w:bottom w:val="none" w:sz="0" w:space="0" w:color="auto"/>
        <w:right w:val="none" w:sz="0" w:space="0" w:color="auto"/>
      </w:divBdr>
    </w:div>
    <w:div w:id="1578587242">
      <w:bodyDiv w:val="1"/>
      <w:marLeft w:val="0"/>
      <w:marRight w:val="0"/>
      <w:marTop w:val="0"/>
      <w:marBottom w:val="0"/>
      <w:divBdr>
        <w:top w:val="none" w:sz="0" w:space="0" w:color="auto"/>
        <w:left w:val="none" w:sz="0" w:space="0" w:color="auto"/>
        <w:bottom w:val="none" w:sz="0" w:space="0" w:color="auto"/>
        <w:right w:val="none" w:sz="0" w:space="0" w:color="auto"/>
      </w:divBdr>
    </w:div>
    <w:div w:id="1620335847">
      <w:bodyDiv w:val="1"/>
      <w:marLeft w:val="0"/>
      <w:marRight w:val="0"/>
      <w:marTop w:val="0"/>
      <w:marBottom w:val="0"/>
      <w:divBdr>
        <w:top w:val="none" w:sz="0" w:space="0" w:color="auto"/>
        <w:left w:val="none" w:sz="0" w:space="0" w:color="auto"/>
        <w:bottom w:val="none" w:sz="0" w:space="0" w:color="auto"/>
        <w:right w:val="none" w:sz="0" w:space="0" w:color="auto"/>
      </w:divBdr>
    </w:div>
    <w:div w:id="1667896507">
      <w:bodyDiv w:val="1"/>
      <w:marLeft w:val="0"/>
      <w:marRight w:val="0"/>
      <w:marTop w:val="0"/>
      <w:marBottom w:val="0"/>
      <w:divBdr>
        <w:top w:val="none" w:sz="0" w:space="0" w:color="auto"/>
        <w:left w:val="none" w:sz="0" w:space="0" w:color="auto"/>
        <w:bottom w:val="none" w:sz="0" w:space="0" w:color="auto"/>
        <w:right w:val="none" w:sz="0" w:space="0" w:color="auto"/>
      </w:divBdr>
    </w:div>
    <w:div w:id="1682512767">
      <w:bodyDiv w:val="1"/>
      <w:marLeft w:val="0"/>
      <w:marRight w:val="0"/>
      <w:marTop w:val="0"/>
      <w:marBottom w:val="0"/>
      <w:divBdr>
        <w:top w:val="none" w:sz="0" w:space="0" w:color="auto"/>
        <w:left w:val="none" w:sz="0" w:space="0" w:color="auto"/>
        <w:bottom w:val="none" w:sz="0" w:space="0" w:color="auto"/>
        <w:right w:val="none" w:sz="0" w:space="0" w:color="auto"/>
      </w:divBdr>
    </w:div>
    <w:div w:id="1719812938">
      <w:bodyDiv w:val="1"/>
      <w:marLeft w:val="0"/>
      <w:marRight w:val="0"/>
      <w:marTop w:val="0"/>
      <w:marBottom w:val="0"/>
      <w:divBdr>
        <w:top w:val="none" w:sz="0" w:space="0" w:color="auto"/>
        <w:left w:val="none" w:sz="0" w:space="0" w:color="auto"/>
        <w:bottom w:val="none" w:sz="0" w:space="0" w:color="auto"/>
        <w:right w:val="none" w:sz="0" w:space="0" w:color="auto"/>
      </w:divBdr>
      <w:divsChild>
        <w:div w:id="955865791">
          <w:marLeft w:val="0"/>
          <w:marRight w:val="0"/>
          <w:marTop w:val="0"/>
          <w:marBottom w:val="0"/>
          <w:divBdr>
            <w:top w:val="none" w:sz="0" w:space="0" w:color="auto"/>
            <w:left w:val="none" w:sz="0" w:space="0" w:color="auto"/>
            <w:bottom w:val="none" w:sz="0" w:space="0" w:color="auto"/>
            <w:right w:val="none" w:sz="0" w:space="0" w:color="auto"/>
          </w:divBdr>
          <w:divsChild>
            <w:div w:id="1640569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846915">
      <w:bodyDiv w:val="1"/>
      <w:marLeft w:val="0"/>
      <w:marRight w:val="0"/>
      <w:marTop w:val="0"/>
      <w:marBottom w:val="0"/>
      <w:divBdr>
        <w:top w:val="none" w:sz="0" w:space="0" w:color="auto"/>
        <w:left w:val="none" w:sz="0" w:space="0" w:color="auto"/>
        <w:bottom w:val="none" w:sz="0" w:space="0" w:color="auto"/>
        <w:right w:val="none" w:sz="0" w:space="0" w:color="auto"/>
      </w:divBdr>
    </w:div>
    <w:div w:id="1753040359">
      <w:bodyDiv w:val="1"/>
      <w:marLeft w:val="0"/>
      <w:marRight w:val="0"/>
      <w:marTop w:val="0"/>
      <w:marBottom w:val="0"/>
      <w:divBdr>
        <w:top w:val="none" w:sz="0" w:space="0" w:color="auto"/>
        <w:left w:val="none" w:sz="0" w:space="0" w:color="auto"/>
        <w:bottom w:val="none" w:sz="0" w:space="0" w:color="auto"/>
        <w:right w:val="none" w:sz="0" w:space="0" w:color="auto"/>
      </w:divBdr>
    </w:div>
    <w:div w:id="1759716416">
      <w:bodyDiv w:val="1"/>
      <w:marLeft w:val="0"/>
      <w:marRight w:val="0"/>
      <w:marTop w:val="0"/>
      <w:marBottom w:val="0"/>
      <w:divBdr>
        <w:top w:val="none" w:sz="0" w:space="0" w:color="auto"/>
        <w:left w:val="none" w:sz="0" w:space="0" w:color="auto"/>
        <w:bottom w:val="none" w:sz="0" w:space="0" w:color="auto"/>
        <w:right w:val="none" w:sz="0" w:space="0" w:color="auto"/>
      </w:divBdr>
    </w:div>
    <w:div w:id="1760059615">
      <w:bodyDiv w:val="1"/>
      <w:marLeft w:val="0"/>
      <w:marRight w:val="0"/>
      <w:marTop w:val="0"/>
      <w:marBottom w:val="0"/>
      <w:divBdr>
        <w:top w:val="none" w:sz="0" w:space="0" w:color="auto"/>
        <w:left w:val="none" w:sz="0" w:space="0" w:color="auto"/>
        <w:bottom w:val="none" w:sz="0" w:space="0" w:color="auto"/>
        <w:right w:val="none" w:sz="0" w:space="0" w:color="auto"/>
      </w:divBdr>
    </w:div>
    <w:div w:id="1776634064">
      <w:bodyDiv w:val="1"/>
      <w:marLeft w:val="0"/>
      <w:marRight w:val="0"/>
      <w:marTop w:val="0"/>
      <w:marBottom w:val="0"/>
      <w:divBdr>
        <w:top w:val="none" w:sz="0" w:space="0" w:color="auto"/>
        <w:left w:val="none" w:sz="0" w:space="0" w:color="auto"/>
        <w:bottom w:val="none" w:sz="0" w:space="0" w:color="auto"/>
        <w:right w:val="none" w:sz="0" w:space="0" w:color="auto"/>
      </w:divBdr>
    </w:div>
    <w:div w:id="1790082105">
      <w:bodyDiv w:val="1"/>
      <w:marLeft w:val="0"/>
      <w:marRight w:val="0"/>
      <w:marTop w:val="0"/>
      <w:marBottom w:val="0"/>
      <w:divBdr>
        <w:top w:val="none" w:sz="0" w:space="0" w:color="auto"/>
        <w:left w:val="none" w:sz="0" w:space="0" w:color="auto"/>
        <w:bottom w:val="none" w:sz="0" w:space="0" w:color="auto"/>
        <w:right w:val="none" w:sz="0" w:space="0" w:color="auto"/>
      </w:divBdr>
    </w:div>
    <w:div w:id="1951930396">
      <w:bodyDiv w:val="1"/>
      <w:marLeft w:val="0"/>
      <w:marRight w:val="0"/>
      <w:marTop w:val="0"/>
      <w:marBottom w:val="0"/>
      <w:divBdr>
        <w:top w:val="none" w:sz="0" w:space="0" w:color="auto"/>
        <w:left w:val="none" w:sz="0" w:space="0" w:color="auto"/>
        <w:bottom w:val="none" w:sz="0" w:space="0" w:color="auto"/>
        <w:right w:val="none" w:sz="0" w:space="0" w:color="auto"/>
      </w:divBdr>
    </w:div>
    <w:div w:id="1972855076">
      <w:bodyDiv w:val="1"/>
      <w:marLeft w:val="0"/>
      <w:marRight w:val="0"/>
      <w:marTop w:val="0"/>
      <w:marBottom w:val="0"/>
      <w:divBdr>
        <w:top w:val="none" w:sz="0" w:space="0" w:color="auto"/>
        <w:left w:val="none" w:sz="0" w:space="0" w:color="auto"/>
        <w:bottom w:val="none" w:sz="0" w:space="0" w:color="auto"/>
        <w:right w:val="none" w:sz="0" w:space="0" w:color="auto"/>
      </w:divBdr>
    </w:div>
    <w:div w:id="2070836343">
      <w:bodyDiv w:val="1"/>
      <w:marLeft w:val="0"/>
      <w:marRight w:val="0"/>
      <w:marTop w:val="0"/>
      <w:marBottom w:val="0"/>
      <w:divBdr>
        <w:top w:val="none" w:sz="0" w:space="0" w:color="auto"/>
        <w:left w:val="none" w:sz="0" w:space="0" w:color="auto"/>
        <w:bottom w:val="none" w:sz="0" w:space="0" w:color="auto"/>
        <w:right w:val="none" w:sz="0" w:space="0" w:color="auto"/>
      </w:divBdr>
    </w:div>
    <w:div w:id="209126656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5.jpeg"/><Relationship Id="rId21" Type="http://schemas.openxmlformats.org/officeDocument/2006/relationships/hyperlink" Target="file:///C:\Users\35193\Desktop\NOVA.docx" TargetMode="External"/><Relationship Id="rId42" Type="http://schemas.openxmlformats.org/officeDocument/2006/relationships/hyperlink" Target="file:///C:\Users\35193\Desktop\NOVA.docx" TargetMode="External"/><Relationship Id="rId63" Type="http://schemas.openxmlformats.org/officeDocument/2006/relationships/image" Target="media/image5.png"/><Relationship Id="rId84" Type="http://schemas.openxmlformats.org/officeDocument/2006/relationships/image" Target="media/image25.png"/><Relationship Id="rId159" Type="http://schemas.microsoft.com/office/2007/relationships/hdphoto" Target="media/hdphoto4.wdp"/><Relationship Id="rId170" Type="http://schemas.openxmlformats.org/officeDocument/2006/relationships/image" Target="media/image81.png"/><Relationship Id="rId191" Type="http://schemas.openxmlformats.org/officeDocument/2006/relationships/hyperlink" Target="https://docs.espressif.com/projects/esp-idf/en/latest/esp32/hw-reference/esp32/get-started-devkitc.html" TargetMode="External"/><Relationship Id="rId205" Type="http://schemas.openxmlformats.org/officeDocument/2006/relationships/hyperlink" Target="https://www.botnroll.com/pt/arduino-controladores/2680-firebeetle-esp32-iot-wifi-microcontroller.html" TargetMode="External"/><Relationship Id="rId226" Type="http://schemas.openxmlformats.org/officeDocument/2006/relationships/hyperlink" Target="https://store.arduino.cc/collections/boards/products/arduino-nano-rp2040-connect" TargetMode="External"/><Relationship Id="rId107" Type="http://schemas.openxmlformats.org/officeDocument/2006/relationships/image" Target="media/image45.png"/><Relationship Id="rId11" Type="http://schemas.openxmlformats.org/officeDocument/2006/relationships/image" Target="media/image2.png"/><Relationship Id="rId32" Type="http://schemas.openxmlformats.org/officeDocument/2006/relationships/hyperlink" Target="file:///C:\Users\35193\Desktop\NOVA.docx" TargetMode="External"/><Relationship Id="rId53" Type="http://schemas.openxmlformats.org/officeDocument/2006/relationships/hyperlink" Target="file:///C:\Users\35193\Desktop\NOVA.docx" TargetMode="External"/><Relationship Id="rId74" Type="http://schemas.openxmlformats.org/officeDocument/2006/relationships/image" Target="media/image16.jpeg"/><Relationship Id="rId128" Type="http://schemas.openxmlformats.org/officeDocument/2006/relationships/image" Target="media/image65.png"/><Relationship Id="rId149" Type="http://schemas.microsoft.com/office/2007/relationships/hdphoto" Target="media/hdphoto1.wdp"/><Relationship Id="rId5" Type="http://schemas.openxmlformats.org/officeDocument/2006/relationships/webSettings" Target="webSettings.xml"/><Relationship Id="rId95" Type="http://schemas.openxmlformats.org/officeDocument/2006/relationships/image" Target="media/image34.png"/><Relationship Id="rId160" Type="http://schemas.openxmlformats.org/officeDocument/2006/relationships/hyperlink" Target="https://store.arduino.cc/products/arduino-nano-33-iot?_gl=1%2Ahmax6e%2A_ga%2AMjAyNTUyOTU3MC4xNjM3ODQwNzIz%2A_ga_NEXN8H46L5%2AMTYzOTcwNzcwNi4yMS4xLjE2Mzk3MDc4MTcuMA" TargetMode="External"/><Relationship Id="rId181" Type="http://schemas.microsoft.com/office/2007/relationships/hdphoto" Target="media/hdphoto13.wdp"/><Relationship Id="rId216" Type="http://schemas.openxmlformats.org/officeDocument/2006/relationships/hyperlink" Target="https://www.botnroll.com/pt/ethernet-wi-fi/2453-modulo-esp32-wrover-i-wifibluetooth.html" TargetMode="External"/><Relationship Id="rId237" Type="http://schemas.openxmlformats.org/officeDocument/2006/relationships/chart" Target="charts/chart10.xml"/><Relationship Id="rId22" Type="http://schemas.openxmlformats.org/officeDocument/2006/relationships/hyperlink" Target="file:///C:\Users\35193\Desktop\NOVA.docx" TargetMode="External"/><Relationship Id="rId43" Type="http://schemas.openxmlformats.org/officeDocument/2006/relationships/hyperlink" Target="file:///C:\Users\35193\Desktop\NOVA.docx" TargetMode="External"/><Relationship Id="rId64" Type="http://schemas.openxmlformats.org/officeDocument/2006/relationships/image" Target="media/image6.png"/><Relationship Id="rId118" Type="http://schemas.openxmlformats.org/officeDocument/2006/relationships/image" Target="media/image56.jpeg"/><Relationship Id="rId85" Type="http://schemas.openxmlformats.org/officeDocument/2006/relationships/image" Target="media/image26.png"/><Relationship Id="rId150" Type="http://schemas.openxmlformats.org/officeDocument/2006/relationships/image" Target="media/image74.png"/><Relationship Id="rId171" Type="http://schemas.openxmlformats.org/officeDocument/2006/relationships/image" Target="media/image82.png"/><Relationship Id="rId192" Type="http://schemas.openxmlformats.org/officeDocument/2006/relationships/image" Target="media/image90.png"/><Relationship Id="rId206" Type="http://schemas.openxmlformats.org/officeDocument/2006/relationships/hyperlink" Target="https://github.com/Robert-MARKII/Document/raw/master/FireBeetle%20Board-ESP32%20User%20Manual%20update.pdf" TargetMode="External"/><Relationship Id="rId227" Type="http://schemas.openxmlformats.org/officeDocument/2006/relationships/hyperlink" Target="https://content.arduino.cc/assets/ABX00053-datasheet.pdf?_gl=1*1ygvc8y*_ga*MjAyNTUyOTU3MC4xNjM3ODQwNzIz*_ga_NEXN8H46L5*MTYzOTcwNzcwNi4yMS4xLjE2Mzk3MDgwMjQuMA.." TargetMode="External"/><Relationship Id="rId12" Type="http://schemas.openxmlformats.org/officeDocument/2006/relationships/footer" Target="footer3.xml"/><Relationship Id="rId33" Type="http://schemas.openxmlformats.org/officeDocument/2006/relationships/hyperlink" Target="file:///C:\Users\35193\Desktop\NOVA.docx" TargetMode="External"/><Relationship Id="rId108" Type="http://schemas.openxmlformats.org/officeDocument/2006/relationships/image" Target="media/image46.png"/><Relationship Id="rId129" Type="http://schemas.openxmlformats.org/officeDocument/2006/relationships/image" Target="media/image66.png"/><Relationship Id="rId54" Type="http://schemas.openxmlformats.org/officeDocument/2006/relationships/hyperlink" Target="file:///C:\Users\35193\Desktop\NOVA.docx" TargetMode="External"/><Relationship Id="rId75" Type="http://schemas.openxmlformats.org/officeDocument/2006/relationships/image" Target="media/image17.jpeg"/><Relationship Id="rId96" Type="http://schemas.openxmlformats.org/officeDocument/2006/relationships/image" Target="media/image35.png"/><Relationship Id="rId140" Type="http://schemas.openxmlformats.org/officeDocument/2006/relationships/image" Target="media/image720.png"/><Relationship Id="rId161" Type="http://schemas.openxmlformats.org/officeDocument/2006/relationships/hyperlink" Target="https://docs.arduino.cc/resources/datasheets/ABX00027-datasheet.pdf?_gl=1*1ygvc8y*_ga*MjAyNTUyOTU3MC4xNjM3ODQwNzIz*_ga_NEXN8H46L5*MTYzOTcwNzcwNi4yMS4xLjE2Mzk3MDgwMjQuMA" TargetMode="External"/><Relationship Id="rId182" Type="http://schemas.openxmlformats.org/officeDocument/2006/relationships/image" Target="media/image88.png"/><Relationship Id="rId217" Type="http://schemas.openxmlformats.org/officeDocument/2006/relationships/hyperlink" Target="https://www.espressif.com/sites/default/files/documentation/esp32_datasheet_en.pdf" TargetMode="External"/><Relationship Id="rId6" Type="http://schemas.openxmlformats.org/officeDocument/2006/relationships/footnotes" Target="footnotes.xml"/><Relationship Id="rId238" Type="http://schemas.openxmlformats.org/officeDocument/2006/relationships/chart" Target="charts/chart11.xml"/><Relationship Id="rId23" Type="http://schemas.openxmlformats.org/officeDocument/2006/relationships/hyperlink" Target="file:///C:\Users\35193\Desktop\NOVA.docx" TargetMode="External"/><Relationship Id="rId119" Type="http://schemas.openxmlformats.org/officeDocument/2006/relationships/image" Target="media/image57.png"/><Relationship Id="rId44" Type="http://schemas.openxmlformats.org/officeDocument/2006/relationships/hyperlink" Target="file:///C:\Users\35193\Desktop\NOVA.docx" TargetMode="External"/><Relationship Id="rId65" Type="http://schemas.openxmlformats.org/officeDocument/2006/relationships/image" Target="media/image7.png"/><Relationship Id="rId86" Type="http://schemas.openxmlformats.org/officeDocument/2006/relationships/hyperlink" Target="https://www.dfrobot.com/product-1559.html" TargetMode="External"/><Relationship Id="rId130" Type="http://schemas.openxmlformats.org/officeDocument/2006/relationships/image" Target="media/image67.png"/><Relationship Id="rId151" Type="http://schemas.microsoft.com/office/2007/relationships/hdphoto" Target="media/hdphoto2.wdp"/><Relationship Id="rId172" Type="http://schemas.microsoft.com/office/2007/relationships/hdphoto" Target="media/hdphoto9.wdp"/><Relationship Id="rId193" Type="http://schemas.microsoft.com/office/2007/relationships/hdphoto" Target="media/hdphoto16.wdp"/><Relationship Id="rId207" Type="http://schemas.openxmlformats.org/officeDocument/2006/relationships/hyperlink" Target="https://www.botnroll.com/pt/esp/3508-controlador-wifi-esp32-para-displays-e-paper-ws.html" TargetMode="External"/><Relationship Id="rId228" Type="http://schemas.openxmlformats.org/officeDocument/2006/relationships/hyperlink" Target="https://www.botnroll.com/pt/ethernet-wi-fi/2453-modulo-esp32-wrover-i-wifibluetooth.html" TargetMode="External"/><Relationship Id="rId13" Type="http://schemas.openxmlformats.org/officeDocument/2006/relationships/hyperlink" Target="file:///C:\Users\35193\Desktop\NOVA.docx" TargetMode="External"/><Relationship Id="rId109" Type="http://schemas.openxmlformats.org/officeDocument/2006/relationships/image" Target="media/image47.png"/><Relationship Id="rId34" Type="http://schemas.openxmlformats.org/officeDocument/2006/relationships/hyperlink" Target="file:///C:\Users\35193\Desktop\NOVA.docx" TargetMode="External"/><Relationship Id="rId55" Type="http://schemas.openxmlformats.org/officeDocument/2006/relationships/hyperlink" Target="file:///C:\Users\35193\Desktop\NOVA.docx" TargetMode="External"/><Relationship Id="rId76" Type="http://schemas.openxmlformats.org/officeDocument/2006/relationships/image" Target="media/image18.jpeg"/><Relationship Id="rId97" Type="http://schemas.openxmlformats.org/officeDocument/2006/relationships/image" Target="media/image36.png"/><Relationship Id="rId120" Type="http://schemas.openxmlformats.org/officeDocument/2006/relationships/hyperlink" Target="file:///Users/filipemeneses/Documents/GitHub/mestrado-tag-wifi/Dissertac&#807;a&#771;o/Apache" TargetMode="External"/><Relationship Id="rId141" Type="http://schemas.openxmlformats.org/officeDocument/2006/relationships/image" Target="media/image730.png"/><Relationship Id="rId7" Type="http://schemas.openxmlformats.org/officeDocument/2006/relationships/endnotes" Target="endnotes.xml"/><Relationship Id="rId162" Type="http://schemas.openxmlformats.org/officeDocument/2006/relationships/image" Target="media/image77.png"/><Relationship Id="rId183" Type="http://schemas.microsoft.com/office/2007/relationships/hdphoto" Target="media/hdphoto14.wdp"/><Relationship Id="rId218" Type="http://schemas.openxmlformats.org/officeDocument/2006/relationships/image" Target="media/image96.png"/><Relationship Id="rId239" Type="http://schemas.openxmlformats.org/officeDocument/2006/relationships/footer" Target="footer5.xml"/><Relationship Id="rId24" Type="http://schemas.openxmlformats.org/officeDocument/2006/relationships/hyperlink" Target="file:///C:\Users\35193\Desktop\NOVA.docx" TargetMode="External"/><Relationship Id="rId45" Type="http://schemas.openxmlformats.org/officeDocument/2006/relationships/hyperlink" Target="file:///C:\Users\35193\Desktop\NOVA.docx" TargetMode="External"/><Relationship Id="rId66" Type="http://schemas.openxmlformats.org/officeDocument/2006/relationships/image" Target="media/image8.png"/><Relationship Id="rId87" Type="http://schemas.openxmlformats.org/officeDocument/2006/relationships/hyperlink" Target="https://www.arduino.cc/en/software" TargetMode="External"/><Relationship Id="rId110" Type="http://schemas.openxmlformats.org/officeDocument/2006/relationships/image" Target="media/image48.png"/><Relationship Id="rId131" Type="http://schemas.openxmlformats.org/officeDocument/2006/relationships/image" Target="media/image68.png"/><Relationship Id="rId152" Type="http://schemas.openxmlformats.org/officeDocument/2006/relationships/hyperlink" Target="https://www.sparkfun.com/products/15663" TargetMode="External"/><Relationship Id="rId173" Type="http://schemas.openxmlformats.org/officeDocument/2006/relationships/image" Target="media/image83.png"/><Relationship Id="rId194" Type="http://schemas.openxmlformats.org/officeDocument/2006/relationships/hyperlink" Target="https://learn.adafruit.com/adafruit-huzzah32-esp32-feather" TargetMode="External"/><Relationship Id="rId208" Type="http://schemas.openxmlformats.org/officeDocument/2006/relationships/hyperlink" Target="https://www.waveshare.com/wiki/E-Paper_ESP32_Driver_Board" TargetMode="External"/><Relationship Id="rId229" Type="http://schemas.openxmlformats.org/officeDocument/2006/relationships/hyperlink" Target="https://www.espressif.com/sites/default/files/documentation/esp32_datasheet_en.pdf" TargetMode="External"/><Relationship Id="rId240" Type="http://schemas.openxmlformats.org/officeDocument/2006/relationships/fontTable" Target="fontTable.xml"/><Relationship Id="rId14" Type="http://schemas.openxmlformats.org/officeDocument/2006/relationships/hyperlink" Target="file:///C:\Users\35193\Desktop\NOVA.docx" TargetMode="External"/><Relationship Id="rId35" Type="http://schemas.openxmlformats.org/officeDocument/2006/relationships/hyperlink" Target="file:///C:\Users\35193\Desktop\NOVA.docx" TargetMode="External"/><Relationship Id="rId56" Type="http://schemas.openxmlformats.org/officeDocument/2006/relationships/footer" Target="footer4.xml"/><Relationship Id="rId77" Type="http://schemas.openxmlformats.org/officeDocument/2006/relationships/hyperlink" Target="https://www.arduino.cc/en/software" TargetMode="External"/><Relationship Id="rId100" Type="http://schemas.openxmlformats.org/officeDocument/2006/relationships/image" Target="media/image39.png"/><Relationship Id="rId8" Type="http://schemas.openxmlformats.org/officeDocument/2006/relationships/image" Target="media/image1.png"/><Relationship Id="rId98" Type="http://schemas.openxmlformats.org/officeDocument/2006/relationships/image" Target="media/image37.png"/><Relationship Id="rId121" Type="http://schemas.openxmlformats.org/officeDocument/2006/relationships/image" Target="media/image58.png"/><Relationship Id="rId142" Type="http://schemas.openxmlformats.org/officeDocument/2006/relationships/image" Target="media/image71.jpeg"/><Relationship Id="rId163" Type="http://schemas.microsoft.com/office/2007/relationships/hdphoto" Target="media/hdphoto5.wdp"/><Relationship Id="rId184" Type="http://schemas.openxmlformats.org/officeDocument/2006/relationships/hyperlink" Target="https://store.arduino.cc/products/arduino-mkr-wifi-1010?_gl=1%2Ar9akdu%2A_ga%2AMjAyNTUyOTU3MC4xNjM3ODQwNzIz%2A_ga_NEXN8H46L5%2AMTYzOTcwNzcwNi4yMS4xLjE2Mzk3MDc4MjYuMA.." TargetMode="External"/><Relationship Id="rId219" Type="http://schemas.microsoft.com/office/2007/relationships/hdphoto" Target="media/hdphoto20.wdp"/><Relationship Id="rId230" Type="http://schemas.openxmlformats.org/officeDocument/2006/relationships/chart" Target="charts/chart3.xml"/><Relationship Id="rId25" Type="http://schemas.openxmlformats.org/officeDocument/2006/relationships/hyperlink" Target="file:///C:\Users\35193\Desktop\NOVA.docx" TargetMode="External"/><Relationship Id="rId46" Type="http://schemas.openxmlformats.org/officeDocument/2006/relationships/hyperlink" Target="file:///C:\Users\35193\Desktop\NOVA.docx" TargetMode="External"/><Relationship Id="rId67" Type="http://schemas.openxmlformats.org/officeDocument/2006/relationships/image" Target="media/image9.png"/><Relationship Id="rId20" Type="http://schemas.openxmlformats.org/officeDocument/2006/relationships/hyperlink" Target="file:///C:\Users\35193\Desktop\NOVA.docx" TargetMode="External"/><Relationship Id="rId41" Type="http://schemas.openxmlformats.org/officeDocument/2006/relationships/hyperlink" Target="file:///C:\Users\35193\Desktop\NOVA.docx" TargetMode="External"/><Relationship Id="rId62" Type="http://schemas.openxmlformats.org/officeDocument/2006/relationships/image" Target="media/image4.png"/><Relationship Id="rId83" Type="http://schemas.openxmlformats.org/officeDocument/2006/relationships/image" Target="media/image24.png"/><Relationship Id="rId88" Type="http://schemas.openxmlformats.org/officeDocument/2006/relationships/image" Target="media/image27.png"/><Relationship Id="rId111" Type="http://schemas.openxmlformats.org/officeDocument/2006/relationships/image" Target="media/image49.png"/><Relationship Id="rId132" Type="http://schemas.openxmlformats.org/officeDocument/2006/relationships/image" Target="media/image69.png"/><Relationship Id="rId153" Type="http://schemas.openxmlformats.org/officeDocument/2006/relationships/hyperlink" Target="https://github.com/sparkfun/Graphical_Datasheets/blob/main/Datasheets/ESP32/ESP32ThingPlusV20.pdf" TargetMode="External"/><Relationship Id="rId174" Type="http://schemas.microsoft.com/office/2007/relationships/hdphoto" Target="media/hdphoto10.wdp"/><Relationship Id="rId179" Type="http://schemas.microsoft.com/office/2007/relationships/hdphoto" Target="media/hdphoto12.wdp"/><Relationship Id="rId195" Type="http://schemas.openxmlformats.org/officeDocument/2006/relationships/hyperlink" Target="https://cdn-learn.adafruit.com/downloads/pdf/adafruit-huzzah32-esp32-feather.pdf" TargetMode="External"/><Relationship Id="rId209" Type="http://schemas.openxmlformats.org/officeDocument/2006/relationships/image" Target="media/image94.jpeg"/><Relationship Id="rId190" Type="http://schemas.openxmlformats.org/officeDocument/2006/relationships/hyperlink" Target="https://www.botnroll.com/pt/ethernet-wi-fi/2452-placa-de-desenvolvimento-esp32-espressif.html" TargetMode="External"/><Relationship Id="rId204" Type="http://schemas.microsoft.com/office/2007/relationships/hdphoto" Target="media/hdphoto18.wdp"/><Relationship Id="rId220" Type="http://schemas.openxmlformats.org/officeDocument/2006/relationships/hyperlink" Target="https://www.botnroll.com/pt/esp/3313-beetle-esp32-wifi-bluetooth-microcontroller.html" TargetMode="External"/><Relationship Id="rId225" Type="http://schemas.microsoft.com/office/2007/relationships/hdphoto" Target="media/hdphoto21.wdp"/><Relationship Id="rId241" Type="http://schemas.microsoft.com/office/2011/relationships/people" Target="people.xml"/><Relationship Id="rId15" Type="http://schemas.openxmlformats.org/officeDocument/2006/relationships/hyperlink" Target="file:///C:\Users\35193\Desktop\NOVA.docx" TargetMode="External"/><Relationship Id="rId36" Type="http://schemas.openxmlformats.org/officeDocument/2006/relationships/hyperlink" Target="file:///C:\Users\35193\Desktop\NOVA.docx" TargetMode="External"/><Relationship Id="rId57" Type="http://schemas.openxmlformats.org/officeDocument/2006/relationships/comments" Target="comments.xml"/><Relationship Id="rId106" Type="http://schemas.openxmlformats.org/officeDocument/2006/relationships/hyperlink" Target="http://ils.dsi.uminho.pt/ar-ware/S02/i2a/i2aSamples.php" TargetMode="External"/><Relationship Id="rId127" Type="http://schemas.openxmlformats.org/officeDocument/2006/relationships/image" Target="media/image64.png"/><Relationship Id="rId10" Type="http://schemas.openxmlformats.org/officeDocument/2006/relationships/footer" Target="footer2.xml"/><Relationship Id="rId31" Type="http://schemas.openxmlformats.org/officeDocument/2006/relationships/hyperlink" Target="file:///C:\Users\35193\Desktop\NOVA.docx" TargetMode="External"/><Relationship Id="rId52" Type="http://schemas.openxmlformats.org/officeDocument/2006/relationships/hyperlink" Target="file:///C:\Users\35193\Desktop\NOVA.docx" TargetMode="External"/><Relationship Id="rId73" Type="http://schemas.openxmlformats.org/officeDocument/2006/relationships/image" Target="media/image15.jpeg"/><Relationship Id="rId78" Type="http://schemas.openxmlformats.org/officeDocument/2006/relationships/image" Target="media/image19.jpeg"/><Relationship Id="rId94" Type="http://schemas.openxmlformats.org/officeDocument/2006/relationships/image" Target="media/image33.png"/><Relationship Id="rId99" Type="http://schemas.openxmlformats.org/officeDocument/2006/relationships/image" Target="media/image38.png"/><Relationship Id="rId101" Type="http://schemas.openxmlformats.org/officeDocument/2006/relationships/image" Target="media/image40.png"/><Relationship Id="rId122" Type="http://schemas.openxmlformats.org/officeDocument/2006/relationships/image" Target="media/image59.png"/><Relationship Id="rId143" Type="http://schemas.openxmlformats.org/officeDocument/2006/relationships/image" Target="media/image72.jpeg"/><Relationship Id="rId148" Type="http://schemas.openxmlformats.org/officeDocument/2006/relationships/image" Target="media/image73.png"/><Relationship Id="rId164" Type="http://schemas.openxmlformats.org/officeDocument/2006/relationships/image" Target="media/image78.png"/><Relationship Id="rId169" Type="http://schemas.microsoft.com/office/2007/relationships/hdphoto" Target="media/hdphoto8.wdp"/><Relationship Id="rId185" Type="http://schemas.openxmlformats.org/officeDocument/2006/relationships/hyperlink" Target="https://content.arduino.cc/assets/Pinout-MKRwifi1010_latest.pdf?_gl=1*l87wcg*_ga*MjAyNTUyOTU3MC4xNjM3ODQwNzIz*_ga_NEXN8H46L5*MTYzOTcwNzcwNi4yMS4xLjE2Mzk3MDgwMjQuMA" TargetMode="External"/><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87.png"/><Relationship Id="rId210" Type="http://schemas.openxmlformats.org/officeDocument/2006/relationships/hyperlink" Target="https://www.botnroll.com/pt/ethernet-wi-fi/3554-placa-de-desenvolvimento-esp32-esp32-wroom-32d-compat-vel.html" TargetMode="External"/><Relationship Id="rId215" Type="http://schemas.openxmlformats.org/officeDocument/2006/relationships/hyperlink" Target="https://www.espressif.com/sites/default/files/documentation/esp32_datasheet_en.pdf" TargetMode="External"/><Relationship Id="rId236" Type="http://schemas.openxmlformats.org/officeDocument/2006/relationships/chart" Target="charts/chart9.xml"/><Relationship Id="rId26" Type="http://schemas.openxmlformats.org/officeDocument/2006/relationships/hyperlink" Target="file:///C:\Users\35193\Desktop\NOVA.docx" TargetMode="External"/><Relationship Id="rId231" Type="http://schemas.openxmlformats.org/officeDocument/2006/relationships/chart" Target="charts/chart4.xml"/><Relationship Id="rId47" Type="http://schemas.openxmlformats.org/officeDocument/2006/relationships/hyperlink" Target="file:///C:\Users\35193\Desktop\NOVA.docx" TargetMode="External"/><Relationship Id="rId68" Type="http://schemas.openxmlformats.org/officeDocument/2006/relationships/image" Target="media/image10.png"/><Relationship Id="rId89" Type="http://schemas.openxmlformats.org/officeDocument/2006/relationships/image" Target="media/image28.png"/><Relationship Id="rId112" Type="http://schemas.openxmlformats.org/officeDocument/2006/relationships/image" Target="media/image50.jpg"/><Relationship Id="rId133" Type="http://schemas.openxmlformats.org/officeDocument/2006/relationships/image" Target="media/image70.png"/><Relationship Id="rId154" Type="http://schemas.openxmlformats.org/officeDocument/2006/relationships/image" Target="media/image75.png"/><Relationship Id="rId175" Type="http://schemas.openxmlformats.org/officeDocument/2006/relationships/image" Target="media/image84.png"/><Relationship Id="rId196" Type="http://schemas.openxmlformats.org/officeDocument/2006/relationships/image" Target="media/image91.png"/><Relationship Id="rId200" Type="http://schemas.microsoft.com/office/2007/relationships/hdphoto" Target="media/hdphoto17.wdp"/><Relationship Id="rId16" Type="http://schemas.openxmlformats.org/officeDocument/2006/relationships/hyperlink" Target="file:///C:\Users\35193\Desktop\NOVA.docx" TargetMode="External"/><Relationship Id="rId221" Type="http://schemas.openxmlformats.org/officeDocument/2006/relationships/hyperlink" Target="https://wiki.dfrobot.com/Beetle_ESP32_SKU_DFR0575%23target_5" TargetMode="External"/><Relationship Id="rId242" Type="http://schemas.openxmlformats.org/officeDocument/2006/relationships/theme" Target="theme/theme1.xml"/><Relationship Id="rId37" Type="http://schemas.openxmlformats.org/officeDocument/2006/relationships/hyperlink" Target="file:///C:\Users\35193\Desktop\NOVA.docx" TargetMode="External"/><Relationship Id="rId58" Type="http://schemas.microsoft.com/office/2011/relationships/commentsExtended" Target="commentsExtended.xml"/><Relationship Id="rId79" Type="http://schemas.openxmlformats.org/officeDocument/2006/relationships/image" Target="media/image20.jpeg"/><Relationship Id="rId102" Type="http://schemas.openxmlformats.org/officeDocument/2006/relationships/image" Target="media/image41.png"/><Relationship Id="rId123" Type="http://schemas.openxmlformats.org/officeDocument/2006/relationships/image" Target="media/image60.png"/><Relationship Id="rId144" Type="http://schemas.openxmlformats.org/officeDocument/2006/relationships/image" Target="media/image760.jpeg"/><Relationship Id="rId90" Type="http://schemas.openxmlformats.org/officeDocument/2006/relationships/image" Target="media/image29.png"/><Relationship Id="rId165" Type="http://schemas.microsoft.com/office/2007/relationships/hdphoto" Target="media/hdphoto6.wdp"/><Relationship Id="rId186" Type="http://schemas.openxmlformats.org/officeDocument/2006/relationships/image" Target="media/image89.png"/><Relationship Id="rId211" Type="http://schemas.openxmlformats.org/officeDocument/2006/relationships/hyperlink" Target="https://github.com/Nicholas3388/LuaNode/blob/master/LuaNode_Esp32/LuaNode32_document.docx" TargetMode="External"/><Relationship Id="rId232" Type="http://schemas.openxmlformats.org/officeDocument/2006/relationships/chart" Target="charts/chart5.xml"/><Relationship Id="rId27" Type="http://schemas.openxmlformats.org/officeDocument/2006/relationships/hyperlink" Target="file:///C:\Users\35193\Desktop\NOVA.docx" TargetMode="External"/><Relationship Id="rId48" Type="http://schemas.openxmlformats.org/officeDocument/2006/relationships/hyperlink" Target="file:///C:\Users\35193\Desktop\NOVA.docx" TargetMode="External"/><Relationship Id="rId69" Type="http://schemas.openxmlformats.org/officeDocument/2006/relationships/image" Target="media/image11.png"/><Relationship Id="rId113" Type="http://schemas.openxmlformats.org/officeDocument/2006/relationships/image" Target="media/image51.jpeg"/><Relationship Id="rId80" Type="http://schemas.openxmlformats.org/officeDocument/2006/relationships/image" Target="media/image21.png"/><Relationship Id="rId155" Type="http://schemas.microsoft.com/office/2007/relationships/hdphoto" Target="media/hdphoto3.wdp"/><Relationship Id="rId176" Type="http://schemas.microsoft.com/office/2007/relationships/hdphoto" Target="media/hdphoto11.wdp"/><Relationship Id="rId197" Type="http://schemas.openxmlformats.org/officeDocument/2006/relationships/hyperlink" Target="https://mauser.pt/catalog/product_info.php?cPath=1667_2604_2607&amp;products_id=096-8726" TargetMode="External"/><Relationship Id="rId201" Type="http://schemas.openxmlformats.org/officeDocument/2006/relationships/hyperlink" Target="https://www.ptrobotics.com/wifi/8512-modulo-ttgo-t7-esp32-wifi-mini32.html" TargetMode="External"/><Relationship Id="rId222" Type="http://schemas.openxmlformats.org/officeDocument/2006/relationships/hyperlink" Target="https://www.sparkfun.com/products/15663" TargetMode="External"/><Relationship Id="rId17" Type="http://schemas.openxmlformats.org/officeDocument/2006/relationships/hyperlink" Target="file:///C:\Users\35193\Desktop\NOVA.docx" TargetMode="External"/><Relationship Id="rId38" Type="http://schemas.openxmlformats.org/officeDocument/2006/relationships/hyperlink" Target="file:///C:\Users\35193\Desktop\NOVA.docx" TargetMode="External"/><Relationship Id="rId59" Type="http://schemas.microsoft.com/office/2016/09/relationships/commentsIds" Target="commentsIds.xml"/><Relationship Id="rId103" Type="http://schemas.openxmlformats.org/officeDocument/2006/relationships/image" Target="media/image42.png"/><Relationship Id="rId124" Type="http://schemas.openxmlformats.org/officeDocument/2006/relationships/image" Target="media/image61.png"/><Relationship Id="rId70" Type="http://schemas.openxmlformats.org/officeDocument/2006/relationships/image" Target="media/image12.png"/><Relationship Id="rId91" Type="http://schemas.openxmlformats.org/officeDocument/2006/relationships/image" Target="media/image30.png"/><Relationship Id="rId145" Type="http://schemas.openxmlformats.org/officeDocument/2006/relationships/image" Target="media/image77.jpeg"/><Relationship Id="rId166" Type="http://schemas.openxmlformats.org/officeDocument/2006/relationships/image" Target="media/image79.png"/><Relationship Id="rId187" Type="http://schemas.microsoft.com/office/2007/relationships/hdphoto" Target="media/hdphoto15.wdp"/><Relationship Id="rId1" Type="http://schemas.openxmlformats.org/officeDocument/2006/relationships/customXml" Target="../customXml/item1.xml"/><Relationship Id="rId212" Type="http://schemas.openxmlformats.org/officeDocument/2006/relationships/image" Target="media/image95.png"/><Relationship Id="rId233" Type="http://schemas.openxmlformats.org/officeDocument/2006/relationships/chart" Target="charts/chart6.xml"/><Relationship Id="rId28" Type="http://schemas.openxmlformats.org/officeDocument/2006/relationships/hyperlink" Target="file:///C:\Users\35193\Desktop\NOVA.docx" TargetMode="External"/><Relationship Id="rId49" Type="http://schemas.openxmlformats.org/officeDocument/2006/relationships/hyperlink" Target="file:///C:\Users\35193\Desktop\NOVA.docx" TargetMode="External"/><Relationship Id="rId114" Type="http://schemas.openxmlformats.org/officeDocument/2006/relationships/image" Target="media/image52.jpg"/><Relationship Id="rId60" Type="http://schemas.microsoft.com/office/2018/08/relationships/commentsExtensible" Target="commentsExtensible.xml"/><Relationship Id="rId81" Type="http://schemas.openxmlformats.org/officeDocument/2006/relationships/image" Target="media/image22.png"/><Relationship Id="rId156" Type="http://schemas.openxmlformats.org/officeDocument/2006/relationships/hyperlink" Target="https://store.arduino.cc/collections/boards/products/arduino-nano-rp2040-connect" TargetMode="External"/><Relationship Id="rId177" Type="http://schemas.openxmlformats.org/officeDocument/2006/relationships/image" Target="media/image85.jpeg"/><Relationship Id="rId198" Type="http://schemas.openxmlformats.org/officeDocument/2006/relationships/hyperlink" Target="https://files.seeedstudio.com/products/102110419/Basic%20documents/bw16_product_specification_en.pdf" TargetMode="External"/><Relationship Id="rId202" Type="http://schemas.openxmlformats.org/officeDocument/2006/relationships/hyperlink" Target="https://github.com/LilyGO/ESP32-MINI-32-V1.3" TargetMode="External"/><Relationship Id="rId223" Type="http://schemas.openxmlformats.org/officeDocument/2006/relationships/hyperlink" Target="https://github.com/sparkfun/Graphical_Datasheets/blob/main/Datasheets/ESP32/ESP32ThingPlusV20.pdf" TargetMode="External"/><Relationship Id="rId18" Type="http://schemas.openxmlformats.org/officeDocument/2006/relationships/hyperlink" Target="file:///C:\Users\35193\Desktop\NOVA.docx" TargetMode="External"/><Relationship Id="rId39" Type="http://schemas.openxmlformats.org/officeDocument/2006/relationships/hyperlink" Target="file:///C:\Users\35193\Desktop\NOVA.docx" TargetMode="External"/><Relationship Id="rId50" Type="http://schemas.openxmlformats.org/officeDocument/2006/relationships/hyperlink" Target="file:///C:\Users\35193\Desktop\NOVA.docx" TargetMode="External"/><Relationship Id="rId104" Type="http://schemas.openxmlformats.org/officeDocument/2006/relationships/image" Target="media/image43.png"/><Relationship Id="rId125" Type="http://schemas.openxmlformats.org/officeDocument/2006/relationships/image" Target="media/image62.png"/><Relationship Id="rId146" Type="http://schemas.openxmlformats.org/officeDocument/2006/relationships/chart" Target="charts/chart1.xml"/><Relationship Id="rId167" Type="http://schemas.microsoft.com/office/2007/relationships/hdphoto" Target="media/hdphoto7.wdp"/><Relationship Id="rId188" Type="http://schemas.openxmlformats.org/officeDocument/2006/relationships/hyperlink" Target="https://www.botnroll.com/pt/esp/3313-beetle-esp32-wifi-bluetooth-microcontroller.html" TargetMode="External"/><Relationship Id="rId71" Type="http://schemas.openxmlformats.org/officeDocument/2006/relationships/image" Target="media/image13.png"/><Relationship Id="rId92" Type="http://schemas.openxmlformats.org/officeDocument/2006/relationships/image" Target="media/image31.jpeg"/><Relationship Id="rId213" Type="http://schemas.microsoft.com/office/2007/relationships/hdphoto" Target="media/hdphoto19.wdp"/><Relationship Id="rId234" Type="http://schemas.openxmlformats.org/officeDocument/2006/relationships/chart" Target="charts/chart7.xml"/><Relationship Id="rId2" Type="http://schemas.openxmlformats.org/officeDocument/2006/relationships/numbering" Target="numbering.xml"/><Relationship Id="rId29" Type="http://schemas.openxmlformats.org/officeDocument/2006/relationships/hyperlink" Target="file:///C:\Users\35193\Desktop\NOVA.docx" TargetMode="External"/><Relationship Id="rId40" Type="http://schemas.openxmlformats.org/officeDocument/2006/relationships/hyperlink" Target="file:///C:\Users\35193\Desktop\NOVA.docx" TargetMode="External"/><Relationship Id="rId115" Type="http://schemas.openxmlformats.org/officeDocument/2006/relationships/image" Target="media/image53.png"/><Relationship Id="rId157" Type="http://schemas.openxmlformats.org/officeDocument/2006/relationships/hyperlink" Target="https://content.arduino.cc/assets/ABX00053-datasheet.pdf?_gl=1*1ygvc8y*_ga*MjAyNTUyOTU3MC4xNjM3ODQwNzIz*_ga_NEXN8H46L5*MTYzOTcwNzcwNi4yMS4xLjE2Mzk3MDgwMjQuMA" TargetMode="External"/><Relationship Id="rId178" Type="http://schemas.openxmlformats.org/officeDocument/2006/relationships/image" Target="media/image86.png"/><Relationship Id="rId61" Type="http://schemas.openxmlformats.org/officeDocument/2006/relationships/image" Target="media/image3.png"/><Relationship Id="rId82" Type="http://schemas.openxmlformats.org/officeDocument/2006/relationships/image" Target="media/image23.png"/><Relationship Id="rId199" Type="http://schemas.openxmlformats.org/officeDocument/2006/relationships/image" Target="media/image92.png"/><Relationship Id="rId203" Type="http://schemas.openxmlformats.org/officeDocument/2006/relationships/image" Target="media/image93.png"/><Relationship Id="rId19" Type="http://schemas.openxmlformats.org/officeDocument/2006/relationships/hyperlink" Target="file:///C:\Users\35193\Desktop\NOVA.docx" TargetMode="External"/><Relationship Id="rId224" Type="http://schemas.openxmlformats.org/officeDocument/2006/relationships/image" Target="media/image97.png"/><Relationship Id="rId30" Type="http://schemas.openxmlformats.org/officeDocument/2006/relationships/hyperlink" Target="file:///C:\Users\35193\Desktop\NOVA.docx" TargetMode="External"/><Relationship Id="rId105" Type="http://schemas.openxmlformats.org/officeDocument/2006/relationships/image" Target="media/image44.png"/><Relationship Id="rId126" Type="http://schemas.openxmlformats.org/officeDocument/2006/relationships/image" Target="media/image63.png"/><Relationship Id="rId147" Type="http://schemas.openxmlformats.org/officeDocument/2006/relationships/chart" Target="charts/chart2.xml"/><Relationship Id="rId168" Type="http://schemas.openxmlformats.org/officeDocument/2006/relationships/image" Target="media/image80.png"/><Relationship Id="rId51" Type="http://schemas.openxmlformats.org/officeDocument/2006/relationships/hyperlink" Target="file:///C:\Users\35193\Desktop\NOVA.docx" TargetMode="External"/><Relationship Id="rId72" Type="http://schemas.openxmlformats.org/officeDocument/2006/relationships/image" Target="media/image14.png"/><Relationship Id="rId93" Type="http://schemas.openxmlformats.org/officeDocument/2006/relationships/image" Target="media/image32.jpeg"/><Relationship Id="rId189" Type="http://schemas.openxmlformats.org/officeDocument/2006/relationships/hyperlink" Target="https://wiki.dfrobot.com/Beetle_ESP32_SKU_DFR0575%23target_5" TargetMode="External"/><Relationship Id="rId3" Type="http://schemas.openxmlformats.org/officeDocument/2006/relationships/styles" Target="styles.xml"/><Relationship Id="rId214" Type="http://schemas.openxmlformats.org/officeDocument/2006/relationships/hyperlink" Target="https://www.makers.pt/produto/esp32-node-mcu-wifi-bluetooth-placa-de-desenvolvimento-2/" TargetMode="External"/><Relationship Id="rId235" Type="http://schemas.openxmlformats.org/officeDocument/2006/relationships/chart" Target="charts/chart8.xml"/><Relationship Id="rId116" Type="http://schemas.openxmlformats.org/officeDocument/2006/relationships/image" Target="media/image54.png"/><Relationship Id="rId158" Type="http://schemas.openxmlformats.org/officeDocument/2006/relationships/image" Target="media/image76.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35193\Desktop\TestCasesExcelReal.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C:\Users\35193\Desktop\TestCasesExcelReal.xlsx"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file:///C:\Users\35193\Desktop\TestCasesExcelReal.xlsx" TargetMode="External"/><Relationship Id="rId2" Type="http://schemas.microsoft.com/office/2011/relationships/chartColorStyle" Target="colors11.xml"/><Relationship Id="rId1" Type="http://schemas.microsoft.com/office/2011/relationships/chartStyle" Target="style1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35193\Desktop\TestCasesExcelReal.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35193\Desktop\TestCasesExcelReal.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35193\Desktop\TestCasesExcelReal.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35193\Desktop\TestCasesExcelReal.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35193\Desktop\TestCasesExcelReal.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35193\Desktop\TestCasesExcelReal.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35193\Desktop\TestCasesExcelReal.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C:\Users\35193\Desktop\TestCasesExcelReal.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PT"/>
  <c:roundedCorners val="0"/>
  <mc:AlternateContent xmlns:mc="http://schemas.openxmlformats.org/markup-compatibility/2006">
    <mc:Choice xmlns:c14="http://schemas.microsoft.com/office/drawing/2007/8/2/chart" Requires="c14">
      <c14:style val="102"/>
    </mc:Choice>
    <mc:Fallback>
      <c:style val="2"/>
    </mc:Fallback>
  </mc:AlternateContent>
  <c:pivotSource>
    <c:name>[TestCasesExcelReal.xlsx]tagT1!PivotTable14</c:name>
    <c:fmtId val="-1"/>
  </c:pivotSource>
  <c:chart>
    <c:autoTitleDeleted val="0"/>
    <c:pivotFmts>
      <c:pivotFmt>
        <c:idx val="0"/>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t-PT"/>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t-PT"/>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2"/>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t-PT"/>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3"/>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t-PT"/>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4"/>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t-PT"/>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5"/>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t-PT"/>
            </a:p>
          </c:txPr>
          <c:dLblPos val="outEnd"/>
          <c:showLegendKey val="0"/>
          <c:showVal val="1"/>
          <c:showCatName val="0"/>
          <c:showSerName val="0"/>
          <c:showPercent val="0"/>
          <c:showBubbleSize val="0"/>
          <c:extLst>
            <c:ext xmlns:c15="http://schemas.microsoft.com/office/drawing/2012/chart" uri="{CE6537A1-D6FC-4f65-9D91-7224C49458BB}"/>
          </c:extLst>
        </c:dLbl>
      </c:pivotFmt>
    </c:pivotFmts>
    <c:plotArea>
      <c:layout/>
      <c:barChart>
        <c:barDir val="col"/>
        <c:grouping val="clustered"/>
        <c:varyColors val="0"/>
        <c:ser>
          <c:idx val="0"/>
          <c:order val="0"/>
          <c:tx>
            <c:strRef>
              <c:f>tagT1!$BE$82</c:f>
              <c:strCache>
                <c:ptCount val="1"/>
                <c:pt idx="0">
                  <c:v>Sum of Wi-fi</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t-PT"/>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tagT1!$BD$83:$BD$115</c:f>
              <c:strCache>
                <c:ptCount val="32"/>
                <c:pt idx="0">
                  <c:v>:00</c:v>
                </c:pt>
                <c:pt idx="1">
                  <c:v>:01</c:v>
                </c:pt>
                <c:pt idx="2">
                  <c:v>:02</c:v>
                </c:pt>
                <c:pt idx="3">
                  <c:v>:03</c:v>
                </c:pt>
                <c:pt idx="4">
                  <c:v>:04</c:v>
                </c:pt>
                <c:pt idx="5">
                  <c:v>:05</c:v>
                </c:pt>
                <c:pt idx="6">
                  <c:v>:06</c:v>
                </c:pt>
                <c:pt idx="7">
                  <c:v>:07</c:v>
                </c:pt>
                <c:pt idx="8">
                  <c:v>:08</c:v>
                </c:pt>
                <c:pt idx="9">
                  <c:v>:09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:34</c:v>
                </c:pt>
                <c:pt idx="31">
                  <c:v>:45</c:v>
                </c:pt>
              </c:strCache>
            </c:strRef>
          </c:cat>
          <c:val>
            <c:numRef>
              <c:f>tagT1!$BE$83:$BE$115</c:f>
              <c:numCache>
                <c:formatCode>General</c:formatCode>
                <c:ptCount val="32"/>
                <c:pt idx="0">
                  <c:v>35</c:v>
                </c:pt>
                <c:pt idx="1">
                  <c:v>85</c:v>
                </c:pt>
                <c:pt idx="2">
                  <c:v>5</c:v>
                </c:pt>
                <c:pt idx="3">
                  <c:v>4</c:v>
                </c:pt>
                <c:pt idx="4">
                  <c:v>70</c:v>
                </c:pt>
                <c:pt idx="5">
                  <c:v>25</c:v>
                </c:pt>
                <c:pt idx="6">
                  <c:v>40</c:v>
                </c:pt>
                <c:pt idx="7">
                  <c:v>615</c:v>
                </c:pt>
                <c:pt idx="8">
                  <c:v>41</c:v>
                </c:pt>
                <c:pt idx="9">
                  <c:v>261</c:v>
                </c:pt>
                <c:pt idx="10">
                  <c:v>9590</c:v>
                </c:pt>
                <c:pt idx="11">
                  <c:v>204</c:v>
                </c:pt>
                <c:pt idx="12">
                  <c:v>39</c:v>
                </c:pt>
                <c:pt idx="13">
                  <c:v>611</c:v>
                </c:pt>
                <c:pt idx="14">
                  <c:v>34</c:v>
                </c:pt>
                <c:pt idx="15">
                  <c:v>24</c:v>
                </c:pt>
                <c:pt idx="16">
                  <c:v>70</c:v>
                </c:pt>
                <c:pt idx="17">
                  <c:v>12</c:v>
                </c:pt>
                <c:pt idx="18">
                  <c:v>4</c:v>
                </c:pt>
                <c:pt idx="19">
                  <c:v>7</c:v>
                </c:pt>
                <c:pt idx="20">
                  <c:v>86</c:v>
                </c:pt>
                <c:pt idx="21">
                  <c:v>19</c:v>
                </c:pt>
                <c:pt idx="22">
                  <c:v>8</c:v>
                </c:pt>
                <c:pt idx="23">
                  <c:v>10</c:v>
                </c:pt>
                <c:pt idx="26">
                  <c:v>2</c:v>
                </c:pt>
                <c:pt idx="27">
                  <c:v>4</c:v>
                </c:pt>
                <c:pt idx="28">
                  <c:v>2</c:v>
                </c:pt>
              </c:numCache>
            </c:numRef>
          </c:val>
          <c:extLst>
            <c:ext xmlns:c16="http://schemas.microsoft.com/office/drawing/2014/chart" uri="{C3380CC4-5D6E-409C-BE32-E72D297353CC}">
              <c16:uniqueId val="{00000000-5C1E-4ADF-99E7-1BBD65FF509D}"/>
            </c:ext>
          </c:extLst>
        </c:ser>
        <c:ser>
          <c:idx val="1"/>
          <c:order val="1"/>
          <c:tx>
            <c:strRef>
              <c:f>tagT1!$BF$82</c:f>
              <c:strCache>
                <c:ptCount val="1"/>
                <c:pt idx="0">
                  <c:v>Sum of BLE</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t-PT"/>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tagT1!$BD$83:$BD$115</c:f>
              <c:strCache>
                <c:ptCount val="32"/>
                <c:pt idx="0">
                  <c:v>:00</c:v>
                </c:pt>
                <c:pt idx="1">
                  <c:v>:01</c:v>
                </c:pt>
                <c:pt idx="2">
                  <c:v>:02</c:v>
                </c:pt>
                <c:pt idx="3">
                  <c:v>:03</c:v>
                </c:pt>
                <c:pt idx="4">
                  <c:v>:04</c:v>
                </c:pt>
                <c:pt idx="5">
                  <c:v>:05</c:v>
                </c:pt>
                <c:pt idx="6">
                  <c:v>:06</c:v>
                </c:pt>
                <c:pt idx="7">
                  <c:v>:07</c:v>
                </c:pt>
                <c:pt idx="8">
                  <c:v>:08</c:v>
                </c:pt>
                <c:pt idx="9">
                  <c:v>:09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:34</c:v>
                </c:pt>
                <c:pt idx="31">
                  <c:v>:45</c:v>
                </c:pt>
              </c:strCache>
            </c:strRef>
          </c:cat>
          <c:val>
            <c:numRef>
              <c:f>tagT1!$BF$83:$BF$115</c:f>
              <c:numCache>
                <c:formatCode>General</c:formatCode>
                <c:ptCount val="32"/>
                <c:pt idx="0">
                  <c:v>207</c:v>
                </c:pt>
                <c:pt idx="1">
                  <c:v>737</c:v>
                </c:pt>
                <c:pt idx="2">
                  <c:v>740</c:v>
                </c:pt>
                <c:pt idx="3">
                  <c:v>1397</c:v>
                </c:pt>
                <c:pt idx="4">
                  <c:v>3648</c:v>
                </c:pt>
                <c:pt idx="5">
                  <c:v>10229</c:v>
                </c:pt>
                <c:pt idx="6">
                  <c:v>3509</c:v>
                </c:pt>
                <c:pt idx="7">
                  <c:v>1310</c:v>
                </c:pt>
                <c:pt idx="8">
                  <c:v>692</c:v>
                </c:pt>
                <c:pt idx="9">
                  <c:v>352</c:v>
                </c:pt>
                <c:pt idx="10">
                  <c:v>203</c:v>
                </c:pt>
                <c:pt idx="11">
                  <c:v>97</c:v>
                </c:pt>
                <c:pt idx="12">
                  <c:v>65</c:v>
                </c:pt>
                <c:pt idx="13">
                  <c:v>49</c:v>
                </c:pt>
                <c:pt idx="14">
                  <c:v>89</c:v>
                </c:pt>
                <c:pt idx="15">
                  <c:v>51</c:v>
                </c:pt>
                <c:pt idx="16">
                  <c:v>45</c:v>
                </c:pt>
                <c:pt idx="17">
                  <c:v>13</c:v>
                </c:pt>
                <c:pt idx="18">
                  <c:v>10</c:v>
                </c:pt>
                <c:pt idx="19">
                  <c:v>10</c:v>
                </c:pt>
                <c:pt idx="20">
                  <c:v>8</c:v>
                </c:pt>
                <c:pt idx="21">
                  <c:v>3</c:v>
                </c:pt>
                <c:pt idx="22">
                  <c:v>5</c:v>
                </c:pt>
                <c:pt idx="23">
                  <c:v>9</c:v>
                </c:pt>
                <c:pt idx="24">
                  <c:v>20</c:v>
                </c:pt>
                <c:pt idx="25">
                  <c:v>4</c:v>
                </c:pt>
                <c:pt idx="26">
                  <c:v>4</c:v>
                </c:pt>
                <c:pt idx="27">
                  <c:v>3</c:v>
                </c:pt>
                <c:pt idx="28">
                  <c:v>1</c:v>
                </c:pt>
                <c:pt idx="29">
                  <c:v>1</c:v>
                </c:pt>
                <c:pt idx="30">
                  <c:v>1</c:v>
                </c:pt>
                <c:pt idx="31">
                  <c:v>1</c:v>
                </c:pt>
              </c:numCache>
            </c:numRef>
          </c:val>
          <c:extLst>
            <c:ext xmlns:c16="http://schemas.microsoft.com/office/drawing/2014/chart" uri="{C3380CC4-5D6E-409C-BE32-E72D297353CC}">
              <c16:uniqueId val="{00000001-5C1E-4ADF-99E7-1BBD65FF509D}"/>
            </c:ext>
          </c:extLst>
        </c:ser>
        <c:dLbls>
          <c:dLblPos val="outEnd"/>
          <c:showLegendKey val="0"/>
          <c:showVal val="1"/>
          <c:showCatName val="0"/>
          <c:showSerName val="0"/>
          <c:showPercent val="0"/>
          <c:showBubbleSize val="0"/>
        </c:dLbls>
        <c:gapWidth val="0"/>
        <c:axId val="2143402832"/>
        <c:axId val="2143404912"/>
      </c:barChart>
      <c:catAx>
        <c:axId val="214340283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PT"/>
          </a:p>
        </c:txPr>
        <c:crossAx val="2143404912"/>
        <c:crosses val="autoZero"/>
        <c:auto val="1"/>
        <c:lblAlgn val="ctr"/>
        <c:lblOffset val="100"/>
        <c:noMultiLvlLbl val="0"/>
      </c:catAx>
      <c:valAx>
        <c:axId val="2143404912"/>
        <c:scaling>
          <c:orientation val="minMax"/>
          <c:max val="10300"/>
          <c:min val="0"/>
        </c:scaling>
        <c:delete val="1"/>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crossAx val="2143402832"/>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PT"/>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t-PT"/>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PT"/>
  <c:roundedCorners val="0"/>
  <mc:AlternateContent xmlns:mc="http://schemas.openxmlformats.org/markup-compatibility/2006">
    <mc:Choice xmlns:c14="http://schemas.microsoft.com/office/drawing/2007/8/2/chart" Requires="c14">
      <c14:style val="102"/>
    </mc:Choice>
    <mc:Fallback>
      <c:style val="2"/>
    </mc:Fallback>
  </mc:AlternateContent>
  <c:pivotSource>
    <c:name>[TestCasesExcelReal.xlsx]tagT12!PivotTable15</c:name>
    <c:fmtId val="-1"/>
  </c:pivotSource>
  <c:chart>
    <c:autoTitleDeleted val="0"/>
    <c:pivotFmts>
      <c:pivotFmt>
        <c:idx val="0"/>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t-PT"/>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t-PT"/>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2"/>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t-PT"/>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3"/>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t-PT"/>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4"/>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t-PT"/>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5"/>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t-PT"/>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6"/>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t-PT"/>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7"/>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t-PT"/>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8"/>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t-PT"/>
            </a:p>
          </c:txPr>
          <c:dLblPos val="outEnd"/>
          <c:showLegendKey val="0"/>
          <c:showVal val="1"/>
          <c:showCatName val="0"/>
          <c:showSerName val="0"/>
          <c:showPercent val="0"/>
          <c:showBubbleSize val="0"/>
          <c:extLst>
            <c:ext xmlns:c15="http://schemas.microsoft.com/office/drawing/2012/chart" uri="{CE6537A1-D6FC-4f65-9D91-7224C49458BB}"/>
          </c:extLst>
        </c:dLbl>
      </c:pivotFmt>
    </c:pivotFmts>
    <c:plotArea>
      <c:layout/>
      <c:barChart>
        <c:barDir val="col"/>
        <c:grouping val="clustered"/>
        <c:varyColors val="0"/>
        <c:ser>
          <c:idx val="0"/>
          <c:order val="0"/>
          <c:tx>
            <c:strRef>
              <c:f>tagT12!$AJ$42</c:f>
              <c:strCache>
                <c:ptCount val="1"/>
                <c:pt idx="0">
                  <c:v>Wi-Fi 1</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t-PT"/>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tagT12!$AI$43:$AI$76</c:f>
              <c:strCache>
                <c:ptCount val="33"/>
                <c:pt idx="0">
                  <c:v>:00</c:v>
                </c:pt>
                <c:pt idx="1">
                  <c:v>:01</c:v>
                </c:pt>
                <c:pt idx="2">
                  <c:v>:02</c:v>
                </c:pt>
                <c:pt idx="3">
                  <c:v>:03</c:v>
                </c:pt>
                <c:pt idx="4">
                  <c:v>:04</c:v>
                </c:pt>
                <c:pt idx="5">
                  <c:v>:05</c:v>
                </c:pt>
                <c:pt idx="6">
                  <c:v>:06</c:v>
                </c:pt>
                <c:pt idx="7">
                  <c:v>:07</c:v>
                </c:pt>
                <c:pt idx="8">
                  <c:v>:08</c:v>
                </c:pt>
                <c:pt idx="9">
                  <c:v>:09</c:v>
                </c:pt>
                <c:pt idx="10">
                  <c:v>:10</c:v>
                </c:pt>
                <c:pt idx="11">
                  <c:v>:11</c:v>
                </c:pt>
                <c:pt idx="12">
                  <c:v>:12</c:v>
                </c:pt>
                <c:pt idx="13">
                  <c:v>:13</c:v>
                </c:pt>
                <c:pt idx="14">
                  <c:v>:14</c:v>
                </c:pt>
                <c:pt idx="15">
                  <c:v>:15</c:v>
                </c:pt>
                <c:pt idx="16">
                  <c:v>:16</c:v>
                </c:pt>
                <c:pt idx="17">
                  <c:v>:17</c:v>
                </c:pt>
                <c:pt idx="18">
                  <c:v>:19</c:v>
                </c:pt>
                <c:pt idx="19">
                  <c:v>:20</c:v>
                </c:pt>
                <c:pt idx="20">
                  <c:v>:21</c:v>
                </c:pt>
                <c:pt idx="21">
                  <c:v>:22</c:v>
                </c:pt>
                <c:pt idx="22">
                  <c:v>:23</c:v>
                </c:pt>
                <c:pt idx="23">
                  <c:v>:24</c:v>
                </c:pt>
                <c:pt idx="24">
                  <c:v>:25</c:v>
                </c:pt>
                <c:pt idx="25">
                  <c:v>:27</c:v>
                </c:pt>
                <c:pt idx="26">
                  <c:v>:30</c:v>
                </c:pt>
                <c:pt idx="27">
                  <c:v>:34</c:v>
                </c:pt>
                <c:pt idx="28">
                  <c:v>:37</c:v>
                </c:pt>
                <c:pt idx="29">
                  <c:v>:39</c:v>
                </c:pt>
                <c:pt idx="30">
                  <c:v>:48</c:v>
                </c:pt>
                <c:pt idx="31">
                  <c:v>:52</c:v>
                </c:pt>
                <c:pt idx="32">
                  <c:v>:53</c:v>
                </c:pt>
              </c:strCache>
            </c:strRef>
          </c:cat>
          <c:val>
            <c:numRef>
              <c:f>tagT12!$AJ$43:$AJ$76</c:f>
              <c:numCache>
                <c:formatCode>General</c:formatCode>
                <c:ptCount val="33"/>
                <c:pt idx="0">
                  <c:v>26</c:v>
                </c:pt>
                <c:pt idx="1">
                  <c:v>5</c:v>
                </c:pt>
                <c:pt idx="2">
                  <c:v>4947</c:v>
                </c:pt>
                <c:pt idx="3">
                  <c:v>504</c:v>
                </c:pt>
                <c:pt idx="4">
                  <c:v>77</c:v>
                </c:pt>
                <c:pt idx="5">
                  <c:v>22</c:v>
                </c:pt>
                <c:pt idx="6">
                  <c:v>271</c:v>
                </c:pt>
                <c:pt idx="7">
                  <c:v>66</c:v>
                </c:pt>
                <c:pt idx="8">
                  <c:v>12</c:v>
                </c:pt>
                <c:pt idx="9">
                  <c:v>16</c:v>
                </c:pt>
                <c:pt idx="10">
                  <c:v>27</c:v>
                </c:pt>
                <c:pt idx="11">
                  <c:v>17</c:v>
                </c:pt>
                <c:pt idx="12">
                  <c:v>31</c:v>
                </c:pt>
                <c:pt idx="13">
                  <c:v>51</c:v>
                </c:pt>
                <c:pt idx="14">
                  <c:v>7</c:v>
                </c:pt>
                <c:pt idx="15">
                  <c:v>2</c:v>
                </c:pt>
                <c:pt idx="16">
                  <c:v>3</c:v>
                </c:pt>
                <c:pt idx="17">
                  <c:v>5</c:v>
                </c:pt>
                <c:pt idx="18">
                  <c:v>5</c:v>
                </c:pt>
                <c:pt idx="19">
                  <c:v>1</c:v>
                </c:pt>
                <c:pt idx="20">
                  <c:v>2</c:v>
                </c:pt>
                <c:pt idx="21">
                  <c:v>2</c:v>
                </c:pt>
                <c:pt idx="22">
                  <c:v>1</c:v>
                </c:pt>
                <c:pt idx="23">
                  <c:v>3</c:v>
                </c:pt>
                <c:pt idx="25">
                  <c:v>1</c:v>
                </c:pt>
              </c:numCache>
            </c:numRef>
          </c:val>
          <c:extLst>
            <c:ext xmlns:c16="http://schemas.microsoft.com/office/drawing/2014/chart" uri="{C3380CC4-5D6E-409C-BE32-E72D297353CC}">
              <c16:uniqueId val="{00000000-20D5-46ED-A2E2-3ECCF231F9B9}"/>
            </c:ext>
          </c:extLst>
        </c:ser>
        <c:ser>
          <c:idx val="1"/>
          <c:order val="1"/>
          <c:tx>
            <c:strRef>
              <c:f>tagT12!$AK$42</c:f>
              <c:strCache>
                <c:ptCount val="1"/>
                <c:pt idx="0">
                  <c:v>Wi-Fi 2</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t-PT"/>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tagT12!$AI$43:$AI$76</c:f>
              <c:strCache>
                <c:ptCount val="33"/>
                <c:pt idx="0">
                  <c:v>:00</c:v>
                </c:pt>
                <c:pt idx="1">
                  <c:v>:01</c:v>
                </c:pt>
                <c:pt idx="2">
                  <c:v>:02</c:v>
                </c:pt>
                <c:pt idx="3">
                  <c:v>:03</c:v>
                </c:pt>
                <c:pt idx="4">
                  <c:v>:04</c:v>
                </c:pt>
                <c:pt idx="5">
                  <c:v>:05</c:v>
                </c:pt>
                <c:pt idx="6">
                  <c:v>:06</c:v>
                </c:pt>
                <c:pt idx="7">
                  <c:v>:07</c:v>
                </c:pt>
                <c:pt idx="8">
                  <c:v>:08</c:v>
                </c:pt>
                <c:pt idx="9">
                  <c:v>:09</c:v>
                </c:pt>
                <c:pt idx="10">
                  <c:v>:10</c:v>
                </c:pt>
                <c:pt idx="11">
                  <c:v>:11</c:v>
                </c:pt>
                <c:pt idx="12">
                  <c:v>:12</c:v>
                </c:pt>
                <c:pt idx="13">
                  <c:v>:13</c:v>
                </c:pt>
                <c:pt idx="14">
                  <c:v>:14</c:v>
                </c:pt>
                <c:pt idx="15">
                  <c:v>:15</c:v>
                </c:pt>
                <c:pt idx="16">
                  <c:v>:16</c:v>
                </c:pt>
                <c:pt idx="17">
                  <c:v>:17</c:v>
                </c:pt>
                <c:pt idx="18">
                  <c:v>:19</c:v>
                </c:pt>
                <c:pt idx="19">
                  <c:v>:20</c:v>
                </c:pt>
                <c:pt idx="20">
                  <c:v>:21</c:v>
                </c:pt>
                <c:pt idx="21">
                  <c:v>:22</c:v>
                </c:pt>
                <c:pt idx="22">
                  <c:v>:23</c:v>
                </c:pt>
                <c:pt idx="23">
                  <c:v>:24</c:v>
                </c:pt>
                <c:pt idx="24">
                  <c:v>:25</c:v>
                </c:pt>
                <c:pt idx="25">
                  <c:v>:27</c:v>
                </c:pt>
                <c:pt idx="26">
                  <c:v>:30</c:v>
                </c:pt>
                <c:pt idx="27">
                  <c:v>:34</c:v>
                </c:pt>
                <c:pt idx="28">
                  <c:v>:37</c:v>
                </c:pt>
                <c:pt idx="29">
                  <c:v>:39</c:v>
                </c:pt>
                <c:pt idx="30">
                  <c:v>:48</c:v>
                </c:pt>
                <c:pt idx="31">
                  <c:v>:52</c:v>
                </c:pt>
                <c:pt idx="32">
                  <c:v>:53</c:v>
                </c:pt>
              </c:strCache>
            </c:strRef>
          </c:cat>
          <c:val>
            <c:numRef>
              <c:f>tagT12!$AK$43:$AK$76</c:f>
              <c:numCache>
                <c:formatCode>General</c:formatCode>
                <c:ptCount val="33"/>
                <c:pt idx="0">
                  <c:v>13</c:v>
                </c:pt>
                <c:pt idx="1">
                  <c:v>11</c:v>
                </c:pt>
                <c:pt idx="2">
                  <c:v>4331</c:v>
                </c:pt>
                <c:pt idx="3">
                  <c:v>495</c:v>
                </c:pt>
                <c:pt idx="4">
                  <c:v>65</c:v>
                </c:pt>
                <c:pt idx="5">
                  <c:v>11</c:v>
                </c:pt>
                <c:pt idx="6">
                  <c:v>304</c:v>
                </c:pt>
                <c:pt idx="7">
                  <c:v>87</c:v>
                </c:pt>
                <c:pt idx="8">
                  <c:v>24</c:v>
                </c:pt>
                <c:pt idx="9">
                  <c:v>18</c:v>
                </c:pt>
                <c:pt idx="10">
                  <c:v>39</c:v>
                </c:pt>
                <c:pt idx="11">
                  <c:v>16</c:v>
                </c:pt>
                <c:pt idx="12">
                  <c:v>44</c:v>
                </c:pt>
                <c:pt idx="13">
                  <c:v>74</c:v>
                </c:pt>
                <c:pt idx="14">
                  <c:v>3</c:v>
                </c:pt>
                <c:pt idx="15">
                  <c:v>10</c:v>
                </c:pt>
                <c:pt idx="16">
                  <c:v>3</c:v>
                </c:pt>
                <c:pt idx="17">
                  <c:v>5</c:v>
                </c:pt>
                <c:pt idx="18">
                  <c:v>7</c:v>
                </c:pt>
                <c:pt idx="19">
                  <c:v>2</c:v>
                </c:pt>
                <c:pt idx="20">
                  <c:v>9</c:v>
                </c:pt>
                <c:pt idx="21">
                  <c:v>2</c:v>
                </c:pt>
                <c:pt idx="22">
                  <c:v>4</c:v>
                </c:pt>
                <c:pt idx="23">
                  <c:v>2</c:v>
                </c:pt>
                <c:pt idx="24">
                  <c:v>3</c:v>
                </c:pt>
                <c:pt idx="25">
                  <c:v>1</c:v>
                </c:pt>
                <c:pt idx="26">
                  <c:v>1</c:v>
                </c:pt>
                <c:pt idx="27">
                  <c:v>1</c:v>
                </c:pt>
                <c:pt idx="28">
                  <c:v>1</c:v>
                </c:pt>
                <c:pt idx="29">
                  <c:v>1</c:v>
                </c:pt>
                <c:pt idx="30">
                  <c:v>1</c:v>
                </c:pt>
                <c:pt idx="31">
                  <c:v>1</c:v>
                </c:pt>
                <c:pt idx="32">
                  <c:v>1</c:v>
                </c:pt>
              </c:numCache>
            </c:numRef>
          </c:val>
          <c:extLst>
            <c:ext xmlns:c16="http://schemas.microsoft.com/office/drawing/2014/chart" uri="{C3380CC4-5D6E-409C-BE32-E72D297353CC}">
              <c16:uniqueId val="{00000001-20D5-46ED-A2E2-3ECCF231F9B9}"/>
            </c:ext>
          </c:extLst>
        </c:ser>
        <c:ser>
          <c:idx val="2"/>
          <c:order val="2"/>
          <c:tx>
            <c:strRef>
              <c:f>tagT12!$AL$42</c:f>
              <c:strCache>
                <c:ptCount val="1"/>
                <c:pt idx="0">
                  <c:v>Wi-Fi 3</c:v>
                </c:pt>
              </c:strCache>
            </c:strRef>
          </c:tx>
          <c:spPr>
            <a:solidFill>
              <a:schemeClr val="accent3"/>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t-PT"/>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tagT12!$AI$43:$AI$76</c:f>
              <c:strCache>
                <c:ptCount val="33"/>
                <c:pt idx="0">
                  <c:v>:00</c:v>
                </c:pt>
                <c:pt idx="1">
                  <c:v>:01</c:v>
                </c:pt>
                <c:pt idx="2">
                  <c:v>:02</c:v>
                </c:pt>
                <c:pt idx="3">
                  <c:v>:03</c:v>
                </c:pt>
                <c:pt idx="4">
                  <c:v>:04</c:v>
                </c:pt>
                <c:pt idx="5">
                  <c:v>:05</c:v>
                </c:pt>
                <c:pt idx="6">
                  <c:v>:06</c:v>
                </c:pt>
                <c:pt idx="7">
                  <c:v>:07</c:v>
                </c:pt>
                <c:pt idx="8">
                  <c:v>:08</c:v>
                </c:pt>
                <c:pt idx="9">
                  <c:v>:09</c:v>
                </c:pt>
                <c:pt idx="10">
                  <c:v>:10</c:v>
                </c:pt>
                <c:pt idx="11">
                  <c:v>:11</c:v>
                </c:pt>
                <c:pt idx="12">
                  <c:v>:12</c:v>
                </c:pt>
                <c:pt idx="13">
                  <c:v>:13</c:v>
                </c:pt>
                <c:pt idx="14">
                  <c:v>:14</c:v>
                </c:pt>
                <c:pt idx="15">
                  <c:v>:15</c:v>
                </c:pt>
                <c:pt idx="16">
                  <c:v>:16</c:v>
                </c:pt>
                <c:pt idx="17">
                  <c:v>:17</c:v>
                </c:pt>
                <c:pt idx="18">
                  <c:v>:19</c:v>
                </c:pt>
                <c:pt idx="19">
                  <c:v>:20</c:v>
                </c:pt>
                <c:pt idx="20">
                  <c:v>:21</c:v>
                </c:pt>
                <c:pt idx="21">
                  <c:v>:22</c:v>
                </c:pt>
                <c:pt idx="22">
                  <c:v>:23</c:v>
                </c:pt>
                <c:pt idx="23">
                  <c:v>:24</c:v>
                </c:pt>
                <c:pt idx="24">
                  <c:v>:25</c:v>
                </c:pt>
                <c:pt idx="25">
                  <c:v>:27</c:v>
                </c:pt>
                <c:pt idx="26">
                  <c:v>:30</c:v>
                </c:pt>
                <c:pt idx="27">
                  <c:v>:34</c:v>
                </c:pt>
                <c:pt idx="28">
                  <c:v>:37</c:v>
                </c:pt>
                <c:pt idx="29">
                  <c:v>:39</c:v>
                </c:pt>
                <c:pt idx="30">
                  <c:v>:48</c:v>
                </c:pt>
                <c:pt idx="31">
                  <c:v>:52</c:v>
                </c:pt>
                <c:pt idx="32">
                  <c:v>:53</c:v>
                </c:pt>
              </c:strCache>
            </c:strRef>
          </c:cat>
          <c:val>
            <c:numRef>
              <c:f>tagT12!$AL$43:$AL$76</c:f>
              <c:numCache>
                <c:formatCode>General</c:formatCode>
                <c:ptCount val="33"/>
                <c:pt idx="0">
                  <c:v>9</c:v>
                </c:pt>
                <c:pt idx="1">
                  <c:v>9</c:v>
                </c:pt>
                <c:pt idx="2">
                  <c:v>6873</c:v>
                </c:pt>
                <c:pt idx="3">
                  <c:v>765</c:v>
                </c:pt>
                <c:pt idx="4">
                  <c:v>48</c:v>
                </c:pt>
                <c:pt idx="5">
                  <c:v>8</c:v>
                </c:pt>
                <c:pt idx="6">
                  <c:v>171</c:v>
                </c:pt>
                <c:pt idx="7">
                  <c:v>59</c:v>
                </c:pt>
                <c:pt idx="8">
                  <c:v>9</c:v>
                </c:pt>
                <c:pt idx="9">
                  <c:v>4</c:v>
                </c:pt>
                <c:pt idx="10">
                  <c:v>34</c:v>
                </c:pt>
                <c:pt idx="11">
                  <c:v>6</c:v>
                </c:pt>
                <c:pt idx="12">
                  <c:v>15</c:v>
                </c:pt>
                <c:pt idx="13">
                  <c:v>51</c:v>
                </c:pt>
                <c:pt idx="14">
                  <c:v>9</c:v>
                </c:pt>
                <c:pt idx="15">
                  <c:v>7</c:v>
                </c:pt>
                <c:pt idx="16">
                  <c:v>1</c:v>
                </c:pt>
                <c:pt idx="17">
                  <c:v>8</c:v>
                </c:pt>
                <c:pt idx="18">
                  <c:v>9</c:v>
                </c:pt>
                <c:pt idx="19">
                  <c:v>1</c:v>
                </c:pt>
                <c:pt idx="20">
                  <c:v>18</c:v>
                </c:pt>
                <c:pt idx="22">
                  <c:v>5</c:v>
                </c:pt>
                <c:pt idx="24">
                  <c:v>2</c:v>
                </c:pt>
                <c:pt idx="25">
                  <c:v>1</c:v>
                </c:pt>
                <c:pt idx="29">
                  <c:v>1</c:v>
                </c:pt>
                <c:pt idx="31">
                  <c:v>1</c:v>
                </c:pt>
              </c:numCache>
            </c:numRef>
          </c:val>
          <c:extLst>
            <c:ext xmlns:c16="http://schemas.microsoft.com/office/drawing/2014/chart" uri="{C3380CC4-5D6E-409C-BE32-E72D297353CC}">
              <c16:uniqueId val="{00000002-20D5-46ED-A2E2-3ECCF231F9B9}"/>
            </c:ext>
          </c:extLst>
        </c:ser>
        <c:dLbls>
          <c:dLblPos val="outEnd"/>
          <c:showLegendKey val="0"/>
          <c:showVal val="1"/>
          <c:showCatName val="0"/>
          <c:showSerName val="0"/>
          <c:showPercent val="0"/>
          <c:showBubbleSize val="0"/>
        </c:dLbls>
        <c:gapWidth val="0"/>
        <c:axId val="2143361232"/>
        <c:axId val="2143371216"/>
      </c:barChart>
      <c:catAx>
        <c:axId val="214336123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PT"/>
          </a:p>
        </c:txPr>
        <c:crossAx val="2143371216"/>
        <c:crosses val="autoZero"/>
        <c:auto val="1"/>
        <c:lblAlgn val="ctr"/>
        <c:lblOffset val="100"/>
        <c:noMultiLvlLbl val="0"/>
      </c:catAx>
      <c:valAx>
        <c:axId val="2143371216"/>
        <c:scaling>
          <c:orientation val="minMax"/>
          <c:max val="7000"/>
        </c:scaling>
        <c:delete val="1"/>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crossAx val="2143361232"/>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PT"/>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t-PT"/>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PT"/>
  <c:roundedCorners val="0"/>
  <mc:AlternateContent xmlns:mc="http://schemas.openxmlformats.org/markup-compatibility/2006">
    <mc:Choice xmlns:c14="http://schemas.microsoft.com/office/drawing/2007/8/2/chart" Requires="c14">
      <c14:style val="102"/>
    </mc:Choice>
    <mc:Fallback>
      <c:style val="2"/>
    </mc:Fallback>
  </mc:AlternateContent>
  <c:pivotSource>
    <c:name>[TestCasesExcelReal.xlsx]tagT13!PivotTable18</c:name>
    <c:fmtId val="-1"/>
  </c:pivotSource>
  <c:chart>
    <c:autoTitleDeleted val="0"/>
    <c:pivotFmts>
      <c:pivotFmt>
        <c:idx val="0"/>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t-PT"/>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t-PT"/>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2"/>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t-PT"/>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3"/>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t-PT"/>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4"/>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t-PT"/>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5"/>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t-PT"/>
            </a:p>
          </c:txPr>
          <c:dLblPos val="outEnd"/>
          <c:showLegendKey val="0"/>
          <c:showVal val="1"/>
          <c:showCatName val="0"/>
          <c:showSerName val="0"/>
          <c:showPercent val="0"/>
          <c:showBubbleSize val="0"/>
          <c:extLst>
            <c:ext xmlns:c15="http://schemas.microsoft.com/office/drawing/2012/chart" uri="{CE6537A1-D6FC-4f65-9D91-7224C49458BB}"/>
          </c:extLst>
        </c:dLbl>
      </c:pivotFmt>
    </c:pivotFmts>
    <c:plotArea>
      <c:layout/>
      <c:barChart>
        <c:barDir val="col"/>
        <c:grouping val="clustered"/>
        <c:varyColors val="0"/>
        <c:ser>
          <c:idx val="0"/>
          <c:order val="0"/>
          <c:tx>
            <c:strRef>
              <c:f>tagT13!$BD$76</c:f>
              <c:strCache>
                <c:ptCount val="1"/>
                <c:pt idx="0">
                  <c:v>Sum of Wi-Fi</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t-PT"/>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tagT13!$BC$77:$BC$107</c:f>
              <c:strCache>
                <c:ptCount val="30"/>
                <c:pt idx="0">
                  <c:v>:00</c:v>
                </c:pt>
                <c:pt idx="1">
                  <c:v>:01</c:v>
                </c:pt>
                <c:pt idx="2">
                  <c:v>:02</c:v>
                </c:pt>
                <c:pt idx="3">
                  <c:v>:03</c:v>
                </c:pt>
                <c:pt idx="4">
                  <c:v>:04</c:v>
                </c:pt>
                <c:pt idx="5">
                  <c:v>:05</c:v>
                </c:pt>
                <c:pt idx="6">
                  <c:v>:06</c:v>
                </c:pt>
                <c:pt idx="7">
                  <c:v>:07</c:v>
                </c:pt>
                <c:pt idx="8">
                  <c:v>:08</c:v>
                </c:pt>
                <c:pt idx="9">
                  <c:v>:09</c:v>
                </c:pt>
                <c:pt idx="10">
                  <c:v>:10</c:v>
                </c:pt>
                <c:pt idx="11">
                  <c:v>:11</c:v>
                </c:pt>
                <c:pt idx="12">
                  <c:v>:12</c:v>
                </c:pt>
                <c:pt idx="13">
                  <c:v>:13</c:v>
                </c:pt>
                <c:pt idx="14">
                  <c:v>:14</c:v>
                </c:pt>
                <c:pt idx="15">
                  <c:v>:15</c:v>
                </c:pt>
                <c:pt idx="16">
                  <c:v>:16</c:v>
                </c:pt>
                <c:pt idx="17">
                  <c:v>:17</c:v>
                </c:pt>
                <c:pt idx="18">
                  <c:v>:18</c:v>
                </c:pt>
                <c:pt idx="19">
                  <c:v>:21</c:v>
                </c:pt>
                <c:pt idx="20">
                  <c:v>:22</c:v>
                </c:pt>
                <c:pt idx="21">
                  <c:v>:24</c:v>
                </c:pt>
                <c:pt idx="22">
                  <c:v>:25</c:v>
                </c:pt>
                <c:pt idx="23">
                  <c:v>:36</c:v>
                </c:pt>
                <c:pt idx="24">
                  <c:v>:37</c:v>
                </c:pt>
                <c:pt idx="25">
                  <c:v>:38</c:v>
                </c:pt>
                <c:pt idx="26">
                  <c:v>:41</c:v>
                </c:pt>
                <c:pt idx="27">
                  <c:v>:42</c:v>
                </c:pt>
                <c:pt idx="28">
                  <c:v>:46</c:v>
                </c:pt>
                <c:pt idx="29">
                  <c:v>:53</c:v>
                </c:pt>
              </c:strCache>
            </c:strRef>
          </c:cat>
          <c:val>
            <c:numRef>
              <c:f>tagT13!$BD$77:$BD$107</c:f>
              <c:numCache>
                <c:formatCode>General</c:formatCode>
                <c:ptCount val="30"/>
                <c:pt idx="0">
                  <c:v>26</c:v>
                </c:pt>
                <c:pt idx="1">
                  <c:v>4</c:v>
                </c:pt>
                <c:pt idx="2">
                  <c:v>442</c:v>
                </c:pt>
                <c:pt idx="3">
                  <c:v>11443</c:v>
                </c:pt>
                <c:pt idx="4">
                  <c:v>658</c:v>
                </c:pt>
                <c:pt idx="5">
                  <c:v>45</c:v>
                </c:pt>
                <c:pt idx="6">
                  <c:v>959</c:v>
                </c:pt>
                <c:pt idx="7">
                  <c:v>69</c:v>
                </c:pt>
                <c:pt idx="8">
                  <c:v>8</c:v>
                </c:pt>
                <c:pt idx="9">
                  <c:v>127</c:v>
                </c:pt>
                <c:pt idx="10">
                  <c:v>5</c:v>
                </c:pt>
                <c:pt idx="11">
                  <c:v>3</c:v>
                </c:pt>
                <c:pt idx="12">
                  <c:v>137</c:v>
                </c:pt>
                <c:pt idx="13">
                  <c:v>13</c:v>
                </c:pt>
                <c:pt idx="14">
                  <c:v>8</c:v>
                </c:pt>
                <c:pt idx="15">
                  <c:v>27</c:v>
                </c:pt>
                <c:pt idx="16">
                  <c:v>4</c:v>
                </c:pt>
                <c:pt idx="17">
                  <c:v>5</c:v>
                </c:pt>
                <c:pt idx="18">
                  <c:v>5</c:v>
                </c:pt>
                <c:pt idx="19">
                  <c:v>30</c:v>
                </c:pt>
                <c:pt idx="20">
                  <c:v>9</c:v>
                </c:pt>
                <c:pt idx="21">
                  <c:v>12</c:v>
                </c:pt>
                <c:pt idx="22">
                  <c:v>2</c:v>
                </c:pt>
                <c:pt idx="24">
                  <c:v>2</c:v>
                </c:pt>
                <c:pt idx="26">
                  <c:v>1</c:v>
                </c:pt>
                <c:pt idx="27">
                  <c:v>2</c:v>
                </c:pt>
                <c:pt idx="28">
                  <c:v>1</c:v>
                </c:pt>
                <c:pt idx="29">
                  <c:v>1</c:v>
                </c:pt>
              </c:numCache>
            </c:numRef>
          </c:val>
          <c:extLst>
            <c:ext xmlns:c16="http://schemas.microsoft.com/office/drawing/2014/chart" uri="{C3380CC4-5D6E-409C-BE32-E72D297353CC}">
              <c16:uniqueId val="{00000000-97D0-4B7C-AF65-2687244E0143}"/>
            </c:ext>
          </c:extLst>
        </c:ser>
        <c:ser>
          <c:idx val="1"/>
          <c:order val="1"/>
          <c:tx>
            <c:strRef>
              <c:f>tagT13!$BE$76</c:f>
              <c:strCache>
                <c:ptCount val="1"/>
                <c:pt idx="0">
                  <c:v>Sum of BLE</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t-PT"/>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tagT13!$BC$77:$BC$107</c:f>
              <c:strCache>
                <c:ptCount val="30"/>
                <c:pt idx="0">
                  <c:v>:00</c:v>
                </c:pt>
                <c:pt idx="1">
                  <c:v>:01</c:v>
                </c:pt>
                <c:pt idx="2">
                  <c:v>:02</c:v>
                </c:pt>
                <c:pt idx="3">
                  <c:v>:03</c:v>
                </c:pt>
                <c:pt idx="4">
                  <c:v>:04</c:v>
                </c:pt>
                <c:pt idx="5">
                  <c:v>:05</c:v>
                </c:pt>
                <c:pt idx="6">
                  <c:v>:06</c:v>
                </c:pt>
                <c:pt idx="7">
                  <c:v>:07</c:v>
                </c:pt>
                <c:pt idx="8">
                  <c:v>:08</c:v>
                </c:pt>
                <c:pt idx="9">
                  <c:v>:09</c:v>
                </c:pt>
                <c:pt idx="10">
                  <c:v>:10</c:v>
                </c:pt>
                <c:pt idx="11">
                  <c:v>:11</c:v>
                </c:pt>
                <c:pt idx="12">
                  <c:v>:12</c:v>
                </c:pt>
                <c:pt idx="13">
                  <c:v>:13</c:v>
                </c:pt>
                <c:pt idx="14">
                  <c:v>:14</c:v>
                </c:pt>
                <c:pt idx="15">
                  <c:v>:15</c:v>
                </c:pt>
                <c:pt idx="16">
                  <c:v>:16</c:v>
                </c:pt>
                <c:pt idx="17">
                  <c:v>:17</c:v>
                </c:pt>
                <c:pt idx="18">
                  <c:v>:18</c:v>
                </c:pt>
                <c:pt idx="19">
                  <c:v>:21</c:v>
                </c:pt>
                <c:pt idx="20">
                  <c:v>:22</c:v>
                </c:pt>
                <c:pt idx="21">
                  <c:v>:24</c:v>
                </c:pt>
                <c:pt idx="22">
                  <c:v>:25</c:v>
                </c:pt>
                <c:pt idx="23">
                  <c:v>:36</c:v>
                </c:pt>
                <c:pt idx="24">
                  <c:v>:37</c:v>
                </c:pt>
                <c:pt idx="25">
                  <c:v>:38</c:v>
                </c:pt>
                <c:pt idx="26">
                  <c:v>:41</c:v>
                </c:pt>
                <c:pt idx="27">
                  <c:v>:42</c:v>
                </c:pt>
                <c:pt idx="28">
                  <c:v>:46</c:v>
                </c:pt>
                <c:pt idx="29">
                  <c:v>:53</c:v>
                </c:pt>
              </c:strCache>
            </c:strRef>
          </c:cat>
          <c:val>
            <c:numRef>
              <c:f>tagT13!$BE$77:$BE$107</c:f>
              <c:numCache>
                <c:formatCode>General</c:formatCode>
                <c:ptCount val="30"/>
                <c:pt idx="0">
                  <c:v>21</c:v>
                </c:pt>
                <c:pt idx="1">
                  <c:v>5</c:v>
                </c:pt>
                <c:pt idx="2">
                  <c:v>427</c:v>
                </c:pt>
                <c:pt idx="3">
                  <c:v>11369</c:v>
                </c:pt>
                <c:pt idx="4">
                  <c:v>640</c:v>
                </c:pt>
                <c:pt idx="5">
                  <c:v>45</c:v>
                </c:pt>
                <c:pt idx="6">
                  <c:v>1014</c:v>
                </c:pt>
                <c:pt idx="7">
                  <c:v>71</c:v>
                </c:pt>
                <c:pt idx="8">
                  <c:v>8</c:v>
                </c:pt>
                <c:pt idx="9">
                  <c:v>137</c:v>
                </c:pt>
                <c:pt idx="10">
                  <c:v>6</c:v>
                </c:pt>
                <c:pt idx="11">
                  <c:v>3</c:v>
                </c:pt>
                <c:pt idx="12">
                  <c:v>140</c:v>
                </c:pt>
                <c:pt idx="13">
                  <c:v>15</c:v>
                </c:pt>
                <c:pt idx="14">
                  <c:v>9</c:v>
                </c:pt>
                <c:pt idx="15">
                  <c:v>26</c:v>
                </c:pt>
                <c:pt idx="16">
                  <c:v>3</c:v>
                </c:pt>
                <c:pt idx="17">
                  <c:v>6</c:v>
                </c:pt>
                <c:pt idx="18">
                  <c:v>1</c:v>
                </c:pt>
                <c:pt idx="19">
                  <c:v>42</c:v>
                </c:pt>
                <c:pt idx="20">
                  <c:v>5</c:v>
                </c:pt>
                <c:pt idx="21">
                  <c:v>5</c:v>
                </c:pt>
                <c:pt idx="22">
                  <c:v>1</c:v>
                </c:pt>
                <c:pt idx="23">
                  <c:v>1</c:v>
                </c:pt>
                <c:pt idx="24">
                  <c:v>2</c:v>
                </c:pt>
                <c:pt idx="25">
                  <c:v>1</c:v>
                </c:pt>
                <c:pt idx="26">
                  <c:v>1</c:v>
                </c:pt>
                <c:pt idx="27">
                  <c:v>1</c:v>
                </c:pt>
                <c:pt idx="28">
                  <c:v>1</c:v>
                </c:pt>
                <c:pt idx="29">
                  <c:v>1</c:v>
                </c:pt>
              </c:numCache>
            </c:numRef>
          </c:val>
          <c:extLst>
            <c:ext xmlns:c16="http://schemas.microsoft.com/office/drawing/2014/chart" uri="{C3380CC4-5D6E-409C-BE32-E72D297353CC}">
              <c16:uniqueId val="{00000001-97D0-4B7C-AF65-2687244E0143}"/>
            </c:ext>
          </c:extLst>
        </c:ser>
        <c:dLbls>
          <c:dLblPos val="outEnd"/>
          <c:showLegendKey val="0"/>
          <c:showVal val="1"/>
          <c:showCatName val="0"/>
          <c:showSerName val="0"/>
          <c:showPercent val="0"/>
          <c:showBubbleSize val="0"/>
        </c:dLbls>
        <c:gapWidth val="0"/>
        <c:axId val="350329088"/>
        <c:axId val="350332000"/>
      </c:barChart>
      <c:catAx>
        <c:axId val="35032908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PT"/>
          </a:p>
        </c:txPr>
        <c:crossAx val="350332000"/>
        <c:crosses val="autoZero"/>
        <c:auto val="1"/>
        <c:lblAlgn val="ctr"/>
        <c:lblOffset val="100"/>
        <c:noMultiLvlLbl val="0"/>
      </c:catAx>
      <c:valAx>
        <c:axId val="350332000"/>
        <c:scaling>
          <c:orientation val="minMax"/>
          <c:max val="11500"/>
          <c:min val="0"/>
        </c:scaling>
        <c:delete val="1"/>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crossAx val="350329088"/>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PT"/>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t-PT"/>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PT"/>
  <c:roundedCorners val="0"/>
  <mc:AlternateContent xmlns:mc="http://schemas.openxmlformats.org/markup-compatibility/2006">
    <mc:Choice xmlns:c14="http://schemas.microsoft.com/office/drawing/2007/8/2/chart" Requires="c14">
      <c14:style val="102"/>
    </mc:Choice>
    <mc:Fallback>
      <c:style val="2"/>
    </mc:Fallback>
  </mc:AlternateContent>
  <c:pivotSource>
    <c:name>[TestCasesExcelReal.xlsx]tagT6!PivotTable15</c:name>
    <c:fmtId val="-1"/>
  </c:pivotSource>
  <c:chart>
    <c:autoTitleDeleted val="1"/>
    <c:pivotFmts>
      <c:pivotFmt>
        <c:idx val="0"/>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t-PT"/>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t-PT"/>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2"/>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t-PT"/>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3"/>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t-PT"/>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4"/>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t-PT"/>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5"/>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t-PT"/>
            </a:p>
          </c:txPr>
          <c:dLblPos val="outEnd"/>
          <c:showLegendKey val="0"/>
          <c:showVal val="1"/>
          <c:showCatName val="0"/>
          <c:showSerName val="0"/>
          <c:showPercent val="0"/>
          <c:showBubbleSize val="0"/>
          <c:extLst>
            <c:ext xmlns:c15="http://schemas.microsoft.com/office/drawing/2012/chart" uri="{CE6537A1-D6FC-4f65-9D91-7224C49458BB}"/>
          </c:extLst>
        </c:dLbl>
      </c:pivotFmt>
    </c:pivotFmts>
    <c:plotArea>
      <c:layout/>
      <c:barChart>
        <c:barDir val="col"/>
        <c:grouping val="clustered"/>
        <c:varyColors val="0"/>
        <c:ser>
          <c:idx val="0"/>
          <c:order val="0"/>
          <c:tx>
            <c:strRef>
              <c:f>tagT6!$AM$41</c:f>
              <c:strCache>
                <c:ptCount val="1"/>
                <c:pt idx="0">
                  <c:v>Sum of BLE</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t-PT"/>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tagT6!$AL$42:$AL$72</c:f>
              <c:strCache>
                <c:ptCount val="30"/>
                <c:pt idx="0">
                  <c:v>:00</c:v>
                </c:pt>
                <c:pt idx="1">
                  <c:v>:01</c:v>
                </c:pt>
                <c:pt idx="2">
                  <c:v>:02</c:v>
                </c:pt>
                <c:pt idx="3">
                  <c:v>:03</c:v>
                </c:pt>
                <c:pt idx="4">
                  <c:v>:04</c:v>
                </c:pt>
                <c:pt idx="5">
                  <c:v>:05</c:v>
                </c:pt>
                <c:pt idx="6">
                  <c:v>:06</c:v>
                </c:pt>
                <c:pt idx="7">
                  <c:v>:07</c:v>
                </c:pt>
                <c:pt idx="8">
                  <c:v>:08</c:v>
                </c:pt>
                <c:pt idx="9">
                  <c:v>:09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:27</c:v>
                </c:pt>
                <c:pt idx="27">
                  <c:v>:29</c:v>
                </c:pt>
                <c:pt idx="28">
                  <c:v>:30</c:v>
                </c:pt>
                <c:pt idx="29">
                  <c:v>:31</c:v>
                </c:pt>
              </c:strCache>
            </c:strRef>
          </c:cat>
          <c:val>
            <c:numRef>
              <c:f>tagT6!$AM$42:$AM$72</c:f>
              <c:numCache>
                <c:formatCode>General</c:formatCode>
                <c:ptCount val="30"/>
                <c:pt idx="0">
                  <c:v>77</c:v>
                </c:pt>
                <c:pt idx="1">
                  <c:v>197</c:v>
                </c:pt>
                <c:pt idx="2">
                  <c:v>92</c:v>
                </c:pt>
                <c:pt idx="3">
                  <c:v>168</c:v>
                </c:pt>
                <c:pt idx="4">
                  <c:v>345</c:v>
                </c:pt>
                <c:pt idx="5">
                  <c:v>672</c:v>
                </c:pt>
                <c:pt idx="6">
                  <c:v>969</c:v>
                </c:pt>
                <c:pt idx="7">
                  <c:v>2122</c:v>
                </c:pt>
                <c:pt idx="8">
                  <c:v>10426</c:v>
                </c:pt>
                <c:pt idx="9">
                  <c:v>2184</c:v>
                </c:pt>
                <c:pt idx="10">
                  <c:v>965</c:v>
                </c:pt>
                <c:pt idx="11">
                  <c:v>599</c:v>
                </c:pt>
                <c:pt idx="12">
                  <c:v>295</c:v>
                </c:pt>
                <c:pt idx="13">
                  <c:v>129</c:v>
                </c:pt>
                <c:pt idx="14">
                  <c:v>77</c:v>
                </c:pt>
                <c:pt idx="15">
                  <c:v>70</c:v>
                </c:pt>
                <c:pt idx="16">
                  <c:v>37</c:v>
                </c:pt>
                <c:pt idx="17">
                  <c:v>94</c:v>
                </c:pt>
                <c:pt idx="18">
                  <c:v>53</c:v>
                </c:pt>
                <c:pt idx="19">
                  <c:v>43</c:v>
                </c:pt>
                <c:pt idx="20">
                  <c:v>22</c:v>
                </c:pt>
                <c:pt idx="21">
                  <c:v>7</c:v>
                </c:pt>
                <c:pt idx="22">
                  <c:v>1</c:v>
                </c:pt>
                <c:pt idx="25">
                  <c:v>1</c:v>
                </c:pt>
                <c:pt idx="26">
                  <c:v>14</c:v>
                </c:pt>
                <c:pt idx="27">
                  <c:v>1</c:v>
                </c:pt>
                <c:pt idx="28">
                  <c:v>1</c:v>
                </c:pt>
              </c:numCache>
            </c:numRef>
          </c:val>
          <c:extLst>
            <c:ext xmlns:c16="http://schemas.microsoft.com/office/drawing/2014/chart" uri="{C3380CC4-5D6E-409C-BE32-E72D297353CC}">
              <c16:uniqueId val="{00000000-78B9-4E1A-9443-8ECA9452AA95}"/>
            </c:ext>
          </c:extLst>
        </c:ser>
        <c:ser>
          <c:idx val="1"/>
          <c:order val="1"/>
          <c:tx>
            <c:strRef>
              <c:f>tagT6!$AN$41</c:f>
              <c:strCache>
                <c:ptCount val="1"/>
                <c:pt idx="0">
                  <c:v>Sum of Wi-Fi</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t-PT"/>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tagT6!$AL$42:$AL$72</c:f>
              <c:strCache>
                <c:ptCount val="30"/>
                <c:pt idx="0">
                  <c:v>:00</c:v>
                </c:pt>
                <c:pt idx="1">
                  <c:v>:01</c:v>
                </c:pt>
                <c:pt idx="2">
                  <c:v>:02</c:v>
                </c:pt>
                <c:pt idx="3">
                  <c:v>:03</c:v>
                </c:pt>
                <c:pt idx="4">
                  <c:v>:04</c:v>
                </c:pt>
                <c:pt idx="5">
                  <c:v>:05</c:v>
                </c:pt>
                <c:pt idx="6">
                  <c:v>:06</c:v>
                </c:pt>
                <c:pt idx="7">
                  <c:v>:07</c:v>
                </c:pt>
                <c:pt idx="8">
                  <c:v>:08</c:v>
                </c:pt>
                <c:pt idx="9">
                  <c:v>:09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:27</c:v>
                </c:pt>
                <c:pt idx="27">
                  <c:v>:29</c:v>
                </c:pt>
                <c:pt idx="28">
                  <c:v>:30</c:v>
                </c:pt>
                <c:pt idx="29">
                  <c:v>:31</c:v>
                </c:pt>
              </c:strCache>
            </c:strRef>
          </c:cat>
          <c:val>
            <c:numRef>
              <c:f>tagT6!$AN$42:$AN$72</c:f>
              <c:numCache>
                <c:formatCode>General</c:formatCode>
                <c:ptCount val="30"/>
                <c:pt idx="0">
                  <c:v>59</c:v>
                </c:pt>
                <c:pt idx="1">
                  <c:v>170</c:v>
                </c:pt>
                <c:pt idx="2">
                  <c:v>14</c:v>
                </c:pt>
                <c:pt idx="3">
                  <c:v>23</c:v>
                </c:pt>
                <c:pt idx="4">
                  <c:v>78</c:v>
                </c:pt>
                <c:pt idx="5">
                  <c:v>45</c:v>
                </c:pt>
                <c:pt idx="6">
                  <c:v>164</c:v>
                </c:pt>
                <c:pt idx="7">
                  <c:v>932</c:v>
                </c:pt>
                <c:pt idx="8">
                  <c:v>189</c:v>
                </c:pt>
                <c:pt idx="9">
                  <c:v>1647</c:v>
                </c:pt>
                <c:pt idx="10">
                  <c:v>9302</c:v>
                </c:pt>
                <c:pt idx="11">
                  <c:v>1521</c:v>
                </c:pt>
                <c:pt idx="12">
                  <c:v>191</c:v>
                </c:pt>
                <c:pt idx="13">
                  <c:v>875</c:v>
                </c:pt>
                <c:pt idx="14">
                  <c:v>151</c:v>
                </c:pt>
                <c:pt idx="15">
                  <c:v>45</c:v>
                </c:pt>
                <c:pt idx="16">
                  <c:v>69</c:v>
                </c:pt>
                <c:pt idx="17">
                  <c:v>16</c:v>
                </c:pt>
                <c:pt idx="18">
                  <c:v>1</c:v>
                </c:pt>
                <c:pt idx="19">
                  <c:v>36</c:v>
                </c:pt>
                <c:pt idx="20">
                  <c:v>166</c:v>
                </c:pt>
                <c:pt idx="21">
                  <c:v>32</c:v>
                </c:pt>
                <c:pt idx="22">
                  <c:v>19</c:v>
                </c:pt>
                <c:pt idx="23">
                  <c:v>20</c:v>
                </c:pt>
                <c:pt idx="24">
                  <c:v>3</c:v>
                </c:pt>
                <c:pt idx="25">
                  <c:v>1</c:v>
                </c:pt>
                <c:pt idx="26">
                  <c:v>2</c:v>
                </c:pt>
                <c:pt idx="27">
                  <c:v>2</c:v>
                </c:pt>
                <c:pt idx="28">
                  <c:v>14</c:v>
                </c:pt>
                <c:pt idx="29">
                  <c:v>1</c:v>
                </c:pt>
              </c:numCache>
            </c:numRef>
          </c:val>
          <c:extLst>
            <c:ext xmlns:c16="http://schemas.microsoft.com/office/drawing/2014/chart" uri="{C3380CC4-5D6E-409C-BE32-E72D297353CC}">
              <c16:uniqueId val="{00000001-78B9-4E1A-9443-8ECA9452AA95}"/>
            </c:ext>
          </c:extLst>
        </c:ser>
        <c:dLbls>
          <c:dLblPos val="outEnd"/>
          <c:showLegendKey val="0"/>
          <c:showVal val="1"/>
          <c:showCatName val="0"/>
          <c:showSerName val="0"/>
          <c:showPercent val="0"/>
          <c:showBubbleSize val="0"/>
        </c:dLbls>
        <c:gapWidth val="0"/>
        <c:axId val="643325008"/>
        <c:axId val="643322512"/>
      </c:barChart>
      <c:catAx>
        <c:axId val="643325008"/>
        <c:scaling>
          <c:orientation val="minMax"/>
        </c:scaling>
        <c:delete val="0"/>
        <c:axPos val="b"/>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PT"/>
          </a:p>
        </c:txPr>
        <c:crossAx val="643322512"/>
        <c:crosses val="autoZero"/>
        <c:auto val="1"/>
        <c:lblAlgn val="ctr"/>
        <c:lblOffset val="100"/>
        <c:noMultiLvlLbl val="0"/>
      </c:catAx>
      <c:valAx>
        <c:axId val="643322512"/>
        <c:scaling>
          <c:orientation val="minMax"/>
          <c:max val="10500"/>
          <c:min val="0"/>
        </c:scaling>
        <c:delete val="1"/>
        <c:axPos val="l"/>
        <c:majorGridlines>
          <c:spPr>
            <a:ln w="9525" cap="flat" cmpd="sng" algn="ctr">
              <a:solidFill>
                <a:schemeClr val="tx1">
                  <a:lumMod val="15000"/>
                  <a:lumOff val="85000"/>
                </a:schemeClr>
              </a:solidFill>
              <a:round/>
            </a:ln>
            <a:effectLst/>
          </c:spPr>
        </c:majorGridlines>
        <c:numFmt formatCode="General" sourceLinked="1"/>
        <c:majorTickMark val="out"/>
        <c:minorTickMark val="none"/>
        <c:tickLblPos val="nextTo"/>
        <c:crossAx val="643325008"/>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PT"/>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t-PT"/>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PT"/>
  <c:roundedCorners val="0"/>
  <mc:AlternateContent xmlns:mc="http://schemas.openxmlformats.org/markup-compatibility/2006">
    <mc:Choice xmlns:c14="http://schemas.microsoft.com/office/drawing/2007/8/2/chart" Requires="c14">
      <c14:style val="102"/>
    </mc:Choice>
    <mc:Fallback>
      <c:style val="2"/>
    </mc:Fallback>
  </mc:AlternateContent>
  <c:pivotSource>
    <c:name>[TestCasesExcelReal.xlsx]tagT1!PivotTable14</c:name>
    <c:fmtId val="-1"/>
  </c:pivotSource>
  <c:chart>
    <c:autoTitleDeleted val="0"/>
    <c:pivotFmts>
      <c:pivotFmt>
        <c:idx val="0"/>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t-PT"/>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t-PT"/>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2"/>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t-PT"/>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3"/>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t-PT"/>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4"/>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t-PT"/>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5"/>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t-PT"/>
            </a:p>
          </c:txPr>
          <c:dLblPos val="outEnd"/>
          <c:showLegendKey val="0"/>
          <c:showVal val="1"/>
          <c:showCatName val="0"/>
          <c:showSerName val="0"/>
          <c:showPercent val="0"/>
          <c:showBubbleSize val="0"/>
          <c:extLst>
            <c:ext xmlns:c15="http://schemas.microsoft.com/office/drawing/2012/chart" uri="{CE6537A1-D6FC-4f65-9D91-7224C49458BB}"/>
          </c:extLst>
        </c:dLbl>
      </c:pivotFmt>
    </c:pivotFmts>
    <c:plotArea>
      <c:layout/>
      <c:barChart>
        <c:barDir val="col"/>
        <c:grouping val="clustered"/>
        <c:varyColors val="0"/>
        <c:ser>
          <c:idx val="0"/>
          <c:order val="0"/>
          <c:tx>
            <c:strRef>
              <c:f>tagT1!$BE$82</c:f>
              <c:strCache>
                <c:ptCount val="1"/>
                <c:pt idx="0">
                  <c:v>Sum of Wi-fi</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t-PT"/>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tagT1!$BD$83:$BD$115</c:f>
              <c:strCache>
                <c:ptCount val="32"/>
                <c:pt idx="0">
                  <c:v>:00</c:v>
                </c:pt>
                <c:pt idx="1">
                  <c:v>:01</c:v>
                </c:pt>
                <c:pt idx="2">
                  <c:v>:02</c:v>
                </c:pt>
                <c:pt idx="3">
                  <c:v>:03</c:v>
                </c:pt>
                <c:pt idx="4">
                  <c:v>:04</c:v>
                </c:pt>
                <c:pt idx="5">
                  <c:v>:05</c:v>
                </c:pt>
                <c:pt idx="6">
                  <c:v>:06</c:v>
                </c:pt>
                <c:pt idx="7">
                  <c:v>:07</c:v>
                </c:pt>
                <c:pt idx="8">
                  <c:v>:08</c:v>
                </c:pt>
                <c:pt idx="9">
                  <c:v>:09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:34</c:v>
                </c:pt>
                <c:pt idx="31">
                  <c:v>:45</c:v>
                </c:pt>
              </c:strCache>
            </c:strRef>
          </c:cat>
          <c:val>
            <c:numRef>
              <c:f>tagT1!$BE$83:$BE$115</c:f>
              <c:numCache>
                <c:formatCode>General</c:formatCode>
                <c:ptCount val="32"/>
                <c:pt idx="0">
                  <c:v>35</c:v>
                </c:pt>
                <c:pt idx="1">
                  <c:v>85</c:v>
                </c:pt>
                <c:pt idx="2">
                  <c:v>5</c:v>
                </c:pt>
                <c:pt idx="3">
                  <c:v>4</c:v>
                </c:pt>
                <c:pt idx="4">
                  <c:v>70</c:v>
                </c:pt>
                <c:pt idx="5">
                  <c:v>25</c:v>
                </c:pt>
                <c:pt idx="6">
                  <c:v>40</c:v>
                </c:pt>
                <c:pt idx="7">
                  <c:v>615</c:v>
                </c:pt>
                <c:pt idx="8">
                  <c:v>41</c:v>
                </c:pt>
                <c:pt idx="9">
                  <c:v>261</c:v>
                </c:pt>
                <c:pt idx="10">
                  <c:v>9590</c:v>
                </c:pt>
                <c:pt idx="11">
                  <c:v>204</c:v>
                </c:pt>
                <c:pt idx="12">
                  <c:v>39</c:v>
                </c:pt>
                <c:pt idx="13">
                  <c:v>611</c:v>
                </c:pt>
                <c:pt idx="14">
                  <c:v>34</c:v>
                </c:pt>
                <c:pt idx="15">
                  <c:v>24</c:v>
                </c:pt>
                <c:pt idx="16">
                  <c:v>70</c:v>
                </c:pt>
                <c:pt idx="17">
                  <c:v>12</c:v>
                </c:pt>
                <c:pt idx="18">
                  <c:v>4</c:v>
                </c:pt>
                <c:pt idx="19">
                  <c:v>7</c:v>
                </c:pt>
                <c:pt idx="20">
                  <c:v>86</c:v>
                </c:pt>
                <c:pt idx="21">
                  <c:v>19</c:v>
                </c:pt>
                <c:pt idx="22">
                  <c:v>8</c:v>
                </c:pt>
                <c:pt idx="23">
                  <c:v>10</c:v>
                </c:pt>
                <c:pt idx="26">
                  <c:v>2</c:v>
                </c:pt>
                <c:pt idx="27">
                  <c:v>4</c:v>
                </c:pt>
                <c:pt idx="28">
                  <c:v>2</c:v>
                </c:pt>
              </c:numCache>
            </c:numRef>
          </c:val>
          <c:extLst>
            <c:ext xmlns:c16="http://schemas.microsoft.com/office/drawing/2014/chart" uri="{C3380CC4-5D6E-409C-BE32-E72D297353CC}">
              <c16:uniqueId val="{00000000-96A3-4E8F-8A36-1859E8049A22}"/>
            </c:ext>
          </c:extLst>
        </c:ser>
        <c:ser>
          <c:idx val="1"/>
          <c:order val="1"/>
          <c:tx>
            <c:strRef>
              <c:f>tagT1!$BF$82</c:f>
              <c:strCache>
                <c:ptCount val="1"/>
                <c:pt idx="0">
                  <c:v>Sum of BLE</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t-PT"/>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tagT1!$BD$83:$BD$115</c:f>
              <c:strCache>
                <c:ptCount val="32"/>
                <c:pt idx="0">
                  <c:v>:00</c:v>
                </c:pt>
                <c:pt idx="1">
                  <c:v>:01</c:v>
                </c:pt>
                <c:pt idx="2">
                  <c:v>:02</c:v>
                </c:pt>
                <c:pt idx="3">
                  <c:v>:03</c:v>
                </c:pt>
                <c:pt idx="4">
                  <c:v>:04</c:v>
                </c:pt>
                <c:pt idx="5">
                  <c:v>:05</c:v>
                </c:pt>
                <c:pt idx="6">
                  <c:v>:06</c:v>
                </c:pt>
                <c:pt idx="7">
                  <c:v>:07</c:v>
                </c:pt>
                <c:pt idx="8">
                  <c:v>:08</c:v>
                </c:pt>
                <c:pt idx="9">
                  <c:v>:09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:34</c:v>
                </c:pt>
                <c:pt idx="31">
                  <c:v>:45</c:v>
                </c:pt>
              </c:strCache>
            </c:strRef>
          </c:cat>
          <c:val>
            <c:numRef>
              <c:f>tagT1!$BF$83:$BF$115</c:f>
              <c:numCache>
                <c:formatCode>General</c:formatCode>
                <c:ptCount val="32"/>
                <c:pt idx="0">
                  <c:v>207</c:v>
                </c:pt>
                <c:pt idx="1">
                  <c:v>737</c:v>
                </c:pt>
                <c:pt idx="2">
                  <c:v>740</c:v>
                </c:pt>
                <c:pt idx="3">
                  <c:v>1397</c:v>
                </c:pt>
                <c:pt idx="4">
                  <c:v>3648</c:v>
                </c:pt>
                <c:pt idx="5">
                  <c:v>10229</c:v>
                </c:pt>
                <c:pt idx="6">
                  <c:v>3509</c:v>
                </c:pt>
                <c:pt idx="7">
                  <c:v>1310</c:v>
                </c:pt>
                <c:pt idx="8">
                  <c:v>692</c:v>
                </c:pt>
                <c:pt idx="9">
                  <c:v>352</c:v>
                </c:pt>
                <c:pt idx="10">
                  <c:v>203</c:v>
                </c:pt>
                <c:pt idx="11">
                  <c:v>97</c:v>
                </c:pt>
                <c:pt idx="12">
                  <c:v>65</c:v>
                </c:pt>
                <c:pt idx="13">
                  <c:v>49</c:v>
                </c:pt>
                <c:pt idx="14">
                  <c:v>89</c:v>
                </c:pt>
                <c:pt idx="15">
                  <c:v>51</c:v>
                </c:pt>
                <c:pt idx="16">
                  <c:v>45</c:v>
                </c:pt>
                <c:pt idx="17">
                  <c:v>13</c:v>
                </c:pt>
                <c:pt idx="18">
                  <c:v>10</c:v>
                </c:pt>
                <c:pt idx="19">
                  <c:v>10</c:v>
                </c:pt>
                <c:pt idx="20">
                  <c:v>8</c:v>
                </c:pt>
                <c:pt idx="21">
                  <c:v>3</c:v>
                </c:pt>
                <c:pt idx="22">
                  <c:v>5</c:v>
                </c:pt>
                <c:pt idx="23">
                  <c:v>9</c:v>
                </c:pt>
                <c:pt idx="24">
                  <c:v>20</c:v>
                </c:pt>
                <c:pt idx="25">
                  <c:v>4</c:v>
                </c:pt>
                <c:pt idx="26">
                  <c:v>4</c:v>
                </c:pt>
                <c:pt idx="27">
                  <c:v>3</c:v>
                </c:pt>
                <c:pt idx="28">
                  <c:v>1</c:v>
                </c:pt>
                <c:pt idx="29">
                  <c:v>1</c:v>
                </c:pt>
                <c:pt idx="30">
                  <c:v>1</c:v>
                </c:pt>
                <c:pt idx="31">
                  <c:v>1</c:v>
                </c:pt>
              </c:numCache>
            </c:numRef>
          </c:val>
          <c:extLst>
            <c:ext xmlns:c16="http://schemas.microsoft.com/office/drawing/2014/chart" uri="{C3380CC4-5D6E-409C-BE32-E72D297353CC}">
              <c16:uniqueId val="{00000001-96A3-4E8F-8A36-1859E8049A22}"/>
            </c:ext>
          </c:extLst>
        </c:ser>
        <c:dLbls>
          <c:dLblPos val="outEnd"/>
          <c:showLegendKey val="0"/>
          <c:showVal val="1"/>
          <c:showCatName val="0"/>
          <c:showSerName val="0"/>
          <c:showPercent val="0"/>
          <c:showBubbleSize val="0"/>
        </c:dLbls>
        <c:gapWidth val="0"/>
        <c:axId val="2143402832"/>
        <c:axId val="2143404912"/>
      </c:barChart>
      <c:catAx>
        <c:axId val="214340283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PT"/>
          </a:p>
        </c:txPr>
        <c:crossAx val="2143404912"/>
        <c:crosses val="autoZero"/>
        <c:auto val="1"/>
        <c:lblAlgn val="ctr"/>
        <c:lblOffset val="100"/>
        <c:noMultiLvlLbl val="0"/>
      </c:catAx>
      <c:valAx>
        <c:axId val="2143404912"/>
        <c:scaling>
          <c:orientation val="minMax"/>
          <c:max val="10300"/>
          <c:min val="0"/>
        </c:scaling>
        <c:delete val="1"/>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crossAx val="2143402832"/>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PT"/>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t-PT"/>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PT"/>
  <c:roundedCorners val="0"/>
  <mc:AlternateContent xmlns:mc="http://schemas.openxmlformats.org/markup-compatibility/2006">
    <mc:Choice xmlns:c14="http://schemas.microsoft.com/office/drawing/2007/8/2/chart" Requires="c14">
      <c14:style val="102"/>
    </mc:Choice>
    <mc:Fallback>
      <c:style val="2"/>
    </mc:Fallback>
  </mc:AlternateContent>
  <c:pivotSource>
    <c:name>[TestCasesExcelReal.xlsx]tagT6!PivotTable15</c:name>
    <c:fmtId val="-1"/>
  </c:pivotSource>
  <c:chart>
    <c:autoTitleDeleted val="1"/>
    <c:pivotFmts>
      <c:pivotFmt>
        <c:idx val="0"/>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t-PT"/>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t-PT"/>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2"/>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t-PT"/>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3"/>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t-PT"/>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4"/>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t-PT"/>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5"/>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t-PT"/>
            </a:p>
          </c:txPr>
          <c:dLblPos val="outEnd"/>
          <c:showLegendKey val="0"/>
          <c:showVal val="1"/>
          <c:showCatName val="0"/>
          <c:showSerName val="0"/>
          <c:showPercent val="0"/>
          <c:showBubbleSize val="0"/>
          <c:extLst>
            <c:ext xmlns:c15="http://schemas.microsoft.com/office/drawing/2012/chart" uri="{CE6537A1-D6FC-4f65-9D91-7224C49458BB}"/>
          </c:extLst>
        </c:dLbl>
      </c:pivotFmt>
    </c:pivotFmts>
    <c:plotArea>
      <c:layout/>
      <c:barChart>
        <c:barDir val="col"/>
        <c:grouping val="clustered"/>
        <c:varyColors val="0"/>
        <c:ser>
          <c:idx val="0"/>
          <c:order val="0"/>
          <c:tx>
            <c:strRef>
              <c:f>tagT6!$AM$41</c:f>
              <c:strCache>
                <c:ptCount val="1"/>
                <c:pt idx="0">
                  <c:v>Sum of BLE</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t-PT"/>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tagT6!$AL$42:$AL$72</c:f>
              <c:strCache>
                <c:ptCount val="30"/>
                <c:pt idx="0">
                  <c:v>:00</c:v>
                </c:pt>
                <c:pt idx="1">
                  <c:v>:01</c:v>
                </c:pt>
                <c:pt idx="2">
                  <c:v>:02</c:v>
                </c:pt>
                <c:pt idx="3">
                  <c:v>:03</c:v>
                </c:pt>
                <c:pt idx="4">
                  <c:v>:04</c:v>
                </c:pt>
                <c:pt idx="5">
                  <c:v>:05</c:v>
                </c:pt>
                <c:pt idx="6">
                  <c:v>:06</c:v>
                </c:pt>
                <c:pt idx="7">
                  <c:v>:07</c:v>
                </c:pt>
                <c:pt idx="8">
                  <c:v>:08</c:v>
                </c:pt>
                <c:pt idx="9">
                  <c:v>:09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:27</c:v>
                </c:pt>
                <c:pt idx="27">
                  <c:v>:29</c:v>
                </c:pt>
                <c:pt idx="28">
                  <c:v>:30</c:v>
                </c:pt>
                <c:pt idx="29">
                  <c:v>:31</c:v>
                </c:pt>
              </c:strCache>
            </c:strRef>
          </c:cat>
          <c:val>
            <c:numRef>
              <c:f>tagT6!$AM$42:$AM$72</c:f>
              <c:numCache>
                <c:formatCode>General</c:formatCode>
                <c:ptCount val="30"/>
                <c:pt idx="0">
                  <c:v>77</c:v>
                </c:pt>
                <c:pt idx="1">
                  <c:v>197</c:v>
                </c:pt>
                <c:pt idx="2">
                  <c:v>92</c:v>
                </c:pt>
                <c:pt idx="3">
                  <c:v>168</c:v>
                </c:pt>
                <c:pt idx="4">
                  <c:v>345</c:v>
                </c:pt>
                <c:pt idx="5">
                  <c:v>672</c:v>
                </c:pt>
                <c:pt idx="6">
                  <c:v>969</c:v>
                </c:pt>
                <c:pt idx="7">
                  <c:v>2122</c:v>
                </c:pt>
                <c:pt idx="8">
                  <c:v>10426</c:v>
                </c:pt>
                <c:pt idx="9">
                  <c:v>2184</c:v>
                </c:pt>
                <c:pt idx="10">
                  <c:v>965</c:v>
                </c:pt>
                <c:pt idx="11">
                  <c:v>599</c:v>
                </c:pt>
                <c:pt idx="12">
                  <c:v>295</c:v>
                </c:pt>
                <c:pt idx="13">
                  <c:v>129</c:v>
                </c:pt>
                <c:pt idx="14">
                  <c:v>77</c:v>
                </c:pt>
                <c:pt idx="15">
                  <c:v>70</c:v>
                </c:pt>
                <c:pt idx="16">
                  <c:v>37</c:v>
                </c:pt>
                <c:pt idx="17">
                  <c:v>94</c:v>
                </c:pt>
                <c:pt idx="18">
                  <c:v>53</c:v>
                </c:pt>
                <c:pt idx="19">
                  <c:v>43</c:v>
                </c:pt>
                <c:pt idx="20">
                  <c:v>22</c:v>
                </c:pt>
                <c:pt idx="21">
                  <c:v>7</c:v>
                </c:pt>
                <c:pt idx="22">
                  <c:v>1</c:v>
                </c:pt>
                <c:pt idx="25">
                  <c:v>1</c:v>
                </c:pt>
                <c:pt idx="26">
                  <c:v>14</c:v>
                </c:pt>
                <c:pt idx="27">
                  <c:v>1</c:v>
                </c:pt>
                <c:pt idx="28">
                  <c:v>1</c:v>
                </c:pt>
              </c:numCache>
            </c:numRef>
          </c:val>
          <c:extLst>
            <c:ext xmlns:c16="http://schemas.microsoft.com/office/drawing/2014/chart" uri="{C3380CC4-5D6E-409C-BE32-E72D297353CC}">
              <c16:uniqueId val="{00000000-1BB1-42C2-88EE-58C1D250F4AA}"/>
            </c:ext>
          </c:extLst>
        </c:ser>
        <c:ser>
          <c:idx val="1"/>
          <c:order val="1"/>
          <c:tx>
            <c:strRef>
              <c:f>tagT6!$AN$41</c:f>
              <c:strCache>
                <c:ptCount val="1"/>
                <c:pt idx="0">
                  <c:v>Sum of Wi-Fi</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t-PT"/>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tagT6!$AL$42:$AL$72</c:f>
              <c:strCache>
                <c:ptCount val="30"/>
                <c:pt idx="0">
                  <c:v>:00</c:v>
                </c:pt>
                <c:pt idx="1">
                  <c:v>:01</c:v>
                </c:pt>
                <c:pt idx="2">
                  <c:v>:02</c:v>
                </c:pt>
                <c:pt idx="3">
                  <c:v>:03</c:v>
                </c:pt>
                <c:pt idx="4">
                  <c:v>:04</c:v>
                </c:pt>
                <c:pt idx="5">
                  <c:v>:05</c:v>
                </c:pt>
                <c:pt idx="6">
                  <c:v>:06</c:v>
                </c:pt>
                <c:pt idx="7">
                  <c:v>:07</c:v>
                </c:pt>
                <c:pt idx="8">
                  <c:v>:08</c:v>
                </c:pt>
                <c:pt idx="9">
                  <c:v>:09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:27</c:v>
                </c:pt>
                <c:pt idx="27">
                  <c:v>:29</c:v>
                </c:pt>
                <c:pt idx="28">
                  <c:v>:30</c:v>
                </c:pt>
                <c:pt idx="29">
                  <c:v>:31</c:v>
                </c:pt>
              </c:strCache>
            </c:strRef>
          </c:cat>
          <c:val>
            <c:numRef>
              <c:f>tagT6!$AN$42:$AN$72</c:f>
              <c:numCache>
                <c:formatCode>General</c:formatCode>
                <c:ptCount val="30"/>
                <c:pt idx="0">
                  <c:v>59</c:v>
                </c:pt>
                <c:pt idx="1">
                  <c:v>170</c:v>
                </c:pt>
                <c:pt idx="2">
                  <c:v>14</c:v>
                </c:pt>
                <c:pt idx="3">
                  <c:v>23</c:v>
                </c:pt>
                <c:pt idx="4">
                  <c:v>78</c:v>
                </c:pt>
                <c:pt idx="5">
                  <c:v>45</c:v>
                </c:pt>
                <c:pt idx="6">
                  <c:v>164</c:v>
                </c:pt>
                <c:pt idx="7">
                  <c:v>932</c:v>
                </c:pt>
                <c:pt idx="8">
                  <c:v>189</c:v>
                </c:pt>
                <c:pt idx="9">
                  <c:v>1647</c:v>
                </c:pt>
                <c:pt idx="10">
                  <c:v>9302</c:v>
                </c:pt>
                <c:pt idx="11">
                  <c:v>1521</c:v>
                </c:pt>
                <c:pt idx="12">
                  <c:v>191</c:v>
                </c:pt>
                <c:pt idx="13">
                  <c:v>875</c:v>
                </c:pt>
                <c:pt idx="14">
                  <c:v>151</c:v>
                </c:pt>
                <c:pt idx="15">
                  <c:v>45</c:v>
                </c:pt>
                <c:pt idx="16">
                  <c:v>69</c:v>
                </c:pt>
                <c:pt idx="17">
                  <c:v>16</c:v>
                </c:pt>
                <c:pt idx="18">
                  <c:v>1</c:v>
                </c:pt>
                <c:pt idx="19">
                  <c:v>36</c:v>
                </c:pt>
                <c:pt idx="20">
                  <c:v>166</c:v>
                </c:pt>
                <c:pt idx="21">
                  <c:v>32</c:v>
                </c:pt>
                <c:pt idx="22">
                  <c:v>19</c:v>
                </c:pt>
                <c:pt idx="23">
                  <c:v>20</c:v>
                </c:pt>
                <c:pt idx="24">
                  <c:v>3</c:v>
                </c:pt>
                <c:pt idx="25">
                  <c:v>1</c:v>
                </c:pt>
                <c:pt idx="26">
                  <c:v>2</c:v>
                </c:pt>
                <c:pt idx="27">
                  <c:v>2</c:v>
                </c:pt>
                <c:pt idx="28">
                  <c:v>14</c:v>
                </c:pt>
                <c:pt idx="29">
                  <c:v>1</c:v>
                </c:pt>
              </c:numCache>
            </c:numRef>
          </c:val>
          <c:extLst>
            <c:ext xmlns:c16="http://schemas.microsoft.com/office/drawing/2014/chart" uri="{C3380CC4-5D6E-409C-BE32-E72D297353CC}">
              <c16:uniqueId val="{00000001-1BB1-42C2-88EE-58C1D250F4AA}"/>
            </c:ext>
          </c:extLst>
        </c:ser>
        <c:dLbls>
          <c:dLblPos val="outEnd"/>
          <c:showLegendKey val="0"/>
          <c:showVal val="1"/>
          <c:showCatName val="0"/>
          <c:showSerName val="0"/>
          <c:showPercent val="0"/>
          <c:showBubbleSize val="0"/>
        </c:dLbls>
        <c:gapWidth val="0"/>
        <c:axId val="643325008"/>
        <c:axId val="643322512"/>
      </c:barChart>
      <c:catAx>
        <c:axId val="643325008"/>
        <c:scaling>
          <c:orientation val="minMax"/>
        </c:scaling>
        <c:delete val="0"/>
        <c:axPos val="b"/>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PT"/>
          </a:p>
        </c:txPr>
        <c:crossAx val="643322512"/>
        <c:crosses val="autoZero"/>
        <c:auto val="1"/>
        <c:lblAlgn val="ctr"/>
        <c:lblOffset val="100"/>
        <c:noMultiLvlLbl val="0"/>
      </c:catAx>
      <c:valAx>
        <c:axId val="643322512"/>
        <c:scaling>
          <c:orientation val="minMax"/>
          <c:max val="10500"/>
          <c:min val="0"/>
        </c:scaling>
        <c:delete val="1"/>
        <c:axPos val="l"/>
        <c:majorGridlines>
          <c:spPr>
            <a:ln w="9525" cap="flat" cmpd="sng" algn="ctr">
              <a:solidFill>
                <a:schemeClr val="tx1">
                  <a:lumMod val="15000"/>
                  <a:lumOff val="85000"/>
                </a:schemeClr>
              </a:solidFill>
              <a:round/>
            </a:ln>
            <a:effectLst/>
          </c:spPr>
        </c:majorGridlines>
        <c:numFmt formatCode="General" sourceLinked="1"/>
        <c:majorTickMark val="out"/>
        <c:minorTickMark val="none"/>
        <c:tickLblPos val="nextTo"/>
        <c:crossAx val="643325008"/>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PT"/>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t-PT"/>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PT"/>
  <c:roundedCorners val="0"/>
  <mc:AlternateContent xmlns:mc="http://schemas.openxmlformats.org/markup-compatibility/2006">
    <mc:Choice xmlns:c14="http://schemas.microsoft.com/office/drawing/2007/8/2/chart" Requires="c14">
      <c14:style val="102"/>
    </mc:Choice>
    <mc:Fallback>
      <c:style val="2"/>
    </mc:Fallback>
  </mc:AlternateContent>
  <c:pivotSource>
    <c:name>[TestCasesExcelReal.xlsx]tagT7!PivotTable6</c:name>
    <c:fmtId val="-1"/>
  </c:pivotSource>
  <c:chart>
    <c:autoTitleDeleted val="0"/>
    <c:pivotFmts>
      <c:pivotFmt>
        <c:idx val="0"/>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t-PT"/>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t-PT"/>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2"/>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t-PT"/>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3"/>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t-PT"/>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4"/>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t-PT"/>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5"/>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t-PT"/>
            </a:p>
          </c:txPr>
          <c:dLblPos val="outEnd"/>
          <c:showLegendKey val="0"/>
          <c:showVal val="1"/>
          <c:showCatName val="0"/>
          <c:showSerName val="0"/>
          <c:showPercent val="0"/>
          <c:showBubbleSize val="0"/>
          <c:extLst>
            <c:ext xmlns:c15="http://schemas.microsoft.com/office/drawing/2012/chart" uri="{CE6537A1-D6FC-4f65-9D91-7224C49458BB}"/>
          </c:extLst>
        </c:dLbl>
      </c:pivotFmt>
    </c:pivotFmts>
    <c:plotArea>
      <c:layout/>
      <c:barChart>
        <c:barDir val="col"/>
        <c:grouping val="clustered"/>
        <c:varyColors val="0"/>
        <c:ser>
          <c:idx val="0"/>
          <c:order val="0"/>
          <c:tx>
            <c:strRef>
              <c:f>tagT7!$AZ$93</c:f>
              <c:strCache>
                <c:ptCount val="1"/>
                <c:pt idx="0">
                  <c:v>Sum of BLE</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t-PT"/>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tagT7!$AY$94:$AY$128</c:f>
              <c:strCache>
                <c:ptCount val="34"/>
                <c:pt idx="0">
                  <c:v>:03</c:v>
                </c:pt>
                <c:pt idx="1">
                  <c:v>:07</c:v>
                </c:pt>
                <c:pt idx="2">
                  <c:v>:08</c:v>
                </c:pt>
                <c:pt idx="3">
                  <c:v>:09</c:v>
                </c:pt>
                <c:pt idx="4">
                  <c:v>:10</c:v>
                </c:pt>
                <c:pt idx="5">
                  <c:v>:11</c:v>
                </c:pt>
                <c:pt idx="6">
                  <c:v>:12</c:v>
                </c:pt>
                <c:pt idx="7">
                  <c:v>:13</c:v>
                </c:pt>
                <c:pt idx="8">
                  <c:v>:14</c:v>
                </c:pt>
                <c:pt idx="9">
                  <c:v>:15</c:v>
                </c:pt>
                <c:pt idx="10">
                  <c:v>:16</c:v>
                </c:pt>
                <c:pt idx="11">
                  <c:v>:17</c:v>
                </c:pt>
                <c:pt idx="12">
                  <c:v>:18</c:v>
                </c:pt>
                <c:pt idx="13">
                  <c:v>:19</c:v>
                </c:pt>
                <c:pt idx="14">
                  <c:v>:20</c:v>
                </c:pt>
                <c:pt idx="15">
                  <c:v>:21</c:v>
                </c:pt>
                <c:pt idx="16">
                  <c:v>:22</c:v>
                </c:pt>
                <c:pt idx="17">
                  <c:v>:23</c:v>
                </c:pt>
                <c:pt idx="18">
                  <c:v>:24</c:v>
                </c:pt>
                <c:pt idx="19">
                  <c:v>:25</c:v>
                </c:pt>
                <c:pt idx="20">
                  <c:v>:26</c:v>
                </c:pt>
                <c:pt idx="21">
                  <c:v>:27</c:v>
                </c:pt>
                <c:pt idx="22">
                  <c:v>:28</c:v>
                </c:pt>
                <c:pt idx="23">
                  <c:v>:29</c:v>
                </c:pt>
                <c:pt idx="24">
                  <c:v>:30</c:v>
                </c:pt>
                <c:pt idx="25">
                  <c:v>:31</c:v>
                </c:pt>
                <c:pt idx="26">
                  <c:v>:32</c:v>
                </c:pt>
                <c:pt idx="27">
                  <c:v>:33</c:v>
                </c:pt>
                <c:pt idx="28">
                  <c:v>:37</c:v>
                </c:pt>
                <c:pt idx="29">
                  <c:v>:38</c:v>
                </c:pt>
                <c:pt idx="30">
                  <c:v>:40</c:v>
                </c:pt>
                <c:pt idx="31">
                  <c:v>:41</c:v>
                </c:pt>
                <c:pt idx="32">
                  <c:v>:42</c:v>
                </c:pt>
                <c:pt idx="33">
                  <c:v>:44</c:v>
                </c:pt>
              </c:strCache>
            </c:strRef>
          </c:cat>
          <c:val>
            <c:numRef>
              <c:f>tagT7!$AZ$94:$AZ$128</c:f>
              <c:numCache>
                <c:formatCode>General</c:formatCode>
                <c:ptCount val="34"/>
                <c:pt idx="0">
                  <c:v>1</c:v>
                </c:pt>
                <c:pt idx="1">
                  <c:v>2</c:v>
                </c:pt>
                <c:pt idx="2">
                  <c:v>4</c:v>
                </c:pt>
                <c:pt idx="3">
                  <c:v>7</c:v>
                </c:pt>
                <c:pt idx="4">
                  <c:v>20</c:v>
                </c:pt>
                <c:pt idx="5">
                  <c:v>33</c:v>
                </c:pt>
                <c:pt idx="6">
                  <c:v>25</c:v>
                </c:pt>
                <c:pt idx="7">
                  <c:v>10</c:v>
                </c:pt>
                <c:pt idx="8">
                  <c:v>22</c:v>
                </c:pt>
                <c:pt idx="9">
                  <c:v>39</c:v>
                </c:pt>
                <c:pt idx="10">
                  <c:v>68</c:v>
                </c:pt>
                <c:pt idx="11">
                  <c:v>279</c:v>
                </c:pt>
                <c:pt idx="12">
                  <c:v>437</c:v>
                </c:pt>
                <c:pt idx="13">
                  <c:v>1132</c:v>
                </c:pt>
                <c:pt idx="14">
                  <c:v>4798</c:v>
                </c:pt>
                <c:pt idx="15">
                  <c:v>1182</c:v>
                </c:pt>
                <c:pt idx="16">
                  <c:v>454</c:v>
                </c:pt>
                <c:pt idx="17">
                  <c:v>263</c:v>
                </c:pt>
                <c:pt idx="18">
                  <c:v>58</c:v>
                </c:pt>
                <c:pt idx="19">
                  <c:v>37</c:v>
                </c:pt>
                <c:pt idx="20">
                  <c:v>29</c:v>
                </c:pt>
                <c:pt idx="21">
                  <c:v>14</c:v>
                </c:pt>
                <c:pt idx="22">
                  <c:v>16</c:v>
                </c:pt>
                <c:pt idx="23">
                  <c:v>36</c:v>
                </c:pt>
                <c:pt idx="24">
                  <c:v>21</c:v>
                </c:pt>
                <c:pt idx="25">
                  <c:v>7</c:v>
                </c:pt>
                <c:pt idx="26">
                  <c:v>6</c:v>
                </c:pt>
                <c:pt idx="27">
                  <c:v>2</c:v>
                </c:pt>
                <c:pt idx="28">
                  <c:v>1</c:v>
                </c:pt>
                <c:pt idx="29">
                  <c:v>3</c:v>
                </c:pt>
                <c:pt idx="30">
                  <c:v>15</c:v>
                </c:pt>
                <c:pt idx="31">
                  <c:v>5</c:v>
                </c:pt>
                <c:pt idx="32">
                  <c:v>1</c:v>
                </c:pt>
                <c:pt idx="33">
                  <c:v>1</c:v>
                </c:pt>
              </c:numCache>
            </c:numRef>
          </c:val>
          <c:extLst>
            <c:ext xmlns:c16="http://schemas.microsoft.com/office/drawing/2014/chart" uri="{C3380CC4-5D6E-409C-BE32-E72D297353CC}">
              <c16:uniqueId val="{00000000-89FC-4221-95BD-30D70C2E3A72}"/>
            </c:ext>
          </c:extLst>
        </c:ser>
        <c:ser>
          <c:idx val="1"/>
          <c:order val="1"/>
          <c:tx>
            <c:strRef>
              <c:f>tagT7!$BA$93</c:f>
              <c:strCache>
                <c:ptCount val="1"/>
                <c:pt idx="0">
                  <c:v>Sum of Wi-Fi</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t-PT"/>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tagT7!$AY$94:$AY$128</c:f>
              <c:strCache>
                <c:ptCount val="34"/>
                <c:pt idx="0">
                  <c:v>:03</c:v>
                </c:pt>
                <c:pt idx="1">
                  <c:v>:07</c:v>
                </c:pt>
                <c:pt idx="2">
                  <c:v>:08</c:v>
                </c:pt>
                <c:pt idx="3">
                  <c:v>:09</c:v>
                </c:pt>
                <c:pt idx="4">
                  <c:v>:10</c:v>
                </c:pt>
                <c:pt idx="5">
                  <c:v>:11</c:v>
                </c:pt>
                <c:pt idx="6">
                  <c:v>:12</c:v>
                </c:pt>
                <c:pt idx="7">
                  <c:v>:13</c:v>
                </c:pt>
                <c:pt idx="8">
                  <c:v>:14</c:v>
                </c:pt>
                <c:pt idx="9">
                  <c:v>:15</c:v>
                </c:pt>
                <c:pt idx="10">
                  <c:v>:16</c:v>
                </c:pt>
                <c:pt idx="11">
                  <c:v>:17</c:v>
                </c:pt>
                <c:pt idx="12">
                  <c:v>:18</c:v>
                </c:pt>
                <c:pt idx="13">
                  <c:v>:19</c:v>
                </c:pt>
                <c:pt idx="14">
                  <c:v>:20</c:v>
                </c:pt>
                <c:pt idx="15">
                  <c:v>:21</c:v>
                </c:pt>
                <c:pt idx="16">
                  <c:v>:22</c:v>
                </c:pt>
                <c:pt idx="17">
                  <c:v>:23</c:v>
                </c:pt>
                <c:pt idx="18">
                  <c:v>:24</c:v>
                </c:pt>
                <c:pt idx="19">
                  <c:v>:25</c:v>
                </c:pt>
                <c:pt idx="20">
                  <c:v>:26</c:v>
                </c:pt>
                <c:pt idx="21">
                  <c:v>:27</c:v>
                </c:pt>
                <c:pt idx="22">
                  <c:v>:28</c:v>
                </c:pt>
                <c:pt idx="23">
                  <c:v>:29</c:v>
                </c:pt>
                <c:pt idx="24">
                  <c:v>:30</c:v>
                </c:pt>
                <c:pt idx="25">
                  <c:v>:31</c:v>
                </c:pt>
                <c:pt idx="26">
                  <c:v>:32</c:v>
                </c:pt>
                <c:pt idx="27">
                  <c:v>:33</c:v>
                </c:pt>
                <c:pt idx="28">
                  <c:v>:37</c:v>
                </c:pt>
                <c:pt idx="29">
                  <c:v>:38</c:v>
                </c:pt>
                <c:pt idx="30">
                  <c:v>:40</c:v>
                </c:pt>
                <c:pt idx="31">
                  <c:v>:41</c:v>
                </c:pt>
                <c:pt idx="32">
                  <c:v>:42</c:v>
                </c:pt>
                <c:pt idx="33">
                  <c:v>:44</c:v>
                </c:pt>
              </c:strCache>
            </c:strRef>
          </c:cat>
          <c:val>
            <c:numRef>
              <c:f>tagT7!$BA$94:$BA$128</c:f>
              <c:numCache>
                <c:formatCode>General</c:formatCode>
                <c:ptCount val="34"/>
                <c:pt idx="0">
                  <c:v>3</c:v>
                </c:pt>
                <c:pt idx="1">
                  <c:v>5</c:v>
                </c:pt>
                <c:pt idx="2">
                  <c:v>4</c:v>
                </c:pt>
                <c:pt idx="3">
                  <c:v>32</c:v>
                </c:pt>
                <c:pt idx="4">
                  <c:v>9</c:v>
                </c:pt>
                <c:pt idx="5">
                  <c:v>33</c:v>
                </c:pt>
                <c:pt idx="6">
                  <c:v>550</c:v>
                </c:pt>
                <c:pt idx="7">
                  <c:v>97</c:v>
                </c:pt>
                <c:pt idx="8">
                  <c:v>631</c:v>
                </c:pt>
                <c:pt idx="9">
                  <c:v>9172</c:v>
                </c:pt>
                <c:pt idx="10">
                  <c:v>566</c:v>
                </c:pt>
                <c:pt idx="11">
                  <c:v>33</c:v>
                </c:pt>
                <c:pt idx="12">
                  <c:v>594</c:v>
                </c:pt>
                <c:pt idx="13">
                  <c:v>29</c:v>
                </c:pt>
                <c:pt idx="14">
                  <c:v>11</c:v>
                </c:pt>
                <c:pt idx="15">
                  <c:v>28</c:v>
                </c:pt>
                <c:pt idx="16">
                  <c:v>3</c:v>
                </c:pt>
                <c:pt idx="17">
                  <c:v>3</c:v>
                </c:pt>
                <c:pt idx="18">
                  <c:v>92</c:v>
                </c:pt>
                <c:pt idx="19">
                  <c:v>10</c:v>
                </c:pt>
                <c:pt idx="20">
                  <c:v>20</c:v>
                </c:pt>
                <c:pt idx="21">
                  <c:v>8</c:v>
                </c:pt>
                <c:pt idx="24">
                  <c:v>3</c:v>
                </c:pt>
                <c:pt idx="25">
                  <c:v>1</c:v>
                </c:pt>
                <c:pt idx="27">
                  <c:v>2</c:v>
                </c:pt>
                <c:pt idx="28">
                  <c:v>2</c:v>
                </c:pt>
              </c:numCache>
            </c:numRef>
          </c:val>
          <c:extLst>
            <c:ext xmlns:c16="http://schemas.microsoft.com/office/drawing/2014/chart" uri="{C3380CC4-5D6E-409C-BE32-E72D297353CC}">
              <c16:uniqueId val="{00000001-89FC-4221-95BD-30D70C2E3A72}"/>
            </c:ext>
          </c:extLst>
        </c:ser>
        <c:dLbls>
          <c:dLblPos val="outEnd"/>
          <c:showLegendKey val="0"/>
          <c:showVal val="1"/>
          <c:showCatName val="0"/>
          <c:showSerName val="0"/>
          <c:showPercent val="0"/>
          <c:showBubbleSize val="0"/>
        </c:dLbls>
        <c:gapWidth val="0"/>
        <c:axId val="1803588543"/>
        <c:axId val="1803588127"/>
      </c:barChart>
      <c:catAx>
        <c:axId val="1803588543"/>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PT"/>
          </a:p>
        </c:txPr>
        <c:crossAx val="1803588127"/>
        <c:crosses val="autoZero"/>
        <c:auto val="1"/>
        <c:lblAlgn val="ctr"/>
        <c:lblOffset val="100"/>
        <c:noMultiLvlLbl val="0"/>
      </c:catAx>
      <c:valAx>
        <c:axId val="1803588127"/>
        <c:scaling>
          <c:orientation val="minMax"/>
          <c:max val="9200"/>
          <c:min val="0"/>
        </c:scaling>
        <c:delete val="1"/>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crossAx val="1803588543"/>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PT"/>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t-PT"/>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PT"/>
  <c:roundedCorners val="0"/>
  <mc:AlternateContent xmlns:mc="http://schemas.openxmlformats.org/markup-compatibility/2006">
    <mc:Choice xmlns:c14="http://schemas.microsoft.com/office/drawing/2007/8/2/chart" Requires="c14">
      <c14:style val="102"/>
    </mc:Choice>
    <mc:Fallback>
      <c:style val="2"/>
    </mc:Fallback>
  </mc:AlternateContent>
  <c:pivotSource>
    <c:name>[TestCasesExcelReal.xlsx]tagT8!PivotTable10</c:name>
    <c:fmtId val="-1"/>
  </c:pivotSource>
  <c:chart>
    <c:autoTitleDeleted val="0"/>
    <c:pivotFmts>
      <c:pivotFmt>
        <c:idx val="0"/>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t-PT"/>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t-PT"/>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2"/>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t-PT"/>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3"/>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t-PT"/>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4"/>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t-PT"/>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5"/>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t-PT"/>
            </a:p>
          </c:txPr>
          <c:dLblPos val="outEnd"/>
          <c:showLegendKey val="0"/>
          <c:showVal val="1"/>
          <c:showCatName val="0"/>
          <c:showSerName val="0"/>
          <c:showPercent val="0"/>
          <c:showBubbleSize val="0"/>
          <c:extLst>
            <c:ext xmlns:c15="http://schemas.microsoft.com/office/drawing/2012/chart" uri="{CE6537A1-D6FC-4f65-9D91-7224C49458BB}"/>
          </c:extLst>
        </c:dLbl>
      </c:pivotFmt>
    </c:pivotFmts>
    <c:plotArea>
      <c:layout/>
      <c:barChart>
        <c:barDir val="col"/>
        <c:grouping val="clustered"/>
        <c:varyColors val="0"/>
        <c:ser>
          <c:idx val="0"/>
          <c:order val="0"/>
          <c:tx>
            <c:strRef>
              <c:f>tagT8!$AV$102</c:f>
              <c:strCache>
                <c:ptCount val="1"/>
                <c:pt idx="0">
                  <c:v>Sum of Wi-Fi</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t-PT"/>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tagT8!$AU$103:$AU$138</c:f>
              <c:strCache>
                <c:ptCount val="35"/>
                <c:pt idx="0">
                  <c:v>:03</c:v>
                </c:pt>
                <c:pt idx="1">
                  <c:v>:04</c:v>
                </c:pt>
                <c:pt idx="2">
                  <c:v>:05</c:v>
                </c:pt>
                <c:pt idx="3">
                  <c:v>:06</c:v>
                </c:pt>
                <c:pt idx="4">
                  <c:v>:07</c:v>
                </c:pt>
                <c:pt idx="5">
                  <c:v>:08</c:v>
                </c:pt>
                <c:pt idx="6">
                  <c:v>:09</c:v>
                </c:pt>
                <c:pt idx="7">
                  <c:v>:10</c:v>
                </c:pt>
                <c:pt idx="8">
                  <c:v>:11</c:v>
                </c:pt>
                <c:pt idx="9">
                  <c:v>:12</c:v>
                </c:pt>
                <c:pt idx="10">
                  <c:v>:13</c:v>
                </c:pt>
                <c:pt idx="11">
                  <c:v>:14</c:v>
                </c:pt>
                <c:pt idx="12">
                  <c:v>:15</c:v>
                </c:pt>
                <c:pt idx="13">
                  <c:v>:16</c:v>
                </c:pt>
                <c:pt idx="14">
                  <c:v>:17</c:v>
                </c:pt>
                <c:pt idx="15">
                  <c:v>:18</c:v>
                </c:pt>
                <c:pt idx="16">
                  <c:v>:19</c:v>
                </c:pt>
                <c:pt idx="17">
                  <c:v>:20</c:v>
                </c:pt>
                <c:pt idx="18">
                  <c:v>:21</c:v>
                </c:pt>
                <c:pt idx="19">
                  <c:v>:22</c:v>
                </c:pt>
                <c:pt idx="20">
                  <c:v>:23</c:v>
                </c:pt>
                <c:pt idx="21">
                  <c:v>:24</c:v>
                </c:pt>
                <c:pt idx="22">
                  <c:v>:25</c:v>
                </c:pt>
                <c:pt idx="23">
                  <c:v>:26</c:v>
                </c:pt>
                <c:pt idx="24">
                  <c:v>:27</c:v>
                </c:pt>
                <c:pt idx="25">
                  <c:v>:28</c:v>
                </c:pt>
                <c:pt idx="26">
                  <c:v>:29</c:v>
                </c:pt>
                <c:pt idx="27">
                  <c:v>:30</c:v>
                </c:pt>
                <c:pt idx="28">
                  <c:v>:31</c:v>
                </c:pt>
                <c:pt idx="29">
                  <c:v>:32</c:v>
                </c:pt>
                <c:pt idx="30">
                  <c:v>:33</c:v>
                </c:pt>
                <c:pt idx="31">
                  <c:v>:34</c:v>
                </c:pt>
                <c:pt idx="32">
                  <c:v>:35</c:v>
                </c:pt>
                <c:pt idx="33">
                  <c:v>:36</c:v>
                </c:pt>
                <c:pt idx="34">
                  <c:v>:40</c:v>
                </c:pt>
              </c:strCache>
            </c:strRef>
          </c:cat>
          <c:val>
            <c:numRef>
              <c:f>tagT8!$AV$103:$AV$138</c:f>
              <c:numCache>
                <c:formatCode>General</c:formatCode>
                <c:ptCount val="35"/>
                <c:pt idx="0">
                  <c:v>1</c:v>
                </c:pt>
                <c:pt idx="5">
                  <c:v>1</c:v>
                </c:pt>
                <c:pt idx="7">
                  <c:v>1</c:v>
                </c:pt>
                <c:pt idx="8">
                  <c:v>79</c:v>
                </c:pt>
                <c:pt idx="9">
                  <c:v>25</c:v>
                </c:pt>
                <c:pt idx="10">
                  <c:v>1</c:v>
                </c:pt>
                <c:pt idx="11">
                  <c:v>58</c:v>
                </c:pt>
                <c:pt idx="12">
                  <c:v>21</c:v>
                </c:pt>
                <c:pt idx="13">
                  <c:v>28</c:v>
                </c:pt>
                <c:pt idx="14">
                  <c:v>313</c:v>
                </c:pt>
                <c:pt idx="15">
                  <c:v>43</c:v>
                </c:pt>
                <c:pt idx="16">
                  <c:v>675</c:v>
                </c:pt>
                <c:pt idx="17">
                  <c:v>5437</c:v>
                </c:pt>
                <c:pt idx="18">
                  <c:v>652</c:v>
                </c:pt>
                <c:pt idx="19">
                  <c:v>46</c:v>
                </c:pt>
                <c:pt idx="20">
                  <c:v>310</c:v>
                </c:pt>
                <c:pt idx="21">
                  <c:v>54</c:v>
                </c:pt>
                <c:pt idx="22">
                  <c:v>12</c:v>
                </c:pt>
                <c:pt idx="23">
                  <c:v>55</c:v>
                </c:pt>
                <c:pt idx="24">
                  <c:v>2</c:v>
                </c:pt>
                <c:pt idx="25">
                  <c:v>31</c:v>
                </c:pt>
                <c:pt idx="26">
                  <c:v>77</c:v>
                </c:pt>
                <c:pt idx="27">
                  <c:v>10</c:v>
                </c:pt>
                <c:pt idx="28">
                  <c:v>15</c:v>
                </c:pt>
                <c:pt idx="29">
                  <c:v>9</c:v>
                </c:pt>
                <c:pt idx="30">
                  <c:v>1</c:v>
                </c:pt>
                <c:pt idx="31">
                  <c:v>3</c:v>
                </c:pt>
                <c:pt idx="34">
                  <c:v>18</c:v>
                </c:pt>
              </c:numCache>
            </c:numRef>
          </c:val>
          <c:extLst>
            <c:ext xmlns:c16="http://schemas.microsoft.com/office/drawing/2014/chart" uri="{C3380CC4-5D6E-409C-BE32-E72D297353CC}">
              <c16:uniqueId val="{00000000-8DA4-472E-9CC4-2D124B669264}"/>
            </c:ext>
          </c:extLst>
        </c:ser>
        <c:ser>
          <c:idx val="1"/>
          <c:order val="1"/>
          <c:tx>
            <c:strRef>
              <c:f>tagT8!$AW$102</c:f>
              <c:strCache>
                <c:ptCount val="1"/>
                <c:pt idx="0">
                  <c:v>Sum of BLE</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t-PT"/>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tagT8!$AU$103:$AU$138</c:f>
              <c:strCache>
                <c:ptCount val="35"/>
                <c:pt idx="0">
                  <c:v>:03</c:v>
                </c:pt>
                <c:pt idx="1">
                  <c:v>:04</c:v>
                </c:pt>
                <c:pt idx="2">
                  <c:v>:05</c:v>
                </c:pt>
                <c:pt idx="3">
                  <c:v>:06</c:v>
                </c:pt>
                <c:pt idx="4">
                  <c:v>:07</c:v>
                </c:pt>
                <c:pt idx="5">
                  <c:v>:08</c:v>
                </c:pt>
                <c:pt idx="6">
                  <c:v>:09</c:v>
                </c:pt>
                <c:pt idx="7">
                  <c:v>:10</c:v>
                </c:pt>
                <c:pt idx="8">
                  <c:v>:11</c:v>
                </c:pt>
                <c:pt idx="9">
                  <c:v>:12</c:v>
                </c:pt>
                <c:pt idx="10">
                  <c:v>:13</c:v>
                </c:pt>
                <c:pt idx="11">
                  <c:v>:14</c:v>
                </c:pt>
                <c:pt idx="12">
                  <c:v>:15</c:v>
                </c:pt>
                <c:pt idx="13">
                  <c:v>:16</c:v>
                </c:pt>
                <c:pt idx="14">
                  <c:v>:17</c:v>
                </c:pt>
                <c:pt idx="15">
                  <c:v>:18</c:v>
                </c:pt>
                <c:pt idx="16">
                  <c:v>:19</c:v>
                </c:pt>
                <c:pt idx="17">
                  <c:v>:20</c:v>
                </c:pt>
                <c:pt idx="18">
                  <c:v>:21</c:v>
                </c:pt>
                <c:pt idx="19">
                  <c:v>:22</c:v>
                </c:pt>
                <c:pt idx="20">
                  <c:v>:23</c:v>
                </c:pt>
                <c:pt idx="21">
                  <c:v>:24</c:v>
                </c:pt>
                <c:pt idx="22">
                  <c:v>:25</c:v>
                </c:pt>
                <c:pt idx="23">
                  <c:v>:26</c:v>
                </c:pt>
                <c:pt idx="24">
                  <c:v>:27</c:v>
                </c:pt>
                <c:pt idx="25">
                  <c:v>:28</c:v>
                </c:pt>
                <c:pt idx="26">
                  <c:v>:29</c:v>
                </c:pt>
                <c:pt idx="27">
                  <c:v>:30</c:v>
                </c:pt>
                <c:pt idx="28">
                  <c:v>:31</c:v>
                </c:pt>
                <c:pt idx="29">
                  <c:v>:32</c:v>
                </c:pt>
                <c:pt idx="30">
                  <c:v>:33</c:v>
                </c:pt>
                <c:pt idx="31">
                  <c:v>:34</c:v>
                </c:pt>
                <c:pt idx="32">
                  <c:v>:35</c:v>
                </c:pt>
                <c:pt idx="33">
                  <c:v>:36</c:v>
                </c:pt>
                <c:pt idx="34">
                  <c:v>:40</c:v>
                </c:pt>
              </c:strCache>
            </c:strRef>
          </c:cat>
          <c:val>
            <c:numRef>
              <c:f>tagT8!$AW$103:$AW$138</c:f>
              <c:numCache>
                <c:formatCode>General</c:formatCode>
                <c:ptCount val="35"/>
                <c:pt idx="0">
                  <c:v>9</c:v>
                </c:pt>
                <c:pt idx="1">
                  <c:v>2</c:v>
                </c:pt>
                <c:pt idx="2">
                  <c:v>14</c:v>
                </c:pt>
                <c:pt idx="3">
                  <c:v>59</c:v>
                </c:pt>
                <c:pt idx="4">
                  <c:v>11</c:v>
                </c:pt>
                <c:pt idx="5">
                  <c:v>9</c:v>
                </c:pt>
                <c:pt idx="6">
                  <c:v>53</c:v>
                </c:pt>
                <c:pt idx="7">
                  <c:v>38</c:v>
                </c:pt>
                <c:pt idx="8">
                  <c:v>164</c:v>
                </c:pt>
                <c:pt idx="9">
                  <c:v>461</c:v>
                </c:pt>
                <c:pt idx="10">
                  <c:v>429</c:v>
                </c:pt>
                <c:pt idx="11">
                  <c:v>1062</c:v>
                </c:pt>
                <c:pt idx="12">
                  <c:v>5983</c:v>
                </c:pt>
                <c:pt idx="13">
                  <c:v>1120</c:v>
                </c:pt>
                <c:pt idx="14">
                  <c:v>431</c:v>
                </c:pt>
                <c:pt idx="15">
                  <c:v>415</c:v>
                </c:pt>
                <c:pt idx="16">
                  <c:v>159</c:v>
                </c:pt>
                <c:pt idx="17">
                  <c:v>42</c:v>
                </c:pt>
                <c:pt idx="18">
                  <c:v>49</c:v>
                </c:pt>
                <c:pt idx="19">
                  <c:v>17</c:v>
                </c:pt>
                <c:pt idx="20">
                  <c:v>12</c:v>
                </c:pt>
                <c:pt idx="21">
                  <c:v>60</c:v>
                </c:pt>
                <c:pt idx="22">
                  <c:v>22</c:v>
                </c:pt>
                <c:pt idx="23">
                  <c:v>8</c:v>
                </c:pt>
                <c:pt idx="24">
                  <c:v>14</c:v>
                </c:pt>
                <c:pt idx="25">
                  <c:v>3</c:v>
                </c:pt>
                <c:pt idx="26">
                  <c:v>1</c:v>
                </c:pt>
                <c:pt idx="27">
                  <c:v>1</c:v>
                </c:pt>
                <c:pt idx="28">
                  <c:v>1</c:v>
                </c:pt>
                <c:pt idx="29">
                  <c:v>3</c:v>
                </c:pt>
                <c:pt idx="30">
                  <c:v>3</c:v>
                </c:pt>
                <c:pt idx="31">
                  <c:v>14</c:v>
                </c:pt>
                <c:pt idx="32">
                  <c:v>2</c:v>
                </c:pt>
                <c:pt idx="33">
                  <c:v>1</c:v>
                </c:pt>
                <c:pt idx="34">
                  <c:v>1</c:v>
                </c:pt>
              </c:numCache>
            </c:numRef>
          </c:val>
          <c:extLst>
            <c:ext xmlns:c16="http://schemas.microsoft.com/office/drawing/2014/chart" uri="{C3380CC4-5D6E-409C-BE32-E72D297353CC}">
              <c16:uniqueId val="{00000001-8DA4-472E-9CC4-2D124B669264}"/>
            </c:ext>
          </c:extLst>
        </c:ser>
        <c:dLbls>
          <c:dLblPos val="outEnd"/>
          <c:showLegendKey val="0"/>
          <c:showVal val="1"/>
          <c:showCatName val="0"/>
          <c:showSerName val="0"/>
          <c:showPercent val="0"/>
          <c:showBubbleSize val="0"/>
        </c:dLbls>
        <c:gapWidth val="0"/>
        <c:axId val="1325497647"/>
        <c:axId val="1325518447"/>
      </c:barChart>
      <c:catAx>
        <c:axId val="1325497647"/>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PT"/>
          </a:p>
        </c:txPr>
        <c:crossAx val="1325518447"/>
        <c:crosses val="autoZero"/>
        <c:auto val="1"/>
        <c:lblAlgn val="ctr"/>
        <c:lblOffset val="100"/>
        <c:noMultiLvlLbl val="0"/>
      </c:catAx>
      <c:valAx>
        <c:axId val="1325518447"/>
        <c:scaling>
          <c:orientation val="minMax"/>
          <c:max val="6000"/>
        </c:scaling>
        <c:delete val="1"/>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crossAx val="1325497647"/>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PT"/>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t-PT"/>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PT"/>
  <c:roundedCorners val="0"/>
  <mc:AlternateContent xmlns:mc="http://schemas.openxmlformats.org/markup-compatibility/2006">
    <mc:Choice xmlns:c14="http://schemas.microsoft.com/office/drawing/2007/8/2/chart" Requires="c14">
      <c14:style val="102"/>
    </mc:Choice>
    <mc:Fallback>
      <c:style val="2"/>
    </mc:Fallback>
  </mc:AlternateContent>
  <c:pivotSource>
    <c:name>[TestCasesExcelReal.xlsx]tagT9!PivotTable13</c:name>
    <c:fmtId val="-1"/>
  </c:pivotSource>
  <c:chart>
    <c:autoTitleDeleted val="0"/>
    <c:pivotFmts>
      <c:pivotFmt>
        <c:idx val="0"/>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t-PT"/>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t-PT"/>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2"/>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t-PT"/>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3"/>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t-PT"/>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4"/>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t-PT"/>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5"/>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t-PT"/>
            </a:p>
          </c:txPr>
          <c:dLblPos val="outEnd"/>
          <c:showLegendKey val="0"/>
          <c:showVal val="1"/>
          <c:showCatName val="0"/>
          <c:showSerName val="0"/>
          <c:showPercent val="0"/>
          <c:showBubbleSize val="0"/>
          <c:extLst>
            <c:ext xmlns:c15="http://schemas.microsoft.com/office/drawing/2012/chart" uri="{CE6537A1-D6FC-4f65-9D91-7224C49458BB}"/>
          </c:extLst>
        </c:dLbl>
      </c:pivotFmt>
    </c:pivotFmts>
    <c:plotArea>
      <c:layout/>
      <c:barChart>
        <c:barDir val="col"/>
        <c:grouping val="clustered"/>
        <c:varyColors val="0"/>
        <c:ser>
          <c:idx val="0"/>
          <c:order val="0"/>
          <c:tx>
            <c:strRef>
              <c:f>tagT9!$AR$108</c:f>
              <c:strCache>
                <c:ptCount val="1"/>
                <c:pt idx="0">
                  <c:v>Sum of Wi-Fi</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t-PT"/>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tagT9!$AQ$109:$AQ$147</c:f>
              <c:strCache>
                <c:ptCount val="38"/>
                <c:pt idx="0">
                  <c:v>:00</c:v>
                </c:pt>
                <c:pt idx="1">
                  <c:v>:01</c:v>
                </c:pt>
                <c:pt idx="2">
                  <c:v>:02</c:v>
                </c:pt>
                <c:pt idx="3">
                  <c:v>:03</c:v>
                </c:pt>
                <c:pt idx="4">
                  <c:v>:04</c:v>
                </c:pt>
                <c:pt idx="5">
                  <c:v>:05</c:v>
                </c:pt>
                <c:pt idx="6">
                  <c:v>:06</c:v>
                </c:pt>
                <c:pt idx="7">
                  <c:v>:07</c:v>
                </c:pt>
                <c:pt idx="8">
                  <c:v>:08</c:v>
                </c:pt>
                <c:pt idx="9">
                  <c:v>:09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:30</c:v>
                </c:pt>
                <c:pt idx="29">
                  <c:v>:32</c:v>
                </c:pt>
                <c:pt idx="30">
                  <c:v>:33</c:v>
                </c:pt>
                <c:pt idx="31">
                  <c:v>:37</c:v>
                </c:pt>
                <c:pt idx="32">
                  <c:v>:41</c:v>
                </c:pt>
                <c:pt idx="33">
                  <c:v>:43</c:v>
                </c:pt>
                <c:pt idx="34">
                  <c:v>:44</c:v>
                </c:pt>
                <c:pt idx="35">
                  <c:v>:45</c:v>
                </c:pt>
                <c:pt idx="36">
                  <c:v>:55</c:v>
                </c:pt>
                <c:pt idx="37">
                  <c:v>:56</c:v>
                </c:pt>
              </c:strCache>
            </c:strRef>
          </c:cat>
          <c:val>
            <c:numRef>
              <c:f>tagT9!$AR$109:$AR$147</c:f>
              <c:numCache>
                <c:formatCode>General</c:formatCode>
                <c:ptCount val="38"/>
                <c:pt idx="0">
                  <c:v>41</c:v>
                </c:pt>
                <c:pt idx="1">
                  <c:v>23</c:v>
                </c:pt>
                <c:pt idx="2">
                  <c:v>12494</c:v>
                </c:pt>
                <c:pt idx="3">
                  <c:v>2090</c:v>
                </c:pt>
                <c:pt idx="4">
                  <c:v>223</c:v>
                </c:pt>
                <c:pt idx="5">
                  <c:v>83</c:v>
                </c:pt>
                <c:pt idx="6">
                  <c:v>658</c:v>
                </c:pt>
                <c:pt idx="7">
                  <c:v>378</c:v>
                </c:pt>
                <c:pt idx="8">
                  <c:v>61</c:v>
                </c:pt>
                <c:pt idx="9">
                  <c:v>81</c:v>
                </c:pt>
                <c:pt idx="10">
                  <c:v>68</c:v>
                </c:pt>
                <c:pt idx="11">
                  <c:v>96</c:v>
                </c:pt>
                <c:pt idx="12">
                  <c:v>38</c:v>
                </c:pt>
                <c:pt idx="13">
                  <c:v>122</c:v>
                </c:pt>
                <c:pt idx="14">
                  <c:v>19</c:v>
                </c:pt>
                <c:pt idx="15">
                  <c:v>12</c:v>
                </c:pt>
                <c:pt idx="16">
                  <c:v>2</c:v>
                </c:pt>
                <c:pt idx="17">
                  <c:v>21</c:v>
                </c:pt>
                <c:pt idx="18">
                  <c:v>6</c:v>
                </c:pt>
                <c:pt idx="19">
                  <c:v>21</c:v>
                </c:pt>
                <c:pt idx="20">
                  <c:v>10</c:v>
                </c:pt>
                <c:pt idx="21">
                  <c:v>14</c:v>
                </c:pt>
                <c:pt idx="22">
                  <c:v>8</c:v>
                </c:pt>
                <c:pt idx="23">
                  <c:v>3</c:v>
                </c:pt>
                <c:pt idx="24">
                  <c:v>5</c:v>
                </c:pt>
                <c:pt idx="25">
                  <c:v>2</c:v>
                </c:pt>
                <c:pt idx="26">
                  <c:v>1</c:v>
                </c:pt>
                <c:pt idx="27">
                  <c:v>2</c:v>
                </c:pt>
                <c:pt idx="28">
                  <c:v>1</c:v>
                </c:pt>
                <c:pt idx="29">
                  <c:v>2</c:v>
                </c:pt>
                <c:pt idx="30">
                  <c:v>1</c:v>
                </c:pt>
                <c:pt idx="31">
                  <c:v>1</c:v>
                </c:pt>
                <c:pt idx="32">
                  <c:v>1</c:v>
                </c:pt>
                <c:pt idx="33">
                  <c:v>1</c:v>
                </c:pt>
                <c:pt idx="34">
                  <c:v>1</c:v>
                </c:pt>
                <c:pt idx="35">
                  <c:v>2</c:v>
                </c:pt>
                <c:pt idx="36">
                  <c:v>2</c:v>
                </c:pt>
                <c:pt idx="37">
                  <c:v>1</c:v>
                </c:pt>
              </c:numCache>
            </c:numRef>
          </c:val>
          <c:extLst>
            <c:ext xmlns:c16="http://schemas.microsoft.com/office/drawing/2014/chart" uri="{C3380CC4-5D6E-409C-BE32-E72D297353CC}">
              <c16:uniqueId val="{00000000-85FC-410E-AF0E-DD11481907F9}"/>
            </c:ext>
          </c:extLst>
        </c:ser>
        <c:ser>
          <c:idx val="1"/>
          <c:order val="1"/>
          <c:tx>
            <c:strRef>
              <c:f>tagT9!$AS$108</c:f>
              <c:strCache>
                <c:ptCount val="1"/>
                <c:pt idx="0">
                  <c:v>Sum of BLE</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t-PT"/>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tagT9!$AQ$109:$AQ$147</c:f>
              <c:strCache>
                <c:ptCount val="38"/>
                <c:pt idx="0">
                  <c:v>:00</c:v>
                </c:pt>
                <c:pt idx="1">
                  <c:v>:01</c:v>
                </c:pt>
                <c:pt idx="2">
                  <c:v>:02</c:v>
                </c:pt>
                <c:pt idx="3">
                  <c:v>:03</c:v>
                </c:pt>
                <c:pt idx="4">
                  <c:v>:04</c:v>
                </c:pt>
                <c:pt idx="5">
                  <c:v>:05</c:v>
                </c:pt>
                <c:pt idx="6">
                  <c:v>:06</c:v>
                </c:pt>
                <c:pt idx="7">
                  <c:v>:07</c:v>
                </c:pt>
                <c:pt idx="8">
                  <c:v>:08</c:v>
                </c:pt>
                <c:pt idx="9">
                  <c:v>:09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:30</c:v>
                </c:pt>
                <c:pt idx="29">
                  <c:v>:32</c:v>
                </c:pt>
                <c:pt idx="30">
                  <c:v>:33</c:v>
                </c:pt>
                <c:pt idx="31">
                  <c:v>:37</c:v>
                </c:pt>
                <c:pt idx="32">
                  <c:v>:41</c:v>
                </c:pt>
                <c:pt idx="33">
                  <c:v>:43</c:v>
                </c:pt>
                <c:pt idx="34">
                  <c:v>:44</c:v>
                </c:pt>
                <c:pt idx="35">
                  <c:v>:45</c:v>
                </c:pt>
                <c:pt idx="36">
                  <c:v>:55</c:v>
                </c:pt>
                <c:pt idx="37">
                  <c:v>:56</c:v>
                </c:pt>
              </c:strCache>
            </c:strRef>
          </c:cat>
          <c:val>
            <c:numRef>
              <c:f>tagT9!$AS$109:$AS$147</c:f>
              <c:numCache>
                <c:formatCode>General</c:formatCode>
                <c:ptCount val="38"/>
                <c:pt idx="0">
                  <c:v>1</c:v>
                </c:pt>
                <c:pt idx="2">
                  <c:v>1</c:v>
                </c:pt>
                <c:pt idx="4">
                  <c:v>1</c:v>
                </c:pt>
                <c:pt idx="5">
                  <c:v>3</c:v>
                </c:pt>
                <c:pt idx="7">
                  <c:v>1</c:v>
                </c:pt>
                <c:pt idx="8">
                  <c:v>4</c:v>
                </c:pt>
                <c:pt idx="9">
                  <c:v>18</c:v>
                </c:pt>
                <c:pt idx="10">
                  <c:v>3</c:v>
                </c:pt>
                <c:pt idx="11">
                  <c:v>24</c:v>
                </c:pt>
                <c:pt idx="12">
                  <c:v>8</c:v>
                </c:pt>
                <c:pt idx="13">
                  <c:v>14</c:v>
                </c:pt>
                <c:pt idx="14">
                  <c:v>3</c:v>
                </c:pt>
                <c:pt idx="15">
                  <c:v>106</c:v>
                </c:pt>
                <c:pt idx="16">
                  <c:v>21</c:v>
                </c:pt>
                <c:pt idx="17">
                  <c:v>77</c:v>
                </c:pt>
                <c:pt idx="18">
                  <c:v>18</c:v>
                </c:pt>
                <c:pt idx="19">
                  <c:v>723</c:v>
                </c:pt>
                <c:pt idx="20">
                  <c:v>382</c:v>
                </c:pt>
                <c:pt idx="21">
                  <c:v>446</c:v>
                </c:pt>
                <c:pt idx="22">
                  <c:v>118</c:v>
                </c:pt>
                <c:pt idx="23">
                  <c:v>86</c:v>
                </c:pt>
                <c:pt idx="24">
                  <c:v>62</c:v>
                </c:pt>
                <c:pt idx="25">
                  <c:v>54</c:v>
                </c:pt>
                <c:pt idx="26">
                  <c:v>29</c:v>
                </c:pt>
                <c:pt idx="27">
                  <c:v>14</c:v>
                </c:pt>
                <c:pt idx="28">
                  <c:v>20</c:v>
                </c:pt>
                <c:pt idx="29">
                  <c:v>7</c:v>
                </c:pt>
                <c:pt idx="30">
                  <c:v>4</c:v>
                </c:pt>
                <c:pt idx="31">
                  <c:v>1</c:v>
                </c:pt>
                <c:pt idx="33">
                  <c:v>2</c:v>
                </c:pt>
                <c:pt idx="34">
                  <c:v>2</c:v>
                </c:pt>
                <c:pt idx="35">
                  <c:v>2</c:v>
                </c:pt>
                <c:pt idx="37">
                  <c:v>1</c:v>
                </c:pt>
              </c:numCache>
            </c:numRef>
          </c:val>
          <c:extLst>
            <c:ext xmlns:c16="http://schemas.microsoft.com/office/drawing/2014/chart" uri="{C3380CC4-5D6E-409C-BE32-E72D297353CC}">
              <c16:uniqueId val="{00000001-85FC-410E-AF0E-DD11481907F9}"/>
            </c:ext>
          </c:extLst>
        </c:ser>
        <c:dLbls>
          <c:dLblPos val="outEnd"/>
          <c:showLegendKey val="0"/>
          <c:showVal val="1"/>
          <c:showCatName val="0"/>
          <c:showSerName val="0"/>
          <c:showPercent val="0"/>
          <c:showBubbleSize val="0"/>
        </c:dLbls>
        <c:gapWidth val="0"/>
        <c:axId val="1325640559"/>
        <c:axId val="1325631823"/>
      </c:barChart>
      <c:catAx>
        <c:axId val="1325640559"/>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PT"/>
          </a:p>
        </c:txPr>
        <c:crossAx val="1325631823"/>
        <c:crosses val="autoZero"/>
        <c:auto val="1"/>
        <c:lblAlgn val="ctr"/>
        <c:lblOffset val="100"/>
        <c:noMultiLvlLbl val="0"/>
      </c:catAx>
      <c:valAx>
        <c:axId val="1325631823"/>
        <c:scaling>
          <c:orientation val="minMax"/>
          <c:max val="12500"/>
          <c:min val="0"/>
        </c:scaling>
        <c:delete val="1"/>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crossAx val="1325640559"/>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PT"/>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t-PT"/>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PT"/>
  <c:roundedCorners val="0"/>
  <mc:AlternateContent xmlns:mc="http://schemas.openxmlformats.org/markup-compatibility/2006">
    <mc:Choice xmlns:c14="http://schemas.microsoft.com/office/drawing/2007/8/2/chart" Requires="c14">
      <c14:style val="102"/>
    </mc:Choice>
    <mc:Fallback>
      <c:style val="2"/>
    </mc:Fallback>
  </mc:AlternateContent>
  <c:pivotSource>
    <c:name>[TestCasesExcelReal.xlsx]tagT10!PivotTable13</c:name>
    <c:fmtId val="-1"/>
  </c:pivotSource>
  <c:chart>
    <c:autoTitleDeleted val="0"/>
    <c:pivotFmts>
      <c:pivotFmt>
        <c:idx val="0"/>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t-PT"/>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t-PT"/>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2"/>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t-PT"/>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3"/>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t-PT"/>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4"/>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t-PT"/>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5"/>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t-PT"/>
            </a:p>
          </c:txPr>
          <c:dLblPos val="outEnd"/>
          <c:showLegendKey val="0"/>
          <c:showVal val="1"/>
          <c:showCatName val="0"/>
          <c:showSerName val="0"/>
          <c:showPercent val="0"/>
          <c:showBubbleSize val="0"/>
          <c:extLst>
            <c:ext xmlns:c15="http://schemas.microsoft.com/office/drawing/2012/chart" uri="{CE6537A1-D6FC-4f65-9D91-7224C49458BB}"/>
          </c:extLst>
        </c:dLbl>
      </c:pivotFmt>
    </c:pivotFmts>
    <c:plotArea>
      <c:layout/>
      <c:barChart>
        <c:barDir val="col"/>
        <c:grouping val="clustered"/>
        <c:varyColors val="0"/>
        <c:ser>
          <c:idx val="0"/>
          <c:order val="0"/>
          <c:tx>
            <c:strRef>
              <c:f>tagT10!$AI$88</c:f>
              <c:strCache>
                <c:ptCount val="1"/>
                <c:pt idx="0">
                  <c:v>Sum of BLE</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t-PT"/>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tagT10!$AH$89:$AH$121</c:f>
              <c:strCache>
                <c:ptCount val="32"/>
                <c:pt idx="0">
                  <c:v>:00</c:v>
                </c:pt>
                <c:pt idx="1">
                  <c:v>:01</c:v>
                </c:pt>
                <c:pt idx="2">
                  <c:v>:02</c:v>
                </c:pt>
                <c:pt idx="3">
                  <c:v>:03</c:v>
                </c:pt>
                <c:pt idx="4">
                  <c:v>:04</c:v>
                </c:pt>
                <c:pt idx="5">
                  <c:v>:05</c:v>
                </c:pt>
                <c:pt idx="6">
                  <c:v>:06</c:v>
                </c:pt>
                <c:pt idx="7">
                  <c:v>:07</c:v>
                </c:pt>
                <c:pt idx="8">
                  <c:v>:08</c:v>
                </c:pt>
                <c:pt idx="9">
                  <c:v>:09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:31</c:v>
                </c:pt>
                <c:pt idx="31">
                  <c:v>:34</c:v>
                </c:pt>
              </c:strCache>
            </c:strRef>
          </c:cat>
          <c:val>
            <c:numRef>
              <c:f>tagT10!$AI$89:$AI$121</c:f>
              <c:numCache>
                <c:formatCode>General</c:formatCode>
                <c:ptCount val="32"/>
                <c:pt idx="0">
                  <c:v>1763</c:v>
                </c:pt>
                <c:pt idx="1">
                  <c:v>16736</c:v>
                </c:pt>
                <c:pt idx="2">
                  <c:v>15386</c:v>
                </c:pt>
                <c:pt idx="3">
                  <c:v>3126</c:v>
                </c:pt>
                <c:pt idx="4">
                  <c:v>2626</c:v>
                </c:pt>
                <c:pt idx="5">
                  <c:v>1509</c:v>
                </c:pt>
                <c:pt idx="6">
                  <c:v>869</c:v>
                </c:pt>
                <c:pt idx="7">
                  <c:v>602</c:v>
                </c:pt>
                <c:pt idx="8">
                  <c:v>241</c:v>
                </c:pt>
                <c:pt idx="9">
                  <c:v>168</c:v>
                </c:pt>
                <c:pt idx="10">
                  <c:v>273</c:v>
                </c:pt>
                <c:pt idx="11">
                  <c:v>248</c:v>
                </c:pt>
                <c:pt idx="12">
                  <c:v>111</c:v>
                </c:pt>
                <c:pt idx="13">
                  <c:v>103</c:v>
                </c:pt>
                <c:pt idx="14">
                  <c:v>43</c:v>
                </c:pt>
                <c:pt idx="15">
                  <c:v>27</c:v>
                </c:pt>
                <c:pt idx="16">
                  <c:v>9</c:v>
                </c:pt>
                <c:pt idx="17">
                  <c:v>3</c:v>
                </c:pt>
                <c:pt idx="18">
                  <c:v>1</c:v>
                </c:pt>
                <c:pt idx="19">
                  <c:v>10</c:v>
                </c:pt>
                <c:pt idx="20">
                  <c:v>55</c:v>
                </c:pt>
                <c:pt idx="21">
                  <c:v>21</c:v>
                </c:pt>
                <c:pt idx="22">
                  <c:v>6</c:v>
                </c:pt>
                <c:pt idx="23">
                  <c:v>9</c:v>
                </c:pt>
                <c:pt idx="24">
                  <c:v>6</c:v>
                </c:pt>
                <c:pt idx="25">
                  <c:v>1</c:v>
                </c:pt>
                <c:pt idx="26">
                  <c:v>4</c:v>
                </c:pt>
                <c:pt idx="27">
                  <c:v>2</c:v>
                </c:pt>
                <c:pt idx="28">
                  <c:v>3</c:v>
                </c:pt>
                <c:pt idx="29">
                  <c:v>2</c:v>
                </c:pt>
                <c:pt idx="30">
                  <c:v>2</c:v>
                </c:pt>
                <c:pt idx="31">
                  <c:v>1</c:v>
                </c:pt>
              </c:numCache>
            </c:numRef>
          </c:val>
          <c:extLst>
            <c:ext xmlns:c16="http://schemas.microsoft.com/office/drawing/2014/chart" uri="{C3380CC4-5D6E-409C-BE32-E72D297353CC}">
              <c16:uniqueId val="{00000000-2BB7-4E69-830A-B1124ABAD009}"/>
            </c:ext>
          </c:extLst>
        </c:ser>
        <c:ser>
          <c:idx val="1"/>
          <c:order val="1"/>
          <c:tx>
            <c:strRef>
              <c:f>tagT10!$AJ$88</c:f>
              <c:strCache>
                <c:ptCount val="1"/>
                <c:pt idx="0">
                  <c:v>Sum of Wi-Fi</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t-PT"/>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tagT10!$AH$89:$AH$121</c:f>
              <c:strCache>
                <c:ptCount val="32"/>
                <c:pt idx="0">
                  <c:v>:00</c:v>
                </c:pt>
                <c:pt idx="1">
                  <c:v>:01</c:v>
                </c:pt>
                <c:pt idx="2">
                  <c:v>:02</c:v>
                </c:pt>
                <c:pt idx="3">
                  <c:v>:03</c:v>
                </c:pt>
                <c:pt idx="4">
                  <c:v>:04</c:v>
                </c:pt>
                <c:pt idx="5">
                  <c:v>:05</c:v>
                </c:pt>
                <c:pt idx="6">
                  <c:v>:06</c:v>
                </c:pt>
                <c:pt idx="7">
                  <c:v>:07</c:v>
                </c:pt>
                <c:pt idx="8">
                  <c:v>:08</c:v>
                </c:pt>
                <c:pt idx="9">
                  <c:v>:09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:31</c:v>
                </c:pt>
                <c:pt idx="31">
                  <c:v>:34</c:v>
                </c:pt>
              </c:strCache>
            </c:strRef>
          </c:cat>
          <c:val>
            <c:numRef>
              <c:f>tagT10!$AJ$89:$AJ$121</c:f>
              <c:numCache>
                <c:formatCode>General</c:formatCode>
                <c:ptCount val="32"/>
                <c:pt idx="0">
                  <c:v>6</c:v>
                </c:pt>
                <c:pt idx="7">
                  <c:v>2</c:v>
                </c:pt>
                <c:pt idx="8">
                  <c:v>9</c:v>
                </c:pt>
                <c:pt idx="9">
                  <c:v>4</c:v>
                </c:pt>
                <c:pt idx="10">
                  <c:v>25</c:v>
                </c:pt>
                <c:pt idx="11">
                  <c:v>122</c:v>
                </c:pt>
                <c:pt idx="12">
                  <c:v>18</c:v>
                </c:pt>
                <c:pt idx="13">
                  <c:v>5</c:v>
                </c:pt>
                <c:pt idx="14">
                  <c:v>122</c:v>
                </c:pt>
                <c:pt idx="15">
                  <c:v>13</c:v>
                </c:pt>
                <c:pt idx="16">
                  <c:v>80</c:v>
                </c:pt>
                <c:pt idx="17">
                  <c:v>493</c:v>
                </c:pt>
                <c:pt idx="18">
                  <c:v>90</c:v>
                </c:pt>
                <c:pt idx="19">
                  <c:v>348</c:v>
                </c:pt>
                <c:pt idx="20">
                  <c:v>2227</c:v>
                </c:pt>
                <c:pt idx="21">
                  <c:v>382</c:v>
                </c:pt>
                <c:pt idx="22">
                  <c:v>91</c:v>
                </c:pt>
                <c:pt idx="23">
                  <c:v>477</c:v>
                </c:pt>
                <c:pt idx="24">
                  <c:v>78</c:v>
                </c:pt>
                <c:pt idx="25">
                  <c:v>27</c:v>
                </c:pt>
                <c:pt idx="26">
                  <c:v>109</c:v>
                </c:pt>
                <c:pt idx="27">
                  <c:v>3</c:v>
                </c:pt>
                <c:pt idx="28">
                  <c:v>22</c:v>
                </c:pt>
                <c:pt idx="29">
                  <c:v>133</c:v>
                </c:pt>
                <c:pt idx="30">
                  <c:v>5</c:v>
                </c:pt>
                <c:pt idx="31">
                  <c:v>1</c:v>
                </c:pt>
              </c:numCache>
            </c:numRef>
          </c:val>
          <c:extLst>
            <c:ext xmlns:c16="http://schemas.microsoft.com/office/drawing/2014/chart" uri="{C3380CC4-5D6E-409C-BE32-E72D297353CC}">
              <c16:uniqueId val="{00000001-2BB7-4E69-830A-B1124ABAD009}"/>
            </c:ext>
          </c:extLst>
        </c:ser>
        <c:dLbls>
          <c:dLblPos val="outEnd"/>
          <c:showLegendKey val="0"/>
          <c:showVal val="1"/>
          <c:showCatName val="0"/>
          <c:showSerName val="0"/>
          <c:showPercent val="0"/>
          <c:showBubbleSize val="0"/>
        </c:dLbls>
        <c:gapWidth val="0"/>
        <c:axId val="1370419840"/>
        <c:axId val="1370434816"/>
      </c:barChart>
      <c:catAx>
        <c:axId val="137041984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PT"/>
          </a:p>
        </c:txPr>
        <c:crossAx val="1370434816"/>
        <c:crosses val="autoZero"/>
        <c:auto val="1"/>
        <c:lblAlgn val="ctr"/>
        <c:lblOffset val="100"/>
        <c:noMultiLvlLbl val="0"/>
      </c:catAx>
      <c:valAx>
        <c:axId val="1370434816"/>
        <c:scaling>
          <c:orientation val="minMax"/>
          <c:max val="16800"/>
          <c:min val="0"/>
        </c:scaling>
        <c:delete val="1"/>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crossAx val="1370419840"/>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PT"/>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t-PT"/>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PT"/>
  <c:roundedCorners val="0"/>
  <mc:AlternateContent xmlns:mc="http://schemas.openxmlformats.org/markup-compatibility/2006">
    <mc:Choice xmlns:c14="http://schemas.microsoft.com/office/drawing/2007/8/2/chart" Requires="c14">
      <c14:style val="102"/>
    </mc:Choice>
    <mc:Fallback>
      <c:style val="2"/>
    </mc:Fallback>
  </mc:AlternateContent>
  <c:pivotSource>
    <c:name>[TestCasesExcelReal.xlsx]tagT11!PivotTable7</c:name>
    <c:fmtId val="-1"/>
  </c:pivotSource>
  <c:chart>
    <c:autoTitleDeleted val="0"/>
    <c:pivotFmts>
      <c:pivotFmt>
        <c:idx val="0"/>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t-PT"/>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t-PT"/>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2"/>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t-PT"/>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3"/>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t-PT"/>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4"/>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t-PT"/>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5"/>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t-PT"/>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6"/>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t-PT"/>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7"/>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t-PT"/>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8"/>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t-PT"/>
            </a:p>
          </c:txPr>
          <c:dLblPos val="outEnd"/>
          <c:showLegendKey val="0"/>
          <c:showVal val="1"/>
          <c:showCatName val="0"/>
          <c:showSerName val="0"/>
          <c:showPercent val="0"/>
          <c:showBubbleSize val="0"/>
          <c:extLst>
            <c:ext xmlns:c15="http://schemas.microsoft.com/office/drawing/2012/chart" uri="{CE6537A1-D6FC-4f65-9D91-7224C49458BB}"/>
          </c:extLst>
        </c:dLbl>
      </c:pivotFmt>
    </c:pivotFmts>
    <c:plotArea>
      <c:layout/>
      <c:barChart>
        <c:barDir val="col"/>
        <c:grouping val="clustered"/>
        <c:varyColors val="0"/>
        <c:ser>
          <c:idx val="0"/>
          <c:order val="0"/>
          <c:tx>
            <c:strRef>
              <c:f>tagT11!$AM$41</c:f>
              <c:strCache>
                <c:ptCount val="1"/>
                <c:pt idx="0">
                  <c:v>BLE1</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t-PT"/>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tagT11!$AL$42:$AL$74</c:f>
              <c:strCache>
                <c:ptCount val="32"/>
                <c:pt idx="0">
                  <c:v>:00</c:v>
                </c:pt>
                <c:pt idx="1">
                  <c:v>:01</c:v>
                </c:pt>
                <c:pt idx="2">
                  <c:v>:02</c:v>
                </c:pt>
                <c:pt idx="3">
                  <c:v>:03</c:v>
                </c:pt>
                <c:pt idx="4">
                  <c:v>:04</c:v>
                </c:pt>
                <c:pt idx="5">
                  <c:v>:05</c:v>
                </c:pt>
                <c:pt idx="6">
                  <c:v>:06</c:v>
                </c:pt>
                <c:pt idx="7">
                  <c:v>:07</c:v>
                </c:pt>
                <c:pt idx="8">
                  <c:v>:08</c:v>
                </c:pt>
                <c:pt idx="9">
                  <c:v>:09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:27</c:v>
                </c:pt>
                <c:pt idx="27">
                  <c:v>:29</c:v>
                </c:pt>
                <c:pt idx="28">
                  <c:v>:30</c:v>
                </c:pt>
                <c:pt idx="29">
                  <c:v>:31</c:v>
                </c:pt>
                <c:pt idx="30">
                  <c:v>:39</c:v>
                </c:pt>
                <c:pt idx="31">
                  <c:v>:49</c:v>
                </c:pt>
              </c:strCache>
            </c:strRef>
          </c:cat>
          <c:val>
            <c:numRef>
              <c:f>tagT11!$AM$42:$AM$74</c:f>
              <c:numCache>
                <c:formatCode>General</c:formatCode>
                <c:ptCount val="32"/>
                <c:pt idx="0">
                  <c:v>479</c:v>
                </c:pt>
                <c:pt idx="1">
                  <c:v>5417</c:v>
                </c:pt>
                <c:pt idx="2">
                  <c:v>4706</c:v>
                </c:pt>
                <c:pt idx="3">
                  <c:v>485</c:v>
                </c:pt>
                <c:pt idx="4">
                  <c:v>810</c:v>
                </c:pt>
                <c:pt idx="5">
                  <c:v>724</c:v>
                </c:pt>
                <c:pt idx="6">
                  <c:v>131</c:v>
                </c:pt>
                <c:pt idx="7">
                  <c:v>150</c:v>
                </c:pt>
                <c:pt idx="8">
                  <c:v>61</c:v>
                </c:pt>
                <c:pt idx="9">
                  <c:v>26</c:v>
                </c:pt>
                <c:pt idx="10">
                  <c:v>141</c:v>
                </c:pt>
                <c:pt idx="11">
                  <c:v>200</c:v>
                </c:pt>
                <c:pt idx="12">
                  <c:v>20</c:v>
                </c:pt>
                <c:pt idx="13">
                  <c:v>16</c:v>
                </c:pt>
                <c:pt idx="14">
                  <c:v>12</c:v>
                </c:pt>
                <c:pt idx="15">
                  <c:v>4</c:v>
                </c:pt>
                <c:pt idx="16">
                  <c:v>4</c:v>
                </c:pt>
                <c:pt idx="17">
                  <c:v>2</c:v>
                </c:pt>
                <c:pt idx="18">
                  <c:v>1</c:v>
                </c:pt>
                <c:pt idx="19">
                  <c:v>9</c:v>
                </c:pt>
                <c:pt idx="20">
                  <c:v>35</c:v>
                </c:pt>
                <c:pt idx="21">
                  <c:v>14</c:v>
                </c:pt>
                <c:pt idx="22">
                  <c:v>2</c:v>
                </c:pt>
                <c:pt idx="23">
                  <c:v>6</c:v>
                </c:pt>
                <c:pt idx="24">
                  <c:v>4</c:v>
                </c:pt>
                <c:pt idx="25">
                  <c:v>1</c:v>
                </c:pt>
                <c:pt idx="26">
                  <c:v>2</c:v>
                </c:pt>
                <c:pt idx="27">
                  <c:v>2</c:v>
                </c:pt>
                <c:pt idx="28">
                  <c:v>1</c:v>
                </c:pt>
                <c:pt idx="29">
                  <c:v>1</c:v>
                </c:pt>
                <c:pt idx="30">
                  <c:v>3</c:v>
                </c:pt>
                <c:pt idx="31">
                  <c:v>1</c:v>
                </c:pt>
              </c:numCache>
            </c:numRef>
          </c:val>
          <c:extLst>
            <c:ext xmlns:c16="http://schemas.microsoft.com/office/drawing/2014/chart" uri="{C3380CC4-5D6E-409C-BE32-E72D297353CC}">
              <c16:uniqueId val="{00000000-E3D4-4393-A136-D6086FBAC973}"/>
            </c:ext>
          </c:extLst>
        </c:ser>
        <c:ser>
          <c:idx val="1"/>
          <c:order val="1"/>
          <c:tx>
            <c:strRef>
              <c:f>tagT11!$AN$41</c:f>
              <c:strCache>
                <c:ptCount val="1"/>
                <c:pt idx="0">
                  <c:v>BLE2</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t-PT"/>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tagT11!$AL$42:$AL$74</c:f>
              <c:strCache>
                <c:ptCount val="32"/>
                <c:pt idx="0">
                  <c:v>:00</c:v>
                </c:pt>
                <c:pt idx="1">
                  <c:v>:01</c:v>
                </c:pt>
                <c:pt idx="2">
                  <c:v>:02</c:v>
                </c:pt>
                <c:pt idx="3">
                  <c:v>:03</c:v>
                </c:pt>
                <c:pt idx="4">
                  <c:v>:04</c:v>
                </c:pt>
                <c:pt idx="5">
                  <c:v>:05</c:v>
                </c:pt>
                <c:pt idx="6">
                  <c:v>:06</c:v>
                </c:pt>
                <c:pt idx="7">
                  <c:v>:07</c:v>
                </c:pt>
                <c:pt idx="8">
                  <c:v>:08</c:v>
                </c:pt>
                <c:pt idx="9">
                  <c:v>:09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:27</c:v>
                </c:pt>
                <c:pt idx="27">
                  <c:v>:29</c:v>
                </c:pt>
                <c:pt idx="28">
                  <c:v>:30</c:v>
                </c:pt>
                <c:pt idx="29">
                  <c:v>:31</c:v>
                </c:pt>
                <c:pt idx="30">
                  <c:v>:39</c:v>
                </c:pt>
                <c:pt idx="31">
                  <c:v>:49</c:v>
                </c:pt>
              </c:strCache>
            </c:strRef>
          </c:cat>
          <c:val>
            <c:numRef>
              <c:f>tagT11!$AN$42:$AN$74</c:f>
              <c:numCache>
                <c:formatCode>General</c:formatCode>
                <c:ptCount val="32"/>
                <c:pt idx="0">
                  <c:v>325</c:v>
                </c:pt>
                <c:pt idx="1">
                  <c:v>6514</c:v>
                </c:pt>
                <c:pt idx="2">
                  <c:v>6027</c:v>
                </c:pt>
                <c:pt idx="3">
                  <c:v>356</c:v>
                </c:pt>
                <c:pt idx="4">
                  <c:v>608</c:v>
                </c:pt>
                <c:pt idx="5">
                  <c:v>601</c:v>
                </c:pt>
                <c:pt idx="6">
                  <c:v>56</c:v>
                </c:pt>
                <c:pt idx="7">
                  <c:v>129</c:v>
                </c:pt>
                <c:pt idx="8">
                  <c:v>61</c:v>
                </c:pt>
                <c:pt idx="9">
                  <c:v>16</c:v>
                </c:pt>
                <c:pt idx="10">
                  <c:v>93</c:v>
                </c:pt>
                <c:pt idx="11">
                  <c:v>116</c:v>
                </c:pt>
                <c:pt idx="12">
                  <c:v>5</c:v>
                </c:pt>
                <c:pt idx="13">
                  <c:v>7</c:v>
                </c:pt>
                <c:pt idx="14">
                  <c:v>7</c:v>
                </c:pt>
                <c:pt idx="15">
                  <c:v>1</c:v>
                </c:pt>
                <c:pt idx="16">
                  <c:v>6</c:v>
                </c:pt>
                <c:pt idx="19">
                  <c:v>2</c:v>
                </c:pt>
                <c:pt idx="20">
                  <c:v>18</c:v>
                </c:pt>
                <c:pt idx="21">
                  <c:v>12</c:v>
                </c:pt>
                <c:pt idx="22">
                  <c:v>2</c:v>
                </c:pt>
                <c:pt idx="23">
                  <c:v>2</c:v>
                </c:pt>
                <c:pt idx="24">
                  <c:v>2</c:v>
                </c:pt>
                <c:pt idx="25">
                  <c:v>1</c:v>
                </c:pt>
                <c:pt idx="31">
                  <c:v>1</c:v>
                </c:pt>
              </c:numCache>
            </c:numRef>
          </c:val>
          <c:extLst>
            <c:ext xmlns:c16="http://schemas.microsoft.com/office/drawing/2014/chart" uri="{C3380CC4-5D6E-409C-BE32-E72D297353CC}">
              <c16:uniqueId val="{00000001-E3D4-4393-A136-D6086FBAC973}"/>
            </c:ext>
          </c:extLst>
        </c:ser>
        <c:ser>
          <c:idx val="2"/>
          <c:order val="2"/>
          <c:tx>
            <c:strRef>
              <c:f>tagT11!$AO$41</c:f>
              <c:strCache>
                <c:ptCount val="1"/>
                <c:pt idx="0">
                  <c:v>BLE3</c:v>
                </c:pt>
              </c:strCache>
            </c:strRef>
          </c:tx>
          <c:spPr>
            <a:solidFill>
              <a:schemeClr val="accent3"/>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t-PT"/>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tagT11!$AL$42:$AL$74</c:f>
              <c:strCache>
                <c:ptCount val="32"/>
                <c:pt idx="0">
                  <c:v>:00</c:v>
                </c:pt>
                <c:pt idx="1">
                  <c:v>:01</c:v>
                </c:pt>
                <c:pt idx="2">
                  <c:v>:02</c:v>
                </c:pt>
                <c:pt idx="3">
                  <c:v>:03</c:v>
                </c:pt>
                <c:pt idx="4">
                  <c:v>:04</c:v>
                </c:pt>
                <c:pt idx="5">
                  <c:v>:05</c:v>
                </c:pt>
                <c:pt idx="6">
                  <c:v>:06</c:v>
                </c:pt>
                <c:pt idx="7">
                  <c:v>:07</c:v>
                </c:pt>
                <c:pt idx="8">
                  <c:v>:08</c:v>
                </c:pt>
                <c:pt idx="9">
                  <c:v>:09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:27</c:v>
                </c:pt>
                <c:pt idx="27">
                  <c:v>:29</c:v>
                </c:pt>
                <c:pt idx="28">
                  <c:v>:30</c:v>
                </c:pt>
                <c:pt idx="29">
                  <c:v>:31</c:v>
                </c:pt>
                <c:pt idx="30">
                  <c:v>:39</c:v>
                </c:pt>
                <c:pt idx="31">
                  <c:v>:49</c:v>
                </c:pt>
              </c:strCache>
            </c:strRef>
          </c:cat>
          <c:val>
            <c:numRef>
              <c:f>tagT11!$AO$42:$AO$74</c:f>
              <c:numCache>
                <c:formatCode>General</c:formatCode>
                <c:ptCount val="32"/>
                <c:pt idx="0">
                  <c:v>221</c:v>
                </c:pt>
                <c:pt idx="1">
                  <c:v>9838</c:v>
                </c:pt>
                <c:pt idx="2">
                  <c:v>9743</c:v>
                </c:pt>
                <c:pt idx="3">
                  <c:v>250</c:v>
                </c:pt>
                <c:pt idx="4">
                  <c:v>509</c:v>
                </c:pt>
                <c:pt idx="5">
                  <c:v>473</c:v>
                </c:pt>
                <c:pt idx="6">
                  <c:v>28</c:v>
                </c:pt>
                <c:pt idx="7">
                  <c:v>31</c:v>
                </c:pt>
                <c:pt idx="8">
                  <c:v>16</c:v>
                </c:pt>
                <c:pt idx="9">
                  <c:v>2</c:v>
                </c:pt>
                <c:pt idx="10">
                  <c:v>8</c:v>
                </c:pt>
                <c:pt idx="11">
                  <c:v>46</c:v>
                </c:pt>
                <c:pt idx="14">
                  <c:v>2</c:v>
                </c:pt>
                <c:pt idx="17">
                  <c:v>1</c:v>
                </c:pt>
                <c:pt idx="20">
                  <c:v>1</c:v>
                </c:pt>
                <c:pt idx="21">
                  <c:v>1</c:v>
                </c:pt>
                <c:pt idx="23">
                  <c:v>1</c:v>
                </c:pt>
              </c:numCache>
            </c:numRef>
          </c:val>
          <c:extLst>
            <c:ext xmlns:c16="http://schemas.microsoft.com/office/drawing/2014/chart" uri="{C3380CC4-5D6E-409C-BE32-E72D297353CC}">
              <c16:uniqueId val="{00000002-E3D4-4393-A136-D6086FBAC973}"/>
            </c:ext>
          </c:extLst>
        </c:ser>
        <c:dLbls>
          <c:dLblPos val="outEnd"/>
          <c:showLegendKey val="0"/>
          <c:showVal val="1"/>
          <c:showCatName val="0"/>
          <c:showSerName val="0"/>
          <c:showPercent val="0"/>
          <c:showBubbleSize val="0"/>
        </c:dLbls>
        <c:gapWidth val="0"/>
        <c:axId val="1640308704"/>
        <c:axId val="1640314944"/>
      </c:barChart>
      <c:catAx>
        <c:axId val="164030870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PT"/>
          </a:p>
        </c:txPr>
        <c:crossAx val="1640314944"/>
        <c:crosses val="autoZero"/>
        <c:auto val="1"/>
        <c:lblAlgn val="ctr"/>
        <c:lblOffset val="100"/>
        <c:noMultiLvlLbl val="0"/>
      </c:catAx>
      <c:valAx>
        <c:axId val="1640314944"/>
        <c:scaling>
          <c:orientation val="minMax"/>
          <c:max val="10000"/>
        </c:scaling>
        <c:delete val="1"/>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crossAx val="1640308704"/>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PT"/>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t-PT"/>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5B0BD23-45F4-4D7B-A8AF-09DC697951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544</TotalTime>
  <Pages>143</Pages>
  <Words>41411</Words>
  <Characters>221137</Characters>
  <Application>Microsoft Office Word</Application>
  <DocSecurity>0</DocSecurity>
  <Lines>17010</Lines>
  <Paragraphs>10097</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252451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Cláudia Alexandra Ribeiro de Moura</dc:creator>
  <cp:lastModifiedBy>Filipe Meneses</cp:lastModifiedBy>
  <cp:revision>6</cp:revision>
  <cp:lastPrinted>2022-05-18T13:46:00Z</cp:lastPrinted>
  <dcterms:created xsi:type="dcterms:W3CDTF">2022-10-26T22:04:00Z</dcterms:created>
  <dcterms:modified xsi:type="dcterms:W3CDTF">2022-10-27T15:33:00Z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2020-12-14T00:00:00Z</vt:filetime>
  </property>
  <property fmtid="{D5CDD505-2E9C-101B-9397-08002B2CF9AE}" pid="3" name="Creator">
    <vt:lpwstr>Microsoft® Word para Microsoft 365</vt:lpwstr>
  </property>
  <property fmtid="{D5CDD505-2E9C-101B-9397-08002B2CF9AE}" pid="4" name="LastSaved">
    <vt:filetime>2022-01-03T00:00:00Z</vt:filetime>
  </property>
  <property fmtid="{D5CDD505-2E9C-101B-9397-08002B2CF9AE}" pid="5" name="MSIP_Label_ea60d57e-af5b-4752-ac57-3e4f28ca11dc_Enabled">
    <vt:lpwstr>true</vt:lpwstr>
  </property>
  <property fmtid="{D5CDD505-2E9C-101B-9397-08002B2CF9AE}" pid="6" name="MSIP_Label_ea60d57e-af5b-4752-ac57-3e4f28ca11dc_SetDate">
    <vt:lpwstr>2022-01-03T09:16:08Z</vt:lpwstr>
  </property>
  <property fmtid="{D5CDD505-2E9C-101B-9397-08002B2CF9AE}" pid="7" name="MSIP_Label_ea60d57e-af5b-4752-ac57-3e4f28ca11dc_Method">
    <vt:lpwstr>Standard</vt:lpwstr>
  </property>
  <property fmtid="{D5CDD505-2E9C-101B-9397-08002B2CF9AE}" pid="8" name="MSIP_Label_ea60d57e-af5b-4752-ac57-3e4f28ca11dc_Name">
    <vt:lpwstr>ea60d57e-af5b-4752-ac57-3e4f28ca11dc</vt:lpwstr>
  </property>
  <property fmtid="{D5CDD505-2E9C-101B-9397-08002B2CF9AE}" pid="9" name="MSIP_Label_ea60d57e-af5b-4752-ac57-3e4f28ca11dc_SiteId">
    <vt:lpwstr>36da45f1-dd2c-4d1f-af13-5abe46b99921</vt:lpwstr>
  </property>
  <property fmtid="{D5CDD505-2E9C-101B-9397-08002B2CF9AE}" pid="10" name="MSIP_Label_ea60d57e-af5b-4752-ac57-3e4f28ca11dc_ActionId">
    <vt:lpwstr>0fd29f07-e8f6-4103-b5ca-2e9eedccdec2</vt:lpwstr>
  </property>
  <property fmtid="{D5CDD505-2E9C-101B-9397-08002B2CF9AE}" pid="11" name="MSIP_Label_ea60d57e-af5b-4752-ac57-3e4f28ca11dc_ContentBits">
    <vt:lpwstr>0</vt:lpwstr>
  </property>
  <property fmtid="{D5CDD505-2E9C-101B-9397-08002B2CF9AE}" pid="12" name="ZOTERO_PREF_1">
    <vt:lpwstr>&lt;data data-version="3" zotero-version="6.0.15"&gt;&lt;session id="bmEa7x35"/&gt;&lt;style id="http://www.zotero.org/styles/apa" locale="en-GB" hasBibliography="1" bibliographyStyleHasBeenSet="1"/&gt;&lt;prefs&gt;&lt;pref name="fieldType" value="Field"/&gt;&lt;pref name="automaticJourn</vt:lpwstr>
  </property>
  <property fmtid="{D5CDD505-2E9C-101B-9397-08002B2CF9AE}" pid="13" name="ZOTERO_PREF_2">
    <vt:lpwstr>alAbbreviations" value="true"/&gt;&lt;/prefs&gt;&lt;/data&gt;</vt:lpwstr>
  </property>
  <property fmtid="{D5CDD505-2E9C-101B-9397-08002B2CF9AE}" pid="14" name="GrammarlyDocumentId">
    <vt:lpwstr>8163471ef04899487849da93eba20a77aa0cce645b79abd53fb5cb5a53259b88</vt:lpwstr>
  </property>
</Properties>
</file>